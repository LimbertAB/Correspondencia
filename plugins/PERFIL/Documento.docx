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65C0B7" w14:textId="4648103F" w:rsidR="00DC654E" w:rsidRDefault="00DC654E" w:rsidP="00DC654E">
      <w:pPr>
        <w:spacing w:after="120" w:line="360" w:lineRule="auto"/>
        <w:jc w:val="center"/>
        <w:rPr>
          <w:rFonts w:ascii="Times New Roman" w:hAnsi="Times New Roman"/>
          <w:b/>
          <w:color w:val="000000"/>
          <w:sz w:val="36"/>
          <w:szCs w:val="32"/>
        </w:rPr>
      </w:pPr>
      <w:r>
        <w:rPr>
          <w:rFonts w:ascii="Times New Roman" w:hAnsi="Times New Roman"/>
          <w:b/>
          <w:color w:val="000000"/>
          <w:sz w:val="36"/>
          <w:szCs w:val="32"/>
        </w:rPr>
        <w:t>UNIVERSIDAD AUTÓNOMA TOM</w:t>
      </w:r>
      <w:ins w:id="0" w:author="Luffi" w:date="2017-07-10T22:35:00Z">
        <w:r w:rsidR="00326F6A">
          <w:rPr>
            <w:rFonts w:ascii="Times New Roman" w:hAnsi="Times New Roman"/>
            <w:b/>
            <w:color w:val="000000"/>
            <w:sz w:val="36"/>
            <w:szCs w:val="32"/>
          </w:rPr>
          <w:t>Á</w:t>
        </w:r>
      </w:ins>
      <w:del w:id="1" w:author="Luffi" w:date="2017-07-10T22:35:00Z">
        <w:r w:rsidDel="00326F6A">
          <w:rPr>
            <w:rFonts w:ascii="Times New Roman" w:hAnsi="Times New Roman"/>
            <w:b/>
            <w:color w:val="000000"/>
            <w:sz w:val="36"/>
            <w:szCs w:val="32"/>
          </w:rPr>
          <w:delText>A</w:delText>
        </w:r>
      </w:del>
      <w:r>
        <w:rPr>
          <w:rFonts w:ascii="Times New Roman" w:hAnsi="Times New Roman"/>
          <w:b/>
          <w:color w:val="000000"/>
          <w:sz w:val="36"/>
          <w:szCs w:val="32"/>
        </w:rPr>
        <w:t>S FRÍAS</w:t>
      </w:r>
    </w:p>
    <w:p w14:paraId="609EF78F" w14:textId="77777777" w:rsidR="00DC654E" w:rsidRDefault="00DC654E" w:rsidP="00DC654E">
      <w:pPr>
        <w:spacing w:after="120" w:line="360" w:lineRule="auto"/>
        <w:jc w:val="center"/>
        <w:rPr>
          <w:rFonts w:ascii="Times New Roman" w:hAnsi="Times New Roman"/>
          <w:b/>
          <w:color w:val="000000"/>
          <w:sz w:val="28"/>
          <w:szCs w:val="28"/>
        </w:rPr>
      </w:pPr>
      <w:r>
        <w:rPr>
          <w:rFonts w:ascii="Times New Roman" w:hAnsi="Times New Roman"/>
          <w:b/>
          <w:color w:val="000000"/>
          <w:sz w:val="28"/>
          <w:szCs w:val="28"/>
        </w:rPr>
        <w:t>CARRERA DE INGENIERÍA DE SISTEMAS</w:t>
      </w:r>
    </w:p>
    <w:p w14:paraId="4D8C02F0" w14:textId="77777777" w:rsidR="00DC654E" w:rsidRDefault="00DC654E" w:rsidP="00DC654E">
      <w:pPr>
        <w:spacing w:after="120" w:line="360" w:lineRule="auto"/>
        <w:jc w:val="center"/>
        <w:rPr>
          <w:rFonts w:ascii="Times New Roman" w:hAnsi="Times New Roman"/>
          <w:sz w:val="28"/>
          <w:szCs w:val="28"/>
        </w:rPr>
      </w:pPr>
      <w:r>
        <w:rPr>
          <w:noProof/>
          <w:lang w:eastAsia="es-BO"/>
        </w:rPr>
        <w:drawing>
          <wp:anchor distT="0" distB="0" distL="114300" distR="114300" simplePos="0" relativeHeight="251667456" behindDoc="1" locked="0" layoutInCell="1" allowOverlap="1" wp14:anchorId="1587C3D9" wp14:editId="14712065">
            <wp:simplePos x="0" y="0"/>
            <wp:positionH relativeFrom="column">
              <wp:posOffset>1609725</wp:posOffset>
            </wp:positionH>
            <wp:positionV relativeFrom="paragraph">
              <wp:posOffset>310515</wp:posOffset>
            </wp:positionV>
            <wp:extent cx="2352675" cy="2593975"/>
            <wp:effectExtent l="0" t="0" r="9525" b="0"/>
            <wp:wrapNone/>
            <wp:docPr id="45" name="Imagen 45" descr="Descripción: http://cantumarca.pieb.org/imagenes/UA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cantumarca.pieb.org/imagenes/UAT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593975"/>
                    </a:xfrm>
                    <a:prstGeom prst="rect">
                      <a:avLst/>
                    </a:prstGeom>
                    <a:noFill/>
                  </pic:spPr>
                </pic:pic>
              </a:graphicData>
            </a:graphic>
            <wp14:sizeRelH relativeFrom="page">
              <wp14:pctWidth>0</wp14:pctWidth>
            </wp14:sizeRelH>
            <wp14:sizeRelV relativeFrom="page">
              <wp14:pctHeight>0</wp14:pctHeight>
            </wp14:sizeRelV>
          </wp:anchor>
        </w:drawing>
      </w:r>
    </w:p>
    <w:p w14:paraId="0F5990CD" w14:textId="77777777" w:rsidR="00DC654E" w:rsidRDefault="00DC654E" w:rsidP="00DC654E">
      <w:pPr>
        <w:spacing w:line="360" w:lineRule="auto"/>
        <w:rPr>
          <w:rFonts w:ascii="Times New Roman" w:hAnsi="Times New Roman"/>
          <w:b/>
          <w:sz w:val="24"/>
          <w:szCs w:val="24"/>
        </w:rPr>
      </w:pPr>
    </w:p>
    <w:p w14:paraId="7A14B341" w14:textId="77777777" w:rsidR="00DC654E" w:rsidRDefault="00DC654E" w:rsidP="00DC654E">
      <w:pPr>
        <w:spacing w:line="360" w:lineRule="auto"/>
        <w:rPr>
          <w:rFonts w:ascii="Times New Roman" w:hAnsi="Times New Roman"/>
          <w:b/>
          <w:sz w:val="24"/>
          <w:szCs w:val="24"/>
        </w:rPr>
      </w:pPr>
    </w:p>
    <w:p w14:paraId="072DB9F4" w14:textId="77777777" w:rsidR="00DC654E" w:rsidRDefault="00DC654E" w:rsidP="00DC654E">
      <w:pPr>
        <w:spacing w:line="360" w:lineRule="auto"/>
        <w:rPr>
          <w:rFonts w:ascii="Times New Roman" w:hAnsi="Times New Roman"/>
          <w:b/>
          <w:sz w:val="24"/>
          <w:szCs w:val="24"/>
        </w:rPr>
      </w:pPr>
    </w:p>
    <w:p w14:paraId="00438A81" w14:textId="77777777" w:rsidR="00DC654E" w:rsidRDefault="00DC654E" w:rsidP="00DC654E">
      <w:pPr>
        <w:spacing w:line="360" w:lineRule="auto"/>
        <w:rPr>
          <w:rFonts w:ascii="Times New Roman" w:hAnsi="Times New Roman"/>
          <w:b/>
          <w:sz w:val="24"/>
          <w:szCs w:val="24"/>
        </w:rPr>
      </w:pPr>
    </w:p>
    <w:p w14:paraId="3A252791" w14:textId="77777777" w:rsidR="00DC654E" w:rsidRDefault="00DC654E" w:rsidP="00DC654E">
      <w:pPr>
        <w:spacing w:line="360" w:lineRule="auto"/>
        <w:rPr>
          <w:rFonts w:ascii="Times New Roman" w:hAnsi="Times New Roman"/>
          <w:b/>
          <w:sz w:val="24"/>
          <w:szCs w:val="24"/>
        </w:rPr>
      </w:pPr>
    </w:p>
    <w:p w14:paraId="3E6BC210" w14:textId="77777777" w:rsidR="00DC654E" w:rsidRDefault="00DC654E" w:rsidP="00DC654E">
      <w:pPr>
        <w:spacing w:line="360" w:lineRule="auto"/>
        <w:rPr>
          <w:rFonts w:ascii="Times New Roman" w:hAnsi="Times New Roman"/>
          <w:b/>
          <w:sz w:val="24"/>
          <w:szCs w:val="24"/>
        </w:rPr>
      </w:pPr>
    </w:p>
    <w:p w14:paraId="4700C69D" w14:textId="77777777" w:rsidR="00DC654E" w:rsidRDefault="00DC654E" w:rsidP="00DC654E">
      <w:pPr>
        <w:spacing w:line="360" w:lineRule="auto"/>
        <w:rPr>
          <w:rFonts w:ascii="Times New Roman" w:hAnsi="Times New Roman"/>
          <w:b/>
          <w:sz w:val="24"/>
          <w:szCs w:val="24"/>
        </w:rPr>
      </w:pPr>
    </w:p>
    <w:p w14:paraId="03D056F8" w14:textId="77777777" w:rsidR="00DC654E" w:rsidRDefault="00DC654E" w:rsidP="00DC654E">
      <w:pPr>
        <w:spacing w:line="360" w:lineRule="auto"/>
        <w:jc w:val="center"/>
        <w:rPr>
          <w:rFonts w:ascii="Times New Roman" w:hAnsi="Times New Roman"/>
          <w:b/>
          <w:sz w:val="24"/>
          <w:szCs w:val="24"/>
        </w:rPr>
      </w:pPr>
    </w:p>
    <w:p w14:paraId="6AA52B14" w14:textId="77777777" w:rsidR="00DC654E" w:rsidRDefault="00DC654E" w:rsidP="00DC654E">
      <w:pPr>
        <w:spacing w:line="360" w:lineRule="auto"/>
        <w:jc w:val="center"/>
        <w:rPr>
          <w:rFonts w:ascii="Times New Roman" w:hAnsi="Times New Roman"/>
          <w:b/>
          <w:sz w:val="24"/>
          <w:szCs w:val="24"/>
        </w:rPr>
      </w:pPr>
      <w:del w:id="2" w:author="Luffi" w:date="2017-06-30T20:00:00Z">
        <w:r w:rsidDel="00BB0DD1">
          <w:rPr>
            <w:rFonts w:ascii="Times New Roman" w:hAnsi="Times New Roman"/>
            <w:b/>
            <w:sz w:val="24"/>
            <w:szCs w:val="24"/>
          </w:rPr>
          <w:delText xml:space="preserve">PERFIL DE </w:delText>
        </w:r>
      </w:del>
      <w:r>
        <w:rPr>
          <w:rFonts w:ascii="Times New Roman" w:hAnsi="Times New Roman"/>
          <w:b/>
          <w:sz w:val="24"/>
          <w:szCs w:val="24"/>
        </w:rPr>
        <w:t>PROYECTO DE GRADO</w:t>
      </w:r>
    </w:p>
    <w:p w14:paraId="5D7286F0" w14:textId="77777777" w:rsidR="00DC654E" w:rsidRDefault="00DC654E" w:rsidP="00DC654E">
      <w:pPr>
        <w:spacing w:line="360" w:lineRule="auto"/>
        <w:jc w:val="center"/>
        <w:rPr>
          <w:rFonts w:ascii="Times New Roman" w:hAnsi="Times New Roman"/>
          <w:b/>
          <w:color w:val="000000"/>
          <w:sz w:val="28"/>
          <w:szCs w:val="28"/>
          <w:lang w:val="es-ES"/>
        </w:rPr>
      </w:pPr>
      <w:r>
        <w:rPr>
          <w:rFonts w:ascii="Times New Roman" w:hAnsi="Times New Roman"/>
          <w:b/>
          <w:color w:val="000000"/>
          <w:sz w:val="28"/>
          <w:szCs w:val="28"/>
          <w:lang w:val="es-ES"/>
        </w:rPr>
        <w:t>“</w:t>
      </w:r>
      <w:r w:rsidRPr="00673004">
        <w:rPr>
          <w:rFonts w:ascii="Times New Roman" w:hAnsi="Times New Roman"/>
          <w:b/>
          <w:color w:val="000000"/>
          <w:sz w:val="28"/>
          <w:szCs w:val="28"/>
          <w:lang w:val="es-ES"/>
        </w:rPr>
        <w:t>Sistema web para la administración de citas</w:t>
      </w:r>
      <w:r>
        <w:rPr>
          <w:rFonts w:ascii="Times New Roman" w:hAnsi="Times New Roman"/>
          <w:b/>
          <w:color w:val="000000"/>
          <w:sz w:val="28"/>
          <w:szCs w:val="28"/>
          <w:lang w:val="es-ES"/>
        </w:rPr>
        <w:t>, consultas e historiales médicos del Centro Mé</w:t>
      </w:r>
      <w:r w:rsidRPr="00673004">
        <w:rPr>
          <w:rFonts w:ascii="Times New Roman" w:hAnsi="Times New Roman"/>
          <w:b/>
          <w:color w:val="000000"/>
          <w:sz w:val="28"/>
          <w:szCs w:val="28"/>
          <w:lang w:val="es-ES"/>
        </w:rPr>
        <w:t>dico de E</w:t>
      </w:r>
      <w:r>
        <w:rPr>
          <w:rFonts w:ascii="Times New Roman" w:hAnsi="Times New Roman"/>
          <w:b/>
          <w:color w:val="000000"/>
          <w:sz w:val="28"/>
          <w:szCs w:val="28"/>
          <w:lang w:val="es-ES"/>
        </w:rPr>
        <w:t>specialidades ESCULAPIO S.R.L.”</w:t>
      </w:r>
    </w:p>
    <w:p w14:paraId="0DAF9BE1" w14:textId="77777777" w:rsidR="00DC654E" w:rsidRPr="00673004" w:rsidRDefault="00DC654E" w:rsidP="00DC654E">
      <w:pPr>
        <w:spacing w:line="360" w:lineRule="auto"/>
        <w:jc w:val="center"/>
        <w:rPr>
          <w:rFonts w:ascii="Times New Roman" w:hAnsi="Times New Roman"/>
          <w:b/>
          <w:color w:val="000000"/>
          <w:sz w:val="28"/>
          <w:szCs w:val="28"/>
          <w:lang w:val="es-ES"/>
        </w:rPr>
      </w:pPr>
    </w:p>
    <w:p w14:paraId="24FBAF6D" w14:textId="77777777" w:rsidR="00DC654E" w:rsidRDefault="00DC654E" w:rsidP="00DC654E">
      <w:pPr>
        <w:pStyle w:val="Default"/>
        <w:spacing w:line="360" w:lineRule="auto"/>
        <w:jc w:val="right"/>
        <w:rPr>
          <w:sz w:val="18"/>
          <w:szCs w:val="18"/>
        </w:rPr>
      </w:pPr>
      <w:r>
        <w:rPr>
          <w:i/>
          <w:iCs/>
          <w:sz w:val="18"/>
          <w:szCs w:val="18"/>
        </w:rPr>
        <w:t xml:space="preserve">Para optar por el título de </w:t>
      </w:r>
    </w:p>
    <w:p w14:paraId="6685B446" w14:textId="77777777" w:rsidR="00DC654E" w:rsidRDefault="00DC654E" w:rsidP="00DC654E">
      <w:pPr>
        <w:pStyle w:val="Default"/>
        <w:spacing w:line="360" w:lineRule="auto"/>
        <w:ind w:firstLine="708"/>
        <w:jc w:val="right"/>
        <w:rPr>
          <w:sz w:val="18"/>
          <w:szCs w:val="18"/>
        </w:rPr>
      </w:pPr>
      <w:r>
        <w:rPr>
          <w:i/>
          <w:iCs/>
          <w:sz w:val="18"/>
          <w:szCs w:val="18"/>
        </w:rPr>
        <w:t xml:space="preserve">Licenciado en </w:t>
      </w:r>
    </w:p>
    <w:p w14:paraId="3261CCCE" w14:textId="77777777" w:rsidR="00DC654E" w:rsidRDefault="00DC654E" w:rsidP="00DC654E">
      <w:pPr>
        <w:spacing w:line="360" w:lineRule="auto"/>
        <w:jc w:val="right"/>
        <w:rPr>
          <w:rFonts w:ascii="Arial" w:hAnsi="Arial" w:cs="Arial"/>
          <w:i/>
          <w:iCs/>
          <w:sz w:val="18"/>
          <w:szCs w:val="18"/>
        </w:rPr>
      </w:pPr>
      <w:r>
        <w:rPr>
          <w:rFonts w:ascii="Arial" w:hAnsi="Arial" w:cs="Arial"/>
          <w:i/>
          <w:iCs/>
          <w:sz w:val="18"/>
          <w:szCs w:val="18"/>
        </w:rPr>
        <w:t>Ingeniería de Sistemas</w:t>
      </w:r>
    </w:p>
    <w:p w14:paraId="6CFAB979" w14:textId="77777777" w:rsidR="00DC654E" w:rsidRDefault="00DC654E" w:rsidP="00DC654E">
      <w:pPr>
        <w:spacing w:line="360" w:lineRule="auto"/>
        <w:jc w:val="right"/>
        <w:rPr>
          <w:rFonts w:ascii="Arial" w:hAnsi="Arial" w:cs="Arial"/>
          <w:i/>
          <w:iCs/>
          <w:sz w:val="18"/>
          <w:szCs w:val="18"/>
        </w:rPr>
      </w:pPr>
    </w:p>
    <w:p w14:paraId="69AA5176" w14:textId="77777777" w:rsidR="00DC654E" w:rsidRDefault="00DC654E" w:rsidP="00DC654E">
      <w:pPr>
        <w:spacing w:line="360" w:lineRule="auto"/>
        <w:jc w:val="center"/>
        <w:rPr>
          <w:rFonts w:ascii="Times New Roman" w:hAnsi="Times New Roman"/>
          <w:sz w:val="28"/>
          <w:szCs w:val="28"/>
        </w:rPr>
      </w:pPr>
      <w:r>
        <w:rPr>
          <w:rFonts w:ascii="Times New Roman" w:hAnsi="Times New Roman"/>
          <w:sz w:val="28"/>
          <w:szCs w:val="28"/>
        </w:rPr>
        <w:t>POR: UNIV. ELOY FERNANDO MAMANI PUMA</w:t>
      </w:r>
    </w:p>
    <w:p w14:paraId="46041B78" w14:textId="77777777" w:rsidR="00312306" w:rsidRDefault="00312306" w:rsidP="00312306">
      <w:pPr>
        <w:tabs>
          <w:tab w:val="left" w:pos="2385"/>
        </w:tabs>
        <w:spacing w:line="360" w:lineRule="auto"/>
        <w:jc w:val="center"/>
        <w:rPr>
          <w:rFonts w:ascii="Times New Roman" w:hAnsi="Times New Roman"/>
          <w:sz w:val="28"/>
        </w:rPr>
      </w:pPr>
      <w:r>
        <w:rPr>
          <w:rFonts w:ascii="Times New Roman" w:hAnsi="Times New Roman"/>
          <w:sz w:val="28"/>
          <w:szCs w:val="28"/>
        </w:rPr>
        <w:t xml:space="preserve">TUTOR: </w:t>
      </w:r>
      <w:r w:rsidRPr="006943E5">
        <w:rPr>
          <w:rFonts w:ascii="Times New Roman" w:hAnsi="Times New Roman"/>
          <w:sz w:val="28"/>
        </w:rPr>
        <w:t>LIC. ANNY MERCADO ALGARAÑAZ</w:t>
      </w:r>
    </w:p>
    <w:p w14:paraId="269EB13F" w14:textId="77777777" w:rsidR="00DC654E" w:rsidRDefault="00DC654E" w:rsidP="00312306">
      <w:pPr>
        <w:spacing w:line="240" w:lineRule="auto"/>
        <w:jc w:val="center"/>
        <w:rPr>
          <w:rFonts w:ascii="Times New Roman" w:hAnsi="Times New Roman"/>
          <w:b/>
          <w:sz w:val="24"/>
          <w:szCs w:val="24"/>
        </w:rPr>
      </w:pPr>
      <w:r>
        <w:rPr>
          <w:rFonts w:ascii="Times New Roman" w:hAnsi="Times New Roman"/>
          <w:b/>
          <w:sz w:val="24"/>
          <w:szCs w:val="24"/>
        </w:rPr>
        <w:t>Potosí – Bolivia</w:t>
      </w:r>
    </w:p>
    <w:p w14:paraId="310291E2" w14:textId="77777777" w:rsidR="00DC654E" w:rsidRDefault="00DC654E" w:rsidP="00312306">
      <w:pPr>
        <w:spacing w:line="240" w:lineRule="auto"/>
        <w:jc w:val="center"/>
        <w:rPr>
          <w:rFonts w:ascii="Times New Roman" w:hAnsi="Times New Roman"/>
          <w:b/>
          <w:sz w:val="24"/>
          <w:szCs w:val="24"/>
        </w:rPr>
      </w:pPr>
      <w:r>
        <w:rPr>
          <w:rFonts w:ascii="Times New Roman" w:hAnsi="Times New Roman"/>
          <w:b/>
          <w:sz w:val="24"/>
          <w:szCs w:val="24"/>
        </w:rPr>
        <w:t>2017</w:t>
      </w:r>
    </w:p>
    <w:p w14:paraId="4AA35654" w14:textId="77777777" w:rsidR="00DC654E" w:rsidRDefault="00DC654E">
      <w:pPr>
        <w:rPr>
          <w:lang w:val="es-ES"/>
        </w:rPr>
      </w:pPr>
    </w:p>
    <w:p w14:paraId="7733BC70" w14:textId="77777777" w:rsidR="00DC654E" w:rsidRDefault="00DC654E">
      <w:pPr>
        <w:rPr>
          <w:lang w:val="es-ES"/>
        </w:rPr>
      </w:pPr>
    </w:p>
    <w:p w14:paraId="16D1126C" w14:textId="77777777" w:rsidR="00DC654E" w:rsidRPr="002F1524" w:rsidRDefault="00DC654E" w:rsidP="00DC654E">
      <w:pPr>
        <w:spacing w:line="360" w:lineRule="auto"/>
        <w:jc w:val="both"/>
        <w:rPr>
          <w:rFonts w:asciiTheme="majorHAnsi" w:hAnsiTheme="majorHAnsi" w:cs="Arial"/>
          <w:b/>
        </w:rPr>
      </w:pPr>
    </w:p>
    <w:p w14:paraId="6DBC64EA" w14:textId="77777777" w:rsidR="00DC654E" w:rsidRPr="002F1524" w:rsidRDefault="00DC654E" w:rsidP="00DC654E">
      <w:pPr>
        <w:autoSpaceDE w:val="0"/>
        <w:autoSpaceDN w:val="0"/>
        <w:adjustRightInd w:val="0"/>
        <w:spacing w:after="0" w:line="240" w:lineRule="auto"/>
        <w:jc w:val="center"/>
        <w:rPr>
          <w:rFonts w:asciiTheme="majorHAnsi" w:hAnsiTheme="majorHAnsi" w:cs="Arial"/>
          <w:b/>
          <w:bCs/>
          <w:color w:val="000000"/>
          <w:sz w:val="26"/>
          <w:szCs w:val="26"/>
        </w:rPr>
      </w:pPr>
    </w:p>
    <w:p w14:paraId="6F78613D" w14:textId="77777777" w:rsidR="00DC654E" w:rsidRPr="00495A79" w:rsidRDefault="00DC654E" w:rsidP="00DC654E">
      <w:pPr>
        <w:autoSpaceDE w:val="0"/>
        <w:autoSpaceDN w:val="0"/>
        <w:adjustRightInd w:val="0"/>
        <w:spacing w:after="0" w:line="240" w:lineRule="auto"/>
        <w:jc w:val="center"/>
        <w:rPr>
          <w:rFonts w:asciiTheme="majorHAnsi" w:hAnsiTheme="majorHAnsi" w:cs="Arial"/>
          <w:i/>
          <w:sz w:val="24"/>
          <w:szCs w:val="24"/>
        </w:rPr>
      </w:pPr>
      <w:r w:rsidRPr="00495A79">
        <w:rPr>
          <w:rFonts w:asciiTheme="majorHAnsi" w:hAnsiTheme="majorHAnsi" w:cs="Arial"/>
          <w:b/>
          <w:bCs/>
          <w:i/>
          <w:color w:val="000000"/>
          <w:sz w:val="26"/>
          <w:szCs w:val="26"/>
        </w:rPr>
        <w:t>DEDICATORIA</w:t>
      </w:r>
    </w:p>
    <w:p w14:paraId="7837414A" w14:textId="77777777" w:rsidR="00DC654E" w:rsidRPr="002F1524" w:rsidRDefault="00DC654E" w:rsidP="00DC654E">
      <w:pPr>
        <w:autoSpaceDE w:val="0"/>
        <w:autoSpaceDN w:val="0"/>
        <w:adjustRightInd w:val="0"/>
        <w:spacing w:after="0" w:line="240" w:lineRule="auto"/>
        <w:jc w:val="center"/>
        <w:rPr>
          <w:rFonts w:asciiTheme="majorHAnsi" w:hAnsiTheme="majorHAnsi"/>
          <w:b/>
          <w:bCs/>
          <w:color w:val="000000"/>
          <w:sz w:val="24"/>
          <w:szCs w:val="24"/>
        </w:rPr>
      </w:pPr>
    </w:p>
    <w:p w14:paraId="7AD0B5E1" w14:textId="77777777" w:rsidR="00DC654E" w:rsidRPr="002F1524" w:rsidRDefault="00DC654E" w:rsidP="00DC654E">
      <w:pPr>
        <w:autoSpaceDE w:val="0"/>
        <w:autoSpaceDN w:val="0"/>
        <w:adjustRightInd w:val="0"/>
        <w:spacing w:after="0" w:line="240" w:lineRule="auto"/>
        <w:jc w:val="center"/>
        <w:rPr>
          <w:rFonts w:asciiTheme="majorHAnsi" w:hAnsiTheme="majorHAnsi"/>
          <w:sz w:val="24"/>
          <w:szCs w:val="24"/>
        </w:rPr>
      </w:pPr>
    </w:p>
    <w:p w14:paraId="33DE7EA3" w14:textId="77777777" w:rsidR="00DC654E" w:rsidRPr="002F1524" w:rsidRDefault="00DC654E" w:rsidP="00DC654E">
      <w:pPr>
        <w:autoSpaceDE w:val="0"/>
        <w:autoSpaceDN w:val="0"/>
        <w:adjustRightInd w:val="0"/>
        <w:spacing w:after="0" w:line="240" w:lineRule="auto"/>
        <w:jc w:val="center"/>
        <w:rPr>
          <w:rFonts w:asciiTheme="majorHAnsi" w:hAnsiTheme="majorHAnsi"/>
          <w:sz w:val="24"/>
          <w:szCs w:val="24"/>
        </w:rPr>
      </w:pPr>
    </w:p>
    <w:p w14:paraId="79ACFD77" w14:textId="77777777" w:rsidR="00DC654E" w:rsidRPr="002F1524" w:rsidRDefault="00DC654E" w:rsidP="00DC654E">
      <w:pPr>
        <w:autoSpaceDE w:val="0"/>
        <w:autoSpaceDN w:val="0"/>
        <w:adjustRightInd w:val="0"/>
        <w:spacing w:after="0" w:line="240" w:lineRule="auto"/>
        <w:jc w:val="center"/>
        <w:rPr>
          <w:rFonts w:asciiTheme="majorHAnsi" w:hAnsiTheme="majorHAnsi"/>
          <w:sz w:val="24"/>
          <w:szCs w:val="24"/>
        </w:rPr>
      </w:pPr>
    </w:p>
    <w:p w14:paraId="7C84BEA7" w14:textId="77777777" w:rsidR="00DC654E" w:rsidRPr="00495A79" w:rsidRDefault="00DC654E" w:rsidP="00DC654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Dios, por darme la sabiduría para seguir adelante y permitir que mis metas se cumplan día a día.</w:t>
      </w:r>
    </w:p>
    <w:p w14:paraId="0B9319C3" w14:textId="77777777" w:rsidR="00DC654E" w:rsidRPr="00495A79" w:rsidRDefault="00DC654E" w:rsidP="00DC654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mi Padre Narciso que está en el cielo, por enseñarme a luchar por mis objetivos y ser mi ejemplo de vida.</w:t>
      </w:r>
    </w:p>
    <w:p w14:paraId="25500284" w14:textId="77777777" w:rsidR="00DC654E" w:rsidRPr="00495A79" w:rsidRDefault="00DC654E" w:rsidP="00DC654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 xml:space="preserve">A mi Madre Constantina, quien </w:t>
      </w:r>
      <w:r>
        <w:rPr>
          <w:rFonts w:cs="Arial"/>
          <w:i/>
          <w:color w:val="000000"/>
          <w:sz w:val="24"/>
          <w:szCs w:val="24"/>
        </w:rPr>
        <w:t>luchó por darme todos los recursos para culminar mis estudios</w:t>
      </w:r>
      <w:r w:rsidRPr="00495A79">
        <w:rPr>
          <w:rFonts w:cs="Arial"/>
          <w:i/>
          <w:color w:val="000000"/>
          <w:sz w:val="24"/>
          <w:szCs w:val="24"/>
        </w:rPr>
        <w:t>.</w:t>
      </w:r>
    </w:p>
    <w:p w14:paraId="097D5008" w14:textId="77777777" w:rsidR="00DC654E" w:rsidRPr="00495A79" w:rsidRDefault="00DC654E" w:rsidP="00DC654E">
      <w:pPr>
        <w:tabs>
          <w:tab w:val="left" w:pos="4253"/>
        </w:tabs>
        <w:autoSpaceDE w:val="0"/>
        <w:autoSpaceDN w:val="0"/>
        <w:adjustRightInd w:val="0"/>
        <w:spacing w:after="0" w:line="360" w:lineRule="auto"/>
        <w:ind w:left="4253"/>
        <w:jc w:val="center"/>
        <w:rPr>
          <w:rFonts w:cs="Arial"/>
          <w:i/>
          <w:sz w:val="24"/>
          <w:szCs w:val="24"/>
        </w:rPr>
      </w:pPr>
      <w:r w:rsidRPr="00495A79">
        <w:rPr>
          <w:rFonts w:cs="Arial"/>
          <w:i/>
          <w:color w:val="000000"/>
          <w:sz w:val="24"/>
          <w:szCs w:val="24"/>
        </w:rPr>
        <w:t>A mis Hermanos y hermanas, por su</w:t>
      </w:r>
      <w:r w:rsidRPr="00495A79">
        <w:rPr>
          <w:rFonts w:cs="Arial"/>
          <w:i/>
          <w:sz w:val="24"/>
          <w:szCs w:val="24"/>
        </w:rPr>
        <w:t xml:space="preserve"> </w:t>
      </w:r>
      <w:r w:rsidRPr="00495A79">
        <w:rPr>
          <w:rFonts w:cs="Arial"/>
          <w:i/>
          <w:color w:val="000000"/>
          <w:sz w:val="24"/>
          <w:szCs w:val="24"/>
        </w:rPr>
        <w:t>cariño y las experiencias vividas.</w:t>
      </w:r>
    </w:p>
    <w:p w14:paraId="277400B9" w14:textId="77777777" w:rsidR="00DC654E" w:rsidRPr="00C93CB7" w:rsidRDefault="00DC654E" w:rsidP="00C93CB7">
      <w:pPr>
        <w:tabs>
          <w:tab w:val="left" w:pos="4253"/>
        </w:tabs>
        <w:autoSpaceDE w:val="0"/>
        <w:autoSpaceDN w:val="0"/>
        <w:adjustRightInd w:val="0"/>
        <w:spacing w:after="0" w:line="360" w:lineRule="auto"/>
        <w:ind w:left="4253"/>
        <w:jc w:val="center"/>
        <w:rPr>
          <w:rFonts w:cs="Arial"/>
          <w:i/>
          <w:sz w:val="24"/>
          <w:szCs w:val="24"/>
        </w:rPr>
      </w:pPr>
      <w:r w:rsidRPr="00495A79">
        <w:rPr>
          <w:rFonts w:cs="Arial"/>
          <w:i/>
          <w:color w:val="000000"/>
          <w:sz w:val="24"/>
          <w:szCs w:val="24"/>
        </w:rPr>
        <w:t>A mis Amigos, quienes siempre estuvieron a mi lado</w:t>
      </w:r>
      <w:r w:rsidRPr="00495A79">
        <w:rPr>
          <w:rFonts w:cs="Arial"/>
          <w:i/>
          <w:sz w:val="24"/>
          <w:szCs w:val="24"/>
        </w:rPr>
        <w:t xml:space="preserve"> </w:t>
      </w:r>
      <w:r w:rsidRPr="00495A79">
        <w:rPr>
          <w:rFonts w:cs="Arial"/>
          <w:i/>
          <w:color w:val="000000"/>
          <w:sz w:val="24"/>
          <w:szCs w:val="24"/>
        </w:rPr>
        <w:t>apoyándome.</w:t>
      </w:r>
    </w:p>
    <w:p w14:paraId="284C8D6E" w14:textId="77777777" w:rsidR="00DC654E" w:rsidRPr="002F1524" w:rsidRDefault="00DC654E" w:rsidP="00DC654E">
      <w:pPr>
        <w:rPr>
          <w:rFonts w:asciiTheme="majorHAnsi" w:hAnsiTheme="majorHAnsi"/>
        </w:rPr>
      </w:pPr>
    </w:p>
    <w:p w14:paraId="1BDA6EBC" w14:textId="77777777" w:rsidR="00DC654E" w:rsidRPr="002F1524" w:rsidRDefault="00DC654E" w:rsidP="00DC654E">
      <w:pPr>
        <w:rPr>
          <w:rFonts w:asciiTheme="majorHAnsi" w:hAnsiTheme="majorHAnsi"/>
        </w:rPr>
      </w:pPr>
    </w:p>
    <w:p w14:paraId="25D6D77F" w14:textId="77777777" w:rsidR="00DC654E" w:rsidRPr="002F1524" w:rsidRDefault="00DC654E" w:rsidP="00DC654E">
      <w:pPr>
        <w:rPr>
          <w:rFonts w:asciiTheme="majorHAnsi" w:hAnsiTheme="majorHAnsi"/>
        </w:rPr>
      </w:pPr>
    </w:p>
    <w:p w14:paraId="3E15FBA1" w14:textId="77777777" w:rsidR="00DC654E" w:rsidRPr="002F1524" w:rsidRDefault="00DC654E" w:rsidP="00DC654E">
      <w:pPr>
        <w:rPr>
          <w:rFonts w:asciiTheme="majorHAnsi" w:hAnsiTheme="majorHAnsi"/>
        </w:rPr>
      </w:pPr>
    </w:p>
    <w:p w14:paraId="6C6316D1" w14:textId="77777777" w:rsidR="00DC654E" w:rsidRPr="002F1524" w:rsidRDefault="00DC654E" w:rsidP="00DC654E">
      <w:pPr>
        <w:rPr>
          <w:rFonts w:asciiTheme="majorHAnsi" w:hAnsiTheme="majorHAnsi"/>
        </w:rPr>
      </w:pPr>
    </w:p>
    <w:p w14:paraId="306F4D22" w14:textId="77777777" w:rsidR="00DC654E" w:rsidRPr="002F1524" w:rsidRDefault="00DC654E" w:rsidP="00DC654E">
      <w:pPr>
        <w:rPr>
          <w:rFonts w:asciiTheme="majorHAnsi" w:hAnsiTheme="majorHAnsi"/>
        </w:rPr>
      </w:pPr>
    </w:p>
    <w:p w14:paraId="38EED8E9" w14:textId="77777777" w:rsidR="00DC654E" w:rsidRPr="002F1524" w:rsidRDefault="00DC654E" w:rsidP="00DC654E">
      <w:pPr>
        <w:rPr>
          <w:rFonts w:asciiTheme="majorHAnsi" w:hAnsiTheme="majorHAnsi"/>
        </w:rPr>
      </w:pPr>
    </w:p>
    <w:p w14:paraId="3E042807" w14:textId="77777777" w:rsidR="00DC654E" w:rsidRDefault="00DC654E">
      <w:pPr>
        <w:rPr>
          <w:rFonts w:asciiTheme="majorHAnsi" w:hAnsiTheme="majorHAnsi"/>
        </w:rPr>
      </w:pPr>
      <w:r>
        <w:rPr>
          <w:rFonts w:asciiTheme="majorHAnsi" w:hAnsiTheme="majorHAnsi"/>
        </w:rPr>
        <w:br w:type="page"/>
      </w:r>
    </w:p>
    <w:p w14:paraId="40807606" w14:textId="5B863AD9" w:rsidR="00DC654E" w:rsidRDefault="00DC654E" w:rsidP="00DC654E">
      <w:pPr>
        <w:autoSpaceDE w:val="0"/>
        <w:autoSpaceDN w:val="0"/>
        <w:adjustRightInd w:val="0"/>
        <w:spacing w:after="0" w:line="240" w:lineRule="auto"/>
        <w:jc w:val="center"/>
        <w:rPr>
          <w:ins w:id="3" w:author="Luffi" w:date="2017-07-03T22:52:00Z"/>
          <w:rFonts w:asciiTheme="majorHAnsi" w:hAnsiTheme="majorHAnsi"/>
          <w:b/>
          <w:bCs/>
          <w:color w:val="000000"/>
          <w:sz w:val="26"/>
          <w:szCs w:val="26"/>
        </w:rPr>
      </w:pPr>
      <w:r w:rsidRPr="002F1524">
        <w:rPr>
          <w:rFonts w:asciiTheme="majorHAnsi" w:hAnsiTheme="majorHAnsi"/>
          <w:b/>
          <w:bCs/>
          <w:color w:val="000000"/>
          <w:sz w:val="26"/>
          <w:szCs w:val="26"/>
        </w:rPr>
        <w:lastRenderedPageBreak/>
        <w:t>AGRADECIMIENTOS</w:t>
      </w:r>
    </w:p>
    <w:p w14:paraId="478C7BC3" w14:textId="77777777" w:rsidR="00C36053" w:rsidRPr="002F1524" w:rsidRDefault="00C36053" w:rsidP="00DC654E">
      <w:pPr>
        <w:autoSpaceDE w:val="0"/>
        <w:autoSpaceDN w:val="0"/>
        <w:adjustRightInd w:val="0"/>
        <w:spacing w:after="0" w:line="240" w:lineRule="auto"/>
        <w:jc w:val="center"/>
        <w:rPr>
          <w:rFonts w:asciiTheme="majorHAnsi" w:hAnsiTheme="majorHAnsi"/>
          <w:b/>
          <w:bCs/>
          <w:color w:val="000000"/>
          <w:sz w:val="26"/>
          <w:szCs w:val="26"/>
        </w:rPr>
      </w:pPr>
    </w:p>
    <w:p w14:paraId="0F76D8E5" w14:textId="77777777" w:rsidR="00C36053" w:rsidRPr="002F1524" w:rsidDel="00C36053" w:rsidRDefault="00C36053" w:rsidP="00C36053">
      <w:pPr>
        <w:spacing w:line="360" w:lineRule="auto"/>
        <w:jc w:val="both"/>
        <w:rPr>
          <w:del w:id="4" w:author="Luffi" w:date="2017-07-03T22:52:00Z"/>
          <w:moveTo w:id="5" w:author="Luffi" w:date="2017-07-03T22:52:00Z"/>
          <w:sz w:val="24"/>
          <w:szCs w:val="24"/>
        </w:rPr>
      </w:pPr>
      <w:moveToRangeStart w:id="6" w:author="Luffi" w:date="2017-07-03T22:52:00Z" w:name="move486885699"/>
      <w:moveTo w:id="7" w:author="Luffi" w:date="2017-07-03T22:52:00Z">
        <w:r w:rsidRPr="002F1524">
          <w:rPr>
            <w:sz w:val="24"/>
            <w:szCs w:val="24"/>
          </w:rPr>
          <w:t>A Dios, quien inspiró mi espíritu para la conclusión de este proyecto de grado.</w:t>
        </w:r>
      </w:moveTo>
    </w:p>
    <w:moveToRangeEnd w:id="6"/>
    <w:p w14:paraId="1B3CAA16" w14:textId="77777777" w:rsidR="00DC654E" w:rsidRPr="002F1524" w:rsidRDefault="00DC654E">
      <w:pPr>
        <w:spacing w:line="360" w:lineRule="auto"/>
        <w:jc w:val="both"/>
        <w:rPr>
          <w:b/>
          <w:bCs/>
          <w:color w:val="000000"/>
          <w:sz w:val="24"/>
          <w:szCs w:val="24"/>
        </w:rPr>
        <w:pPrChange w:id="8" w:author="Luffi" w:date="2017-07-03T22:52:00Z">
          <w:pPr>
            <w:autoSpaceDE w:val="0"/>
            <w:autoSpaceDN w:val="0"/>
            <w:adjustRightInd w:val="0"/>
            <w:spacing w:after="0" w:line="240" w:lineRule="auto"/>
          </w:pPr>
        </w:pPrChange>
      </w:pPr>
    </w:p>
    <w:p w14:paraId="0155C2AC" w14:textId="0AC3D548" w:rsidR="00DC654E" w:rsidRPr="002F1524" w:rsidRDefault="00DC654E" w:rsidP="00C93CB7">
      <w:pPr>
        <w:spacing w:line="360" w:lineRule="auto"/>
        <w:jc w:val="both"/>
        <w:rPr>
          <w:sz w:val="24"/>
          <w:szCs w:val="24"/>
        </w:rPr>
      </w:pPr>
      <w:del w:id="9" w:author="Luffi" w:date="2017-07-03T22:53:00Z">
        <w:r w:rsidRPr="002F1524" w:rsidDel="00C36053">
          <w:rPr>
            <w:sz w:val="24"/>
            <w:szCs w:val="24"/>
          </w:rPr>
          <w:delText>Dedico este proyecto de grado en primer lugar a</w:delText>
        </w:r>
      </w:del>
      <w:ins w:id="10" w:author="Luffi" w:date="2017-07-03T22:53:00Z">
        <w:r w:rsidR="00C36053">
          <w:rPr>
            <w:sz w:val="24"/>
            <w:szCs w:val="24"/>
          </w:rPr>
          <w:t>A</w:t>
        </w:r>
      </w:ins>
      <w:r w:rsidRPr="002F1524">
        <w:rPr>
          <w:sz w:val="24"/>
          <w:szCs w:val="24"/>
        </w:rPr>
        <w:t xml:space="preserve"> mi familia quienes fueron un gran apoyo emocional durante el tiempo que realizaba este proyecto.</w:t>
      </w:r>
    </w:p>
    <w:p w14:paraId="5219E832" w14:textId="1A64897F" w:rsidR="00DC654E" w:rsidRPr="002F1524" w:rsidDel="00C36053" w:rsidRDefault="00DC654E" w:rsidP="00C93CB7">
      <w:pPr>
        <w:spacing w:line="360" w:lineRule="auto"/>
        <w:jc w:val="both"/>
        <w:rPr>
          <w:moveFrom w:id="11" w:author="Luffi" w:date="2017-07-03T22:52:00Z"/>
          <w:sz w:val="24"/>
          <w:szCs w:val="24"/>
        </w:rPr>
      </w:pPr>
      <w:moveFromRangeStart w:id="12" w:author="Luffi" w:date="2017-07-03T22:52:00Z" w:name="move486885699"/>
      <w:moveFrom w:id="13" w:author="Luffi" w:date="2017-07-03T22:52:00Z">
        <w:r w:rsidRPr="002F1524" w:rsidDel="00C36053">
          <w:rPr>
            <w:sz w:val="24"/>
            <w:szCs w:val="24"/>
          </w:rPr>
          <w:t>A Dios, quien inspiró mi espíritu para la conclusión de este proyecto de grado.</w:t>
        </w:r>
      </w:moveFrom>
    </w:p>
    <w:moveFromRangeEnd w:id="12"/>
    <w:p w14:paraId="46EDAA58" w14:textId="77777777" w:rsidR="00DC654E" w:rsidRDefault="00DC654E" w:rsidP="00C93CB7">
      <w:pPr>
        <w:spacing w:line="360" w:lineRule="auto"/>
        <w:jc w:val="both"/>
        <w:rPr>
          <w:sz w:val="24"/>
          <w:szCs w:val="24"/>
        </w:rPr>
      </w:pPr>
      <w:r>
        <w:rPr>
          <w:sz w:val="24"/>
          <w:szCs w:val="24"/>
        </w:rPr>
        <w:t>También a</w:t>
      </w:r>
      <w:r w:rsidRPr="002F1524">
        <w:rPr>
          <w:sz w:val="24"/>
          <w:szCs w:val="24"/>
        </w:rPr>
        <w:t xml:space="preserve"> mi padre que está en el cielo, cual me enseño que debo ser alguien en esta vida. </w:t>
      </w:r>
    </w:p>
    <w:p w14:paraId="26ACD1A7" w14:textId="77777777" w:rsidR="00DC654E" w:rsidRDefault="00DC654E" w:rsidP="00C93CB7">
      <w:pPr>
        <w:spacing w:line="360" w:lineRule="auto"/>
        <w:jc w:val="both"/>
        <w:rPr>
          <w:sz w:val="24"/>
          <w:szCs w:val="24"/>
        </w:rPr>
      </w:pPr>
      <w:r w:rsidRPr="00834310">
        <w:rPr>
          <w:sz w:val="24"/>
          <w:szCs w:val="24"/>
        </w:rPr>
        <w:t xml:space="preserve">A la Universidad </w:t>
      </w:r>
      <w:r>
        <w:rPr>
          <w:sz w:val="24"/>
          <w:szCs w:val="24"/>
        </w:rPr>
        <w:t>Autónoma Tomás Frías</w:t>
      </w:r>
      <w:r w:rsidRPr="00834310">
        <w:rPr>
          <w:sz w:val="24"/>
          <w:szCs w:val="24"/>
        </w:rPr>
        <w:t xml:space="preserve"> por darme la oportunidad de estudiar y ser un profesional.</w:t>
      </w:r>
    </w:p>
    <w:p w14:paraId="4EF3CBC8" w14:textId="77777777" w:rsidR="00DC654E" w:rsidRPr="002F1524" w:rsidRDefault="00DC654E" w:rsidP="00C93CB7">
      <w:pPr>
        <w:spacing w:line="360" w:lineRule="auto"/>
        <w:jc w:val="both"/>
        <w:rPr>
          <w:sz w:val="24"/>
          <w:szCs w:val="24"/>
        </w:rPr>
      </w:pPr>
      <w:r>
        <w:rPr>
          <w:sz w:val="24"/>
          <w:szCs w:val="24"/>
        </w:rPr>
        <w:t>De igual manera a mi</w:t>
      </w:r>
      <w:r w:rsidRPr="00A41ECE">
        <w:rPr>
          <w:sz w:val="24"/>
          <w:szCs w:val="24"/>
        </w:rPr>
        <w:t xml:space="preserve"> </w:t>
      </w:r>
      <w:r>
        <w:rPr>
          <w:sz w:val="24"/>
          <w:szCs w:val="24"/>
        </w:rPr>
        <w:t>Carrera de Ingeniería de Sistemas</w:t>
      </w:r>
      <w:r w:rsidRPr="00A41ECE">
        <w:rPr>
          <w:sz w:val="24"/>
          <w:szCs w:val="24"/>
        </w:rPr>
        <w:t xml:space="preserve"> por haberme aceptado ser parte de ella y abierto las puertas de su seno científico para poder estudiar</w:t>
      </w:r>
      <w:r>
        <w:rPr>
          <w:sz w:val="24"/>
          <w:szCs w:val="24"/>
        </w:rPr>
        <w:t xml:space="preserve"> y cumplir mis metas.</w:t>
      </w:r>
    </w:p>
    <w:p w14:paraId="79DDA8DF" w14:textId="77777777" w:rsidR="00DC654E" w:rsidRPr="002F1524" w:rsidRDefault="00DC654E" w:rsidP="00C93CB7">
      <w:pPr>
        <w:spacing w:line="360" w:lineRule="auto"/>
        <w:jc w:val="both"/>
        <w:rPr>
          <w:sz w:val="24"/>
          <w:szCs w:val="24"/>
        </w:rPr>
      </w:pPr>
      <w:r w:rsidRPr="002F1524">
        <w:rPr>
          <w:sz w:val="24"/>
          <w:szCs w:val="24"/>
        </w:rPr>
        <w:t>A mis docentes quienes nunca desistieron al enseñarme, aun sin importar que muchas veces no ponía atención en clase, a ellos que continuaron depositando su esperanza en mí.</w:t>
      </w:r>
    </w:p>
    <w:p w14:paraId="47A45E75" w14:textId="77777777" w:rsidR="00DC654E" w:rsidRPr="002F1524" w:rsidRDefault="00DC654E" w:rsidP="00C93CB7">
      <w:pPr>
        <w:spacing w:line="360" w:lineRule="auto"/>
        <w:jc w:val="both"/>
        <w:rPr>
          <w:sz w:val="24"/>
          <w:szCs w:val="24"/>
        </w:rPr>
      </w:pPr>
      <w:r w:rsidRPr="002F1524">
        <w:rPr>
          <w:sz w:val="24"/>
          <w:szCs w:val="24"/>
        </w:rPr>
        <w:t>A todos los que me apoyaron para escribir y concluir este proyecto.</w:t>
      </w:r>
    </w:p>
    <w:p w14:paraId="07C89AA1" w14:textId="77777777" w:rsidR="00DC654E" w:rsidRPr="002F1524" w:rsidRDefault="00DC654E" w:rsidP="00C93CB7">
      <w:pPr>
        <w:spacing w:line="360" w:lineRule="auto"/>
        <w:jc w:val="both"/>
        <w:rPr>
          <w:sz w:val="24"/>
          <w:szCs w:val="24"/>
        </w:rPr>
      </w:pPr>
      <w:r w:rsidRPr="002F1524">
        <w:rPr>
          <w:sz w:val="24"/>
          <w:szCs w:val="24"/>
        </w:rPr>
        <w:t>Para ellos es esta dedicatoria, pues es a ellos a quienes se las debo por su apoyo incondicional.</w:t>
      </w:r>
    </w:p>
    <w:p w14:paraId="35E0CA16" w14:textId="77777777" w:rsidR="00DC654E" w:rsidRDefault="00DC654E">
      <w:pPr>
        <w:rPr>
          <w:lang w:val="es-ES"/>
        </w:rPr>
      </w:pPr>
      <w:r>
        <w:rPr>
          <w:lang w:val="es-ES"/>
        </w:rPr>
        <w:br w:type="page"/>
      </w:r>
    </w:p>
    <w:p w14:paraId="0BB57F4B" w14:textId="77777777" w:rsidR="00DC654E" w:rsidRPr="00F0622D" w:rsidRDefault="00DC654E" w:rsidP="00DC654E">
      <w:pPr>
        <w:jc w:val="center"/>
        <w:rPr>
          <w:b/>
          <w:sz w:val="24"/>
        </w:rPr>
      </w:pPr>
      <w:r w:rsidRPr="00F0622D">
        <w:rPr>
          <w:b/>
          <w:sz w:val="24"/>
        </w:rPr>
        <w:lastRenderedPageBreak/>
        <w:t>RESUMEN</w:t>
      </w:r>
    </w:p>
    <w:p w14:paraId="4CE116CB" w14:textId="340CC646" w:rsidR="00DC654E" w:rsidRDefault="00DC654E" w:rsidP="000C5B0D">
      <w:pPr>
        <w:spacing w:after="240" w:line="360" w:lineRule="auto"/>
        <w:jc w:val="both"/>
        <w:rPr>
          <w:sz w:val="24"/>
          <w:szCs w:val="24"/>
          <w:lang w:eastAsia="es-BO"/>
        </w:rPr>
      </w:pPr>
      <w:r w:rsidRPr="009E064B">
        <w:rPr>
          <w:sz w:val="24"/>
          <w:szCs w:val="24"/>
          <w:lang w:eastAsia="es-BO"/>
        </w:rPr>
        <w:t xml:space="preserve">El Centro Médico de Especialidades Esculapio S.R.L., </w:t>
      </w:r>
      <w:r w:rsidRPr="009E064B">
        <w:rPr>
          <w:sz w:val="24"/>
          <w:szCs w:val="24"/>
        </w:rPr>
        <w:t>localizado en la ciudad de Potosí</w:t>
      </w:r>
      <w:r>
        <w:rPr>
          <w:sz w:val="24"/>
          <w:szCs w:val="24"/>
        </w:rPr>
        <w:t xml:space="preserve"> en</w:t>
      </w:r>
      <w:r w:rsidRPr="009E064B">
        <w:rPr>
          <w:sz w:val="24"/>
          <w:szCs w:val="24"/>
        </w:rPr>
        <w:t xml:space="preserve"> avenida Antofagasta </w:t>
      </w:r>
      <w:r>
        <w:rPr>
          <w:sz w:val="24"/>
          <w:szCs w:val="24"/>
        </w:rPr>
        <w:t>S/N</w:t>
      </w:r>
      <w:r w:rsidRPr="009E064B">
        <w:rPr>
          <w:sz w:val="24"/>
          <w:szCs w:val="24"/>
        </w:rPr>
        <w:t>,</w:t>
      </w:r>
      <w:r w:rsidRPr="009E064B">
        <w:rPr>
          <w:sz w:val="24"/>
          <w:szCs w:val="24"/>
          <w:lang w:eastAsia="es-BO"/>
        </w:rPr>
        <w:t xml:space="preserve"> </w:t>
      </w:r>
      <w:r>
        <w:rPr>
          <w:sz w:val="24"/>
          <w:szCs w:val="24"/>
          <w:lang w:eastAsia="es-BO"/>
        </w:rPr>
        <w:t xml:space="preserve">es una institución independiente, que cumple la función de la atención médica en sus diferentes especialidades para cuidar y preservar la vida de sus pacientes. </w:t>
      </w:r>
      <w:r>
        <w:rPr>
          <w:sz w:val="24"/>
          <w:szCs w:val="24"/>
        </w:rPr>
        <w:t>S</w:t>
      </w:r>
      <w:r w:rsidRPr="00920728">
        <w:rPr>
          <w:sz w:val="24"/>
          <w:szCs w:val="24"/>
        </w:rPr>
        <w:t>e inició en mayo de 2000,</w:t>
      </w:r>
      <w:ins w:id="14" w:author="Luffi" w:date="2017-06-30T20:50:00Z">
        <w:r w:rsidR="00852A5B">
          <w:rPr>
            <w:sz w:val="24"/>
            <w:szCs w:val="24"/>
          </w:rPr>
          <w:t xml:space="preserve"> desde entonces la población </w:t>
        </w:r>
      </w:ins>
      <w:ins w:id="15" w:author="Luffi" w:date="2017-06-30T20:51:00Z">
        <w:r w:rsidR="000C5B0D">
          <w:rPr>
            <w:sz w:val="24"/>
            <w:szCs w:val="24"/>
          </w:rPr>
          <w:t>de pacientes fue aumentando, por lo cual</w:t>
        </w:r>
      </w:ins>
      <w:ins w:id="16" w:author="Luffi" w:date="2017-06-30T20:53:00Z">
        <w:r w:rsidR="000C5B0D">
          <w:rPr>
            <w:sz w:val="24"/>
            <w:szCs w:val="24"/>
          </w:rPr>
          <w:t xml:space="preserve"> </w:t>
        </w:r>
      </w:ins>
      <w:ins w:id="17" w:author="Luffi" w:date="2017-06-30T20:51:00Z">
        <w:r w:rsidR="000C5B0D">
          <w:rPr>
            <w:sz w:val="24"/>
            <w:szCs w:val="24"/>
          </w:rPr>
          <w:t>uno de los problemas principales es el manejo de informaci</w:t>
        </w:r>
      </w:ins>
      <w:ins w:id="18" w:author="Luffi" w:date="2017-06-30T20:53:00Z">
        <w:r w:rsidR="000C5B0D">
          <w:rPr>
            <w:sz w:val="24"/>
            <w:szCs w:val="24"/>
          </w:rPr>
          <w:t>ón manualmente</w:t>
        </w:r>
      </w:ins>
      <w:ins w:id="19" w:author="Luffi" w:date="2017-06-30T20:54:00Z">
        <w:r w:rsidR="000C5B0D">
          <w:rPr>
            <w:sz w:val="24"/>
            <w:szCs w:val="24"/>
          </w:rPr>
          <w:t>.</w:t>
        </w:r>
      </w:ins>
      <w:del w:id="20" w:author="Luffi" w:date="2017-06-30T20:54:00Z">
        <w:r w:rsidRPr="00920728" w:rsidDel="000C5B0D">
          <w:rPr>
            <w:sz w:val="24"/>
            <w:szCs w:val="24"/>
          </w:rPr>
          <w:delText xml:space="preserve"> desde entonces uno de los problemas principales es el manejo de información manual</w:delText>
        </w:r>
        <w:r w:rsidDel="000C5B0D">
          <w:rPr>
            <w:sz w:val="24"/>
            <w:szCs w:val="24"/>
          </w:rPr>
          <w:delText>mente</w:delText>
        </w:r>
        <w:r w:rsidRPr="00920728" w:rsidDel="000C5B0D">
          <w:rPr>
            <w:sz w:val="24"/>
            <w:szCs w:val="24"/>
          </w:rPr>
          <w:delText>, donde el transcurrir del tiempo la población de pacient</w:delText>
        </w:r>
        <w:r w:rsidDel="000C5B0D">
          <w:rPr>
            <w:sz w:val="24"/>
            <w:szCs w:val="24"/>
          </w:rPr>
          <w:delText>es fue aumentando.</w:delText>
        </w:r>
      </w:del>
    </w:p>
    <w:p w14:paraId="72344C93" w14:textId="77777777" w:rsidR="00DC654E" w:rsidRDefault="00123CBA" w:rsidP="00DC654E">
      <w:pPr>
        <w:spacing w:after="240" w:line="360" w:lineRule="auto"/>
        <w:jc w:val="both"/>
        <w:rPr>
          <w:sz w:val="24"/>
          <w:szCs w:val="24"/>
          <w:lang w:eastAsia="es-BO"/>
        </w:rPr>
      </w:pPr>
      <w:r>
        <w:rPr>
          <w:sz w:val="24"/>
          <w:szCs w:val="24"/>
          <w:lang w:eastAsia="es-BO"/>
        </w:rPr>
        <w:t>El presente trabajo muestra el</w:t>
      </w:r>
      <w:r w:rsidR="00DC654E">
        <w:rPr>
          <w:sz w:val="24"/>
          <w:szCs w:val="24"/>
          <w:lang w:eastAsia="es-BO"/>
        </w:rPr>
        <w:t xml:space="preserve"> desarrolló un Sistema Web para la Administración de Citas, Consultas e Historiales Médicos del Centro de Médico de Especialidades Esculapio S.R.L., con el objetivo de mejorar la atención médica y aumentar la calidad de servicio a </w:t>
      </w:r>
      <w:r>
        <w:rPr>
          <w:sz w:val="24"/>
          <w:szCs w:val="24"/>
          <w:lang w:eastAsia="es-BO"/>
        </w:rPr>
        <w:t xml:space="preserve">los </w:t>
      </w:r>
      <w:r w:rsidR="00DC654E">
        <w:rPr>
          <w:sz w:val="24"/>
          <w:szCs w:val="24"/>
          <w:lang w:eastAsia="es-BO"/>
        </w:rPr>
        <w:t>pacientes.</w:t>
      </w:r>
    </w:p>
    <w:p w14:paraId="5B6A93A5" w14:textId="77777777" w:rsidR="00DC654E" w:rsidRDefault="00DC654E" w:rsidP="00DC654E">
      <w:pPr>
        <w:spacing w:after="240" w:line="360" w:lineRule="auto"/>
        <w:jc w:val="both"/>
        <w:rPr>
          <w:sz w:val="24"/>
          <w:szCs w:val="24"/>
          <w:lang w:eastAsia="es-BO"/>
        </w:rPr>
      </w:pPr>
      <w:r>
        <w:rPr>
          <w:sz w:val="24"/>
          <w:szCs w:val="24"/>
          <w:lang w:eastAsia="es-BO"/>
        </w:rPr>
        <w:t xml:space="preserve">Para el desarrollo </w:t>
      </w:r>
      <w:r w:rsidR="00123CBA">
        <w:rPr>
          <w:sz w:val="24"/>
          <w:szCs w:val="24"/>
          <w:lang w:eastAsia="es-BO"/>
        </w:rPr>
        <w:t>del sistema propuesto</w:t>
      </w:r>
      <w:r>
        <w:rPr>
          <w:sz w:val="24"/>
          <w:szCs w:val="24"/>
          <w:lang w:eastAsia="es-BO"/>
        </w:rPr>
        <w:t xml:space="preserve"> se hizo uso de la metodología UWE </w:t>
      </w:r>
      <w:r w:rsidR="00123CBA">
        <w:rPr>
          <w:sz w:val="24"/>
          <w:szCs w:val="24"/>
          <w:lang w:eastAsia="es-BO"/>
        </w:rPr>
        <w:t>ya que la misma se encuentra orientada</w:t>
      </w:r>
      <w:r>
        <w:rPr>
          <w:sz w:val="24"/>
          <w:szCs w:val="24"/>
          <w:lang w:eastAsia="es-BO"/>
        </w:rPr>
        <w:t xml:space="preserve"> </w:t>
      </w:r>
      <w:r w:rsidR="00123CBA">
        <w:rPr>
          <w:sz w:val="24"/>
          <w:szCs w:val="24"/>
          <w:lang w:eastAsia="es-BO"/>
        </w:rPr>
        <w:t xml:space="preserve">a la construcción de sistemas web; asimismo, se usaron </w:t>
      </w:r>
      <w:r>
        <w:rPr>
          <w:sz w:val="24"/>
          <w:szCs w:val="24"/>
          <w:lang w:eastAsia="es-BO"/>
        </w:rPr>
        <w:t>herramientas principales como</w:t>
      </w:r>
      <w:r w:rsidR="00123CBA">
        <w:rPr>
          <w:sz w:val="24"/>
          <w:szCs w:val="24"/>
          <w:lang w:eastAsia="es-BO"/>
        </w:rPr>
        <w:t xml:space="preserve"> el</w:t>
      </w:r>
      <w:r>
        <w:rPr>
          <w:sz w:val="24"/>
          <w:szCs w:val="24"/>
          <w:lang w:eastAsia="es-BO"/>
        </w:rPr>
        <w:t xml:space="preserve"> lenguaje de programación PHP 5.5, como gestor de base de datos MYSQL </w:t>
      </w:r>
      <w:r w:rsidRPr="00CB11A1">
        <w:rPr>
          <w:sz w:val="24"/>
          <w:szCs w:val="24"/>
          <w:lang w:eastAsia="es-BO"/>
        </w:rPr>
        <w:t xml:space="preserve">5.5.36 y un servidor </w:t>
      </w:r>
      <w:r>
        <w:rPr>
          <w:sz w:val="24"/>
          <w:szCs w:val="24"/>
          <w:lang w:eastAsia="es-BO"/>
        </w:rPr>
        <w:t xml:space="preserve">web Apache </w:t>
      </w:r>
      <w:r w:rsidRPr="002F1E29">
        <w:rPr>
          <w:sz w:val="24"/>
          <w:szCs w:val="24"/>
        </w:rPr>
        <w:t>5.6.15</w:t>
      </w:r>
      <w:r w:rsidRPr="00CB11A1">
        <w:rPr>
          <w:sz w:val="24"/>
          <w:szCs w:val="24"/>
          <w:lang w:eastAsia="es-BO"/>
        </w:rPr>
        <w:t>.</w:t>
      </w:r>
    </w:p>
    <w:p w14:paraId="22AEFEAE" w14:textId="77777777" w:rsidR="0075174F" w:rsidRPr="0075174F" w:rsidRDefault="00DC654E" w:rsidP="00DC654E">
      <w:pPr>
        <w:spacing w:after="240" w:line="360" w:lineRule="auto"/>
        <w:jc w:val="both"/>
        <w:rPr>
          <w:sz w:val="24"/>
          <w:szCs w:val="24"/>
        </w:rPr>
      </w:pPr>
      <w:r w:rsidRPr="0075174F">
        <w:rPr>
          <w:sz w:val="24"/>
          <w:szCs w:val="24"/>
          <w:lang w:eastAsia="es-BO"/>
        </w:rPr>
        <w:t>El presente proyecto se divide en tres capítulos que se lo describe continuación:</w:t>
      </w:r>
      <w:r w:rsidR="0075174F" w:rsidRPr="0075174F">
        <w:rPr>
          <w:sz w:val="24"/>
          <w:szCs w:val="24"/>
          <w:lang w:eastAsia="es-BO"/>
        </w:rPr>
        <w:t xml:space="preserve"> </w:t>
      </w:r>
      <w:r w:rsidRPr="0075174F">
        <w:rPr>
          <w:sz w:val="24"/>
          <w:szCs w:val="24"/>
          <w:lang w:eastAsia="es-BO"/>
        </w:rPr>
        <w:t xml:space="preserve">El capítulo I, </w:t>
      </w:r>
      <w:r w:rsidRPr="0075174F">
        <w:rPr>
          <w:sz w:val="24"/>
          <w:szCs w:val="24"/>
        </w:rPr>
        <w:t>se muestra la teoría de las herramientas que serán realizadas para el desarrollo del presente proyecto, para su comprensión por cualquier persona qu</w:t>
      </w:r>
      <w:r w:rsidR="0075174F" w:rsidRPr="0075174F">
        <w:rPr>
          <w:sz w:val="24"/>
          <w:szCs w:val="24"/>
        </w:rPr>
        <w:t xml:space="preserve">e consulte el presente trabajo. </w:t>
      </w:r>
      <w:r w:rsidRPr="0075174F">
        <w:rPr>
          <w:sz w:val="24"/>
          <w:szCs w:val="24"/>
        </w:rPr>
        <w:t>El capítulo II, trata del análisis y diseño del sistema utilizando la metodología UWE, para brindar una visión amplia de que caminos tendría que seguir para llegar al objetivo final que es la de tener u</w:t>
      </w:r>
      <w:r w:rsidR="0075174F" w:rsidRPr="0075174F">
        <w:rPr>
          <w:sz w:val="24"/>
          <w:szCs w:val="24"/>
        </w:rPr>
        <w:t xml:space="preserve">n software estable y confiable. </w:t>
      </w:r>
      <w:r w:rsidRPr="0075174F">
        <w:rPr>
          <w:sz w:val="24"/>
          <w:szCs w:val="24"/>
        </w:rPr>
        <w:t>El capítulo III, contiene la implementación y pruebas que se realizaron para que el sistema esté en condiciones de uso. Y finalizando las conclusiones y recom</w:t>
      </w:r>
      <w:r w:rsidR="00AA2C12" w:rsidRPr="0075174F">
        <w:rPr>
          <w:sz w:val="24"/>
          <w:szCs w:val="24"/>
        </w:rPr>
        <w:t>endaciones de la investigación.</w:t>
      </w:r>
    </w:p>
    <w:p w14:paraId="2E6D159B" w14:textId="77777777" w:rsidR="0075174F" w:rsidRDefault="0075174F" w:rsidP="00DC654E">
      <w:pPr>
        <w:spacing w:after="240" w:line="360" w:lineRule="auto"/>
        <w:jc w:val="both"/>
        <w:rPr>
          <w:sz w:val="24"/>
          <w:szCs w:val="24"/>
        </w:rPr>
      </w:pPr>
      <w:r w:rsidRPr="0075174F">
        <w:rPr>
          <w:sz w:val="24"/>
          <w:szCs w:val="24"/>
        </w:rPr>
        <w:t xml:space="preserve">En conclusión, como </w:t>
      </w:r>
      <w:r w:rsidR="00DC654E" w:rsidRPr="0075174F">
        <w:rPr>
          <w:sz w:val="24"/>
          <w:szCs w:val="24"/>
        </w:rPr>
        <w:t xml:space="preserve">resultado </w:t>
      </w:r>
      <w:r w:rsidR="00DC654E">
        <w:rPr>
          <w:sz w:val="24"/>
          <w:szCs w:val="24"/>
        </w:rPr>
        <w:t>se concluyó el sistema, el cual permite administrar las citas, consultas e historiales médicos de forma eficiente y reduciendo los tiempos.</w:t>
      </w:r>
    </w:p>
    <w:p w14:paraId="29E29E39" w14:textId="77777777" w:rsidR="0075174F" w:rsidRDefault="0075174F">
      <w:pPr>
        <w:rPr>
          <w:sz w:val="24"/>
          <w:szCs w:val="24"/>
        </w:rPr>
      </w:pPr>
      <w:r>
        <w:rPr>
          <w:sz w:val="24"/>
          <w:szCs w:val="24"/>
        </w:rPr>
        <w:br w:type="page"/>
      </w:r>
    </w:p>
    <w:sdt>
      <w:sdtPr>
        <w:rPr>
          <w:rFonts w:asciiTheme="minorHAnsi" w:eastAsiaTheme="minorHAnsi" w:hAnsiTheme="minorHAnsi" w:cstheme="minorBidi"/>
          <w:b w:val="0"/>
          <w:caps w:val="0"/>
          <w:color w:val="auto"/>
          <w:sz w:val="22"/>
          <w:szCs w:val="22"/>
          <w:lang w:val="es-ES" w:eastAsia="en-US"/>
        </w:rPr>
        <w:id w:val="-1190070694"/>
        <w:docPartObj>
          <w:docPartGallery w:val="Table of Contents"/>
          <w:docPartUnique/>
        </w:docPartObj>
      </w:sdtPr>
      <w:sdtEndPr>
        <w:rPr>
          <w:bCs/>
        </w:rPr>
      </w:sdtEndPr>
      <w:sdtContent>
        <w:p w14:paraId="75DCAC0C" w14:textId="77777777" w:rsidR="00814078" w:rsidRDefault="00814078" w:rsidP="00EC5837">
          <w:pPr>
            <w:pStyle w:val="TtuloTDC"/>
            <w:numPr>
              <w:ilvl w:val="0"/>
              <w:numId w:val="0"/>
            </w:numPr>
            <w:ind w:left="432"/>
            <w:jc w:val="center"/>
          </w:pPr>
          <w:r>
            <w:rPr>
              <w:lang w:val="es-ES"/>
            </w:rPr>
            <w:t>Contenido</w:t>
          </w:r>
        </w:p>
        <w:p w14:paraId="2DC1432B" w14:textId="5C5E520E" w:rsidR="004E34E6" w:rsidRDefault="00814078">
          <w:pPr>
            <w:pStyle w:val="TDC1"/>
            <w:rPr>
              <w:rFonts w:eastAsiaTheme="minorEastAsia"/>
              <w:noProof/>
              <w:lang w:eastAsia="es-BO"/>
            </w:rPr>
          </w:pPr>
          <w:r>
            <w:fldChar w:fldCharType="begin"/>
          </w:r>
          <w:r>
            <w:instrText xml:space="preserve"> TOC \o "1-3" \h \z \u\b "contenido" </w:instrText>
          </w:r>
          <w:r>
            <w:fldChar w:fldCharType="separate"/>
          </w:r>
          <w:r w:rsidR="00BB0DD1">
            <w:rPr>
              <w:noProof/>
            </w:rPr>
            <w:fldChar w:fldCharType="begin"/>
          </w:r>
          <w:r w:rsidR="00BB0DD1">
            <w:rPr>
              <w:noProof/>
            </w:rPr>
            <w:instrText xml:space="preserve"> HYPERLINK \l "_Toc485290333" </w:instrText>
          </w:r>
          <w:r w:rsidR="00BB0DD1">
            <w:rPr>
              <w:noProof/>
            </w:rPr>
            <w:fldChar w:fldCharType="separate"/>
          </w:r>
          <w:r w:rsidR="004E34E6" w:rsidRPr="006F52EE">
            <w:rPr>
              <w:rStyle w:val="Hipervnculo"/>
              <w:noProof/>
            </w:rPr>
            <w:t>INTRODUCCIÓN</w:t>
          </w:r>
          <w:r w:rsidR="004E34E6">
            <w:rPr>
              <w:noProof/>
              <w:webHidden/>
            </w:rPr>
            <w:tab/>
          </w:r>
          <w:r w:rsidR="004E34E6">
            <w:rPr>
              <w:noProof/>
              <w:webHidden/>
            </w:rPr>
            <w:fldChar w:fldCharType="begin"/>
          </w:r>
          <w:r w:rsidR="004E34E6">
            <w:rPr>
              <w:noProof/>
              <w:webHidden/>
            </w:rPr>
            <w:instrText xml:space="preserve"> PAGEREF _Toc485290333 \h </w:instrText>
          </w:r>
          <w:r w:rsidR="004E34E6">
            <w:rPr>
              <w:noProof/>
              <w:webHidden/>
            </w:rPr>
          </w:r>
          <w:r w:rsidR="004E34E6">
            <w:rPr>
              <w:noProof/>
              <w:webHidden/>
            </w:rPr>
            <w:fldChar w:fldCharType="separate"/>
          </w:r>
          <w:ins w:id="21" w:author="Luffi" w:date="2017-07-10T22:35:00Z">
            <w:r w:rsidR="00326F6A">
              <w:rPr>
                <w:noProof/>
                <w:webHidden/>
              </w:rPr>
              <w:t>1</w:t>
            </w:r>
          </w:ins>
          <w:ins w:id="22" w:author="Luffi" w:date="2017-07-10T21:02:00Z">
            <w:del w:id="23" w:author="Luffi" w:date="2017-07-10T22:35:00Z">
              <w:r w:rsidR="00B27AC1" w:rsidDel="00326F6A">
                <w:rPr>
                  <w:noProof/>
                  <w:webHidden/>
                </w:rPr>
                <w:delText>1</w:delText>
              </w:r>
            </w:del>
          </w:ins>
          <w:del w:id="24" w:author="Luffi" w:date="2017-07-10T22:35:00Z">
            <w:r w:rsidR="00BB0DD1" w:rsidDel="00326F6A">
              <w:rPr>
                <w:noProof/>
                <w:webHidden/>
              </w:rPr>
              <w:delText>1</w:delText>
            </w:r>
          </w:del>
          <w:r w:rsidR="004E34E6">
            <w:rPr>
              <w:noProof/>
              <w:webHidden/>
            </w:rPr>
            <w:fldChar w:fldCharType="end"/>
          </w:r>
          <w:r w:rsidR="00BB0DD1">
            <w:rPr>
              <w:noProof/>
            </w:rPr>
            <w:fldChar w:fldCharType="end"/>
          </w:r>
        </w:p>
        <w:p w14:paraId="6A3A975E" w14:textId="297EC971" w:rsidR="004E34E6" w:rsidRDefault="00BB0DD1">
          <w:pPr>
            <w:pStyle w:val="TDC1"/>
            <w:rPr>
              <w:rFonts w:eastAsiaTheme="minorEastAsia"/>
              <w:noProof/>
              <w:lang w:eastAsia="es-BO"/>
            </w:rPr>
          </w:pPr>
          <w:r>
            <w:rPr>
              <w:noProof/>
            </w:rPr>
            <w:fldChar w:fldCharType="begin"/>
          </w:r>
          <w:r>
            <w:rPr>
              <w:noProof/>
            </w:rPr>
            <w:instrText xml:space="preserve"> HYPERLINK \l "_Toc485290334" </w:instrText>
          </w:r>
          <w:r>
            <w:rPr>
              <w:noProof/>
            </w:rPr>
            <w:fldChar w:fldCharType="separate"/>
          </w:r>
          <w:r w:rsidR="004E34E6" w:rsidRPr="006F52EE">
            <w:rPr>
              <w:rStyle w:val="Hipervnculo"/>
              <w:noProof/>
            </w:rPr>
            <w:t>CAPITULO I. MARCO TEORICO</w:t>
          </w:r>
          <w:r w:rsidR="004E34E6">
            <w:rPr>
              <w:noProof/>
              <w:webHidden/>
            </w:rPr>
            <w:tab/>
          </w:r>
          <w:r w:rsidR="004E34E6">
            <w:rPr>
              <w:noProof/>
              <w:webHidden/>
            </w:rPr>
            <w:fldChar w:fldCharType="begin"/>
          </w:r>
          <w:r w:rsidR="004E34E6">
            <w:rPr>
              <w:noProof/>
              <w:webHidden/>
            </w:rPr>
            <w:instrText xml:space="preserve"> PAGEREF _Toc485290334 \h </w:instrText>
          </w:r>
          <w:r w:rsidR="004E34E6">
            <w:rPr>
              <w:noProof/>
              <w:webHidden/>
            </w:rPr>
          </w:r>
          <w:r w:rsidR="004E34E6">
            <w:rPr>
              <w:noProof/>
              <w:webHidden/>
            </w:rPr>
            <w:fldChar w:fldCharType="separate"/>
          </w:r>
          <w:ins w:id="25" w:author="Luffi" w:date="2017-07-10T22:35:00Z">
            <w:r w:rsidR="00326F6A">
              <w:rPr>
                <w:noProof/>
                <w:webHidden/>
              </w:rPr>
              <w:t>12</w:t>
            </w:r>
          </w:ins>
          <w:ins w:id="26" w:author="Luffi" w:date="2017-07-10T21:02:00Z">
            <w:del w:id="27" w:author="Luffi" w:date="2017-07-10T22:35:00Z">
              <w:r w:rsidR="00B27AC1" w:rsidDel="00326F6A">
                <w:rPr>
                  <w:noProof/>
                  <w:webHidden/>
                </w:rPr>
                <w:delText>12</w:delText>
              </w:r>
            </w:del>
          </w:ins>
          <w:del w:id="28" w:author="Luffi" w:date="2017-07-10T22:35:00Z">
            <w:r w:rsidR="004E34E6" w:rsidDel="00326F6A">
              <w:rPr>
                <w:noProof/>
                <w:webHidden/>
              </w:rPr>
              <w:delText>11</w:delText>
            </w:r>
          </w:del>
          <w:r w:rsidR="004E34E6">
            <w:rPr>
              <w:noProof/>
              <w:webHidden/>
            </w:rPr>
            <w:fldChar w:fldCharType="end"/>
          </w:r>
          <w:r>
            <w:rPr>
              <w:noProof/>
            </w:rPr>
            <w:fldChar w:fldCharType="end"/>
          </w:r>
        </w:p>
        <w:p w14:paraId="64CDEDAD" w14:textId="0002AC2D" w:rsidR="004E34E6" w:rsidRDefault="00BB0DD1">
          <w:pPr>
            <w:pStyle w:val="TDC2"/>
            <w:rPr>
              <w:rFonts w:eastAsiaTheme="minorEastAsia"/>
              <w:noProof/>
              <w:lang w:eastAsia="es-BO"/>
            </w:rPr>
          </w:pPr>
          <w:r>
            <w:rPr>
              <w:noProof/>
            </w:rPr>
            <w:fldChar w:fldCharType="begin"/>
          </w:r>
          <w:r>
            <w:rPr>
              <w:noProof/>
            </w:rPr>
            <w:instrText xml:space="preserve"> HYPERLINK \l "_Toc485290335" </w:instrText>
          </w:r>
          <w:r>
            <w:rPr>
              <w:noProof/>
            </w:rPr>
            <w:fldChar w:fldCharType="separate"/>
          </w:r>
          <w:r w:rsidR="004E34E6" w:rsidRPr="006F52EE">
            <w:rPr>
              <w:rStyle w:val="Hipervnculo"/>
              <w:noProof/>
            </w:rPr>
            <w:t>1.1</w:t>
          </w:r>
          <w:r w:rsidR="004E34E6">
            <w:rPr>
              <w:rFonts w:eastAsiaTheme="minorEastAsia"/>
              <w:noProof/>
              <w:lang w:eastAsia="es-BO"/>
            </w:rPr>
            <w:tab/>
          </w:r>
          <w:r w:rsidR="004E34E6" w:rsidRPr="006F52EE">
            <w:rPr>
              <w:rStyle w:val="Hipervnculo"/>
              <w:noProof/>
            </w:rPr>
            <w:t>introduccion</w:t>
          </w:r>
          <w:r w:rsidR="004E34E6">
            <w:rPr>
              <w:noProof/>
              <w:webHidden/>
            </w:rPr>
            <w:tab/>
          </w:r>
          <w:r w:rsidR="004E34E6">
            <w:rPr>
              <w:noProof/>
              <w:webHidden/>
            </w:rPr>
            <w:fldChar w:fldCharType="begin"/>
          </w:r>
          <w:r w:rsidR="004E34E6">
            <w:rPr>
              <w:noProof/>
              <w:webHidden/>
            </w:rPr>
            <w:instrText xml:space="preserve"> PAGEREF _Toc485290335 \h </w:instrText>
          </w:r>
          <w:r w:rsidR="004E34E6">
            <w:rPr>
              <w:noProof/>
              <w:webHidden/>
            </w:rPr>
          </w:r>
          <w:r w:rsidR="004E34E6">
            <w:rPr>
              <w:noProof/>
              <w:webHidden/>
            </w:rPr>
            <w:fldChar w:fldCharType="separate"/>
          </w:r>
          <w:ins w:id="29" w:author="Luffi" w:date="2017-07-10T22:35:00Z">
            <w:r w:rsidR="00326F6A">
              <w:rPr>
                <w:noProof/>
                <w:webHidden/>
              </w:rPr>
              <w:t>12</w:t>
            </w:r>
          </w:ins>
          <w:ins w:id="30" w:author="Luffi" w:date="2017-07-10T21:02:00Z">
            <w:del w:id="31" w:author="Luffi" w:date="2017-07-10T22:35:00Z">
              <w:r w:rsidR="00B27AC1" w:rsidDel="00326F6A">
                <w:rPr>
                  <w:noProof/>
                  <w:webHidden/>
                </w:rPr>
                <w:delText>12</w:delText>
              </w:r>
            </w:del>
          </w:ins>
          <w:del w:id="32" w:author="Luffi" w:date="2017-07-10T22:35:00Z">
            <w:r w:rsidR="004E34E6" w:rsidDel="00326F6A">
              <w:rPr>
                <w:noProof/>
                <w:webHidden/>
              </w:rPr>
              <w:delText>11</w:delText>
            </w:r>
          </w:del>
          <w:r w:rsidR="004E34E6">
            <w:rPr>
              <w:noProof/>
              <w:webHidden/>
            </w:rPr>
            <w:fldChar w:fldCharType="end"/>
          </w:r>
          <w:r>
            <w:rPr>
              <w:noProof/>
            </w:rPr>
            <w:fldChar w:fldCharType="end"/>
          </w:r>
        </w:p>
        <w:p w14:paraId="4B2401B4" w14:textId="0193EFB3" w:rsidR="004E34E6" w:rsidRDefault="00BB0DD1">
          <w:pPr>
            <w:pStyle w:val="TDC2"/>
            <w:rPr>
              <w:rFonts w:eastAsiaTheme="minorEastAsia"/>
              <w:noProof/>
              <w:lang w:eastAsia="es-BO"/>
            </w:rPr>
          </w:pPr>
          <w:r>
            <w:rPr>
              <w:noProof/>
            </w:rPr>
            <w:fldChar w:fldCharType="begin"/>
          </w:r>
          <w:r>
            <w:rPr>
              <w:noProof/>
            </w:rPr>
            <w:instrText xml:space="preserve"> HYPERLINK \l "_Toc485290336" </w:instrText>
          </w:r>
          <w:r>
            <w:rPr>
              <w:noProof/>
            </w:rPr>
            <w:fldChar w:fldCharType="separate"/>
          </w:r>
          <w:r w:rsidR="004E34E6" w:rsidRPr="006F52EE">
            <w:rPr>
              <w:rStyle w:val="Hipervnculo"/>
              <w:noProof/>
            </w:rPr>
            <w:t>1.2</w:t>
          </w:r>
          <w:r w:rsidR="004E34E6">
            <w:rPr>
              <w:rFonts w:eastAsiaTheme="minorEastAsia"/>
              <w:noProof/>
              <w:lang w:eastAsia="es-BO"/>
            </w:rPr>
            <w:tab/>
          </w:r>
          <w:r w:rsidR="004E34E6" w:rsidRPr="006F52EE">
            <w:rPr>
              <w:rStyle w:val="Hipervnculo"/>
              <w:noProof/>
            </w:rPr>
            <w:t>Fundamentos sobre la Administración de citas, consultas e historiales médicos.</w:t>
          </w:r>
          <w:r w:rsidR="004E34E6">
            <w:rPr>
              <w:noProof/>
              <w:webHidden/>
            </w:rPr>
            <w:tab/>
          </w:r>
          <w:r w:rsidR="004E34E6">
            <w:rPr>
              <w:noProof/>
              <w:webHidden/>
            </w:rPr>
            <w:fldChar w:fldCharType="begin"/>
          </w:r>
          <w:r w:rsidR="004E34E6">
            <w:rPr>
              <w:noProof/>
              <w:webHidden/>
            </w:rPr>
            <w:instrText xml:space="preserve"> PAGEREF _Toc485290336 \h </w:instrText>
          </w:r>
          <w:r w:rsidR="004E34E6">
            <w:rPr>
              <w:noProof/>
              <w:webHidden/>
            </w:rPr>
          </w:r>
          <w:r w:rsidR="004E34E6">
            <w:rPr>
              <w:noProof/>
              <w:webHidden/>
            </w:rPr>
            <w:fldChar w:fldCharType="separate"/>
          </w:r>
          <w:ins w:id="33" w:author="Luffi" w:date="2017-07-10T22:35:00Z">
            <w:r w:rsidR="00326F6A">
              <w:rPr>
                <w:noProof/>
                <w:webHidden/>
              </w:rPr>
              <w:t>12</w:t>
            </w:r>
          </w:ins>
          <w:ins w:id="34" w:author="Luffi" w:date="2017-07-10T21:02:00Z">
            <w:del w:id="35" w:author="Luffi" w:date="2017-07-10T22:35:00Z">
              <w:r w:rsidR="00B27AC1" w:rsidDel="00326F6A">
                <w:rPr>
                  <w:noProof/>
                  <w:webHidden/>
                </w:rPr>
                <w:delText>12</w:delText>
              </w:r>
            </w:del>
          </w:ins>
          <w:del w:id="36" w:author="Luffi" w:date="2017-07-10T22:35:00Z">
            <w:r w:rsidR="004E34E6" w:rsidDel="00326F6A">
              <w:rPr>
                <w:noProof/>
                <w:webHidden/>
              </w:rPr>
              <w:delText>11</w:delText>
            </w:r>
          </w:del>
          <w:r w:rsidR="004E34E6">
            <w:rPr>
              <w:noProof/>
              <w:webHidden/>
            </w:rPr>
            <w:fldChar w:fldCharType="end"/>
          </w:r>
          <w:r>
            <w:rPr>
              <w:noProof/>
            </w:rPr>
            <w:fldChar w:fldCharType="end"/>
          </w:r>
        </w:p>
        <w:p w14:paraId="3F6239E5" w14:textId="235F6618" w:rsidR="004E34E6" w:rsidRDefault="00BB0DD1">
          <w:pPr>
            <w:pStyle w:val="TDC3"/>
            <w:rPr>
              <w:rFonts w:eastAsiaTheme="minorEastAsia"/>
              <w:noProof/>
              <w:lang w:eastAsia="es-BO"/>
            </w:rPr>
          </w:pPr>
          <w:r>
            <w:rPr>
              <w:noProof/>
            </w:rPr>
            <w:fldChar w:fldCharType="begin"/>
          </w:r>
          <w:r>
            <w:rPr>
              <w:noProof/>
            </w:rPr>
            <w:instrText xml:space="preserve"> HYPERLINK \l "_Toc485290337" </w:instrText>
          </w:r>
          <w:r>
            <w:rPr>
              <w:noProof/>
            </w:rPr>
            <w:fldChar w:fldCharType="separate"/>
          </w:r>
          <w:r w:rsidR="004E34E6" w:rsidRPr="006F52EE">
            <w:rPr>
              <w:rStyle w:val="Hipervnculo"/>
              <w:noProof/>
            </w:rPr>
            <w:t>1.2.1</w:t>
          </w:r>
          <w:r w:rsidR="004E34E6">
            <w:rPr>
              <w:rFonts w:eastAsiaTheme="minorEastAsia"/>
              <w:noProof/>
              <w:lang w:eastAsia="es-BO"/>
            </w:rPr>
            <w:tab/>
          </w:r>
          <w:r w:rsidR="004E34E6" w:rsidRPr="006F52EE">
            <w:rPr>
              <w:rStyle w:val="Hipervnculo"/>
              <w:noProof/>
            </w:rPr>
            <w:t>Administración</w:t>
          </w:r>
          <w:r w:rsidR="004E34E6">
            <w:rPr>
              <w:noProof/>
              <w:webHidden/>
            </w:rPr>
            <w:tab/>
          </w:r>
          <w:r w:rsidR="004E34E6">
            <w:rPr>
              <w:noProof/>
              <w:webHidden/>
            </w:rPr>
            <w:fldChar w:fldCharType="begin"/>
          </w:r>
          <w:r w:rsidR="004E34E6">
            <w:rPr>
              <w:noProof/>
              <w:webHidden/>
            </w:rPr>
            <w:instrText xml:space="preserve"> PAGEREF _Toc485290337 \h </w:instrText>
          </w:r>
          <w:r w:rsidR="004E34E6">
            <w:rPr>
              <w:noProof/>
              <w:webHidden/>
            </w:rPr>
          </w:r>
          <w:r w:rsidR="004E34E6">
            <w:rPr>
              <w:noProof/>
              <w:webHidden/>
            </w:rPr>
            <w:fldChar w:fldCharType="separate"/>
          </w:r>
          <w:ins w:id="37" w:author="Luffi" w:date="2017-07-10T22:35:00Z">
            <w:r w:rsidR="00326F6A">
              <w:rPr>
                <w:noProof/>
                <w:webHidden/>
              </w:rPr>
              <w:t>12</w:t>
            </w:r>
          </w:ins>
          <w:ins w:id="38" w:author="Luffi" w:date="2017-07-10T21:02:00Z">
            <w:del w:id="39" w:author="Luffi" w:date="2017-07-10T22:35:00Z">
              <w:r w:rsidR="00B27AC1" w:rsidDel="00326F6A">
                <w:rPr>
                  <w:noProof/>
                  <w:webHidden/>
                </w:rPr>
                <w:delText>12</w:delText>
              </w:r>
            </w:del>
          </w:ins>
          <w:del w:id="40" w:author="Luffi" w:date="2017-07-10T22:35:00Z">
            <w:r w:rsidR="004E34E6" w:rsidDel="00326F6A">
              <w:rPr>
                <w:noProof/>
                <w:webHidden/>
              </w:rPr>
              <w:delText>11</w:delText>
            </w:r>
          </w:del>
          <w:r w:rsidR="004E34E6">
            <w:rPr>
              <w:noProof/>
              <w:webHidden/>
            </w:rPr>
            <w:fldChar w:fldCharType="end"/>
          </w:r>
          <w:r>
            <w:rPr>
              <w:noProof/>
            </w:rPr>
            <w:fldChar w:fldCharType="end"/>
          </w:r>
        </w:p>
        <w:p w14:paraId="3653E86C" w14:textId="1DDC73A5" w:rsidR="004E34E6" w:rsidRDefault="00BB0DD1">
          <w:pPr>
            <w:pStyle w:val="TDC3"/>
            <w:rPr>
              <w:rFonts w:eastAsiaTheme="minorEastAsia"/>
              <w:noProof/>
              <w:lang w:eastAsia="es-BO"/>
            </w:rPr>
          </w:pPr>
          <w:r>
            <w:rPr>
              <w:noProof/>
            </w:rPr>
            <w:fldChar w:fldCharType="begin"/>
          </w:r>
          <w:r>
            <w:rPr>
              <w:noProof/>
            </w:rPr>
            <w:instrText xml:space="preserve"> HYPERLINK \l "_Toc485290338" </w:instrText>
          </w:r>
          <w:r>
            <w:rPr>
              <w:noProof/>
            </w:rPr>
            <w:fldChar w:fldCharType="separate"/>
          </w:r>
          <w:r w:rsidR="004E34E6" w:rsidRPr="006F52EE">
            <w:rPr>
              <w:rStyle w:val="Hipervnculo"/>
              <w:noProof/>
            </w:rPr>
            <w:t>1.2.2</w:t>
          </w:r>
          <w:r w:rsidR="004E34E6">
            <w:rPr>
              <w:rFonts w:eastAsiaTheme="minorEastAsia"/>
              <w:noProof/>
              <w:lang w:eastAsia="es-BO"/>
            </w:rPr>
            <w:tab/>
          </w:r>
          <w:r w:rsidR="004E34E6" w:rsidRPr="006F52EE">
            <w:rPr>
              <w:rStyle w:val="Hipervnculo"/>
              <w:noProof/>
            </w:rPr>
            <w:t>Citas medicas</w:t>
          </w:r>
          <w:r w:rsidR="004E34E6">
            <w:rPr>
              <w:noProof/>
              <w:webHidden/>
            </w:rPr>
            <w:tab/>
          </w:r>
          <w:r w:rsidR="004E34E6">
            <w:rPr>
              <w:noProof/>
              <w:webHidden/>
            </w:rPr>
            <w:fldChar w:fldCharType="begin"/>
          </w:r>
          <w:r w:rsidR="004E34E6">
            <w:rPr>
              <w:noProof/>
              <w:webHidden/>
            </w:rPr>
            <w:instrText xml:space="preserve"> PAGEREF _Toc485290338 \h </w:instrText>
          </w:r>
          <w:r w:rsidR="004E34E6">
            <w:rPr>
              <w:noProof/>
              <w:webHidden/>
            </w:rPr>
          </w:r>
          <w:r w:rsidR="004E34E6">
            <w:rPr>
              <w:noProof/>
              <w:webHidden/>
            </w:rPr>
            <w:fldChar w:fldCharType="separate"/>
          </w:r>
          <w:ins w:id="41" w:author="Luffi" w:date="2017-07-10T22:35:00Z">
            <w:r w:rsidR="00326F6A">
              <w:rPr>
                <w:noProof/>
                <w:webHidden/>
              </w:rPr>
              <w:t>13</w:t>
            </w:r>
          </w:ins>
          <w:ins w:id="42" w:author="Luffi" w:date="2017-07-10T21:02:00Z">
            <w:del w:id="43" w:author="Luffi" w:date="2017-07-10T22:35:00Z">
              <w:r w:rsidR="00B27AC1" w:rsidDel="00326F6A">
                <w:rPr>
                  <w:noProof/>
                  <w:webHidden/>
                </w:rPr>
                <w:delText>13</w:delText>
              </w:r>
            </w:del>
          </w:ins>
          <w:del w:id="44" w:author="Luffi" w:date="2017-07-10T22:35:00Z">
            <w:r w:rsidR="004E34E6" w:rsidDel="00326F6A">
              <w:rPr>
                <w:noProof/>
                <w:webHidden/>
              </w:rPr>
              <w:delText>11</w:delText>
            </w:r>
          </w:del>
          <w:r w:rsidR="004E34E6">
            <w:rPr>
              <w:noProof/>
              <w:webHidden/>
            </w:rPr>
            <w:fldChar w:fldCharType="end"/>
          </w:r>
          <w:r>
            <w:rPr>
              <w:noProof/>
            </w:rPr>
            <w:fldChar w:fldCharType="end"/>
          </w:r>
        </w:p>
        <w:p w14:paraId="4C085618" w14:textId="2D4D4D68" w:rsidR="004E34E6" w:rsidRDefault="00BB0DD1">
          <w:pPr>
            <w:pStyle w:val="TDC3"/>
            <w:rPr>
              <w:rFonts w:eastAsiaTheme="minorEastAsia"/>
              <w:noProof/>
              <w:lang w:eastAsia="es-BO"/>
            </w:rPr>
          </w:pPr>
          <w:r>
            <w:rPr>
              <w:noProof/>
            </w:rPr>
            <w:fldChar w:fldCharType="begin"/>
          </w:r>
          <w:r>
            <w:rPr>
              <w:noProof/>
            </w:rPr>
            <w:instrText xml:space="preserve"> HYPERLINK \l "_Toc485290339" </w:instrText>
          </w:r>
          <w:r>
            <w:rPr>
              <w:noProof/>
            </w:rPr>
            <w:fldChar w:fldCharType="separate"/>
          </w:r>
          <w:r w:rsidR="004E34E6" w:rsidRPr="006F52EE">
            <w:rPr>
              <w:rStyle w:val="Hipervnculo"/>
              <w:noProof/>
            </w:rPr>
            <w:t>1.2.3</w:t>
          </w:r>
          <w:r w:rsidR="004E34E6">
            <w:rPr>
              <w:rFonts w:eastAsiaTheme="minorEastAsia"/>
              <w:noProof/>
              <w:lang w:eastAsia="es-BO"/>
            </w:rPr>
            <w:tab/>
          </w:r>
          <w:r w:rsidR="004E34E6" w:rsidRPr="006F52EE">
            <w:rPr>
              <w:rStyle w:val="Hipervnculo"/>
              <w:noProof/>
            </w:rPr>
            <w:t>Consulta medica</w:t>
          </w:r>
          <w:r w:rsidR="004E34E6">
            <w:rPr>
              <w:noProof/>
              <w:webHidden/>
            </w:rPr>
            <w:tab/>
          </w:r>
          <w:r w:rsidR="004E34E6">
            <w:rPr>
              <w:noProof/>
              <w:webHidden/>
            </w:rPr>
            <w:fldChar w:fldCharType="begin"/>
          </w:r>
          <w:r w:rsidR="004E34E6">
            <w:rPr>
              <w:noProof/>
              <w:webHidden/>
            </w:rPr>
            <w:instrText xml:space="preserve"> PAGEREF _Toc485290339 \h </w:instrText>
          </w:r>
          <w:r w:rsidR="004E34E6">
            <w:rPr>
              <w:noProof/>
              <w:webHidden/>
            </w:rPr>
          </w:r>
          <w:r w:rsidR="004E34E6">
            <w:rPr>
              <w:noProof/>
              <w:webHidden/>
            </w:rPr>
            <w:fldChar w:fldCharType="separate"/>
          </w:r>
          <w:ins w:id="45" w:author="Luffi" w:date="2017-07-10T22:35:00Z">
            <w:r w:rsidR="00326F6A">
              <w:rPr>
                <w:noProof/>
                <w:webHidden/>
              </w:rPr>
              <w:t>13</w:t>
            </w:r>
          </w:ins>
          <w:ins w:id="46" w:author="Luffi" w:date="2017-07-10T21:02:00Z">
            <w:del w:id="47" w:author="Luffi" w:date="2017-07-10T22:35:00Z">
              <w:r w:rsidR="00B27AC1" w:rsidDel="00326F6A">
                <w:rPr>
                  <w:noProof/>
                  <w:webHidden/>
                </w:rPr>
                <w:delText>13</w:delText>
              </w:r>
            </w:del>
          </w:ins>
          <w:del w:id="48" w:author="Luffi" w:date="2017-07-10T22:35:00Z">
            <w:r w:rsidR="004E34E6" w:rsidDel="00326F6A">
              <w:rPr>
                <w:noProof/>
                <w:webHidden/>
              </w:rPr>
              <w:delText>12</w:delText>
            </w:r>
          </w:del>
          <w:r w:rsidR="004E34E6">
            <w:rPr>
              <w:noProof/>
              <w:webHidden/>
            </w:rPr>
            <w:fldChar w:fldCharType="end"/>
          </w:r>
          <w:r>
            <w:rPr>
              <w:noProof/>
            </w:rPr>
            <w:fldChar w:fldCharType="end"/>
          </w:r>
        </w:p>
        <w:p w14:paraId="76DBAEE8" w14:textId="099F636B" w:rsidR="004E34E6" w:rsidRDefault="00BB0DD1">
          <w:pPr>
            <w:pStyle w:val="TDC3"/>
            <w:rPr>
              <w:rFonts w:eastAsiaTheme="minorEastAsia"/>
              <w:noProof/>
              <w:lang w:eastAsia="es-BO"/>
            </w:rPr>
          </w:pPr>
          <w:r>
            <w:rPr>
              <w:noProof/>
            </w:rPr>
            <w:fldChar w:fldCharType="begin"/>
          </w:r>
          <w:r>
            <w:rPr>
              <w:noProof/>
            </w:rPr>
            <w:instrText xml:space="preserve"> HYPERLINK \l "_Toc485290340" </w:instrText>
          </w:r>
          <w:r>
            <w:rPr>
              <w:noProof/>
            </w:rPr>
            <w:fldChar w:fldCharType="separate"/>
          </w:r>
          <w:r w:rsidR="004E34E6" w:rsidRPr="006F52EE">
            <w:rPr>
              <w:rStyle w:val="Hipervnculo"/>
              <w:noProof/>
            </w:rPr>
            <w:t>1.2.4</w:t>
          </w:r>
          <w:r w:rsidR="004E34E6">
            <w:rPr>
              <w:rFonts w:eastAsiaTheme="minorEastAsia"/>
              <w:noProof/>
              <w:lang w:eastAsia="es-BO"/>
            </w:rPr>
            <w:tab/>
          </w:r>
          <w:r w:rsidR="004E34E6" w:rsidRPr="006F52EE">
            <w:rPr>
              <w:rStyle w:val="Hipervnculo"/>
              <w:noProof/>
            </w:rPr>
            <w:t>Historial medico</w:t>
          </w:r>
          <w:r w:rsidR="004E34E6">
            <w:rPr>
              <w:noProof/>
              <w:webHidden/>
            </w:rPr>
            <w:tab/>
          </w:r>
          <w:r w:rsidR="004E34E6">
            <w:rPr>
              <w:noProof/>
              <w:webHidden/>
            </w:rPr>
            <w:fldChar w:fldCharType="begin"/>
          </w:r>
          <w:r w:rsidR="004E34E6">
            <w:rPr>
              <w:noProof/>
              <w:webHidden/>
            </w:rPr>
            <w:instrText xml:space="preserve"> PAGEREF _Toc485290340 \h </w:instrText>
          </w:r>
          <w:r w:rsidR="004E34E6">
            <w:rPr>
              <w:noProof/>
              <w:webHidden/>
            </w:rPr>
          </w:r>
          <w:r w:rsidR="004E34E6">
            <w:rPr>
              <w:noProof/>
              <w:webHidden/>
            </w:rPr>
            <w:fldChar w:fldCharType="separate"/>
          </w:r>
          <w:ins w:id="49" w:author="Luffi" w:date="2017-07-10T22:35:00Z">
            <w:r w:rsidR="00326F6A">
              <w:rPr>
                <w:noProof/>
                <w:webHidden/>
              </w:rPr>
              <w:t>14</w:t>
            </w:r>
          </w:ins>
          <w:ins w:id="50" w:author="Luffi" w:date="2017-07-10T21:02:00Z">
            <w:del w:id="51" w:author="Luffi" w:date="2017-07-10T22:35:00Z">
              <w:r w:rsidR="00B27AC1" w:rsidDel="00326F6A">
                <w:rPr>
                  <w:noProof/>
                  <w:webHidden/>
                </w:rPr>
                <w:delText>14</w:delText>
              </w:r>
            </w:del>
          </w:ins>
          <w:del w:id="52" w:author="Luffi" w:date="2017-07-10T22:35:00Z">
            <w:r w:rsidR="004E34E6" w:rsidDel="00326F6A">
              <w:rPr>
                <w:noProof/>
                <w:webHidden/>
              </w:rPr>
              <w:delText>12</w:delText>
            </w:r>
          </w:del>
          <w:r w:rsidR="004E34E6">
            <w:rPr>
              <w:noProof/>
              <w:webHidden/>
            </w:rPr>
            <w:fldChar w:fldCharType="end"/>
          </w:r>
          <w:r>
            <w:rPr>
              <w:noProof/>
            </w:rPr>
            <w:fldChar w:fldCharType="end"/>
          </w:r>
        </w:p>
        <w:p w14:paraId="64D1F277" w14:textId="42B5A66C" w:rsidR="004E34E6" w:rsidRDefault="00BB0DD1">
          <w:pPr>
            <w:pStyle w:val="TDC2"/>
            <w:rPr>
              <w:rFonts w:eastAsiaTheme="minorEastAsia"/>
              <w:noProof/>
              <w:lang w:eastAsia="es-BO"/>
            </w:rPr>
          </w:pPr>
          <w:r>
            <w:rPr>
              <w:noProof/>
            </w:rPr>
            <w:fldChar w:fldCharType="begin"/>
          </w:r>
          <w:r>
            <w:rPr>
              <w:noProof/>
            </w:rPr>
            <w:instrText xml:space="preserve"> HYPERLINK \l "_Toc485290341" </w:instrText>
          </w:r>
          <w:r>
            <w:rPr>
              <w:noProof/>
            </w:rPr>
            <w:fldChar w:fldCharType="separate"/>
          </w:r>
          <w:r w:rsidR="004E34E6" w:rsidRPr="006F52EE">
            <w:rPr>
              <w:rStyle w:val="Hipervnculo"/>
              <w:noProof/>
            </w:rPr>
            <w:t>1.3</w:t>
          </w:r>
          <w:r w:rsidR="004E34E6">
            <w:rPr>
              <w:rFonts w:eastAsiaTheme="minorEastAsia"/>
              <w:noProof/>
              <w:lang w:eastAsia="es-BO"/>
            </w:rPr>
            <w:tab/>
          </w:r>
          <w:r w:rsidR="004E34E6" w:rsidRPr="006F52EE">
            <w:rPr>
              <w:rStyle w:val="Hipervnculo"/>
              <w:noProof/>
            </w:rPr>
            <w:t>Fundamentos sobre las Aplicaciones web</w:t>
          </w:r>
          <w:r w:rsidR="004E34E6">
            <w:rPr>
              <w:noProof/>
              <w:webHidden/>
            </w:rPr>
            <w:tab/>
          </w:r>
          <w:r w:rsidR="004E34E6">
            <w:rPr>
              <w:noProof/>
              <w:webHidden/>
            </w:rPr>
            <w:fldChar w:fldCharType="begin"/>
          </w:r>
          <w:r w:rsidR="004E34E6">
            <w:rPr>
              <w:noProof/>
              <w:webHidden/>
            </w:rPr>
            <w:instrText xml:space="preserve"> PAGEREF _Toc485290341 \h </w:instrText>
          </w:r>
          <w:r w:rsidR="004E34E6">
            <w:rPr>
              <w:noProof/>
              <w:webHidden/>
            </w:rPr>
          </w:r>
          <w:r w:rsidR="004E34E6">
            <w:rPr>
              <w:noProof/>
              <w:webHidden/>
            </w:rPr>
            <w:fldChar w:fldCharType="separate"/>
          </w:r>
          <w:ins w:id="53" w:author="Luffi" w:date="2017-07-10T22:35:00Z">
            <w:r w:rsidR="00326F6A">
              <w:rPr>
                <w:noProof/>
                <w:webHidden/>
              </w:rPr>
              <w:t>15</w:t>
            </w:r>
          </w:ins>
          <w:ins w:id="54" w:author="Luffi" w:date="2017-07-10T21:02:00Z">
            <w:del w:id="55" w:author="Luffi" w:date="2017-07-10T22:35:00Z">
              <w:r w:rsidR="00B27AC1" w:rsidDel="00326F6A">
                <w:rPr>
                  <w:noProof/>
                  <w:webHidden/>
                </w:rPr>
                <w:delText>15</w:delText>
              </w:r>
            </w:del>
          </w:ins>
          <w:del w:id="56" w:author="Luffi" w:date="2017-07-10T22:35:00Z">
            <w:r w:rsidR="004E34E6" w:rsidDel="00326F6A">
              <w:rPr>
                <w:noProof/>
                <w:webHidden/>
              </w:rPr>
              <w:delText>13</w:delText>
            </w:r>
          </w:del>
          <w:r w:rsidR="004E34E6">
            <w:rPr>
              <w:noProof/>
              <w:webHidden/>
            </w:rPr>
            <w:fldChar w:fldCharType="end"/>
          </w:r>
          <w:r>
            <w:rPr>
              <w:noProof/>
            </w:rPr>
            <w:fldChar w:fldCharType="end"/>
          </w:r>
        </w:p>
        <w:p w14:paraId="654FA68E" w14:textId="4DBE5550" w:rsidR="004E34E6" w:rsidRDefault="00BB0DD1">
          <w:pPr>
            <w:pStyle w:val="TDC3"/>
            <w:rPr>
              <w:rFonts w:eastAsiaTheme="minorEastAsia"/>
              <w:noProof/>
              <w:lang w:eastAsia="es-BO"/>
            </w:rPr>
          </w:pPr>
          <w:r>
            <w:rPr>
              <w:noProof/>
            </w:rPr>
            <w:fldChar w:fldCharType="begin"/>
          </w:r>
          <w:r>
            <w:rPr>
              <w:noProof/>
            </w:rPr>
            <w:instrText xml:space="preserve"> HYPERLINK \l "_Toc485290342" </w:instrText>
          </w:r>
          <w:r>
            <w:rPr>
              <w:noProof/>
            </w:rPr>
            <w:fldChar w:fldCharType="separate"/>
          </w:r>
          <w:r w:rsidR="004E34E6" w:rsidRPr="006F52EE">
            <w:rPr>
              <w:rStyle w:val="Hipervnculo"/>
              <w:noProof/>
              <w:lang w:eastAsia="es-BO"/>
            </w:rPr>
            <w:t>1.3.1</w:t>
          </w:r>
          <w:r w:rsidR="004E34E6">
            <w:rPr>
              <w:rFonts w:eastAsiaTheme="minorEastAsia"/>
              <w:noProof/>
              <w:lang w:eastAsia="es-BO"/>
            </w:rPr>
            <w:tab/>
          </w:r>
          <w:r w:rsidR="004E34E6" w:rsidRPr="006F52EE">
            <w:rPr>
              <w:rStyle w:val="Hipervnculo"/>
              <w:noProof/>
              <w:lang w:eastAsia="es-BO"/>
            </w:rPr>
            <w:t>Tipos de aplicaciones web</w:t>
          </w:r>
          <w:r w:rsidR="004E34E6">
            <w:rPr>
              <w:noProof/>
              <w:webHidden/>
            </w:rPr>
            <w:tab/>
          </w:r>
          <w:r w:rsidR="004E34E6">
            <w:rPr>
              <w:noProof/>
              <w:webHidden/>
            </w:rPr>
            <w:fldChar w:fldCharType="begin"/>
          </w:r>
          <w:r w:rsidR="004E34E6">
            <w:rPr>
              <w:noProof/>
              <w:webHidden/>
            </w:rPr>
            <w:instrText xml:space="preserve"> PAGEREF _Toc485290342 \h </w:instrText>
          </w:r>
          <w:r w:rsidR="004E34E6">
            <w:rPr>
              <w:noProof/>
              <w:webHidden/>
            </w:rPr>
          </w:r>
          <w:r w:rsidR="004E34E6">
            <w:rPr>
              <w:noProof/>
              <w:webHidden/>
            </w:rPr>
            <w:fldChar w:fldCharType="separate"/>
          </w:r>
          <w:ins w:id="57" w:author="Luffi" w:date="2017-07-10T22:35:00Z">
            <w:r w:rsidR="00326F6A">
              <w:rPr>
                <w:noProof/>
                <w:webHidden/>
              </w:rPr>
              <w:t>15</w:t>
            </w:r>
          </w:ins>
          <w:ins w:id="58" w:author="Luffi" w:date="2017-07-10T21:02:00Z">
            <w:del w:id="59" w:author="Luffi" w:date="2017-07-10T22:35:00Z">
              <w:r w:rsidR="00B27AC1" w:rsidDel="00326F6A">
                <w:rPr>
                  <w:noProof/>
                  <w:webHidden/>
                </w:rPr>
                <w:delText>15</w:delText>
              </w:r>
            </w:del>
          </w:ins>
          <w:del w:id="60" w:author="Luffi" w:date="2017-07-10T22:35:00Z">
            <w:r w:rsidR="004E34E6" w:rsidDel="00326F6A">
              <w:rPr>
                <w:noProof/>
                <w:webHidden/>
              </w:rPr>
              <w:delText>13</w:delText>
            </w:r>
          </w:del>
          <w:r w:rsidR="004E34E6">
            <w:rPr>
              <w:noProof/>
              <w:webHidden/>
            </w:rPr>
            <w:fldChar w:fldCharType="end"/>
          </w:r>
          <w:r>
            <w:rPr>
              <w:noProof/>
            </w:rPr>
            <w:fldChar w:fldCharType="end"/>
          </w:r>
        </w:p>
        <w:p w14:paraId="3BB581EF" w14:textId="19DBB894" w:rsidR="004E34E6" w:rsidRDefault="00BB0DD1">
          <w:pPr>
            <w:pStyle w:val="TDC2"/>
            <w:rPr>
              <w:rFonts w:eastAsiaTheme="minorEastAsia"/>
              <w:noProof/>
              <w:lang w:eastAsia="es-BO"/>
            </w:rPr>
          </w:pPr>
          <w:r>
            <w:rPr>
              <w:noProof/>
            </w:rPr>
            <w:fldChar w:fldCharType="begin"/>
          </w:r>
          <w:r>
            <w:rPr>
              <w:noProof/>
            </w:rPr>
            <w:instrText xml:space="preserve"> HYPERLINK \l "_Toc485290343" </w:instrText>
          </w:r>
          <w:r>
            <w:rPr>
              <w:noProof/>
            </w:rPr>
            <w:fldChar w:fldCharType="separate"/>
          </w:r>
          <w:r w:rsidR="004E34E6" w:rsidRPr="006F52EE">
            <w:rPr>
              <w:rStyle w:val="Hipervnculo"/>
              <w:noProof/>
              <w:lang w:eastAsia="es-BO"/>
            </w:rPr>
            <w:t>1.4</w:t>
          </w:r>
          <w:r w:rsidR="004E34E6">
            <w:rPr>
              <w:rFonts w:eastAsiaTheme="minorEastAsia"/>
              <w:noProof/>
              <w:lang w:eastAsia="es-BO"/>
            </w:rPr>
            <w:tab/>
          </w:r>
          <w:r w:rsidR="004E34E6" w:rsidRPr="006F52EE">
            <w:rPr>
              <w:rStyle w:val="Hipervnculo"/>
              <w:noProof/>
              <w:lang w:eastAsia="es-BO"/>
            </w:rPr>
            <w:t>Características y requisitos de aplicaciones web</w:t>
          </w:r>
          <w:r w:rsidR="004E34E6">
            <w:rPr>
              <w:noProof/>
              <w:webHidden/>
            </w:rPr>
            <w:tab/>
          </w:r>
          <w:r w:rsidR="004E34E6">
            <w:rPr>
              <w:noProof/>
              <w:webHidden/>
            </w:rPr>
            <w:fldChar w:fldCharType="begin"/>
          </w:r>
          <w:r w:rsidR="004E34E6">
            <w:rPr>
              <w:noProof/>
              <w:webHidden/>
            </w:rPr>
            <w:instrText xml:space="preserve"> PAGEREF _Toc485290343 \h </w:instrText>
          </w:r>
          <w:r w:rsidR="004E34E6">
            <w:rPr>
              <w:noProof/>
              <w:webHidden/>
            </w:rPr>
          </w:r>
          <w:r w:rsidR="004E34E6">
            <w:rPr>
              <w:noProof/>
              <w:webHidden/>
            </w:rPr>
            <w:fldChar w:fldCharType="separate"/>
          </w:r>
          <w:ins w:id="61" w:author="Luffi" w:date="2017-07-10T22:35:00Z">
            <w:r w:rsidR="00326F6A">
              <w:rPr>
                <w:noProof/>
                <w:webHidden/>
              </w:rPr>
              <w:t>18</w:t>
            </w:r>
          </w:ins>
          <w:ins w:id="62" w:author="Luffi" w:date="2017-07-10T21:02:00Z">
            <w:del w:id="63" w:author="Luffi" w:date="2017-07-10T22:35:00Z">
              <w:r w:rsidR="00B27AC1" w:rsidDel="00326F6A">
                <w:rPr>
                  <w:noProof/>
                  <w:webHidden/>
                </w:rPr>
                <w:delText>18</w:delText>
              </w:r>
            </w:del>
          </w:ins>
          <w:del w:id="64" w:author="Luffi" w:date="2017-07-10T22:35:00Z">
            <w:r w:rsidR="004E34E6" w:rsidDel="00326F6A">
              <w:rPr>
                <w:noProof/>
                <w:webHidden/>
              </w:rPr>
              <w:delText>16</w:delText>
            </w:r>
          </w:del>
          <w:r w:rsidR="004E34E6">
            <w:rPr>
              <w:noProof/>
              <w:webHidden/>
            </w:rPr>
            <w:fldChar w:fldCharType="end"/>
          </w:r>
          <w:r>
            <w:rPr>
              <w:noProof/>
            </w:rPr>
            <w:fldChar w:fldCharType="end"/>
          </w:r>
        </w:p>
        <w:p w14:paraId="3D467A54" w14:textId="1D44C96E" w:rsidR="004E34E6" w:rsidRDefault="00BB0DD1">
          <w:pPr>
            <w:pStyle w:val="TDC2"/>
            <w:rPr>
              <w:rFonts w:eastAsiaTheme="minorEastAsia"/>
              <w:noProof/>
              <w:lang w:eastAsia="es-BO"/>
            </w:rPr>
          </w:pPr>
          <w:r>
            <w:rPr>
              <w:noProof/>
            </w:rPr>
            <w:fldChar w:fldCharType="begin"/>
          </w:r>
          <w:r>
            <w:rPr>
              <w:noProof/>
            </w:rPr>
            <w:instrText xml:space="preserve"> HYPERLINK \l "_Toc485290344" </w:instrText>
          </w:r>
          <w:r>
            <w:rPr>
              <w:noProof/>
            </w:rPr>
            <w:fldChar w:fldCharType="separate"/>
          </w:r>
          <w:r w:rsidR="004E34E6" w:rsidRPr="006F52EE">
            <w:rPr>
              <w:rStyle w:val="Hipervnculo"/>
              <w:noProof/>
            </w:rPr>
            <w:t>1.5</w:t>
          </w:r>
          <w:r w:rsidR="004E34E6">
            <w:rPr>
              <w:rFonts w:eastAsiaTheme="minorEastAsia"/>
              <w:noProof/>
              <w:lang w:eastAsia="es-BO"/>
            </w:rPr>
            <w:tab/>
          </w:r>
          <w:r w:rsidR="004E34E6" w:rsidRPr="006F52EE">
            <w:rPr>
              <w:rStyle w:val="Hipervnculo"/>
              <w:noProof/>
            </w:rPr>
            <w:t>Metodología para el desarrollo de aplicaciones web</w:t>
          </w:r>
          <w:r w:rsidR="004E34E6">
            <w:rPr>
              <w:noProof/>
              <w:webHidden/>
            </w:rPr>
            <w:tab/>
          </w:r>
          <w:r w:rsidR="004E34E6">
            <w:rPr>
              <w:noProof/>
              <w:webHidden/>
            </w:rPr>
            <w:fldChar w:fldCharType="begin"/>
          </w:r>
          <w:r w:rsidR="004E34E6">
            <w:rPr>
              <w:noProof/>
              <w:webHidden/>
            </w:rPr>
            <w:instrText xml:space="preserve"> PAGEREF _Toc485290344 \h </w:instrText>
          </w:r>
          <w:r w:rsidR="004E34E6">
            <w:rPr>
              <w:noProof/>
              <w:webHidden/>
            </w:rPr>
          </w:r>
          <w:r w:rsidR="004E34E6">
            <w:rPr>
              <w:noProof/>
              <w:webHidden/>
            </w:rPr>
            <w:fldChar w:fldCharType="separate"/>
          </w:r>
          <w:ins w:id="65" w:author="Luffi" w:date="2017-07-10T22:35:00Z">
            <w:r w:rsidR="00326F6A">
              <w:rPr>
                <w:noProof/>
                <w:webHidden/>
              </w:rPr>
              <w:t>19</w:t>
            </w:r>
          </w:ins>
          <w:ins w:id="66" w:author="Luffi" w:date="2017-07-10T21:02:00Z">
            <w:del w:id="67" w:author="Luffi" w:date="2017-07-10T22:35:00Z">
              <w:r w:rsidR="00B27AC1" w:rsidDel="00326F6A">
                <w:rPr>
                  <w:noProof/>
                  <w:webHidden/>
                </w:rPr>
                <w:delText>19</w:delText>
              </w:r>
            </w:del>
          </w:ins>
          <w:del w:id="68" w:author="Luffi" w:date="2017-07-10T22:35:00Z">
            <w:r w:rsidR="004E34E6" w:rsidDel="00326F6A">
              <w:rPr>
                <w:noProof/>
                <w:webHidden/>
              </w:rPr>
              <w:delText>18</w:delText>
            </w:r>
          </w:del>
          <w:r w:rsidR="004E34E6">
            <w:rPr>
              <w:noProof/>
              <w:webHidden/>
            </w:rPr>
            <w:fldChar w:fldCharType="end"/>
          </w:r>
          <w:r>
            <w:rPr>
              <w:noProof/>
            </w:rPr>
            <w:fldChar w:fldCharType="end"/>
          </w:r>
        </w:p>
        <w:p w14:paraId="53CFAD73" w14:textId="72F03542" w:rsidR="004E34E6" w:rsidRDefault="00BB0DD1">
          <w:pPr>
            <w:pStyle w:val="TDC3"/>
            <w:rPr>
              <w:rFonts w:eastAsiaTheme="minorEastAsia"/>
              <w:noProof/>
              <w:lang w:eastAsia="es-BO"/>
            </w:rPr>
          </w:pPr>
          <w:r>
            <w:rPr>
              <w:noProof/>
            </w:rPr>
            <w:fldChar w:fldCharType="begin"/>
          </w:r>
          <w:r>
            <w:rPr>
              <w:noProof/>
            </w:rPr>
            <w:instrText xml:space="preserve"> HYPERLINK \l "_Toc485290345" </w:instrText>
          </w:r>
          <w:r>
            <w:rPr>
              <w:noProof/>
            </w:rPr>
            <w:fldChar w:fldCharType="separate"/>
          </w:r>
          <w:r w:rsidR="004E34E6" w:rsidRPr="006F52EE">
            <w:rPr>
              <w:rStyle w:val="Hipervnculo"/>
              <w:noProof/>
              <w:lang w:eastAsia="es-BO"/>
            </w:rPr>
            <w:t>1.5.1</w:t>
          </w:r>
          <w:r w:rsidR="004E34E6">
            <w:rPr>
              <w:rFonts w:eastAsiaTheme="minorEastAsia"/>
              <w:noProof/>
              <w:lang w:eastAsia="es-BO"/>
            </w:rPr>
            <w:tab/>
          </w:r>
          <w:r w:rsidR="004E34E6" w:rsidRPr="006F52EE">
            <w:rPr>
              <w:rStyle w:val="Hipervnculo"/>
              <w:noProof/>
              <w:lang w:eastAsia="es-BO"/>
            </w:rPr>
            <w:t>Metodología UWE</w:t>
          </w:r>
          <w:r w:rsidR="004E34E6">
            <w:rPr>
              <w:noProof/>
              <w:webHidden/>
            </w:rPr>
            <w:tab/>
          </w:r>
          <w:r w:rsidR="004E34E6">
            <w:rPr>
              <w:noProof/>
              <w:webHidden/>
            </w:rPr>
            <w:fldChar w:fldCharType="begin"/>
          </w:r>
          <w:r w:rsidR="004E34E6">
            <w:rPr>
              <w:noProof/>
              <w:webHidden/>
            </w:rPr>
            <w:instrText xml:space="preserve"> PAGEREF _Toc485290345 \h </w:instrText>
          </w:r>
          <w:r w:rsidR="004E34E6">
            <w:rPr>
              <w:noProof/>
              <w:webHidden/>
            </w:rPr>
          </w:r>
          <w:r w:rsidR="004E34E6">
            <w:rPr>
              <w:noProof/>
              <w:webHidden/>
            </w:rPr>
            <w:fldChar w:fldCharType="separate"/>
          </w:r>
          <w:ins w:id="69" w:author="Luffi" w:date="2017-07-10T22:35:00Z">
            <w:r w:rsidR="00326F6A">
              <w:rPr>
                <w:noProof/>
                <w:webHidden/>
              </w:rPr>
              <w:t>20</w:t>
            </w:r>
          </w:ins>
          <w:ins w:id="70" w:author="Luffi" w:date="2017-07-10T21:02:00Z">
            <w:del w:id="71" w:author="Luffi" w:date="2017-07-10T22:35:00Z">
              <w:r w:rsidR="00B27AC1" w:rsidDel="00326F6A">
                <w:rPr>
                  <w:noProof/>
                  <w:webHidden/>
                </w:rPr>
                <w:delText>19</w:delText>
              </w:r>
            </w:del>
          </w:ins>
          <w:del w:id="72" w:author="Luffi" w:date="2017-07-10T22:35:00Z">
            <w:r w:rsidR="004E34E6" w:rsidDel="00326F6A">
              <w:rPr>
                <w:noProof/>
                <w:webHidden/>
              </w:rPr>
              <w:delText>18</w:delText>
            </w:r>
          </w:del>
          <w:r w:rsidR="004E34E6">
            <w:rPr>
              <w:noProof/>
              <w:webHidden/>
            </w:rPr>
            <w:fldChar w:fldCharType="end"/>
          </w:r>
          <w:r>
            <w:rPr>
              <w:noProof/>
            </w:rPr>
            <w:fldChar w:fldCharType="end"/>
          </w:r>
        </w:p>
        <w:p w14:paraId="613DF2D0" w14:textId="04381CF1" w:rsidR="004E34E6" w:rsidRDefault="00BB0DD1">
          <w:pPr>
            <w:pStyle w:val="TDC3"/>
            <w:rPr>
              <w:rFonts w:eastAsiaTheme="minorEastAsia"/>
              <w:noProof/>
              <w:lang w:eastAsia="es-BO"/>
            </w:rPr>
          </w:pPr>
          <w:r>
            <w:rPr>
              <w:noProof/>
            </w:rPr>
            <w:fldChar w:fldCharType="begin"/>
          </w:r>
          <w:r>
            <w:rPr>
              <w:noProof/>
            </w:rPr>
            <w:instrText xml:space="preserve"> HYPERLINK \l "_Toc485290346" </w:instrText>
          </w:r>
          <w:r>
            <w:rPr>
              <w:noProof/>
            </w:rPr>
            <w:fldChar w:fldCharType="separate"/>
          </w:r>
          <w:r w:rsidR="004E34E6" w:rsidRPr="006F52EE">
            <w:rPr>
              <w:rStyle w:val="Hipervnculo"/>
              <w:noProof/>
            </w:rPr>
            <w:t>1.5.2</w:t>
          </w:r>
          <w:r w:rsidR="004E34E6">
            <w:rPr>
              <w:rFonts w:eastAsiaTheme="minorEastAsia"/>
              <w:noProof/>
              <w:lang w:eastAsia="es-BO"/>
            </w:rPr>
            <w:tab/>
          </w:r>
          <w:r w:rsidR="004E34E6" w:rsidRPr="006F52EE">
            <w:rPr>
              <w:rStyle w:val="Hipervnculo"/>
              <w:noProof/>
            </w:rPr>
            <w:t>Fases de UWE</w:t>
          </w:r>
          <w:r w:rsidR="004E34E6">
            <w:rPr>
              <w:noProof/>
              <w:webHidden/>
            </w:rPr>
            <w:tab/>
          </w:r>
          <w:r w:rsidR="004E34E6">
            <w:rPr>
              <w:noProof/>
              <w:webHidden/>
            </w:rPr>
            <w:fldChar w:fldCharType="begin"/>
          </w:r>
          <w:r w:rsidR="004E34E6">
            <w:rPr>
              <w:noProof/>
              <w:webHidden/>
            </w:rPr>
            <w:instrText xml:space="preserve"> PAGEREF _Toc485290346 \h </w:instrText>
          </w:r>
          <w:r w:rsidR="004E34E6">
            <w:rPr>
              <w:noProof/>
              <w:webHidden/>
            </w:rPr>
          </w:r>
          <w:r w:rsidR="004E34E6">
            <w:rPr>
              <w:noProof/>
              <w:webHidden/>
            </w:rPr>
            <w:fldChar w:fldCharType="separate"/>
          </w:r>
          <w:ins w:id="73" w:author="Luffi" w:date="2017-07-10T22:35:00Z">
            <w:r w:rsidR="00326F6A">
              <w:rPr>
                <w:noProof/>
                <w:webHidden/>
              </w:rPr>
              <w:t>21</w:t>
            </w:r>
          </w:ins>
          <w:ins w:id="74" w:author="Luffi" w:date="2017-07-10T21:02:00Z">
            <w:del w:id="75" w:author="Luffi" w:date="2017-07-10T22:35:00Z">
              <w:r w:rsidR="00B27AC1" w:rsidDel="00326F6A">
                <w:rPr>
                  <w:noProof/>
                  <w:webHidden/>
                </w:rPr>
                <w:delText>20</w:delText>
              </w:r>
            </w:del>
          </w:ins>
          <w:del w:id="76" w:author="Luffi" w:date="2017-07-10T22:35:00Z">
            <w:r w:rsidR="004E34E6" w:rsidDel="00326F6A">
              <w:rPr>
                <w:noProof/>
                <w:webHidden/>
              </w:rPr>
              <w:delText>19</w:delText>
            </w:r>
          </w:del>
          <w:r w:rsidR="004E34E6">
            <w:rPr>
              <w:noProof/>
              <w:webHidden/>
            </w:rPr>
            <w:fldChar w:fldCharType="end"/>
          </w:r>
          <w:r>
            <w:rPr>
              <w:noProof/>
            </w:rPr>
            <w:fldChar w:fldCharType="end"/>
          </w:r>
        </w:p>
        <w:p w14:paraId="2098EDD5" w14:textId="77BAF5AE" w:rsidR="004E34E6" w:rsidRDefault="00BB0DD1">
          <w:pPr>
            <w:pStyle w:val="TDC3"/>
            <w:rPr>
              <w:rFonts w:eastAsiaTheme="minorEastAsia"/>
              <w:noProof/>
              <w:lang w:eastAsia="es-BO"/>
            </w:rPr>
          </w:pPr>
          <w:r>
            <w:rPr>
              <w:noProof/>
            </w:rPr>
            <w:fldChar w:fldCharType="begin"/>
          </w:r>
          <w:r>
            <w:rPr>
              <w:noProof/>
            </w:rPr>
            <w:instrText xml:space="preserve"> HYPERLINK \l "_Toc485290347" </w:instrText>
          </w:r>
          <w:r>
            <w:rPr>
              <w:noProof/>
            </w:rPr>
            <w:fldChar w:fldCharType="separate"/>
          </w:r>
          <w:r w:rsidR="004E34E6" w:rsidRPr="006F52EE">
            <w:rPr>
              <w:rStyle w:val="Hipervnculo"/>
              <w:noProof/>
            </w:rPr>
            <w:t>1.5.3</w:t>
          </w:r>
          <w:r w:rsidR="004E34E6">
            <w:rPr>
              <w:rFonts w:eastAsiaTheme="minorEastAsia"/>
              <w:noProof/>
              <w:lang w:eastAsia="es-BO"/>
            </w:rPr>
            <w:tab/>
          </w:r>
          <w:r w:rsidR="004E34E6" w:rsidRPr="006F52EE">
            <w:rPr>
              <w:rStyle w:val="Hipervnculo"/>
              <w:noProof/>
            </w:rPr>
            <w:t>Actividades de modelos de UWE</w:t>
          </w:r>
          <w:r w:rsidR="004E34E6">
            <w:rPr>
              <w:noProof/>
              <w:webHidden/>
            </w:rPr>
            <w:tab/>
          </w:r>
          <w:r w:rsidR="004E34E6">
            <w:rPr>
              <w:noProof/>
              <w:webHidden/>
            </w:rPr>
            <w:fldChar w:fldCharType="begin"/>
          </w:r>
          <w:r w:rsidR="004E34E6">
            <w:rPr>
              <w:noProof/>
              <w:webHidden/>
            </w:rPr>
            <w:instrText xml:space="preserve"> PAGEREF _Toc485290347 \h </w:instrText>
          </w:r>
          <w:r w:rsidR="004E34E6">
            <w:rPr>
              <w:noProof/>
              <w:webHidden/>
            </w:rPr>
          </w:r>
          <w:r w:rsidR="004E34E6">
            <w:rPr>
              <w:noProof/>
              <w:webHidden/>
            </w:rPr>
            <w:fldChar w:fldCharType="separate"/>
          </w:r>
          <w:ins w:id="77" w:author="Luffi" w:date="2017-07-10T22:35:00Z">
            <w:r w:rsidR="00326F6A">
              <w:rPr>
                <w:noProof/>
                <w:webHidden/>
              </w:rPr>
              <w:t>22</w:t>
            </w:r>
          </w:ins>
          <w:ins w:id="78" w:author="Luffi" w:date="2017-07-10T21:02:00Z">
            <w:del w:id="79" w:author="Luffi" w:date="2017-07-10T22:35:00Z">
              <w:r w:rsidR="00B27AC1" w:rsidDel="00326F6A">
                <w:rPr>
                  <w:noProof/>
                  <w:webHidden/>
                </w:rPr>
                <w:delText>22</w:delText>
              </w:r>
            </w:del>
          </w:ins>
          <w:del w:id="80" w:author="Luffi" w:date="2017-07-10T22:35:00Z">
            <w:r w:rsidR="004E34E6" w:rsidDel="00326F6A">
              <w:rPr>
                <w:noProof/>
                <w:webHidden/>
              </w:rPr>
              <w:delText>20</w:delText>
            </w:r>
          </w:del>
          <w:r w:rsidR="004E34E6">
            <w:rPr>
              <w:noProof/>
              <w:webHidden/>
            </w:rPr>
            <w:fldChar w:fldCharType="end"/>
          </w:r>
          <w:r>
            <w:rPr>
              <w:noProof/>
            </w:rPr>
            <w:fldChar w:fldCharType="end"/>
          </w:r>
        </w:p>
        <w:p w14:paraId="25E8B6CF" w14:textId="5A7013E3" w:rsidR="004E34E6" w:rsidRDefault="00BB0DD1">
          <w:pPr>
            <w:pStyle w:val="TDC3"/>
            <w:rPr>
              <w:rFonts w:eastAsiaTheme="minorEastAsia"/>
              <w:noProof/>
              <w:lang w:eastAsia="es-BO"/>
            </w:rPr>
          </w:pPr>
          <w:r>
            <w:rPr>
              <w:noProof/>
            </w:rPr>
            <w:fldChar w:fldCharType="begin"/>
          </w:r>
          <w:r>
            <w:rPr>
              <w:noProof/>
            </w:rPr>
            <w:instrText xml:space="preserve"> HYPERLINK \l "_Toc485290348" </w:instrText>
          </w:r>
          <w:r>
            <w:rPr>
              <w:noProof/>
            </w:rPr>
            <w:fldChar w:fldCharType="separate"/>
          </w:r>
          <w:r w:rsidR="004E34E6" w:rsidRPr="006F52EE">
            <w:rPr>
              <w:rStyle w:val="Hipervnculo"/>
              <w:noProof/>
              <w:lang w:eastAsia="es-BO"/>
            </w:rPr>
            <w:t>1.5.4</w:t>
          </w:r>
          <w:r w:rsidR="004E34E6">
            <w:rPr>
              <w:rFonts w:eastAsiaTheme="minorEastAsia"/>
              <w:noProof/>
              <w:lang w:eastAsia="es-BO"/>
            </w:rPr>
            <w:tab/>
          </w:r>
          <w:r w:rsidR="004E34E6" w:rsidRPr="006F52EE">
            <w:rPr>
              <w:rStyle w:val="Hipervnculo"/>
              <w:noProof/>
              <w:lang w:eastAsia="es-BO"/>
            </w:rPr>
            <w:t>Modelo de Navegación</w:t>
          </w:r>
          <w:r w:rsidR="004E34E6">
            <w:rPr>
              <w:noProof/>
              <w:webHidden/>
            </w:rPr>
            <w:tab/>
          </w:r>
          <w:r w:rsidR="004E34E6">
            <w:rPr>
              <w:noProof/>
              <w:webHidden/>
            </w:rPr>
            <w:fldChar w:fldCharType="begin"/>
          </w:r>
          <w:r w:rsidR="004E34E6">
            <w:rPr>
              <w:noProof/>
              <w:webHidden/>
            </w:rPr>
            <w:instrText xml:space="preserve"> PAGEREF _Toc485290348 \h </w:instrText>
          </w:r>
          <w:r w:rsidR="004E34E6">
            <w:rPr>
              <w:noProof/>
              <w:webHidden/>
            </w:rPr>
          </w:r>
          <w:r w:rsidR="004E34E6">
            <w:rPr>
              <w:noProof/>
              <w:webHidden/>
            </w:rPr>
            <w:fldChar w:fldCharType="separate"/>
          </w:r>
          <w:ins w:id="81" w:author="Luffi" w:date="2017-07-10T22:35:00Z">
            <w:r w:rsidR="00326F6A">
              <w:rPr>
                <w:noProof/>
                <w:webHidden/>
              </w:rPr>
              <w:t>22</w:t>
            </w:r>
          </w:ins>
          <w:ins w:id="82" w:author="Luffi" w:date="2017-07-10T21:02:00Z">
            <w:del w:id="83" w:author="Luffi" w:date="2017-07-10T22:35:00Z">
              <w:r w:rsidR="00B27AC1" w:rsidDel="00326F6A">
                <w:rPr>
                  <w:noProof/>
                  <w:webHidden/>
                </w:rPr>
                <w:delText>22</w:delText>
              </w:r>
            </w:del>
          </w:ins>
          <w:del w:id="84" w:author="Luffi" w:date="2017-07-10T22:35:00Z">
            <w:r w:rsidR="004E34E6" w:rsidDel="00326F6A">
              <w:rPr>
                <w:noProof/>
                <w:webHidden/>
              </w:rPr>
              <w:delText>20</w:delText>
            </w:r>
          </w:del>
          <w:r w:rsidR="004E34E6">
            <w:rPr>
              <w:noProof/>
              <w:webHidden/>
            </w:rPr>
            <w:fldChar w:fldCharType="end"/>
          </w:r>
          <w:r>
            <w:rPr>
              <w:noProof/>
            </w:rPr>
            <w:fldChar w:fldCharType="end"/>
          </w:r>
        </w:p>
        <w:p w14:paraId="6BB9E00A" w14:textId="18B7D916" w:rsidR="004E34E6" w:rsidRDefault="00BB0DD1">
          <w:pPr>
            <w:pStyle w:val="TDC3"/>
            <w:rPr>
              <w:rFonts w:eastAsiaTheme="minorEastAsia"/>
              <w:noProof/>
              <w:lang w:eastAsia="es-BO"/>
            </w:rPr>
          </w:pPr>
          <w:r>
            <w:rPr>
              <w:noProof/>
            </w:rPr>
            <w:fldChar w:fldCharType="begin"/>
          </w:r>
          <w:r>
            <w:rPr>
              <w:noProof/>
            </w:rPr>
            <w:instrText xml:space="preserve"> HYPERLINK \l "_Toc485290349" </w:instrText>
          </w:r>
          <w:r>
            <w:rPr>
              <w:noProof/>
            </w:rPr>
            <w:fldChar w:fldCharType="separate"/>
          </w:r>
          <w:r w:rsidR="004E34E6" w:rsidRPr="006F52EE">
            <w:rPr>
              <w:rStyle w:val="Hipervnculo"/>
              <w:noProof/>
              <w:lang w:eastAsia="es-BO"/>
            </w:rPr>
            <w:t>1.5.5</w:t>
          </w:r>
          <w:r w:rsidR="004E34E6">
            <w:rPr>
              <w:rFonts w:eastAsiaTheme="minorEastAsia"/>
              <w:noProof/>
              <w:lang w:eastAsia="es-BO"/>
            </w:rPr>
            <w:tab/>
          </w:r>
          <w:r w:rsidR="004E34E6" w:rsidRPr="006F52EE">
            <w:rPr>
              <w:rStyle w:val="Hipervnculo"/>
              <w:noProof/>
              <w:lang w:eastAsia="es-BO"/>
            </w:rPr>
            <w:t>Modelo de presentación</w:t>
          </w:r>
          <w:r w:rsidR="004E34E6">
            <w:rPr>
              <w:noProof/>
              <w:webHidden/>
            </w:rPr>
            <w:tab/>
          </w:r>
          <w:r w:rsidR="004E34E6">
            <w:rPr>
              <w:noProof/>
              <w:webHidden/>
            </w:rPr>
            <w:fldChar w:fldCharType="begin"/>
          </w:r>
          <w:r w:rsidR="004E34E6">
            <w:rPr>
              <w:noProof/>
              <w:webHidden/>
            </w:rPr>
            <w:instrText xml:space="preserve"> PAGEREF _Toc485290349 \h </w:instrText>
          </w:r>
          <w:r w:rsidR="004E34E6">
            <w:rPr>
              <w:noProof/>
              <w:webHidden/>
            </w:rPr>
          </w:r>
          <w:r w:rsidR="004E34E6">
            <w:rPr>
              <w:noProof/>
              <w:webHidden/>
            </w:rPr>
            <w:fldChar w:fldCharType="separate"/>
          </w:r>
          <w:ins w:id="85" w:author="Luffi" w:date="2017-07-10T22:35:00Z">
            <w:r w:rsidR="00326F6A">
              <w:rPr>
                <w:noProof/>
                <w:webHidden/>
              </w:rPr>
              <w:t>22</w:t>
            </w:r>
          </w:ins>
          <w:ins w:id="86" w:author="Luffi" w:date="2017-07-10T21:02:00Z">
            <w:del w:id="87" w:author="Luffi" w:date="2017-07-10T22:35:00Z">
              <w:r w:rsidR="00B27AC1" w:rsidDel="00326F6A">
                <w:rPr>
                  <w:noProof/>
                  <w:webHidden/>
                </w:rPr>
                <w:delText>22</w:delText>
              </w:r>
            </w:del>
          </w:ins>
          <w:del w:id="88" w:author="Luffi" w:date="2017-07-10T22:35:00Z">
            <w:r w:rsidR="004E34E6" w:rsidDel="00326F6A">
              <w:rPr>
                <w:noProof/>
                <w:webHidden/>
              </w:rPr>
              <w:delText>20</w:delText>
            </w:r>
          </w:del>
          <w:r w:rsidR="004E34E6">
            <w:rPr>
              <w:noProof/>
              <w:webHidden/>
            </w:rPr>
            <w:fldChar w:fldCharType="end"/>
          </w:r>
          <w:r>
            <w:rPr>
              <w:noProof/>
            </w:rPr>
            <w:fldChar w:fldCharType="end"/>
          </w:r>
        </w:p>
        <w:p w14:paraId="54D4CC5A" w14:textId="600FF0DD" w:rsidR="004E34E6" w:rsidRDefault="00BB0DD1">
          <w:pPr>
            <w:pStyle w:val="TDC3"/>
            <w:rPr>
              <w:rFonts w:eastAsiaTheme="minorEastAsia"/>
              <w:noProof/>
              <w:lang w:eastAsia="es-BO"/>
            </w:rPr>
          </w:pPr>
          <w:r>
            <w:rPr>
              <w:noProof/>
            </w:rPr>
            <w:fldChar w:fldCharType="begin"/>
          </w:r>
          <w:r>
            <w:rPr>
              <w:noProof/>
            </w:rPr>
            <w:instrText xml:space="preserve"> HYPERLINK \l "_Toc485290350" </w:instrText>
          </w:r>
          <w:r>
            <w:rPr>
              <w:noProof/>
            </w:rPr>
            <w:fldChar w:fldCharType="separate"/>
          </w:r>
          <w:r w:rsidR="004E34E6" w:rsidRPr="006F52EE">
            <w:rPr>
              <w:rStyle w:val="Hipervnculo"/>
              <w:noProof/>
              <w:lang w:eastAsia="es-BO"/>
            </w:rPr>
            <w:t>1.5.6</w:t>
          </w:r>
          <w:r w:rsidR="004E34E6">
            <w:rPr>
              <w:rFonts w:eastAsiaTheme="minorEastAsia"/>
              <w:noProof/>
              <w:lang w:eastAsia="es-BO"/>
            </w:rPr>
            <w:tab/>
          </w:r>
          <w:r w:rsidR="004E34E6" w:rsidRPr="006F52EE">
            <w:rPr>
              <w:rStyle w:val="Hipervnculo"/>
              <w:noProof/>
              <w:lang w:eastAsia="es-BO"/>
            </w:rPr>
            <w:t>Interacción Temporal</w:t>
          </w:r>
          <w:r w:rsidR="004E34E6">
            <w:rPr>
              <w:noProof/>
              <w:webHidden/>
            </w:rPr>
            <w:tab/>
          </w:r>
          <w:r w:rsidR="004E34E6">
            <w:rPr>
              <w:noProof/>
              <w:webHidden/>
            </w:rPr>
            <w:fldChar w:fldCharType="begin"/>
          </w:r>
          <w:r w:rsidR="004E34E6">
            <w:rPr>
              <w:noProof/>
              <w:webHidden/>
            </w:rPr>
            <w:instrText xml:space="preserve"> PAGEREF _Toc485290350 \h </w:instrText>
          </w:r>
          <w:r w:rsidR="004E34E6">
            <w:rPr>
              <w:noProof/>
              <w:webHidden/>
            </w:rPr>
          </w:r>
          <w:r w:rsidR="004E34E6">
            <w:rPr>
              <w:noProof/>
              <w:webHidden/>
            </w:rPr>
            <w:fldChar w:fldCharType="separate"/>
          </w:r>
          <w:ins w:id="89" w:author="Luffi" w:date="2017-07-10T22:35:00Z">
            <w:r w:rsidR="00326F6A">
              <w:rPr>
                <w:noProof/>
                <w:webHidden/>
              </w:rPr>
              <w:t>23</w:t>
            </w:r>
          </w:ins>
          <w:ins w:id="90" w:author="Luffi" w:date="2017-07-10T21:02:00Z">
            <w:del w:id="91" w:author="Luffi" w:date="2017-07-10T22:35:00Z">
              <w:r w:rsidR="00B27AC1" w:rsidDel="00326F6A">
                <w:rPr>
                  <w:noProof/>
                  <w:webHidden/>
                </w:rPr>
                <w:delText>22</w:delText>
              </w:r>
            </w:del>
          </w:ins>
          <w:del w:id="92" w:author="Luffi" w:date="2017-07-10T22:35:00Z">
            <w:r w:rsidR="004E34E6" w:rsidDel="00326F6A">
              <w:rPr>
                <w:noProof/>
                <w:webHidden/>
              </w:rPr>
              <w:delText>20</w:delText>
            </w:r>
          </w:del>
          <w:r w:rsidR="004E34E6">
            <w:rPr>
              <w:noProof/>
              <w:webHidden/>
            </w:rPr>
            <w:fldChar w:fldCharType="end"/>
          </w:r>
          <w:r>
            <w:rPr>
              <w:noProof/>
            </w:rPr>
            <w:fldChar w:fldCharType="end"/>
          </w:r>
        </w:p>
        <w:p w14:paraId="02B0881E" w14:textId="5E984040" w:rsidR="004E34E6" w:rsidRDefault="00BB0DD1">
          <w:pPr>
            <w:pStyle w:val="TDC3"/>
            <w:rPr>
              <w:rFonts w:eastAsiaTheme="minorEastAsia"/>
              <w:noProof/>
              <w:lang w:eastAsia="es-BO"/>
            </w:rPr>
          </w:pPr>
          <w:r>
            <w:rPr>
              <w:noProof/>
            </w:rPr>
            <w:fldChar w:fldCharType="begin"/>
          </w:r>
          <w:r>
            <w:rPr>
              <w:noProof/>
            </w:rPr>
            <w:instrText xml:space="preserve"> HYPERLINK \l "_Toc485290351" </w:instrText>
          </w:r>
          <w:r>
            <w:rPr>
              <w:noProof/>
            </w:rPr>
            <w:fldChar w:fldCharType="separate"/>
          </w:r>
          <w:r w:rsidR="004E34E6" w:rsidRPr="006F52EE">
            <w:rPr>
              <w:rStyle w:val="Hipervnculo"/>
              <w:noProof/>
              <w:lang w:eastAsia="es-BO"/>
            </w:rPr>
            <w:t>1.5.7</w:t>
          </w:r>
          <w:r w:rsidR="004E34E6">
            <w:rPr>
              <w:rFonts w:eastAsiaTheme="minorEastAsia"/>
              <w:noProof/>
              <w:lang w:eastAsia="es-BO"/>
            </w:rPr>
            <w:tab/>
          </w:r>
          <w:r w:rsidR="004E34E6" w:rsidRPr="006F52EE">
            <w:rPr>
              <w:rStyle w:val="Hipervnculo"/>
              <w:noProof/>
              <w:lang w:eastAsia="es-BO"/>
            </w:rPr>
            <w:t>Escenarios Web</w:t>
          </w:r>
          <w:r w:rsidR="004E34E6">
            <w:rPr>
              <w:noProof/>
              <w:webHidden/>
            </w:rPr>
            <w:tab/>
          </w:r>
          <w:r w:rsidR="004E34E6">
            <w:rPr>
              <w:noProof/>
              <w:webHidden/>
            </w:rPr>
            <w:fldChar w:fldCharType="begin"/>
          </w:r>
          <w:r w:rsidR="004E34E6">
            <w:rPr>
              <w:noProof/>
              <w:webHidden/>
            </w:rPr>
            <w:instrText xml:space="preserve"> PAGEREF _Toc485290351 \h </w:instrText>
          </w:r>
          <w:r w:rsidR="004E34E6">
            <w:rPr>
              <w:noProof/>
              <w:webHidden/>
            </w:rPr>
          </w:r>
          <w:r w:rsidR="004E34E6">
            <w:rPr>
              <w:noProof/>
              <w:webHidden/>
            </w:rPr>
            <w:fldChar w:fldCharType="separate"/>
          </w:r>
          <w:ins w:id="93" w:author="Luffi" w:date="2017-07-10T22:35:00Z">
            <w:r w:rsidR="00326F6A">
              <w:rPr>
                <w:noProof/>
                <w:webHidden/>
              </w:rPr>
              <w:t>23</w:t>
            </w:r>
          </w:ins>
          <w:ins w:id="94" w:author="Luffi" w:date="2017-07-10T21:02:00Z">
            <w:del w:id="95" w:author="Luffi" w:date="2017-07-10T22:35:00Z">
              <w:r w:rsidR="00B27AC1" w:rsidDel="00326F6A">
                <w:rPr>
                  <w:noProof/>
                  <w:webHidden/>
                </w:rPr>
                <w:delText>23</w:delText>
              </w:r>
            </w:del>
          </w:ins>
          <w:del w:id="96" w:author="Luffi" w:date="2017-07-10T22:35:00Z">
            <w:r w:rsidR="004E34E6" w:rsidDel="00326F6A">
              <w:rPr>
                <w:noProof/>
                <w:webHidden/>
              </w:rPr>
              <w:delText>21</w:delText>
            </w:r>
          </w:del>
          <w:r w:rsidR="004E34E6">
            <w:rPr>
              <w:noProof/>
              <w:webHidden/>
            </w:rPr>
            <w:fldChar w:fldCharType="end"/>
          </w:r>
          <w:r>
            <w:rPr>
              <w:noProof/>
            </w:rPr>
            <w:fldChar w:fldCharType="end"/>
          </w:r>
        </w:p>
        <w:p w14:paraId="49629E32" w14:textId="11E5BBA8" w:rsidR="004E34E6" w:rsidRDefault="00BB0DD1">
          <w:pPr>
            <w:pStyle w:val="TDC3"/>
            <w:rPr>
              <w:rFonts w:eastAsiaTheme="minorEastAsia"/>
              <w:noProof/>
              <w:lang w:eastAsia="es-BO"/>
            </w:rPr>
          </w:pPr>
          <w:r>
            <w:rPr>
              <w:noProof/>
            </w:rPr>
            <w:fldChar w:fldCharType="begin"/>
          </w:r>
          <w:r>
            <w:rPr>
              <w:noProof/>
            </w:rPr>
            <w:instrText xml:space="preserve"> HYPERLINK \l "_Toc485290352" </w:instrText>
          </w:r>
          <w:r>
            <w:rPr>
              <w:noProof/>
            </w:rPr>
            <w:fldChar w:fldCharType="separate"/>
          </w:r>
          <w:r w:rsidR="004E34E6" w:rsidRPr="006F52EE">
            <w:rPr>
              <w:rStyle w:val="Hipervnculo"/>
              <w:noProof/>
              <w:lang w:eastAsia="es-BO"/>
            </w:rPr>
            <w:t>1.5.8</w:t>
          </w:r>
          <w:r w:rsidR="004E34E6">
            <w:rPr>
              <w:rFonts w:eastAsiaTheme="minorEastAsia"/>
              <w:noProof/>
              <w:lang w:eastAsia="es-BO"/>
            </w:rPr>
            <w:tab/>
          </w:r>
          <w:r w:rsidR="004E34E6" w:rsidRPr="006F52EE">
            <w:rPr>
              <w:rStyle w:val="Hipervnculo"/>
              <w:noProof/>
              <w:lang w:eastAsia="es-BO"/>
            </w:rPr>
            <w:t>Diagramas</w:t>
          </w:r>
          <w:r w:rsidR="004E34E6">
            <w:rPr>
              <w:noProof/>
              <w:webHidden/>
            </w:rPr>
            <w:tab/>
          </w:r>
          <w:r w:rsidR="004E34E6">
            <w:rPr>
              <w:noProof/>
              <w:webHidden/>
            </w:rPr>
            <w:fldChar w:fldCharType="begin"/>
          </w:r>
          <w:r w:rsidR="004E34E6">
            <w:rPr>
              <w:noProof/>
              <w:webHidden/>
            </w:rPr>
            <w:instrText xml:space="preserve"> PAGEREF _Toc485290352 \h </w:instrText>
          </w:r>
          <w:r w:rsidR="004E34E6">
            <w:rPr>
              <w:noProof/>
              <w:webHidden/>
            </w:rPr>
          </w:r>
          <w:r w:rsidR="004E34E6">
            <w:rPr>
              <w:noProof/>
              <w:webHidden/>
            </w:rPr>
            <w:fldChar w:fldCharType="separate"/>
          </w:r>
          <w:ins w:id="97" w:author="Luffi" w:date="2017-07-10T22:35:00Z">
            <w:r w:rsidR="00326F6A">
              <w:rPr>
                <w:noProof/>
                <w:webHidden/>
              </w:rPr>
              <w:t>23</w:t>
            </w:r>
          </w:ins>
          <w:ins w:id="98" w:author="Luffi" w:date="2017-07-10T21:02:00Z">
            <w:del w:id="99" w:author="Luffi" w:date="2017-07-10T22:35:00Z">
              <w:r w:rsidR="00B27AC1" w:rsidDel="00326F6A">
                <w:rPr>
                  <w:noProof/>
                  <w:webHidden/>
                </w:rPr>
                <w:delText>23</w:delText>
              </w:r>
            </w:del>
          </w:ins>
          <w:del w:id="100" w:author="Luffi" w:date="2017-07-10T22:35:00Z">
            <w:r w:rsidR="004E34E6" w:rsidDel="00326F6A">
              <w:rPr>
                <w:noProof/>
                <w:webHidden/>
              </w:rPr>
              <w:delText>21</w:delText>
            </w:r>
          </w:del>
          <w:r w:rsidR="004E34E6">
            <w:rPr>
              <w:noProof/>
              <w:webHidden/>
            </w:rPr>
            <w:fldChar w:fldCharType="end"/>
          </w:r>
          <w:r>
            <w:rPr>
              <w:noProof/>
            </w:rPr>
            <w:fldChar w:fldCharType="end"/>
          </w:r>
        </w:p>
        <w:p w14:paraId="675BBFF4" w14:textId="355CDECB" w:rsidR="004E34E6" w:rsidRDefault="00BB0DD1">
          <w:pPr>
            <w:pStyle w:val="TDC2"/>
            <w:rPr>
              <w:rFonts w:eastAsiaTheme="minorEastAsia"/>
              <w:noProof/>
              <w:lang w:eastAsia="es-BO"/>
            </w:rPr>
          </w:pPr>
          <w:r>
            <w:rPr>
              <w:noProof/>
            </w:rPr>
            <w:fldChar w:fldCharType="begin"/>
          </w:r>
          <w:r>
            <w:rPr>
              <w:noProof/>
            </w:rPr>
            <w:instrText xml:space="preserve"> HYPERLINK \l "_Toc485290353" </w:instrText>
          </w:r>
          <w:r>
            <w:rPr>
              <w:noProof/>
            </w:rPr>
            <w:fldChar w:fldCharType="separate"/>
          </w:r>
          <w:r w:rsidR="004E34E6" w:rsidRPr="006F52EE">
            <w:rPr>
              <w:rStyle w:val="Hipervnculo"/>
              <w:noProof/>
            </w:rPr>
            <w:t>1.6</w:t>
          </w:r>
          <w:r w:rsidR="004E34E6">
            <w:rPr>
              <w:rFonts w:eastAsiaTheme="minorEastAsia"/>
              <w:noProof/>
              <w:lang w:eastAsia="es-BO"/>
            </w:rPr>
            <w:tab/>
          </w:r>
          <w:r w:rsidR="004E34E6" w:rsidRPr="006F52EE">
            <w:rPr>
              <w:rStyle w:val="Hipervnculo"/>
              <w:noProof/>
            </w:rPr>
            <w:t>Fundamentos y diseño de Base de Datos</w:t>
          </w:r>
          <w:r w:rsidR="004E34E6">
            <w:rPr>
              <w:noProof/>
              <w:webHidden/>
            </w:rPr>
            <w:tab/>
          </w:r>
          <w:r w:rsidR="004E34E6">
            <w:rPr>
              <w:noProof/>
              <w:webHidden/>
            </w:rPr>
            <w:fldChar w:fldCharType="begin"/>
          </w:r>
          <w:r w:rsidR="004E34E6">
            <w:rPr>
              <w:noProof/>
              <w:webHidden/>
            </w:rPr>
            <w:instrText xml:space="preserve"> PAGEREF _Toc485290353 \h </w:instrText>
          </w:r>
          <w:r w:rsidR="004E34E6">
            <w:rPr>
              <w:noProof/>
              <w:webHidden/>
            </w:rPr>
          </w:r>
          <w:r w:rsidR="004E34E6">
            <w:rPr>
              <w:noProof/>
              <w:webHidden/>
            </w:rPr>
            <w:fldChar w:fldCharType="separate"/>
          </w:r>
          <w:ins w:id="101" w:author="Luffi" w:date="2017-07-10T22:35:00Z">
            <w:r w:rsidR="00326F6A">
              <w:rPr>
                <w:noProof/>
                <w:webHidden/>
              </w:rPr>
              <w:t>23</w:t>
            </w:r>
          </w:ins>
          <w:ins w:id="102" w:author="Luffi" w:date="2017-07-10T21:02:00Z">
            <w:del w:id="103" w:author="Luffi" w:date="2017-07-10T22:35:00Z">
              <w:r w:rsidR="00B27AC1" w:rsidDel="00326F6A">
                <w:rPr>
                  <w:noProof/>
                  <w:webHidden/>
                </w:rPr>
                <w:delText>23</w:delText>
              </w:r>
            </w:del>
          </w:ins>
          <w:del w:id="104" w:author="Luffi" w:date="2017-07-10T22:35:00Z">
            <w:r w:rsidR="004E34E6" w:rsidDel="00326F6A">
              <w:rPr>
                <w:noProof/>
                <w:webHidden/>
              </w:rPr>
              <w:delText>21</w:delText>
            </w:r>
          </w:del>
          <w:r w:rsidR="004E34E6">
            <w:rPr>
              <w:noProof/>
              <w:webHidden/>
            </w:rPr>
            <w:fldChar w:fldCharType="end"/>
          </w:r>
          <w:r>
            <w:rPr>
              <w:noProof/>
            </w:rPr>
            <w:fldChar w:fldCharType="end"/>
          </w:r>
        </w:p>
        <w:p w14:paraId="45DFD1AD" w14:textId="46DBE584" w:rsidR="004E34E6" w:rsidRDefault="00BB0DD1">
          <w:pPr>
            <w:pStyle w:val="TDC3"/>
            <w:rPr>
              <w:rFonts w:eastAsiaTheme="minorEastAsia"/>
              <w:noProof/>
              <w:lang w:eastAsia="es-BO"/>
            </w:rPr>
          </w:pPr>
          <w:r>
            <w:rPr>
              <w:noProof/>
            </w:rPr>
            <w:fldChar w:fldCharType="begin"/>
          </w:r>
          <w:r>
            <w:rPr>
              <w:noProof/>
            </w:rPr>
            <w:instrText xml:space="preserve"> HYPERLINK \l "_Toc485290354" </w:instrText>
          </w:r>
          <w:r>
            <w:rPr>
              <w:noProof/>
            </w:rPr>
            <w:fldChar w:fldCharType="separate"/>
          </w:r>
          <w:r w:rsidR="004E34E6" w:rsidRPr="006F52EE">
            <w:rPr>
              <w:rStyle w:val="Hipervnculo"/>
              <w:noProof/>
              <w:lang w:eastAsia="es-BO"/>
            </w:rPr>
            <w:t>1.6.1</w:t>
          </w:r>
          <w:r w:rsidR="004E34E6">
            <w:rPr>
              <w:rFonts w:eastAsiaTheme="minorEastAsia"/>
              <w:noProof/>
              <w:lang w:eastAsia="es-BO"/>
            </w:rPr>
            <w:tab/>
          </w:r>
          <w:r w:rsidR="004E34E6" w:rsidRPr="006F52EE">
            <w:rPr>
              <w:rStyle w:val="Hipervnculo"/>
              <w:noProof/>
              <w:lang w:eastAsia="es-BO"/>
            </w:rPr>
            <w:t>Base de datos</w:t>
          </w:r>
          <w:r w:rsidR="004E34E6">
            <w:rPr>
              <w:noProof/>
              <w:webHidden/>
            </w:rPr>
            <w:tab/>
          </w:r>
          <w:r w:rsidR="004E34E6">
            <w:rPr>
              <w:noProof/>
              <w:webHidden/>
            </w:rPr>
            <w:fldChar w:fldCharType="begin"/>
          </w:r>
          <w:r w:rsidR="004E34E6">
            <w:rPr>
              <w:noProof/>
              <w:webHidden/>
            </w:rPr>
            <w:instrText xml:space="preserve"> PAGEREF _Toc485290354 \h </w:instrText>
          </w:r>
          <w:r w:rsidR="004E34E6">
            <w:rPr>
              <w:noProof/>
              <w:webHidden/>
            </w:rPr>
          </w:r>
          <w:r w:rsidR="004E34E6">
            <w:rPr>
              <w:noProof/>
              <w:webHidden/>
            </w:rPr>
            <w:fldChar w:fldCharType="separate"/>
          </w:r>
          <w:ins w:id="105" w:author="Luffi" w:date="2017-07-10T22:35:00Z">
            <w:r w:rsidR="00326F6A">
              <w:rPr>
                <w:noProof/>
                <w:webHidden/>
              </w:rPr>
              <w:t>23</w:t>
            </w:r>
          </w:ins>
          <w:ins w:id="106" w:author="Luffi" w:date="2017-07-10T21:02:00Z">
            <w:del w:id="107" w:author="Luffi" w:date="2017-07-10T22:35:00Z">
              <w:r w:rsidR="00B27AC1" w:rsidDel="00326F6A">
                <w:rPr>
                  <w:noProof/>
                  <w:webHidden/>
                </w:rPr>
                <w:delText>23</w:delText>
              </w:r>
            </w:del>
          </w:ins>
          <w:del w:id="108" w:author="Luffi" w:date="2017-07-10T22:35:00Z">
            <w:r w:rsidR="004E34E6" w:rsidDel="00326F6A">
              <w:rPr>
                <w:noProof/>
                <w:webHidden/>
              </w:rPr>
              <w:delText>21</w:delText>
            </w:r>
          </w:del>
          <w:r w:rsidR="004E34E6">
            <w:rPr>
              <w:noProof/>
              <w:webHidden/>
            </w:rPr>
            <w:fldChar w:fldCharType="end"/>
          </w:r>
          <w:r>
            <w:rPr>
              <w:noProof/>
            </w:rPr>
            <w:fldChar w:fldCharType="end"/>
          </w:r>
        </w:p>
        <w:p w14:paraId="367BB21D" w14:textId="7D00D5A3" w:rsidR="004E34E6" w:rsidRDefault="00BB0DD1">
          <w:pPr>
            <w:pStyle w:val="TDC3"/>
            <w:rPr>
              <w:rFonts w:eastAsiaTheme="minorEastAsia"/>
              <w:noProof/>
              <w:lang w:eastAsia="es-BO"/>
            </w:rPr>
          </w:pPr>
          <w:r>
            <w:rPr>
              <w:noProof/>
            </w:rPr>
            <w:fldChar w:fldCharType="begin"/>
          </w:r>
          <w:r>
            <w:rPr>
              <w:noProof/>
            </w:rPr>
            <w:instrText xml:space="preserve"> HYPERLINK \l "_Toc485290355" </w:instrText>
          </w:r>
          <w:r>
            <w:rPr>
              <w:noProof/>
            </w:rPr>
            <w:fldChar w:fldCharType="separate"/>
          </w:r>
          <w:r w:rsidR="004E34E6" w:rsidRPr="006F52EE">
            <w:rPr>
              <w:rStyle w:val="Hipervnculo"/>
              <w:noProof/>
              <w:lang w:eastAsia="es-BO"/>
            </w:rPr>
            <w:t>1.6.2</w:t>
          </w:r>
          <w:r w:rsidR="004E34E6">
            <w:rPr>
              <w:rFonts w:eastAsiaTheme="minorEastAsia"/>
              <w:noProof/>
              <w:lang w:eastAsia="es-BO"/>
            </w:rPr>
            <w:tab/>
          </w:r>
          <w:r w:rsidR="004E34E6" w:rsidRPr="006F52EE">
            <w:rPr>
              <w:rStyle w:val="Hipervnculo"/>
              <w:noProof/>
              <w:lang w:eastAsia="es-BO"/>
            </w:rPr>
            <w:t>Modelo relacional</w:t>
          </w:r>
          <w:r w:rsidR="004E34E6">
            <w:rPr>
              <w:noProof/>
              <w:webHidden/>
            </w:rPr>
            <w:tab/>
          </w:r>
          <w:r w:rsidR="004E34E6">
            <w:rPr>
              <w:noProof/>
              <w:webHidden/>
            </w:rPr>
            <w:fldChar w:fldCharType="begin"/>
          </w:r>
          <w:r w:rsidR="004E34E6">
            <w:rPr>
              <w:noProof/>
              <w:webHidden/>
            </w:rPr>
            <w:instrText xml:space="preserve"> PAGEREF _Toc485290355 \h </w:instrText>
          </w:r>
          <w:r w:rsidR="004E34E6">
            <w:rPr>
              <w:noProof/>
              <w:webHidden/>
            </w:rPr>
          </w:r>
          <w:r w:rsidR="004E34E6">
            <w:rPr>
              <w:noProof/>
              <w:webHidden/>
            </w:rPr>
            <w:fldChar w:fldCharType="separate"/>
          </w:r>
          <w:ins w:id="109" w:author="Luffi" w:date="2017-07-10T22:35:00Z">
            <w:r w:rsidR="00326F6A">
              <w:rPr>
                <w:noProof/>
                <w:webHidden/>
              </w:rPr>
              <w:t>24</w:t>
            </w:r>
          </w:ins>
          <w:ins w:id="110" w:author="Luffi" w:date="2017-07-10T21:02:00Z">
            <w:del w:id="111" w:author="Luffi" w:date="2017-07-10T22:35:00Z">
              <w:r w:rsidR="00B27AC1" w:rsidDel="00326F6A">
                <w:rPr>
                  <w:noProof/>
                  <w:webHidden/>
                </w:rPr>
                <w:delText>24</w:delText>
              </w:r>
            </w:del>
          </w:ins>
          <w:del w:id="112" w:author="Luffi" w:date="2017-07-10T22:35:00Z">
            <w:r w:rsidR="004E34E6" w:rsidDel="00326F6A">
              <w:rPr>
                <w:noProof/>
                <w:webHidden/>
              </w:rPr>
              <w:delText>22</w:delText>
            </w:r>
          </w:del>
          <w:r w:rsidR="004E34E6">
            <w:rPr>
              <w:noProof/>
              <w:webHidden/>
            </w:rPr>
            <w:fldChar w:fldCharType="end"/>
          </w:r>
          <w:r>
            <w:rPr>
              <w:noProof/>
            </w:rPr>
            <w:fldChar w:fldCharType="end"/>
          </w:r>
        </w:p>
        <w:p w14:paraId="426CDB53" w14:textId="2410C281" w:rsidR="004E34E6" w:rsidRDefault="00BB0DD1">
          <w:pPr>
            <w:pStyle w:val="TDC3"/>
            <w:rPr>
              <w:rFonts w:eastAsiaTheme="minorEastAsia"/>
              <w:noProof/>
              <w:lang w:eastAsia="es-BO"/>
            </w:rPr>
          </w:pPr>
          <w:r>
            <w:rPr>
              <w:noProof/>
            </w:rPr>
            <w:fldChar w:fldCharType="begin"/>
          </w:r>
          <w:r>
            <w:rPr>
              <w:noProof/>
            </w:rPr>
            <w:instrText xml:space="preserve"> HYPERLINK \l "_Toc485290356" </w:instrText>
          </w:r>
          <w:r>
            <w:rPr>
              <w:noProof/>
            </w:rPr>
            <w:fldChar w:fldCharType="separate"/>
          </w:r>
          <w:r w:rsidR="004E34E6" w:rsidRPr="006F52EE">
            <w:rPr>
              <w:rStyle w:val="Hipervnculo"/>
              <w:noProof/>
              <w:lang w:eastAsia="es-BO"/>
            </w:rPr>
            <w:t>1.6.3</w:t>
          </w:r>
          <w:r w:rsidR="004E34E6">
            <w:rPr>
              <w:rFonts w:eastAsiaTheme="minorEastAsia"/>
              <w:noProof/>
              <w:lang w:eastAsia="es-BO"/>
            </w:rPr>
            <w:tab/>
          </w:r>
          <w:r w:rsidR="004E34E6" w:rsidRPr="006F52EE">
            <w:rPr>
              <w:rStyle w:val="Hipervnculo"/>
              <w:noProof/>
              <w:lang w:eastAsia="es-BO"/>
            </w:rPr>
            <w:t>Sistema de Gestión de Base de Datos (SGBD)</w:t>
          </w:r>
          <w:r w:rsidR="004E34E6">
            <w:rPr>
              <w:noProof/>
              <w:webHidden/>
            </w:rPr>
            <w:tab/>
          </w:r>
          <w:r w:rsidR="004E34E6">
            <w:rPr>
              <w:noProof/>
              <w:webHidden/>
            </w:rPr>
            <w:fldChar w:fldCharType="begin"/>
          </w:r>
          <w:r w:rsidR="004E34E6">
            <w:rPr>
              <w:noProof/>
              <w:webHidden/>
            </w:rPr>
            <w:instrText xml:space="preserve"> PAGEREF _Toc485290356 \h </w:instrText>
          </w:r>
          <w:r w:rsidR="004E34E6">
            <w:rPr>
              <w:noProof/>
              <w:webHidden/>
            </w:rPr>
          </w:r>
          <w:r w:rsidR="004E34E6">
            <w:rPr>
              <w:noProof/>
              <w:webHidden/>
            </w:rPr>
            <w:fldChar w:fldCharType="separate"/>
          </w:r>
          <w:ins w:id="113" w:author="Luffi" w:date="2017-07-10T22:35:00Z">
            <w:r w:rsidR="00326F6A">
              <w:rPr>
                <w:noProof/>
                <w:webHidden/>
              </w:rPr>
              <w:t>24</w:t>
            </w:r>
          </w:ins>
          <w:ins w:id="114" w:author="Luffi" w:date="2017-07-10T21:02:00Z">
            <w:del w:id="115" w:author="Luffi" w:date="2017-07-10T22:35:00Z">
              <w:r w:rsidR="00B27AC1" w:rsidDel="00326F6A">
                <w:rPr>
                  <w:noProof/>
                  <w:webHidden/>
                </w:rPr>
                <w:delText>24</w:delText>
              </w:r>
            </w:del>
          </w:ins>
          <w:del w:id="116" w:author="Luffi" w:date="2017-07-10T22:35:00Z">
            <w:r w:rsidR="004E34E6" w:rsidDel="00326F6A">
              <w:rPr>
                <w:noProof/>
                <w:webHidden/>
              </w:rPr>
              <w:delText>22</w:delText>
            </w:r>
          </w:del>
          <w:r w:rsidR="004E34E6">
            <w:rPr>
              <w:noProof/>
              <w:webHidden/>
            </w:rPr>
            <w:fldChar w:fldCharType="end"/>
          </w:r>
          <w:r>
            <w:rPr>
              <w:noProof/>
            </w:rPr>
            <w:fldChar w:fldCharType="end"/>
          </w:r>
        </w:p>
        <w:p w14:paraId="6526E25B" w14:textId="3202A51B" w:rsidR="004E34E6" w:rsidRDefault="00BB0DD1">
          <w:pPr>
            <w:pStyle w:val="TDC3"/>
            <w:rPr>
              <w:rFonts w:eastAsiaTheme="minorEastAsia"/>
              <w:noProof/>
              <w:lang w:eastAsia="es-BO"/>
            </w:rPr>
          </w:pPr>
          <w:r>
            <w:rPr>
              <w:noProof/>
            </w:rPr>
            <w:fldChar w:fldCharType="begin"/>
          </w:r>
          <w:r>
            <w:rPr>
              <w:noProof/>
            </w:rPr>
            <w:instrText xml:space="preserve"> HYPERLINK \l "_Toc485290357" </w:instrText>
          </w:r>
          <w:r>
            <w:rPr>
              <w:noProof/>
            </w:rPr>
            <w:fldChar w:fldCharType="separate"/>
          </w:r>
          <w:r w:rsidR="004E34E6" w:rsidRPr="006F52EE">
            <w:rPr>
              <w:rStyle w:val="Hipervnculo"/>
              <w:noProof/>
              <w:lang w:eastAsia="es-BO"/>
            </w:rPr>
            <w:t>1.6.4</w:t>
          </w:r>
          <w:r w:rsidR="004E34E6">
            <w:rPr>
              <w:rFonts w:eastAsiaTheme="minorEastAsia"/>
              <w:noProof/>
              <w:lang w:eastAsia="es-BO"/>
            </w:rPr>
            <w:tab/>
          </w:r>
          <w:r w:rsidR="004E34E6" w:rsidRPr="006F52EE">
            <w:rPr>
              <w:rStyle w:val="Hipervnculo"/>
              <w:noProof/>
              <w:lang w:eastAsia="es-BO"/>
            </w:rPr>
            <w:t>Mysql</w:t>
          </w:r>
          <w:r w:rsidR="004E34E6">
            <w:rPr>
              <w:noProof/>
              <w:webHidden/>
            </w:rPr>
            <w:tab/>
          </w:r>
          <w:r w:rsidR="004E34E6">
            <w:rPr>
              <w:noProof/>
              <w:webHidden/>
            </w:rPr>
            <w:fldChar w:fldCharType="begin"/>
          </w:r>
          <w:r w:rsidR="004E34E6">
            <w:rPr>
              <w:noProof/>
              <w:webHidden/>
            </w:rPr>
            <w:instrText xml:space="preserve"> PAGEREF _Toc485290357 \h </w:instrText>
          </w:r>
          <w:r w:rsidR="004E34E6">
            <w:rPr>
              <w:noProof/>
              <w:webHidden/>
            </w:rPr>
          </w:r>
          <w:r w:rsidR="004E34E6">
            <w:rPr>
              <w:noProof/>
              <w:webHidden/>
            </w:rPr>
            <w:fldChar w:fldCharType="separate"/>
          </w:r>
          <w:ins w:id="117" w:author="Luffi" w:date="2017-07-10T22:35:00Z">
            <w:r w:rsidR="00326F6A">
              <w:rPr>
                <w:noProof/>
                <w:webHidden/>
              </w:rPr>
              <w:t>25</w:t>
            </w:r>
          </w:ins>
          <w:ins w:id="118" w:author="Luffi" w:date="2017-07-10T21:02:00Z">
            <w:del w:id="119" w:author="Luffi" w:date="2017-07-10T22:35:00Z">
              <w:r w:rsidR="00B27AC1" w:rsidDel="00326F6A">
                <w:rPr>
                  <w:noProof/>
                  <w:webHidden/>
                </w:rPr>
                <w:delText>25</w:delText>
              </w:r>
            </w:del>
          </w:ins>
          <w:del w:id="120" w:author="Luffi" w:date="2017-07-10T22:35:00Z">
            <w:r w:rsidR="004E34E6" w:rsidDel="00326F6A">
              <w:rPr>
                <w:noProof/>
                <w:webHidden/>
              </w:rPr>
              <w:delText>23</w:delText>
            </w:r>
          </w:del>
          <w:r w:rsidR="004E34E6">
            <w:rPr>
              <w:noProof/>
              <w:webHidden/>
            </w:rPr>
            <w:fldChar w:fldCharType="end"/>
          </w:r>
          <w:r>
            <w:rPr>
              <w:noProof/>
            </w:rPr>
            <w:fldChar w:fldCharType="end"/>
          </w:r>
        </w:p>
        <w:p w14:paraId="1FC6A9C8" w14:textId="2A84D946" w:rsidR="004E34E6" w:rsidRDefault="00BB0DD1">
          <w:pPr>
            <w:pStyle w:val="TDC2"/>
            <w:rPr>
              <w:rFonts w:eastAsiaTheme="minorEastAsia"/>
              <w:noProof/>
              <w:lang w:eastAsia="es-BO"/>
            </w:rPr>
          </w:pPr>
          <w:r>
            <w:rPr>
              <w:noProof/>
            </w:rPr>
            <w:fldChar w:fldCharType="begin"/>
          </w:r>
          <w:r>
            <w:rPr>
              <w:noProof/>
            </w:rPr>
            <w:instrText xml:space="preserve"> HYPERLINK \l "_Toc485290358" </w:instrText>
          </w:r>
          <w:r>
            <w:rPr>
              <w:noProof/>
            </w:rPr>
            <w:fldChar w:fldCharType="separate"/>
          </w:r>
          <w:r w:rsidR="004E34E6" w:rsidRPr="006F52EE">
            <w:rPr>
              <w:rStyle w:val="Hipervnculo"/>
              <w:noProof/>
            </w:rPr>
            <w:t>1.7</w:t>
          </w:r>
          <w:r w:rsidR="004E34E6">
            <w:rPr>
              <w:rFonts w:eastAsiaTheme="minorEastAsia"/>
              <w:noProof/>
              <w:lang w:eastAsia="es-BO"/>
            </w:rPr>
            <w:tab/>
          </w:r>
          <w:r w:rsidR="004E34E6" w:rsidRPr="006F52EE">
            <w:rPr>
              <w:rStyle w:val="Hipervnculo"/>
              <w:noProof/>
            </w:rPr>
            <w:t>Fundamentos de la implementación</w:t>
          </w:r>
          <w:r w:rsidR="004E34E6">
            <w:rPr>
              <w:noProof/>
              <w:webHidden/>
            </w:rPr>
            <w:tab/>
          </w:r>
          <w:r w:rsidR="004E34E6">
            <w:rPr>
              <w:noProof/>
              <w:webHidden/>
            </w:rPr>
            <w:fldChar w:fldCharType="begin"/>
          </w:r>
          <w:r w:rsidR="004E34E6">
            <w:rPr>
              <w:noProof/>
              <w:webHidden/>
            </w:rPr>
            <w:instrText xml:space="preserve"> PAGEREF _Toc485290358 \h </w:instrText>
          </w:r>
          <w:r w:rsidR="004E34E6">
            <w:rPr>
              <w:noProof/>
              <w:webHidden/>
            </w:rPr>
          </w:r>
          <w:r w:rsidR="004E34E6">
            <w:rPr>
              <w:noProof/>
              <w:webHidden/>
            </w:rPr>
            <w:fldChar w:fldCharType="separate"/>
          </w:r>
          <w:ins w:id="121" w:author="Luffi" w:date="2017-07-10T22:35:00Z">
            <w:r w:rsidR="00326F6A">
              <w:rPr>
                <w:noProof/>
                <w:webHidden/>
              </w:rPr>
              <w:t>26</w:t>
            </w:r>
          </w:ins>
          <w:ins w:id="122" w:author="Luffi" w:date="2017-07-10T21:02:00Z">
            <w:del w:id="123" w:author="Luffi" w:date="2017-07-10T22:35:00Z">
              <w:r w:rsidR="00B27AC1" w:rsidDel="00326F6A">
                <w:rPr>
                  <w:noProof/>
                  <w:webHidden/>
                </w:rPr>
                <w:delText>26</w:delText>
              </w:r>
            </w:del>
          </w:ins>
          <w:del w:id="124" w:author="Luffi" w:date="2017-07-10T22:35:00Z">
            <w:r w:rsidR="004E34E6" w:rsidDel="00326F6A">
              <w:rPr>
                <w:noProof/>
                <w:webHidden/>
              </w:rPr>
              <w:delText>23</w:delText>
            </w:r>
          </w:del>
          <w:r w:rsidR="004E34E6">
            <w:rPr>
              <w:noProof/>
              <w:webHidden/>
            </w:rPr>
            <w:fldChar w:fldCharType="end"/>
          </w:r>
          <w:r>
            <w:rPr>
              <w:noProof/>
            </w:rPr>
            <w:fldChar w:fldCharType="end"/>
          </w:r>
        </w:p>
        <w:p w14:paraId="236C26A3" w14:textId="45900B73" w:rsidR="004E34E6" w:rsidRDefault="00BB0DD1">
          <w:pPr>
            <w:pStyle w:val="TDC3"/>
            <w:rPr>
              <w:rFonts w:eastAsiaTheme="minorEastAsia"/>
              <w:noProof/>
              <w:lang w:eastAsia="es-BO"/>
            </w:rPr>
          </w:pPr>
          <w:r>
            <w:rPr>
              <w:noProof/>
            </w:rPr>
            <w:fldChar w:fldCharType="begin"/>
          </w:r>
          <w:r>
            <w:rPr>
              <w:noProof/>
            </w:rPr>
            <w:instrText xml:space="preserve"> HYPERLINK \l "_Toc485290359" </w:instrText>
          </w:r>
          <w:r>
            <w:rPr>
              <w:noProof/>
            </w:rPr>
            <w:fldChar w:fldCharType="separate"/>
          </w:r>
          <w:r w:rsidR="004E34E6" w:rsidRPr="006F52EE">
            <w:rPr>
              <w:rStyle w:val="Hipervnculo"/>
              <w:noProof/>
              <w:lang w:eastAsia="es-BO"/>
            </w:rPr>
            <w:t>1.7.1</w:t>
          </w:r>
          <w:r w:rsidR="004E34E6">
            <w:rPr>
              <w:rFonts w:eastAsiaTheme="minorEastAsia"/>
              <w:noProof/>
              <w:lang w:eastAsia="es-BO"/>
            </w:rPr>
            <w:tab/>
          </w:r>
          <w:r w:rsidR="004E34E6" w:rsidRPr="006F52EE">
            <w:rPr>
              <w:rStyle w:val="Hipervnculo"/>
              <w:noProof/>
              <w:lang w:eastAsia="es-BO"/>
            </w:rPr>
            <w:t>Lenguaje de programación</w:t>
          </w:r>
          <w:r w:rsidR="004E34E6">
            <w:rPr>
              <w:noProof/>
              <w:webHidden/>
            </w:rPr>
            <w:tab/>
          </w:r>
          <w:r w:rsidR="004E34E6">
            <w:rPr>
              <w:noProof/>
              <w:webHidden/>
            </w:rPr>
            <w:fldChar w:fldCharType="begin"/>
          </w:r>
          <w:r w:rsidR="004E34E6">
            <w:rPr>
              <w:noProof/>
              <w:webHidden/>
            </w:rPr>
            <w:instrText xml:space="preserve"> PAGEREF _Toc485290359 \h </w:instrText>
          </w:r>
          <w:r w:rsidR="004E34E6">
            <w:rPr>
              <w:noProof/>
              <w:webHidden/>
            </w:rPr>
          </w:r>
          <w:r w:rsidR="004E34E6">
            <w:rPr>
              <w:noProof/>
              <w:webHidden/>
            </w:rPr>
            <w:fldChar w:fldCharType="separate"/>
          </w:r>
          <w:ins w:id="125" w:author="Luffi" w:date="2017-07-10T22:35:00Z">
            <w:r w:rsidR="00326F6A">
              <w:rPr>
                <w:noProof/>
                <w:webHidden/>
              </w:rPr>
              <w:t>26</w:t>
            </w:r>
          </w:ins>
          <w:ins w:id="126" w:author="Luffi" w:date="2017-07-10T21:02:00Z">
            <w:del w:id="127" w:author="Luffi" w:date="2017-07-10T22:35:00Z">
              <w:r w:rsidR="00B27AC1" w:rsidDel="00326F6A">
                <w:rPr>
                  <w:noProof/>
                  <w:webHidden/>
                </w:rPr>
                <w:delText>26</w:delText>
              </w:r>
            </w:del>
          </w:ins>
          <w:del w:id="128" w:author="Luffi" w:date="2017-07-10T22:35:00Z">
            <w:r w:rsidR="004E34E6" w:rsidDel="00326F6A">
              <w:rPr>
                <w:noProof/>
                <w:webHidden/>
              </w:rPr>
              <w:delText>23</w:delText>
            </w:r>
          </w:del>
          <w:r w:rsidR="004E34E6">
            <w:rPr>
              <w:noProof/>
              <w:webHidden/>
            </w:rPr>
            <w:fldChar w:fldCharType="end"/>
          </w:r>
          <w:r>
            <w:rPr>
              <w:noProof/>
            </w:rPr>
            <w:fldChar w:fldCharType="end"/>
          </w:r>
        </w:p>
        <w:p w14:paraId="071311E9" w14:textId="42141D62" w:rsidR="004E34E6" w:rsidRDefault="00BB0DD1">
          <w:pPr>
            <w:pStyle w:val="TDC3"/>
            <w:rPr>
              <w:rFonts w:eastAsiaTheme="minorEastAsia"/>
              <w:noProof/>
              <w:lang w:eastAsia="es-BO"/>
            </w:rPr>
          </w:pPr>
          <w:r>
            <w:rPr>
              <w:noProof/>
            </w:rPr>
            <w:fldChar w:fldCharType="begin"/>
          </w:r>
          <w:r>
            <w:rPr>
              <w:noProof/>
            </w:rPr>
            <w:instrText xml:space="preserve"> HYPERLINK \l "_Toc485290360" </w:instrText>
          </w:r>
          <w:r>
            <w:rPr>
              <w:noProof/>
            </w:rPr>
            <w:fldChar w:fldCharType="separate"/>
          </w:r>
          <w:r w:rsidR="004E34E6" w:rsidRPr="006F52EE">
            <w:rPr>
              <w:rStyle w:val="Hipervnculo"/>
              <w:noProof/>
              <w:lang w:eastAsia="es-BO"/>
            </w:rPr>
            <w:t>1.7.2</w:t>
          </w:r>
          <w:r w:rsidR="004E34E6">
            <w:rPr>
              <w:rFonts w:eastAsiaTheme="minorEastAsia"/>
              <w:noProof/>
              <w:lang w:eastAsia="es-BO"/>
            </w:rPr>
            <w:tab/>
          </w:r>
          <w:r w:rsidR="004E34E6" w:rsidRPr="006F52EE">
            <w:rPr>
              <w:rStyle w:val="Hipervnculo"/>
              <w:noProof/>
              <w:lang w:eastAsia="es-BO"/>
            </w:rPr>
            <w:t>Lenguaje de programación PHP</w:t>
          </w:r>
          <w:r w:rsidR="004E34E6">
            <w:rPr>
              <w:noProof/>
              <w:webHidden/>
            </w:rPr>
            <w:tab/>
          </w:r>
          <w:r w:rsidR="004E34E6">
            <w:rPr>
              <w:noProof/>
              <w:webHidden/>
            </w:rPr>
            <w:fldChar w:fldCharType="begin"/>
          </w:r>
          <w:r w:rsidR="004E34E6">
            <w:rPr>
              <w:noProof/>
              <w:webHidden/>
            </w:rPr>
            <w:instrText xml:space="preserve"> PAGEREF _Toc485290360 \h </w:instrText>
          </w:r>
          <w:r w:rsidR="004E34E6">
            <w:rPr>
              <w:noProof/>
              <w:webHidden/>
            </w:rPr>
          </w:r>
          <w:r w:rsidR="004E34E6">
            <w:rPr>
              <w:noProof/>
              <w:webHidden/>
            </w:rPr>
            <w:fldChar w:fldCharType="separate"/>
          </w:r>
          <w:ins w:id="129" w:author="Luffi" w:date="2017-07-10T22:35:00Z">
            <w:r w:rsidR="00326F6A">
              <w:rPr>
                <w:noProof/>
                <w:webHidden/>
              </w:rPr>
              <w:t>27</w:t>
            </w:r>
          </w:ins>
          <w:ins w:id="130" w:author="Luffi" w:date="2017-07-10T21:02:00Z">
            <w:del w:id="131" w:author="Luffi" w:date="2017-07-10T22:35:00Z">
              <w:r w:rsidR="00B27AC1" w:rsidDel="00326F6A">
                <w:rPr>
                  <w:noProof/>
                  <w:webHidden/>
                </w:rPr>
                <w:delText>27</w:delText>
              </w:r>
            </w:del>
          </w:ins>
          <w:del w:id="132" w:author="Luffi" w:date="2017-07-10T22:35:00Z">
            <w:r w:rsidR="004E34E6" w:rsidDel="00326F6A">
              <w:rPr>
                <w:noProof/>
                <w:webHidden/>
              </w:rPr>
              <w:delText>24</w:delText>
            </w:r>
          </w:del>
          <w:r w:rsidR="004E34E6">
            <w:rPr>
              <w:noProof/>
              <w:webHidden/>
            </w:rPr>
            <w:fldChar w:fldCharType="end"/>
          </w:r>
          <w:r>
            <w:rPr>
              <w:noProof/>
            </w:rPr>
            <w:fldChar w:fldCharType="end"/>
          </w:r>
        </w:p>
        <w:p w14:paraId="01A2D132" w14:textId="18B813F1" w:rsidR="004E34E6" w:rsidRDefault="00BB0DD1">
          <w:pPr>
            <w:pStyle w:val="TDC3"/>
            <w:rPr>
              <w:rFonts w:eastAsiaTheme="minorEastAsia"/>
              <w:noProof/>
              <w:lang w:eastAsia="es-BO"/>
            </w:rPr>
          </w:pPr>
          <w:r>
            <w:rPr>
              <w:noProof/>
            </w:rPr>
            <w:fldChar w:fldCharType="begin"/>
          </w:r>
          <w:r>
            <w:rPr>
              <w:noProof/>
            </w:rPr>
            <w:instrText xml:space="preserve"> HYPERLINK \l "_Toc485290361" </w:instrText>
          </w:r>
          <w:r>
            <w:rPr>
              <w:noProof/>
            </w:rPr>
            <w:fldChar w:fldCharType="separate"/>
          </w:r>
          <w:r w:rsidR="004E34E6" w:rsidRPr="006F52EE">
            <w:rPr>
              <w:rStyle w:val="Hipervnculo"/>
              <w:noProof/>
              <w:lang w:eastAsia="es-BO"/>
            </w:rPr>
            <w:t>1.7.3</w:t>
          </w:r>
          <w:r w:rsidR="004E34E6">
            <w:rPr>
              <w:rFonts w:eastAsiaTheme="minorEastAsia"/>
              <w:noProof/>
              <w:lang w:eastAsia="es-BO"/>
            </w:rPr>
            <w:tab/>
          </w:r>
          <w:r w:rsidR="004E34E6" w:rsidRPr="006F52EE">
            <w:rPr>
              <w:rStyle w:val="Hipervnculo"/>
              <w:noProof/>
              <w:lang w:eastAsia="es-BO"/>
            </w:rPr>
            <w:t>Servidores web</w:t>
          </w:r>
          <w:r w:rsidR="004E34E6">
            <w:rPr>
              <w:noProof/>
              <w:webHidden/>
            </w:rPr>
            <w:tab/>
          </w:r>
          <w:r w:rsidR="004E34E6">
            <w:rPr>
              <w:noProof/>
              <w:webHidden/>
            </w:rPr>
            <w:fldChar w:fldCharType="begin"/>
          </w:r>
          <w:r w:rsidR="004E34E6">
            <w:rPr>
              <w:noProof/>
              <w:webHidden/>
            </w:rPr>
            <w:instrText xml:space="preserve"> PAGEREF _Toc485290361 \h </w:instrText>
          </w:r>
          <w:r w:rsidR="004E34E6">
            <w:rPr>
              <w:noProof/>
              <w:webHidden/>
            </w:rPr>
          </w:r>
          <w:r w:rsidR="004E34E6">
            <w:rPr>
              <w:noProof/>
              <w:webHidden/>
            </w:rPr>
            <w:fldChar w:fldCharType="separate"/>
          </w:r>
          <w:ins w:id="133" w:author="Luffi" w:date="2017-07-10T22:35:00Z">
            <w:r w:rsidR="00326F6A">
              <w:rPr>
                <w:noProof/>
                <w:webHidden/>
              </w:rPr>
              <w:t>28</w:t>
            </w:r>
          </w:ins>
          <w:ins w:id="134" w:author="Luffi" w:date="2017-07-10T21:02:00Z">
            <w:del w:id="135" w:author="Luffi" w:date="2017-07-10T22:35:00Z">
              <w:r w:rsidR="00B27AC1" w:rsidDel="00326F6A">
                <w:rPr>
                  <w:noProof/>
                  <w:webHidden/>
                </w:rPr>
                <w:delText>27</w:delText>
              </w:r>
            </w:del>
          </w:ins>
          <w:del w:id="136" w:author="Luffi" w:date="2017-07-10T22:35:00Z">
            <w:r w:rsidR="004E34E6" w:rsidDel="00326F6A">
              <w:rPr>
                <w:noProof/>
                <w:webHidden/>
              </w:rPr>
              <w:delText>25</w:delText>
            </w:r>
          </w:del>
          <w:r w:rsidR="004E34E6">
            <w:rPr>
              <w:noProof/>
              <w:webHidden/>
            </w:rPr>
            <w:fldChar w:fldCharType="end"/>
          </w:r>
          <w:r>
            <w:rPr>
              <w:noProof/>
            </w:rPr>
            <w:fldChar w:fldCharType="end"/>
          </w:r>
        </w:p>
        <w:p w14:paraId="5E400B75" w14:textId="68E1C822" w:rsidR="004E34E6" w:rsidRDefault="00BB0DD1">
          <w:pPr>
            <w:pStyle w:val="TDC3"/>
            <w:rPr>
              <w:rFonts w:eastAsiaTheme="minorEastAsia"/>
              <w:noProof/>
              <w:lang w:eastAsia="es-BO"/>
            </w:rPr>
          </w:pPr>
          <w:r>
            <w:rPr>
              <w:noProof/>
            </w:rPr>
            <w:fldChar w:fldCharType="begin"/>
          </w:r>
          <w:r>
            <w:rPr>
              <w:noProof/>
            </w:rPr>
            <w:instrText xml:space="preserve"> HYPERLINK \l "_Toc485290362" </w:instrText>
          </w:r>
          <w:r>
            <w:rPr>
              <w:noProof/>
            </w:rPr>
            <w:fldChar w:fldCharType="separate"/>
          </w:r>
          <w:r w:rsidR="004E34E6" w:rsidRPr="006F52EE">
            <w:rPr>
              <w:rStyle w:val="Hipervnculo"/>
              <w:noProof/>
              <w:lang w:eastAsia="es-BO"/>
            </w:rPr>
            <w:t>1.7.4</w:t>
          </w:r>
          <w:r w:rsidR="004E34E6">
            <w:rPr>
              <w:rFonts w:eastAsiaTheme="minorEastAsia"/>
              <w:noProof/>
              <w:lang w:eastAsia="es-BO"/>
            </w:rPr>
            <w:tab/>
          </w:r>
          <w:r w:rsidR="004E34E6" w:rsidRPr="006F52EE">
            <w:rPr>
              <w:rStyle w:val="Hipervnculo"/>
              <w:noProof/>
              <w:lang w:eastAsia="es-BO"/>
            </w:rPr>
            <w:t>Apache</w:t>
          </w:r>
          <w:r w:rsidR="004E34E6">
            <w:rPr>
              <w:noProof/>
              <w:webHidden/>
            </w:rPr>
            <w:tab/>
          </w:r>
          <w:r w:rsidR="004E34E6">
            <w:rPr>
              <w:noProof/>
              <w:webHidden/>
            </w:rPr>
            <w:fldChar w:fldCharType="begin"/>
          </w:r>
          <w:r w:rsidR="004E34E6">
            <w:rPr>
              <w:noProof/>
              <w:webHidden/>
            </w:rPr>
            <w:instrText xml:space="preserve"> PAGEREF _Toc485290362 \h </w:instrText>
          </w:r>
          <w:r w:rsidR="004E34E6">
            <w:rPr>
              <w:noProof/>
              <w:webHidden/>
            </w:rPr>
          </w:r>
          <w:r w:rsidR="004E34E6">
            <w:rPr>
              <w:noProof/>
              <w:webHidden/>
            </w:rPr>
            <w:fldChar w:fldCharType="separate"/>
          </w:r>
          <w:ins w:id="137" w:author="Luffi" w:date="2017-07-10T22:35:00Z">
            <w:r w:rsidR="00326F6A">
              <w:rPr>
                <w:noProof/>
                <w:webHidden/>
              </w:rPr>
              <w:t>28</w:t>
            </w:r>
          </w:ins>
          <w:ins w:id="138" w:author="Luffi" w:date="2017-07-10T21:02:00Z">
            <w:del w:id="139" w:author="Luffi" w:date="2017-07-10T22:35:00Z">
              <w:r w:rsidR="00B27AC1" w:rsidDel="00326F6A">
                <w:rPr>
                  <w:noProof/>
                  <w:webHidden/>
                </w:rPr>
                <w:delText>28</w:delText>
              </w:r>
            </w:del>
          </w:ins>
          <w:del w:id="140" w:author="Luffi" w:date="2017-07-10T22:35:00Z">
            <w:r w:rsidR="004E34E6" w:rsidDel="00326F6A">
              <w:rPr>
                <w:noProof/>
                <w:webHidden/>
              </w:rPr>
              <w:delText>25</w:delText>
            </w:r>
          </w:del>
          <w:r w:rsidR="004E34E6">
            <w:rPr>
              <w:noProof/>
              <w:webHidden/>
            </w:rPr>
            <w:fldChar w:fldCharType="end"/>
          </w:r>
          <w:r>
            <w:rPr>
              <w:noProof/>
            </w:rPr>
            <w:fldChar w:fldCharType="end"/>
          </w:r>
        </w:p>
        <w:p w14:paraId="5A046C5B" w14:textId="38C7BA69" w:rsidR="004E34E6" w:rsidRDefault="00BB0DD1">
          <w:pPr>
            <w:pStyle w:val="TDC2"/>
            <w:rPr>
              <w:rFonts w:eastAsiaTheme="minorEastAsia"/>
              <w:noProof/>
              <w:lang w:eastAsia="es-BO"/>
            </w:rPr>
          </w:pPr>
          <w:r>
            <w:rPr>
              <w:noProof/>
            </w:rPr>
            <w:fldChar w:fldCharType="begin"/>
          </w:r>
          <w:r>
            <w:rPr>
              <w:noProof/>
            </w:rPr>
            <w:instrText xml:space="preserve"> HYPERLINK \l "_Toc485290363" </w:instrText>
          </w:r>
          <w:r>
            <w:rPr>
              <w:noProof/>
            </w:rPr>
            <w:fldChar w:fldCharType="separate"/>
          </w:r>
          <w:r w:rsidR="004E34E6" w:rsidRPr="006F52EE">
            <w:rPr>
              <w:rStyle w:val="Hipervnculo"/>
              <w:noProof/>
            </w:rPr>
            <w:t>1.8</w:t>
          </w:r>
          <w:r w:rsidR="004E34E6">
            <w:rPr>
              <w:rFonts w:eastAsiaTheme="minorEastAsia"/>
              <w:noProof/>
              <w:lang w:eastAsia="es-BO"/>
            </w:rPr>
            <w:tab/>
          </w:r>
          <w:r w:rsidR="004E34E6" w:rsidRPr="006F52EE">
            <w:rPr>
              <w:rStyle w:val="Hipervnculo"/>
              <w:noProof/>
            </w:rPr>
            <w:t>Pruebas de los sistemas de información</w:t>
          </w:r>
          <w:r w:rsidR="004E34E6">
            <w:rPr>
              <w:noProof/>
              <w:webHidden/>
            </w:rPr>
            <w:tab/>
          </w:r>
          <w:r w:rsidR="004E34E6">
            <w:rPr>
              <w:noProof/>
              <w:webHidden/>
            </w:rPr>
            <w:fldChar w:fldCharType="begin"/>
          </w:r>
          <w:r w:rsidR="004E34E6">
            <w:rPr>
              <w:noProof/>
              <w:webHidden/>
            </w:rPr>
            <w:instrText xml:space="preserve"> PAGEREF _Toc485290363 \h </w:instrText>
          </w:r>
          <w:r w:rsidR="004E34E6">
            <w:rPr>
              <w:noProof/>
              <w:webHidden/>
            </w:rPr>
          </w:r>
          <w:r w:rsidR="004E34E6">
            <w:rPr>
              <w:noProof/>
              <w:webHidden/>
            </w:rPr>
            <w:fldChar w:fldCharType="separate"/>
          </w:r>
          <w:ins w:id="141" w:author="Luffi" w:date="2017-07-10T22:35:00Z">
            <w:r w:rsidR="00326F6A">
              <w:rPr>
                <w:noProof/>
                <w:webHidden/>
              </w:rPr>
              <w:t>29</w:t>
            </w:r>
          </w:ins>
          <w:ins w:id="142" w:author="Luffi" w:date="2017-07-10T21:02:00Z">
            <w:del w:id="143" w:author="Luffi" w:date="2017-07-10T22:35:00Z">
              <w:r w:rsidR="00B27AC1" w:rsidDel="00326F6A">
                <w:rPr>
                  <w:noProof/>
                  <w:webHidden/>
                </w:rPr>
                <w:delText>29</w:delText>
              </w:r>
            </w:del>
          </w:ins>
          <w:del w:id="144" w:author="Luffi" w:date="2017-07-10T22:35:00Z">
            <w:r w:rsidR="004E34E6" w:rsidDel="00326F6A">
              <w:rPr>
                <w:noProof/>
                <w:webHidden/>
              </w:rPr>
              <w:delText>26</w:delText>
            </w:r>
          </w:del>
          <w:r w:rsidR="004E34E6">
            <w:rPr>
              <w:noProof/>
              <w:webHidden/>
            </w:rPr>
            <w:fldChar w:fldCharType="end"/>
          </w:r>
          <w:r>
            <w:rPr>
              <w:noProof/>
            </w:rPr>
            <w:fldChar w:fldCharType="end"/>
          </w:r>
        </w:p>
        <w:p w14:paraId="76BDD717" w14:textId="614723DC" w:rsidR="004E34E6" w:rsidRDefault="00BB0DD1">
          <w:pPr>
            <w:pStyle w:val="TDC3"/>
            <w:rPr>
              <w:rFonts w:eastAsiaTheme="minorEastAsia"/>
              <w:noProof/>
              <w:lang w:eastAsia="es-BO"/>
            </w:rPr>
          </w:pPr>
          <w:r>
            <w:rPr>
              <w:noProof/>
            </w:rPr>
            <w:fldChar w:fldCharType="begin"/>
          </w:r>
          <w:r>
            <w:rPr>
              <w:noProof/>
            </w:rPr>
            <w:instrText xml:space="preserve"> HYPERLINK \l "_Toc485290364" </w:instrText>
          </w:r>
          <w:r>
            <w:rPr>
              <w:noProof/>
            </w:rPr>
            <w:fldChar w:fldCharType="separate"/>
          </w:r>
          <w:r w:rsidR="004E34E6" w:rsidRPr="006F52EE">
            <w:rPr>
              <w:rStyle w:val="Hipervnculo"/>
              <w:noProof/>
              <w:lang w:eastAsia="es-BO"/>
            </w:rPr>
            <w:t>1.8.1</w:t>
          </w:r>
          <w:r w:rsidR="004E34E6">
            <w:rPr>
              <w:rFonts w:eastAsiaTheme="minorEastAsia"/>
              <w:noProof/>
              <w:lang w:eastAsia="es-BO"/>
            </w:rPr>
            <w:tab/>
          </w:r>
          <w:r w:rsidR="004E34E6" w:rsidRPr="006F52EE">
            <w:rPr>
              <w:rStyle w:val="Hipervnculo"/>
              <w:noProof/>
              <w:lang w:eastAsia="es-BO"/>
            </w:rPr>
            <w:t>Pruebas de unidad</w:t>
          </w:r>
          <w:r w:rsidR="004E34E6">
            <w:rPr>
              <w:noProof/>
              <w:webHidden/>
            </w:rPr>
            <w:tab/>
          </w:r>
          <w:r w:rsidR="004E34E6">
            <w:rPr>
              <w:noProof/>
              <w:webHidden/>
            </w:rPr>
            <w:fldChar w:fldCharType="begin"/>
          </w:r>
          <w:r w:rsidR="004E34E6">
            <w:rPr>
              <w:noProof/>
              <w:webHidden/>
            </w:rPr>
            <w:instrText xml:space="preserve"> PAGEREF _Toc485290364 \h </w:instrText>
          </w:r>
          <w:r w:rsidR="004E34E6">
            <w:rPr>
              <w:noProof/>
              <w:webHidden/>
            </w:rPr>
          </w:r>
          <w:r w:rsidR="004E34E6">
            <w:rPr>
              <w:noProof/>
              <w:webHidden/>
            </w:rPr>
            <w:fldChar w:fldCharType="separate"/>
          </w:r>
          <w:ins w:id="145" w:author="Luffi" w:date="2017-07-10T22:35:00Z">
            <w:r w:rsidR="00326F6A">
              <w:rPr>
                <w:noProof/>
                <w:webHidden/>
              </w:rPr>
              <w:t>29</w:t>
            </w:r>
          </w:ins>
          <w:ins w:id="146" w:author="Luffi" w:date="2017-07-10T21:02:00Z">
            <w:del w:id="147" w:author="Luffi" w:date="2017-07-10T22:35:00Z">
              <w:r w:rsidR="00B27AC1" w:rsidDel="00326F6A">
                <w:rPr>
                  <w:noProof/>
                  <w:webHidden/>
                </w:rPr>
                <w:delText>29</w:delText>
              </w:r>
            </w:del>
          </w:ins>
          <w:del w:id="148" w:author="Luffi" w:date="2017-07-10T22:35:00Z">
            <w:r w:rsidR="004E34E6" w:rsidDel="00326F6A">
              <w:rPr>
                <w:noProof/>
                <w:webHidden/>
              </w:rPr>
              <w:delText>26</w:delText>
            </w:r>
          </w:del>
          <w:r w:rsidR="004E34E6">
            <w:rPr>
              <w:noProof/>
              <w:webHidden/>
            </w:rPr>
            <w:fldChar w:fldCharType="end"/>
          </w:r>
          <w:r>
            <w:rPr>
              <w:noProof/>
            </w:rPr>
            <w:fldChar w:fldCharType="end"/>
          </w:r>
        </w:p>
        <w:p w14:paraId="6BF18D1B" w14:textId="0137A756" w:rsidR="004E34E6" w:rsidRDefault="00BB0DD1">
          <w:pPr>
            <w:pStyle w:val="TDC3"/>
            <w:rPr>
              <w:rFonts w:eastAsiaTheme="minorEastAsia"/>
              <w:noProof/>
              <w:lang w:eastAsia="es-BO"/>
            </w:rPr>
          </w:pPr>
          <w:r>
            <w:rPr>
              <w:noProof/>
            </w:rPr>
            <w:lastRenderedPageBreak/>
            <w:fldChar w:fldCharType="begin"/>
          </w:r>
          <w:r>
            <w:rPr>
              <w:noProof/>
            </w:rPr>
            <w:instrText xml:space="preserve"> HYPERLINK \l "_Toc485290365" </w:instrText>
          </w:r>
          <w:r>
            <w:rPr>
              <w:noProof/>
            </w:rPr>
            <w:fldChar w:fldCharType="separate"/>
          </w:r>
          <w:r w:rsidR="004E34E6" w:rsidRPr="006F52EE">
            <w:rPr>
              <w:rStyle w:val="Hipervnculo"/>
              <w:noProof/>
              <w:lang w:eastAsia="es-BO"/>
            </w:rPr>
            <w:t>1.8.2</w:t>
          </w:r>
          <w:r w:rsidR="004E34E6">
            <w:rPr>
              <w:rFonts w:eastAsiaTheme="minorEastAsia"/>
              <w:noProof/>
              <w:lang w:eastAsia="es-BO"/>
            </w:rPr>
            <w:tab/>
          </w:r>
          <w:r w:rsidR="004E34E6" w:rsidRPr="006F52EE">
            <w:rPr>
              <w:rStyle w:val="Hipervnculo"/>
              <w:noProof/>
              <w:lang w:eastAsia="es-BO"/>
            </w:rPr>
            <w:t>Pruebas de integración</w:t>
          </w:r>
          <w:r w:rsidR="004E34E6">
            <w:rPr>
              <w:noProof/>
              <w:webHidden/>
            </w:rPr>
            <w:tab/>
          </w:r>
          <w:r w:rsidR="004E34E6">
            <w:rPr>
              <w:noProof/>
              <w:webHidden/>
            </w:rPr>
            <w:fldChar w:fldCharType="begin"/>
          </w:r>
          <w:r w:rsidR="004E34E6">
            <w:rPr>
              <w:noProof/>
              <w:webHidden/>
            </w:rPr>
            <w:instrText xml:space="preserve"> PAGEREF _Toc485290365 \h </w:instrText>
          </w:r>
          <w:r w:rsidR="004E34E6">
            <w:rPr>
              <w:noProof/>
              <w:webHidden/>
            </w:rPr>
          </w:r>
          <w:r w:rsidR="004E34E6">
            <w:rPr>
              <w:noProof/>
              <w:webHidden/>
            </w:rPr>
            <w:fldChar w:fldCharType="separate"/>
          </w:r>
          <w:ins w:id="149" w:author="Luffi" w:date="2017-07-10T22:35:00Z">
            <w:r w:rsidR="00326F6A">
              <w:rPr>
                <w:noProof/>
                <w:webHidden/>
              </w:rPr>
              <w:t>30</w:t>
            </w:r>
          </w:ins>
          <w:ins w:id="150" w:author="Luffi" w:date="2017-07-10T21:02:00Z">
            <w:del w:id="151" w:author="Luffi" w:date="2017-07-10T22:35:00Z">
              <w:r w:rsidR="00B27AC1" w:rsidDel="00326F6A">
                <w:rPr>
                  <w:noProof/>
                  <w:webHidden/>
                </w:rPr>
                <w:delText>29</w:delText>
              </w:r>
            </w:del>
          </w:ins>
          <w:del w:id="152" w:author="Luffi" w:date="2017-07-10T22:35:00Z">
            <w:r w:rsidR="004E34E6" w:rsidDel="00326F6A">
              <w:rPr>
                <w:noProof/>
                <w:webHidden/>
              </w:rPr>
              <w:delText>26</w:delText>
            </w:r>
          </w:del>
          <w:r w:rsidR="004E34E6">
            <w:rPr>
              <w:noProof/>
              <w:webHidden/>
            </w:rPr>
            <w:fldChar w:fldCharType="end"/>
          </w:r>
          <w:r>
            <w:rPr>
              <w:noProof/>
            </w:rPr>
            <w:fldChar w:fldCharType="end"/>
          </w:r>
        </w:p>
        <w:p w14:paraId="2CBF3979" w14:textId="4F1B3DBF" w:rsidR="004E34E6" w:rsidRDefault="00BB0DD1">
          <w:pPr>
            <w:pStyle w:val="TDC3"/>
            <w:rPr>
              <w:rFonts w:eastAsiaTheme="minorEastAsia"/>
              <w:noProof/>
              <w:lang w:eastAsia="es-BO"/>
            </w:rPr>
          </w:pPr>
          <w:r>
            <w:rPr>
              <w:noProof/>
            </w:rPr>
            <w:fldChar w:fldCharType="begin"/>
          </w:r>
          <w:r>
            <w:rPr>
              <w:noProof/>
            </w:rPr>
            <w:instrText xml:space="preserve"> HYPERLINK \l "_Toc485290366" </w:instrText>
          </w:r>
          <w:r>
            <w:rPr>
              <w:noProof/>
            </w:rPr>
            <w:fldChar w:fldCharType="separate"/>
          </w:r>
          <w:r w:rsidR="004E34E6" w:rsidRPr="006F52EE">
            <w:rPr>
              <w:rStyle w:val="Hipervnculo"/>
              <w:noProof/>
              <w:lang w:eastAsia="es-BO"/>
            </w:rPr>
            <w:t>1.8.3</w:t>
          </w:r>
          <w:r w:rsidR="004E34E6">
            <w:rPr>
              <w:rFonts w:eastAsiaTheme="minorEastAsia"/>
              <w:noProof/>
              <w:lang w:eastAsia="es-BO"/>
            </w:rPr>
            <w:tab/>
          </w:r>
          <w:r w:rsidR="004E34E6" w:rsidRPr="006F52EE">
            <w:rPr>
              <w:rStyle w:val="Hipervnculo"/>
              <w:noProof/>
              <w:lang w:eastAsia="es-BO"/>
            </w:rPr>
            <w:t>Pruebas de validación</w:t>
          </w:r>
          <w:r w:rsidR="004E34E6">
            <w:rPr>
              <w:noProof/>
              <w:webHidden/>
            </w:rPr>
            <w:tab/>
          </w:r>
          <w:r w:rsidR="004E34E6">
            <w:rPr>
              <w:noProof/>
              <w:webHidden/>
            </w:rPr>
            <w:fldChar w:fldCharType="begin"/>
          </w:r>
          <w:r w:rsidR="004E34E6">
            <w:rPr>
              <w:noProof/>
              <w:webHidden/>
            </w:rPr>
            <w:instrText xml:space="preserve"> PAGEREF _Toc485290366 \h </w:instrText>
          </w:r>
          <w:r w:rsidR="004E34E6">
            <w:rPr>
              <w:noProof/>
              <w:webHidden/>
            </w:rPr>
          </w:r>
          <w:r w:rsidR="004E34E6">
            <w:rPr>
              <w:noProof/>
              <w:webHidden/>
            </w:rPr>
            <w:fldChar w:fldCharType="separate"/>
          </w:r>
          <w:ins w:id="153" w:author="Luffi" w:date="2017-07-10T22:35:00Z">
            <w:r w:rsidR="00326F6A">
              <w:rPr>
                <w:noProof/>
                <w:webHidden/>
              </w:rPr>
              <w:t>30</w:t>
            </w:r>
          </w:ins>
          <w:ins w:id="154" w:author="Luffi" w:date="2017-07-10T21:02:00Z">
            <w:del w:id="155" w:author="Luffi" w:date="2017-07-10T22:35:00Z">
              <w:r w:rsidR="00B27AC1" w:rsidDel="00326F6A">
                <w:rPr>
                  <w:noProof/>
                  <w:webHidden/>
                </w:rPr>
                <w:delText>30</w:delText>
              </w:r>
            </w:del>
          </w:ins>
          <w:del w:id="156" w:author="Luffi" w:date="2017-07-10T22:35:00Z">
            <w:r w:rsidR="004E34E6" w:rsidDel="00326F6A">
              <w:rPr>
                <w:noProof/>
                <w:webHidden/>
              </w:rPr>
              <w:delText>27</w:delText>
            </w:r>
          </w:del>
          <w:r w:rsidR="004E34E6">
            <w:rPr>
              <w:noProof/>
              <w:webHidden/>
            </w:rPr>
            <w:fldChar w:fldCharType="end"/>
          </w:r>
          <w:r>
            <w:rPr>
              <w:noProof/>
            </w:rPr>
            <w:fldChar w:fldCharType="end"/>
          </w:r>
        </w:p>
        <w:p w14:paraId="3F0CA9C1" w14:textId="631CA85F" w:rsidR="004E34E6" w:rsidRDefault="00BB0DD1">
          <w:pPr>
            <w:pStyle w:val="TDC1"/>
            <w:rPr>
              <w:rFonts w:eastAsiaTheme="minorEastAsia"/>
              <w:noProof/>
              <w:lang w:eastAsia="es-BO"/>
            </w:rPr>
          </w:pPr>
          <w:r>
            <w:rPr>
              <w:noProof/>
            </w:rPr>
            <w:fldChar w:fldCharType="begin"/>
          </w:r>
          <w:r>
            <w:rPr>
              <w:noProof/>
            </w:rPr>
            <w:instrText xml:space="preserve"> HYPERLINK \l "_Toc485290367" </w:instrText>
          </w:r>
          <w:r>
            <w:rPr>
              <w:noProof/>
            </w:rPr>
            <w:fldChar w:fldCharType="separate"/>
          </w:r>
          <w:r w:rsidR="004E34E6" w:rsidRPr="006F52EE">
            <w:rPr>
              <w:rStyle w:val="Hipervnculo"/>
              <w:noProof/>
            </w:rPr>
            <w:t>CAPÍTULO II. ANÁLISIS Y DISEÑO</w:t>
          </w:r>
          <w:r w:rsidR="004E34E6">
            <w:rPr>
              <w:noProof/>
              <w:webHidden/>
            </w:rPr>
            <w:tab/>
          </w:r>
          <w:r w:rsidR="004E34E6">
            <w:rPr>
              <w:noProof/>
              <w:webHidden/>
            </w:rPr>
            <w:fldChar w:fldCharType="begin"/>
          </w:r>
          <w:r w:rsidR="004E34E6">
            <w:rPr>
              <w:noProof/>
              <w:webHidden/>
            </w:rPr>
            <w:instrText xml:space="preserve"> PAGEREF _Toc485290367 \h </w:instrText>
          </w:r>
          <w:r w:rsidR="004E34E6">
            <w:rPr>
              <w:noProof/>
              <w:webHidden/>
            </w:rPr>
          </w:r>
          <w:r w:rsidR="004E34E6">
            <w:rPr>
              <w:noProof/>
              <w:webHidden/>
            </w:rPr>
            <w:fldChar w:fldCharType="separate"/>
          </w:r>
          <w:ins w:id="157" w:author="Luffi" w:date="2017-07-10T22:35:00Z">
            <w:r w:rsidR="00326F6A">
              <w:rPr>
                <w:noProof/>
                <w:webHidden/>
              </w:rPr>
              <w:t>32</w:t>
            </w:r>
          </w:ins>
          <w:ins w:id="158" w:author="Luffi" w:date="2017-07-10T21:02:00Z">
            <w:del w:id="159" w:author="Luffi" w:date="2017-07-10T22:35:00Z">
              <w:r w:rsidR="00B27AC1" w:rsidDel="00326F6A">
                <w:rPr>
                  <w:noProof/>
                  <w:webHidden/>
                </w:rPr>
                <w:delText>32</w:delText>
              </w:r>
            </w:del>
          </w:ins>
          <w:del w:id="160" w:author="Luffi" w:date="2017-07-10T22:35:00Z">
            <w:r w:rsidR="004E34E6" w:rsidDel="00326F6A">
              <w:rPr>
                <w:noProof/>
                <w:webHidden/>
              </w:rPr>
              <w:delText>28</w:delText>
            </w:r>
          </w:del>
          <w:r w:rsidR="004E34E6">
            <w:rPr>
              <w:noProof/>
              <w:webHidden/>
            </w:rPr>
            <w:fldChar w:fldCharType="end"/>
          </w:r>
          <w:r>
            <w:rPr>
              <w:noProof/>
            </w:rPr>
            <w:fldChar w:fldCharType="end"/>
          </w:r>
        </w:p>
        <w:p w14:paraId="63D91FF0" w14:textId="5D741D9A" w:rsidR="004E34E6" w:rsidRDefault="00BB0DD1">
          <w:pPr>
            <w:pStyle w:val="TDC2"/>
            <w:rPr>
              <w:rFonts w:eastAsiaTheme="minorEastAsia"/>
              <w:noProof/>
              <w:lang w:eastAsia="es-BO"/>
            </w:rPr>
          </w:pPr>
          <w:r>
            <w:rPr>
              <w:noProof/>
            </w:rPr>
            <w:fldChar w:fldCharType="begin"/>
          </w:r>
          <w:r>
            <w:rPr>
              <w:noProof/>
            </w:rPr>
            <w:instrText xml:space="preserve"> HYPERLINK \l "_Toc485290369" </w:instrText>
          </w:r>
          <w:r>
            <w:rPr>
              <w:noProof/>
            </w:rPr>
            <w:fldChar w:fldCharType="separate"/>
          </w:r>
          <w:r w:rsidR="004E34E6" w:rsidRPr="006F52EE">
            <w:rPr>
              <w:rStyle w:val="Hipervnculo"/>
              <w:noProof/>
            </w:rPr>
            <w:t>2.1</w:t>
          </w:r>
          <w:r w:rsidR="004E34E6">
            <w:rPr>
              <w:rFonts w:eastAsiaTheme="minorEastAsia"/>
              <w:noProof/>
              <w:lang w:eastAsia="es-BO"/>
            </w:rPr>
            <w:tab/>
          </w:r>
          <w:r w:rsidR="004E34E6" w:rsidRPr="006F52EE">
            <w:rPr>
              <w:rStyle w:val="Hipervnculo"/>
              <w:noProof/>
            </w:rPr>
            <w:t>INTRODUCCIÓN</w:t>
          </w:r>
          <w:r w:rsidR="004E34E6">
            <w:rPr>
              <w:noProof/>
              <w:webHidden/>
            </w:rPr>
            <w:tab/>
          </w:r>
          <w:r w:rsidR="004E34E6">
            <w:rPr>
              <w:noProof/>
              <w:webHidden/>
            </w:rPr>
            <w:fldChar w:fldCharType="begin"/>
          </w:r>
          <w:r w:rsidR="004E34E6">
            <w:rPr>
              <w:noProof/>
              <w:webHidden/>
            </w:rPr>
            <w:instrText xml:space="preserve"> PAGEREF _Toc485290369 \h </w:instrText>
          </w:r>
          <w:r w:rsidR="004E34E6">
            <w:rPr>
              <w:noProof/>
              <w:webHidden/>
            </w:rPr>
          </w:r>
          <w:r w:rsidR="004E34E6">
            <w:rPr>
              <w:noProof/>
              <w:webHidden/>
            </w:rPr>
            <w:fldChar w:fldCharType="separate"/>
          </w:r>
          <w:ins w:id="161" w:author="Luffi" w:date="2017-07-10T22:35:00Z">
            <w:r w:rsidR="00326F6A">
              <w:rPr>
                <w:noProof/>
                <w:webHidden/>
              </w:rPr>
              <w:t>32</w:t>
            </w:r>
          </w:ins>
          <w:ins w:id="162" w:author="Luffi" w:date="2017-07-10T21:02:00Z">
            <w:del w:id="163" w:author="Luffi" w:date="2017-07-10T22:35:00Z">
              <w:r w:rsidR="00B27AC1" w:rsidDel="00326F6A">
                <w:rPr>
                  <w:noProof/>
                  <w:webHidden/>
                </w:rPr>
                <w:delText>32</w:delText>
              </w:r>
            </w:del>
          </w:ins>
          <w:del w:id="164" w:author="Luffi" w:date="2017-07-10T22:35:00Z">
            <w:r w:rsidR="004E34E6" w:rsidDel="00326F6A">
              <w:rPr>
                <w:noProof/>
                <w:webHidden/>
              </w:rPr>
              <w:delText>28</w:delText>
            </w:r>
          </w:del>
          <w:r w:rsidR="004E34E6">
            <w:rPr>
              <w:noProof/>
              <w:webHidden/>
            </w:rPr>
            <w:fldChar w:fldCharType="end"/>
          </w:r>
          <w:r>
            <w:rPr>
              <w:noProof/>
            </w:rPr>
            <w:fldChar w:fldCharType="end"/>
          </w:r>
        </w:p>
        <w:p w14:paraId="1BAB1753" w14:textId="4AA075A9" w:rsidR="004E34E6" w:rsidRDefault="00BB0DD1">
          <w:pPr>
            <w:pStyle w:val="TDC2"/>
            <w:rPr>
              <w:rFonts w:eastAsiaTheme="minorEastAsia"/>
              <w:noProof/>
              <w:lang w:eastAsia="es-BO"/>
            </w:rPr>
          </w:pPr>
          <w:r>
            <w:rPr>
              <w:noProof/>
            </w:rPr>
            <w:fldChar w:fldCharType="begin"/>
          </w:r>
          <w:r>
            <w:rPr>
              <w:noProof/>
            </w:rPr>
            <w:instrText xml:space="preserve"> HYPERLINK \l "_Toc485290370" </w:instrText>
          </w:r>
          <w:r>
            <w:rPr>
              <w:noProof/>
            </w:rPr>
            <w:fldChar w:fldCharType="separate"/>
          </w:r>
          <w:r w:rsidR="004E34E6" w:rsidRPr="006F52EE">
            <w:rPr>
              <w:rStyle w:val="Hipervnculo"/>
              <w:noProof/>
              <w:lang w:eastAsia="es-BO"/>
            </w:rPr>
            <w:t>2.2</w:t>
          </w:r>
          <w:r w:rsidR="004E34E6">
            <w:rPr>
              <w:rFonts w:eastAsiaTheme="minorEastAsia"/>
              <w:noProof/>
              <w:lang w:eastAsia="es-BO"/>
            </w:rPr>
            <w:tab/>
          </w:r>
          <w:r w:rsidR="004E34E6" w:rsidRPr="006F52EE">
            <w:rPr>
              <w:rStyle w:val="Hipervnculo"/>
              <w:noProof/>
              <w:lang w:eastAsia="es-BO"/>
            </w:rPr>
            <w:t>DIAGNOSTICO DEL SISTEMA ACTUAL</w:t>
          </w:r>
          <w:r w:rsidR="004E34E6">
            <w:rPr>
              <w:noProof/>
              <w:webHidden/>
            </w:rPr>
            <w:tab/>
          </w:r>
          <w:r w:rsidR="004E34E6">
            <w:rPr>
              <w:noProof/>
              <w:webHidden/>
            </w:rPr>
            <w:fldChar w:fldCharType="begin"/>
          </w:r>
          <w:r w:rsidR="004E34E6">
            <w:rPr>
              <w:noProof/>
              <w:webHidden/>
            </w:rPr>
            <w:instrText xml:space="preserve"> PAGEREF _Toc485290370 \h </w:instrText>
          </w:r>
          <w:r w:rsidR="004E34E6">
            <w:rPr>
              <w:noProof/>
              <w:webHidden/>
            </w:rPr>
          </w:r>
          <w:r w:rsidR="004E34E6">
            <w:rPr>
              <w:noProof/>
              <w:webHidden/>
            </w:rPr>
            <w:fldChar w:fldCharType="separate"/>
          </w:r>
          <w:ins w:id="165" w:author="Luffi" w:date="2017-07-10T22:35:00Z">
            <w:r w:rsidR="00326F6A">
              <w:rPr>
                <w:noProof/>
                <w:webHidden/>
              </w:rPr>
              <w:t>32</w:t>
            </w:r>
          </w:ins>
          <w:ins w:id="166" w:author="Luffi" w:date="2017-07-10T21:02:00Z">
            <w:del w:id="167" w:author="Luffi" w:date="2017-07-10T22:35:00Z">
              <w:r w:rsidR="00B27AC1" w:rsidDel="00326F6A">
                <w:rPr>
                  <w:noProof/>
                  <w:webHidden/>
                </w:rPr>
                <w:delText>32</w:delText>
              </w:r>
            </w:del>
          </w:ins>
          <w:del w:id="168" w:author="Luffi" w:date="2017-07-10T22:35:00Z">
            <w:r w:rsidR="004E34E6" w:rsidDel="00326F6A">
              <w:rPr>
                <w:noProof/>
                <w:webHidden/>
              </w:rPr>
              <w:delText>28</w:delText>
            </w:r>
          </w:del>
          <w:r w:rsidR="004E34E6">
            <w:rPr>
              <w:noProof/>
              <w:webHidden/>
            </w:rPr>
            <w:fldChar w:fldCharType="end"/>
          </w:r>
          <w:r>
            <w:rPr>
              <w:noProof/>
            </w:rPr>
            <w:fldChar w:fldCharType="end"/>
          </w:r>
        </w:p>
        <w:p w14:paraId="0DAA9C87" w14:textId="08CEB0A3" w:rsidR="004E34E6" w:rsidRDefault="00BB0DD1">
          <w:pPr>
            <w:pStyle w:val="TDC3"/>
            <w:rPr>
              <w:rFonts w:eastAsiaTheme="minorEastAsia"/>
              <w:noProof/>
              <w:lang w:eastAsia="es-BO"/>
            </w:rPr>
          </w:pPr>
          <w:r>
            <w:rPr>
              <w:noProof/>
            </w:rPr>
            <w:fldChar w:fldCharType="begin"/>
          </w:r>
          <w:r>
            <w:rPr>
              <w:noProof/>
            </w:rPr>
            <w:instrText xml:space="preserve"> HYPERLINK \l "_Toc485290371" </w:instrText>
          </w:r>
          <w:r>
            <w:rPr>
              <w:noProof/>
            </w:rPr>
            <w:fldChar w:fldCharType="separate"/>
          </w:r>
          <w:r w:rsidR="004E34E6" w:rsidRPr="006F52EE">
            <w:rPr>
              <w:rStyle w:val="Hipervnculo"/>
              <w:noProof/>
              <w:lang w:eastAsia="es-BO"/>
            </w:rPr>
            <w:t>2.2.1</w:t>
          </w:r>
          <w:r w:rsidR="004E34E6">
            <w:rPr>
              <w:rFonts w:eastAsiaTheme="minorEastAsia"/>
              <w:noProof/>
              <w:lang w:eastAsia="es-BO"/>
            </w:rPr>
            <w:tab/>
          </w:r>
          <w:r w:rsidR="004E34E6" w:rsidRPr="006F52EE">
            <w:rPr>
              <w:rStyle w:val="Hipervnculo"/>
              <w:noProof/>
              <w:lang w:eastAsia="es-BO"/>
            </w:rPr>
            <w:t>Antecedentes</w:t>
          </w:r>
          <w:r w:rsidR="004E34E6">
            <w:rPr>
              <w:noProof/>
              <w:webHidden/>
            </w:rPr>
            <w:tab/>
          </w:r>
          <w:r w:rsidR="004E34E6">
            <w:rPr>
              <w:noProof/>
              <w:webHidden/>
            </w:rPr>
            <w:fldChar w:fldCharType="begin"/>
          </w:r>
          <w:r w:rsidR="004E34E6">
            <w:rPr>
              <w:noProof/>
              <w:webHidden/>
            </w:rPr>
            <w:instrText xml:space="preserve"> PAGEREF _Toc485290371 \h </w:instrText>
          </w:r>
          <w:r w:rsidR="004E34E6">
            <w:rPr>
              <w:noProof/>
              <w:webHidden/>
            </w:rPr>
          </w:r>
          <w:r w:rsidR="004E34E6">
            <w:rPr>
              <w:noProof/>
              <w:webHidden/>
            </w:rPr>
            <w:fldChar w:fldCharType="separate"/>
          </w:r>
          <w:ins w:id="169" w:author="Luffi" w:date="2017-07-10T22:35:00Z">
            <w:r w:rsidR="00326F6A">
              <w:rPr>
                <w:noProof/>
                <w:webHidden/>
              </w:rPr>
              <w:t>32</w:t>
            </w:r>
          </w:ins>
          <w:ins w:id="170" w:author="Luffi" w:date="2017-07-10T21:02:00Z">
            <w:del w:id="171" w:author="Luffi" w:date="2017-07-10T22:35:00Z">
              <w:r w:rsidR="00B27AC1" w:rsidDel="00326F6A">
                <w:rPr>
                  <w:noProof/>
                  <w:webHidden/>
                </w:rPr>
                <w:delText>32</w:delText>
              </w:r>
            </w:del>
          </w:ins>
          <w:del w:id="172" w:author="Luffi" w:date="2017-07-10T22:35:00Z">
            <w:r w:rsidR="004E34E6" w:rsidDel="00326F6A">
              <w:rPr>
                <w:noProof/>
                <w:webHidden/>
              </w:rPr>
              <w:delText>28</w:delText>
            </w:r>
          </w:del>
          <w:r w:rsidR="004E34E6">
            <w:rPr>
              <w:noProof/>
              <w:webHidden/>
            </w:rPr>
            <w:fldChar w:fldCharType="end"/>
          </w:r>
          <w:r>
            <w:rPr>
              <w:noProof/>
            </w:rPr>
            <w:fldChar w:fldCharType="end"/>
          </w:r>
        </w:p>
        <w:p w14:paraId="6543A48F" w14:textId="7C5B0154" w:rsidR="004E34E6" w:rsidRDefault="00BB0DD1">
          <w:pPr>
            <w:pStyle w:val="TDC3"/>
            <w:rPr>
              <w:rFonts w:eastAsiaTheme="minorEastAsia"/>
              <w:noProof/>
              <w:lang w:eastAsia="es-BO"/>
            </w:rPr>
          </w:pPr>
          <w:r>
            <w:rPr>
              <w:noProof/>
            </w:rPr>
            <w:fldChar w:fldCharType="begin"/>
          </w:r>
          <w:r>
            <w:rPr>
              <w:noProof/>
            </w:rPr>
            <w:instrText xml:space="preserve"> HYPERLINK \l "_Toc485290372" </w:instrText>
          </w:r>
          <w:r>
            <w:rPr>
              <w:noProof/>
            </w:rPr>
            <w:fldChar w:fldCharType="separate"/>
          </w:r>
          <w:r w:rsidR="004E34E6" w:rsidRPr="006F52EE">
            <w:rPr>
              <w:rStyle w:val="Hipervnculo"/>
              <w:noProof/>
              <w:lang w:eastAsia="es-BO"/>
            </w:rPr>
            <w:t>2.2.2</w:t>
          </w:r>
          <w:r w:rsidR="004E34E6">
            <w:rPr>
              <w:rFonts w:eastAsiaTheme="minorEastAsia"/>
              <w:noProof/>
              <w:lang w:eastAsia="es-BO"/>
            </w:rPr>
            <w:tab/>
          </w:r>
          <w:r w:rsidR="004E34E6" w:rsidRPr="006F52EE">
            <w:rPr>
              <w:rStyle w:val="Hipervnculo"/>
              <w:noProof/>
              <w:lang w:eastAsia="es-BO"/>
            </w:rPr>
            <w:t>Objetivos</w:t>
          </w:r>
          <w:r w:rsidR="004E34E6">
            <w:rPr>
              <w:noProof/>
              <w:webHidden/>
            </w:rPr>
            <w:tab/>
          </w:r>
          <w:r w:rsidR="004E34E6">
            <w:rPr>
              <w:noProof/>
              <w:webHidden/>
            </w:rPr>
            <w:fldChar w:fldCharType="begin"/>
          </w:r>
          <w:r w:rsidR="004E34E6">
            <w:rPr>
              <w:noProof/>
              <w:webHidden/>
            </w:rPr>
            <w:instrText xml:space="preserve"> PAGEREF _Toc485290372 \h </w:instrText>
          </w:r>
          <w:r w:rsidR="004E34E6">
            <w:rPr>
              <w:noProof/>
              <w:webHidden/>
            </w:rPr>
          </w:r>
          <w:r w:rsidR="004E34E6">
            <w:rPr>
              <w:noProof/>
              <w:webHidden/>
            </w:rPr>
            <w:fldChar w:fldCharType="separate"/>
          </w:r>
          <w:ins w:id="173" w:author="Luffi" w:date="2017-07-10T22:35:00Z">
            <w:r w:rsidR="00326F6A">
              <w:rPr>
                <w:noProof/>
                <w:webHidden/>
              </w:rPr>
              <w:t>33</w:t>
            </w:r>
          </w:ins>
          <w:ins w:id="174" w:author="Luffi" w:date="2017-07-10T21:02:00Z">
            <w:del w:id="175" w:author="Luffi" w:date="2017-07-10T22:35:00Z">
              <w:r w:rsidR="00B27AC1" w:rsidDel="00326F6A">
                <w:rPr>
                  <w:noProof/>
                  <w:webHidden/>
                </w:rPr>
                <w:delText>33</w:delText>
              </w:r>
            </w:del>
          </w:ins>
          <w:del w:id="176" w:author="Luffi" w:date="2017-07-10T22:35:00Z">
            <w:r w:rsidR="004E34E6" w:rsidDel="00326F6A">
              <w:rPr>
                <w:noProof/>
                <w:webHidden/>
              </w:rPr>
              <w:delText>29</w:delText>
            </w:r>
          </w:del>
          <w:r w:rsidR="004E34E6">
            <w:rPr>
              <w:noProof/>
              <w:webHidden/>
            </w:rPr>
            <w:fldChar w:fldCharType="end"/>
          </w:r>
          <w:r>
            <w:rPr>
              <w:noProof/>
            </w:rPr>
            <w:fldChar w:fldCharType="end"/>
          </w:r>
        </w:p>
        <w:p w14:paraId="6F0CE0A8" w14:textId="4A4EE27C" w:rsidR="004E34E6" w:rsidRDefault="00BB0DD1">
          <w:pPr>
            <w:pStyle w:val="TDC3"/>
            <w:rPr>
              <w:rFonts w:eastAsiaTheme="minorEastAsia"/>
              <w:noProof/>
              <w:lang w:eastAsia="es-BO"/>
            </w:rPr>
          </w:pPr>
          <w:r>
            <w:rPr>
              <w:noProof/>
            </w:rPr>
            <w:fldChar w:fldCharType="begin"/>
          </w:r>
          <w:r>
            <w:rPr>
              <w:noProof/>
            </w:rPr>
            <w:instrText xml:space="preserve"> HYPERLINK \l "_Toc485290373" </w:instrText>
          </w:r>
          <w:r>
            <w:rPr>
              <w:noProof/>
            </w:rPr>
            <w:fldChar w:fldCharType="separate"/>
          </w:r>
          <w:r w:rsidR="004E34E6" w:rsidRPr="006F52EE">
            <w:rPr>
              <w:rStyle w:val="Hipervnculo"/>
              <w:noProof/>
              <w:lang w:eastAsia="es-BO"/>
            </w:rPr>
            <w:t>2.2.3</w:t>
          </w:r>
          <w:r w:rsidR="004E34E6">
            <w:rPr>
              <w:rFonts w:eastAsiaTheme="minorEastAsia"/>
              <w:noProof/>
              <w:lang w:eastAsia="es-BO"/>
            </w:rPr>
            <w:tab/>
          </w:r>
          <w:r w:rsidR="004E34E6" w:rsidRPr="006F52EE">
            <w:rPr>
              <w:rStyle w:val="Hipervnculo"/>
              <w:noProof/>
              <w:lang w:eastAsia="es-BO"/>
            </w:rPr>
            <w:t>Misión</w:t>
          </w:r>
          <w:r w:rsidR="004E34E6">
            <w:rPr>
              <w:noProof/>
              <w:webHidden/>
            </w:rPr>
            <w:tab/>
          </w:r>
          <w:r w:rsidR="004E34E6">
            <w:rPr>
              <w:noProof/>
              <w:webHidden/>
            </w:rPr>
            <w:fldChar w:fldCharType="begin"/>
          </w:r>
          <w:r w:rsidR="004E34E6">
            <w:rPr>
              <w:noProof/>
              <w:webHidden/>
            </w:rPr>
            <w:instrText xml:space="preserve"> PAGEREF _Toc485290373 \h </w:instrText>
          </w:r>
          <w:r w:rsidR="004E34E6">
            <w:rPr>
              <w:noProof/>
              <w:webHidden/>
            </w:rPr>
          </w:r>
          <w:r w:rsidR="004E34E6">
            <w:rPr>
              <w:noProof/>
              <w:webHidden/>
            </w:rPr>
            <w:fldChar w:fldCharType="separate"/>
          </w:r>
          <w:ins w:id="177" w:author="Luffi" w:date="2017-07-10T22:35:00Z">
            <w:r w:rsidR="00326F6A">
              <w:rPr>
                <w:noProof/>
                <w:webHidden/>
              </w:rPr>
              <w:t>33</w:t>
            </w:r>
          </w:ins>
          <w:ins w:id="178" w:author="Luffi" w:date="2017-07-10T21:02:00Z">
            <w:del w:id="179" w:author="Luffi" w:date="2017-07-10T22:35:00Z">
              <w:r w:rsidR="00B27AC1" w:rsidDel="00326F6A">
                <w:rPr>
                  <w:noProof/>
                  <w:webHidden/>
                </w:rPr>
                <w:delText>33</w:delText>
              </w:r>
            </w:del>
          </w:ins>
          <w:del w:id="180" w:author="Luffi" w:date="2017-07-10T22:35:00Z">
            <w:r w:rsidR="004E34E6" w:rsidDel="00326F6A">
              <w:rPr>
                <w:noProof/>
                <w:webHidden/>
              </w:rPr>
              <w:delText>29</w:delText>
            </w:r>
          </w:del>
          <w:r w:rsidR="004E34E6">
            <w:rPr>
              <w:noProof/>
              <w:webHidden/>
            </w:rPr>
            <w:fldChar w:fldCharType="end"/>
          </w:r>
          <w:r>
            <w:rPr>
              <w:noProof/>
            </w:rPr>
            <w:fldChar w:fldCharType="end"/>
          </w:r>
        </w:p>
        <w:p w14:paraId="5C137DA6" w14:textId="4F538956" w:rsidR="004E34E6" w:rsidRDefault="00BB0DD1">
          <w:pPr>
            <w:pStyle w:val="TDC3"/>
            <w:rPr>
              <w:rFonts w:eastAsiaTheme="minorEastAsia"/>
              <w:noProof/>
              <w:lang w:eastAsia="es-BO"/>
            </w:rPr>
          </w:pPr>
          <w:r>
            <w:rPr>
              <w:noProof/>
            </w:rPr>
            <w:fldChar w:fldCharType="begin"/>
          </w:r>
          <w:r>
            <w:rPr>
              <w:noProof/>
            </w:rPr>
            <w:instrText xml:space="preserve"> HYPERLINK \l "_Toc485290374" </w:instrText>
          </w:r>
          <w:r>
            <w:rPr>
              <w:noProof/>
            </w:rPr>
            <w:fldChar w:fldCharType="separate"/>
          </w:r>
          <w:r w:rsidR="004E34E6" w:rsidRPr="006F52EE">
            <w:rPr>
              <w:rStyle w:val="Hipervnculo"/>
              <w:noProof/>
              <w:lang w:eastAsia="es-BO"/>
            </w:rPr>
            <w:t>2.2.4</w:t>
          </w:r>
          <w:r w:rsidR="004E34E6">
            <w:rPr>
              <w:rFonts w:eastAsiaTheme="minorEastAsia"/>
              <w:noProof/>
              <w:lang w:eastAsia="es-BO"/>
            </w:rPr>
            <w:tab/>
          </w:r>
          <w:r w:rsidR="004E34E6" w:rsidRPr="006F52EE">
            <w:rPr>
              <w:rStyle w:val="Hipervnculo"/>
              <w:noProof/>
              <w:lang w:eastAsia="es-BO"/>
            </w:rPr>
            <w:t>Visión</w:t>
          </w:r>
          <w:r w:rsidR="004E34E6">
            <w:rPr>
              <w:noProof/>
              <w:webHidden/>
            </w:rPr>
            <w:tab/>
          </w:r>
          <w:r w:rsidR="004E34E6">
            <w:rPr>
              <w:noProof/>
              <w:webHidden/>
            </w:rPr>
            <w:fldChar w:fldCharType="begin"/>
          </w:r>
          <w:r w:rsidR="004E34E6">
            <w:rPr>
              <w:noProof/>
              <w:webHidden/>
            </w:rPr>
            <w:instrText xml:space="preserve"> PAGEREF _Toc485290374 \h </w:instrText>
          </w:r>
          <w:r w:rsidR="004E34E6">
            <w:rPr>
              <w:noProof/>
              <w:webHidden/>
            </w:rPr>
          </w:r>
          <w:r w:rsidR="004E34E6">
            <w:rPr>
              <w:noProof/>
              <w:webHidden/>
            </w:rPr>
            <w:fldChar w:fldCharType="separate"/>
          </w:r>
          <w:ins w:id="181" w:author="Luffi" w:date="2017-07-10T22:35:00Z">
            <w:r w:rsidR="00326F6A">
              <w:rPr>
                <w:noProof/>
                <w:webHidden/>
              </w:rPr>
              <w:t>34</w:t>
            </w:r>
          </w:ins>
          <w:ins w:id="182" w:author="Luffi" w:date="2017-07-10T21:02:00Z">
            <w:del w:id="183" w:author="Luffi" w:date="2017-07-10T22:35:00Z">
              <w:r w:rsidR="00B27AC1" w:rsidDel="00326F6A">
                <w:rPr>
                  <w:noProof/>
                  <w:webHidden/>
                </w:rPr>
                <w:delText>34</w:delText>
              </w:r>
            </w:del>
          </w:ins>
          <w:del w:id="184" w:author="Luffi" w:date="2017-07-10T22:35:00Z">
            <w:r w:rsidR="004E34E6" w:rsidDel="00326F6A">
              <w:rPr>
                <w:noProof/>
                <w:webHidden/>
              </w:rPr>
              <w:delText>30</w:delText>
            </w:r>
          </w:del>
          <w:r w:rsidR="004E34E6">
            <w:rPr>
              <w:noProof/>
              <w:webHidden/>
            </w:rPr>
            <w:fldChar w:fldCharType="end"/>
          </w:r>
          <w:r>
            <w:rPr>
              <w:noProof/>
            </w:rPr>
            <w:fldChar w:fldCharType="end"/>
          </w:r>
        </w:p>
        <w:p w14:paraId="72C82371" w14:textId="52C87D5C" w:rsidR="004E34E6" w:rsidRDefault="00BB0DD1">
          <w:pPr>
            <w:pStyle w:val="TDC3"/>
            <w:rPr>
              <w:rFonts w:eastAsiaTheme="minorEastAsia"/>
              <w:noProof/>
              <w:lang w:eastAsia="es-BO"/>
            </w:rPr>
          </w:pPr>
          <w:r>
            <w:rPr>
              <w:noProof/>
            </w:rPr>
            <w:fldChar w:fldCharType="begin"/>
          </w:r>
          <w:r>
            <w:rPr>
              <w:noProof/>
            </w:rPr>
            <w:instrText xml:space="preserve"> HYPERLINK \l "_Toc485290375" </w:instrText>
          </w:r>
          <w:r>
            <w:rPr>
              <w:noProof/>
            </w:rPr>
            <w:fldChar w:fldCharType="separate"/>
          </w:r>
          <w:r w:rsidR="004E34E6" w:rsidRPr="006F52EE">
            <w:rPr>
              <w:rStyle w:val="Hipervnculo"/>
              <w:noProof/>
              <w:lang w:eastAsia="es-BO"/>
            </w:rPr>
            <w:t>2.2.5</w:t>
          </w:r>
          <w:r w:rsidR="004E34E6">
            <w:rPr>
              <w:rFonts w:eastAsiaTheme="minorEastAsia"/>
              <w:noProof/>
              <w:lang w:eastAsia="es-BO"/>
            </w:rPr>
            <w:tab/>
          </w:r>
          <w:r w:rsidR="004E34E6" w:rsidRPr="006F52EE">
            <w:rPr>
              <w:rStyle w:val="Hipervnculo"/>
              <w:noProof/>
              <w:lang w:eastAsia="es-BO"/>
            </w:rPr>
            <w:t>Estructura organizacional</w:t>
          </w:r>
          <w:r w:rsidR="004E34E6">
            <w:rPr>
              <w:noProof/>
              <w:webHidden/>
            </w:rPr>
            <w:tab/>
          </w:r>
          <w:r w:rsidR="004E34E6">
            <w:rPr>
              <w:noProof/>
              <w:webHidden/>
            </w:rPr>
            <w:fldChar w:fldCharType="begin"/>
          </w:r>
          <w:r w:rsidR="004E34E6">
            <w:rPr>
              <w:noProof/>
              <w:webHidden/>
            </w:rPr>
            <w:instrText xml:space="preserve"> PAGEREF _Toc485290375 \h </w:instrText>
          </w:r>
          <w:r w:rsidR="004E34E6">
            <w:rPr>
              <w:noProof/>
              <w:webHidden/>
            </w:rPr>
          </w:r>
          <w:r w:rsidR="004E34E6">
            <w:rPr>
              <w:noProof/>
              <w:webHidden/>
            </w:rPr>
            <w:fldChar w:fldCharType="separate"/>
          </w:r>
          <w:ins w:id="185" w:author="Luffi" w:date="2017-07-10T22:35:00Z">
            <w:r w:rsidR="00326F6A">
              <w:rPr>
                <w:noProof/>
                <w:webHidden/>
              </w:rPr>
              <w:t>34</w:t>
            </w:r>
          </w:ins>
          <w:ins w:id="186" w:author="Luffi" w:date="2017-07-10T21:02:00Z">
            <w:del w:id="187" w:author="Luffi" w:date="2017-07-10T22:35:00Z">
              <w:r w:rsidR="00B27AC1" w:rsidDel="00326F6A">
                <w:rPr>
                  <w:noProof/>
                  <w:webHidden/>
                </w:rPr>
                <w:delText>34</w:delText>
              </w:r>
            </w:del>
          </w:ins>
          <w:del w:id="188" w:author="Luffi" w:date="2017-07-10T22:35:00Z">
            <w:r w:rsidR="004E34E6" w:rsidDel="00326F6A">
              <w:rPr>
                <w:noProof/>
                <w:webHidden/>
              </w:rPr>
              <w:delText>30</w:delText>
            </w:r>
          </w:del>
          <w:r w:rsidR="004E34E6">
            <w:rPr>
              <w:noProof/>
              <w:webHidden/>
            </w:rPr>
            <w:fldChar w:fldCharType="end"/>
          </w:r>
          <w:r>
            <w:rPr>
              <w:noProof/>
            </w:rPr>
            <w:fldChar w:fldCharType="end"/>
          </w:r>
        </w:p>
        <w:p w14:paraId="0304939A" w14:textId="707E1972" w:rsidR="004E34E6" w:rsidRDefault="00BB0DD1">
          <w:pPr>
            <w:pStyle w:val="TDC2"/>
            <w:rPr>
              <w:rFonts w:eastAsiaTheme="minorEastAsia"/>
              <w:noProof/>
              <w:lang w:eastAsia="es-BO"/>
            </w:rPr>
          </w:pPr>
          <w:r>
            <w:rPr>
              <w:noProof/>
            </w:rPr>
            <w:fldChar w:fldCharType="begin"/>
          </w:r>
          <w:r>
            <w:rPr>
              <w:noProof/>
            </w:rPr>
            <w:instrText xml:space="preserve"> HYPERLINK \l "_Toc485290376" </w:instrText>
          </w:r>
          <w:r>
            <w:rPr>
              <w:noProof/>
            </w:rPr>
            <w:fldChar w:fldCharType="separate"/>
          </w:r>
          <w:r w:rsidR="004E34E6" w:rsidRPr="006F52EE">
            <w:rPr>
              <w:rStyle w:val="Hipervnculo"/>
              <w:noProof/>
              <w:lang w:eastAsia="es-BO"/>
            </w:rPr>
            <w:t>2.3</w:t>
          </w:r>
          <w:r w:rsidR="004E34E6">
            <w:rPr>
              <w:rFonts w:eastAsiaTheme="minorEastAsia"/>
              <w:noProof/>
              <w:lang w:eastAsia="es-BO"/>
            </w:rPr>
            <w:tab/>
          </w:r>
          <w:r w:rsidR="004E34E6" w:rsidRPr="006F52EE">
            <w:rPr>
              <w:rStyle w:val="Hipervnculo"/>
              <w:noProof/>
              <w:lang w:eastAsia="es-BO"/>
            </w:rPr>
            <w:t>ANÁLISIS DE INSTRUMENTO</w:t>
          </w:r>
          <w:r w:rsidR="004E34E6">
            <w:rPr>
              <w:noProof/>
              <w:webHidden/>
            </w:rPr>
            <w:tab/>
          </w:r>
          <w:r w:rsidR="004E34E6">
            <w:rPr>
              <w:noProof/>
              <w:webHidden/>
            </w:rPr>
            <w:fldChar w:fldCharType="begin"/>
          </w:r>
          <w:r w:rsidR="004E34E6">
            <w:rPr>
              <w:noProof/>
              <w:webHidden/>
            </w:rPr>
            <w:instrText xml:space="preserve"> PAGEREF _Toc485290376 \h </w:instrText>
          </w:r>
          <w:r w:rsidR="004E34E6">
            <w:rPr>
              <w:noProof/>
              <w:webHidden/>
            </w:rPr>
          </w:r>
          <w:r w:rsidR="004E34E6">
            <w:rPr>
              <w:noProof/>
              <w:webHidden/>
            </w:rPr>
            <w:fldChar w:fldCharType="separate"/>
          </w:r>
          <w:ins w:id="189" w:author="Luffi" w:date="2017-07-10T22:35:00Z">
            <w:r w:rsidR="00326F6A">
              <w:rPr>
                <w:noProof/>
                <w:webHidden/>
              </w:rPr>
              <w:t>34</w:t>
            </w:r>
          </w:ins>
          <w:ins w:id="190" w:author="Luffi" w:date="2017-07-10T21:02:00Z">
            <w:del w:id="191" w:author="Luffi" w:date="2017-07-10T22:35:00Z">
              <w:r w:rsidR="00B27AC1" w:rsidDel="00326F6A">
                <w:rPr>
                  <w:noProof/>
                  <w:webHidden/>
                </w:rPr>
                <w:delText>34</w:delText>
              </w:r>
            </w:del>
          </w:ins>
          <w:del w:id="192" w:author="Luffi" w:date="2017-07-10T22:35:00Z">
            <w:r w:rsidR="004E34E6" w:rsidDel="00326F6A">
              <w:rPr>
                <w:noProof/>
                <w:webHidden/>
              </w:rPr>
              <w:delText>30</w:delText>
            </w:r>
          </w:del>
          <w:r w:rsidR="004E34E6">
            <w:rPr>
              <w:noProof/>
              <w:webHidden/>
            </w:rPr>
            <w:fldChar w:fldCharType="end"/>
          </w:r>
          <w:r>
            <w:rPr>
              <w:noProof/>
            </w:rPr>
            <w:fldChar w:fldCharType="end"/>
          </w:r>
        </w:p>
        <w:p w14:paraId="619F1DA3" w14:textId="30A32140" w:rsidR="004E34E6" w:rsidRDefault="00BB0DD1">
          <w:pPr>
            <w:pStyle w:val="TDC3"/>
            <w:rPr>
              <w:rFonts w:eastAsiaTheme="minorEastAsia"/>
              <w:noProof/>
              <w:lang w:eastAsia="es-BO"/>
            </w:rPr>
          </w:pPr>
          <w:r>
            <w:rPr>
              <w:noProof/>
            </w:rPr>
            <w:fldChar w:fldCharType="begin"/>
          </w:r>
          <w:r>
            <w:rPr>
              <w:noProof/>
            </w:rPr>
            <w:instrText xml:space="preserve"> HYPERLINK \l "_Toc485290377" </w:instrText>
          </w:r>
          <w:r>
            <w:rPr>
              <w:noProof/>
            </w:rPr>
            <w:fldChar w:fldCharType="separate"/>
          </w:r>
          <w:r w:rsidR="004E34E6" w:rsidRPr="006F52EE">
            <w:rPr>
              <w:rStyle w:val="Hipervnculo"/>
              <w:noProof/>
              <w:lang w:eastAsia="es-BO"/>
            </w:rPr>
            <w:t>2.3.1</w:t>
          </w:r>
          <w:r w:rsidR="004E34E6">
            <w:rPr>
              <w:rFonts w:eastAsiaTheme="minorEastAsia"/>
              <w:noProof/>
              <w:lang w:eastAsia="es-BO"/>
            </w:rPr>
            <w:tab/>
          </w:r>
          <w:r w:rsidR="004E34E6" w:rsidRPr="006F52EE">
            <w:rPr>
              <w:rStyle w:val="Hipervnculo"/>
              <w:noProof/>
              <w:lang w:eastAsia="es-BO"/>
            </w:rPr>
            <w:t>entrevista</w:t>
          </w:r>
          <w:r w:rsidR="004E34E6">
            <w:rPr>
              <w:noProof/>
              <w:webHidden/>
            </w:rPr>
            <w:tab/>
          </w:r>
          <w:r w:rsidR="004E34E6">
            <w:rPr>
              <w:noProof/>
              <w:webHidden/>
            </w:rPr>
            <w:fldChar w:fldCharType="begin"/>
          </w:r>
          <w:r w:rsidR="004E34E6">
            <w:rPr>
              <w:noProof/>
              <w:webHidden/>
            </w:rPr>
            <w:instrText xml:space="preserve"> PAGEREF _Toc485290377 \h </w:instrText>
          </w:r>
          <w:r w:rsidR="004E34E6">
            <w:rPr>
              <w:noProof/>
              <w:webHidden/>
            </w:rPr>
          </w:r>
          <w:r w:rsidR="004E34E6">
            <w:rPr>
              <w:noProof/>
              <w:webHidden/>
            </w:rPr>
            <w:fldChar w:fldCharType="separate"/>
          </w:r>
          <w:ins w:id="193" w:author="Luffi" w:date="2017-07-10T22:35:00Z">
            <w:r w:rsidR="00326F6A">
              <w:rPr>
                <w:noProof/>
                <w:webHidden/>
              </w:rPr>
              <w:t>34</w:t>
            </w:r>
          </w:ins>
          <w:ins w:id="194" w:author="Luffi" w:date="2017-07-10T21:02:00Z">
            <w:del w:id="195" w:author="Luffi" w:date="2017-07-10T22:35:00Z">
              <w:r w:rsidR="00B27AC1" w:rsidDel="00326F6A">
                <w:rPr>
                  <w:noProof/>
                  <w:webHidden/>
                </w:rPr>
                <w:delText>34</w:delText>
              </w:r>
            </w:del>
          </w:ins>
          <w:del w:id="196" w:author="Luffi" w:date="2017-07-10T22:35:00Z">
            <w:r w:rsidR="004E34E6" w:rsidDel="00326F6A">
              <w:rPr>
                <w:noProof/>
                <w:webHidden/>
              </w:rPr>
              <w:delText>30</w:delText>
            </w:r>
          </w:del>
          <w:r w:rsidR="004E34E6">
            <w:rPr>
              <w:noProof/>
              <w:webHidden/>
            </w:rPr>
            <w:fldChar w:fldCharType="end"/>
          </w:r>
          <w:r>
            <w:rPr>
              <w:noProof/>
            </w:rPr>
            <w:fldChar w:fldCharType="end"/>
          </w:r>
        </w:p>
        <w:p w14:paraId="3040D3E1" w14:textId="7D3F7162" w:rsidR="004E34E6" w:rsidRDefault="00BB0DD1">
          <w:pPr>
            <w:pStyle w:val="TDC3"/>
            <w:rPr>
              <w:rFonts w:eastAsiaTheme="minorEastAsia"/>
              <w:noProof/>
              <w:lang w:eastAsia="es-BO"/>
            </w:rPr>
          </w:pPr>
          <w:r>
            <w:rPr>
              <w:noProof/>
            </w:rPr>
            <w:fldChar w:fldCharType="begin"/>
          </w:r>
          <w:r>
            <w:rPr>
              <w:noProof/>
            </w:rPr>
            <w:instrText xml:space="preserve"> HYPERLINK \l "_Toc485290378" </w:instrText>
          </w:r>
          <w:r>
            <w:rPr>
              <w:noProof/>
            </w:rPr>
            <w:fldChar w:fldCharType="separate"/>
          </w:r>
          <w:r w:rsidR="004E34E6" w:rsidRPr="006F52EE">
            <w:rPr>
              <w:rStyle w:val="Hipervnculo"/>
              <w:noProof/>
              <w:lang w:eastAsia="es-BO"/>
            </w:rPr>
            <w:t>2.3.2</w:t>
          </w:r>
          <w:r w:rsidR="004E34E6">
            <w:rPr>
              <w:rFonts w:eastAsiaTheme="minorEastAsia"/>
              <w:noProof/>
              <w:lang w:eastAsia="es-BO"/>
            </w:rPr>
            <w:tab/>
          </w:r>
          <w:r w:rsidR="004E34E6" w:rsidRPr="006F52EE">
            <w:rPr>
              <w:rStyle w:val="Hipervnculo"/>
              <w:noProof/>
              <w:lang w:eastAsia="es-BO"/>
            </w:rPr>
            <w:t>encuesta</w:t>
          </w:r>
          <w:r w:rsidR="004E34E6">
            <w:rPr>
              <w:noProof/>
              <w:webHidden/>
            </w:rPr>
            <w:tab/>
          </w:r>
          <w:r w:rsidR="004E34E6">
            <w:rPr>
              <w:noProof/>
              <w:webHidden/>
            </w:rPr>
            <w:fldChar w:fldCharType="begin"/>
          </w:r>
          <w:r w:rsidR="004E34E6">
            <w:rPr>
              <w:noProof/>
              <w:webHidden/>
            </w:rPr>
            <w:instrText xml:space="preserve"> PAGEREF _Toc485290378 \h </w:instrText>
          </w:r>
          <w:r w:rsidR="004E34E6">
            <w:rPr>
              <w:noProof/>
              <w:webHidden/>
            </w:rPr>
          </w:r>
          <w:r w:rsidR="004E34E6">
            <w:rPr>
              <w:noProof/>
              <w:webHidden/>
            </w:rPr>
            <w:fldChar w:fldCharType="separate"/>
          </w:r>
          <w:ins w:id="197" w:author="Luffi" w:date="2017-07-10T22:35:00Z">
            <w:r w:rsidR="00326F6A">
              <w:rPr>
                <w:noProof/>
                <w:webHidden/>
              </w:rPr>
              <w:t>35</w:t>
            </w:r>
          </w:ins>
          <w:ins w:id="198" w:author="Luffi" w:date="2017-07-10T21:02:00Z">
            <w:del w:id="199" w:author="Luffi" w:date="2017-07-10T22:35:00Z">
              <w:r w:rsidR="00B27AC1" w:rsidDel="00326F6A">
                <w:rPr>
                  <w:noProof/>
                  <w:webHidden/>
                </w:rPr>
                <w:delText>35</w:delText>
              </w:r>
            </w:del>
          </w:ins>
          <w:del w:id="200" w:author="Luffi" w:date="2017-07-10T22:35:00Z">
            <w:r w:rsidR="004E34E6" w:rsidDel="00326F6A">
              <w:rPr>
                <w:noProof/>
                <w:webHidden/>
              </w:rPr>
              <w:delText>31</w:delText>
            </w:r>
          </w:del>
          <w:r w:rsidR="004E34E6">
            <w:rPr>
              <w:noProof/>
              <w:webHidden/>
            </w:rPr>
            <w:fldChar w:fldCharType="end"/>
          </w:r>
          <w:r>
            <w:rPr>
              <w:noProof/>
            </w:rPr>
            <w:fldChar w:fldCharType="end"/>
          </w:r>
        </w:p>
        <w:p w14:paraId="420D2B2A" w14:textId="05EDB457" w:rsidR="004E34E6" w:rsidRDefault="00BB0DD1">
          <w:pPr>
            <w:pStyle w:val="TDC3"/>
            <w:rPr>
              <w:rFonts w:eastAsiaTheme="minorEastAsia"/>
              <w:noProof/>
              <w:lang w:eastAsia="es-BO"/>
            </w:rPr>
          </w:pPr>
          <w:r>
            <w:rPr>
              <w:noProof/>
            </w:rPr>
            <w:fldChar w:fldCharType="begin"/>
          </w:r>
          <w:r>
            <w:rPr>
              <w:noProof/>
            </w:rPr>
            <w:instrText xml:space="preserve"> HYPERLINK \l "_Toc485290379" </w:instrText>
          </w:r>
          <w:r>
            <w:rPr>
              <w:noProof/>
            </w:rPr>
            <w:fldChar w:fldCharType="separate"/>
          </w:r>
          <w:r w:rsidR="004E34E6" w:rsidRPr="006F52EE">
            <w:rPr>
              <w:rStyle w:val="Hipervnculo"/>
              <w:noProof/>
              <w:lang w:eastAsia="es-BO"/>
            </w:rPr>
            <w:t>2.3.3</w:t>
          </w:r>
          <w:r w:rsidR="004E34E6">
            <w:rPr>
              <w:rFonts w:eastAsiaTheme="minorEastAsia"/>
              <w:noProof/>
              <w:lang w:eastAsia="es-BO"/>
            </w:rPr>
            <w:tab/>
          </w:r>
          <w:r w:rsidR="004E34E6" w:rsidRPr="006F52EE">
            <w:rPr>
              <w:rStyle w:val="Hipervnculo"/>
              <w:noProof/>
              <w:lang w:eastAsia="es-BO"/>
            </w:rPr>
            <w:t>observación</w:t>
          </w:r>
          <w:r w:rsidR="004E34E6">
            <w:rPr>
              <w:noProof/>
              <w:webHidden/>
            </w:rPr>
            <w:tab/>
          </w:r>
          <w:r w:rsidR="004E34E6">
            <w:rPr>
              <w:noProof/>
              <w:webHidden/>
            </w:rPr>
            <w:fldChar w:fldCharType="begin"/>
          </w:r>
          <w:r w:rsidR="004E34E6">
            <w:rPr>
              <w:noProof/>
              <w:webHidden/>
            </w:rPr>
            <w:instrText xml:space="preserve"> PAGEREF _Toc485290379 \h </w:instrText>
          </w:r>
          <w:r w:rsidR="004E34E6">
            <w:rPr>
              <w:noProof/>
              <w:webHidden/>
            </w:rPr>
          </w:r>
          <w:r w:rsidR="004E34E6">
            <w:rPr>
              <w:noProof/>
              <w:webHidden/>
            </w:rPr>
            <w:fldChar w:fldCharType="separate"/>
          </w:r>
          <w:ins w:id="201" w:author="Luffi" w:date="2017-07-10T22:35:00Z">
            <w:r w:rsidR="00326F6A">
              <w:rPr>
                <w:noProof/>
                <w:webHidden/>
              </w:rPr>
              <w:t>37</w:t>
            </w:r>
          </w:ins>
          <w:ins w:id="202" w:author="Luffi" w:date="2017-07-10T21:02:00Z">
            <w:del w:id="203" w:author="Luffi" w:date="2017-07-10T22:35:00Z">
              <w:r w:rsidR="00B27AC1" w:rsidDel="00326F6A">
                <w:rPr>
                  <w:noProof/>
                  <w:webHidden/>
                </w:rPr>
                <w:delText>37</w:delText>
              </w:r>
            </w:del>
          </w:ins>
          <w:del w:id="204" w:author="Luffi" w:date="2017-07-10T22:35:00Z">
            <w:r w:rsidR="004E34E6" w:rsidDel="00326F6A">
              <w:rPr>
                <w:noProof/>
                <w:webHidden/>
              </w:rPr>
              <w:delText>33</w:delText>
            </w:r>
          </w:del>
          <w:r w:rsidR="004E34E6">
            <w:rPr>
              <w:noProof/>
              <w:webHidden/>
            </w:rPr>
            <w:fldChar w:fldCharType="end"/>
          </w:r>
          <w:r>
            <w:rPr>
              <w:noProof/>
            </w:rPr>
            <w:fldChar w:fldCharType="end"/>
          </w:r>
        </w:p>
        <w:p w14:paraId="0E3DCE97" w14:textId="0B2C2B46" w:rsidR="004E34E6" w:rsidRDefault="00BB0DD1">
          <w:pPr>
            <w:pStyle w:val="TDC2"/>
            <w:rPr>
              <w:rFonts w:eastAsiaTheme="minorEastAsia"/>
              <w:noProof/>
              <w:lang w:eastAsia="es-BO"/>
            </w:rPr>
          </w:pPr>
          <w:r>
            <w:rPr>
              <w:noProof/>
            </w:rPr>
            <w:fldChar w:fldCharType="begin"/>
          </w:r>
          <w:r>
            <w:rPr>
              <w:noProof/>
            </w:rPr>
            <w:instrText xml:space="preserve"> HYPERLINK \l "_Toc485290380" </w:instrText>
          </w:r>
          <w:r>
            <w:rPr>
              <w:noProof/>
            </w:rPr>
            <w:fldChar w:fldCharType="separate"/>
          </w:r>
          <w:r w:rsidR="004E34E6" w:rsidRPr="006F52EE">
            <w:rPr>
              <w:rStyle w:val="Hipervnculo"/>
              <w:noProof/>
            </w:rPr>
            <w:t>2.4</w:t>
          </w:r>
          <w:r w:rsidR="004E34E6">
            <w:rPr>
              <w:rFonts w:eastAsiaTheme="minorEastAsia"/>
              <w:noProof/>
              <w:lang w:eastAsia="es-BO"/>
            </w:rPr>
            <w:tab/>
          </w:r>
          <w:r w:rsidR="004E34E6" w:rsidRPr="006F52EE">
            <w:rPr>
              <w:rStyle w:val="Hipervnculo"/>
              <w:noProof/>
            </w:rPr>
            <w:t>MODELADO DEL NEGOCIO</w:t>
          </w:r>
          <w:r w:rsidR="004E34E6">
            <w:rPr>
              <w:noProof/>
              <w:webHidden/>
            </w:rPr>
            <w:tab/>
          </w:r>
          <w:r w:rsidR="004E34E6">
            <w:rPr>
              <w:noProof/>
              <w:webHidden/>
            </w:rPr>
            <w:fldChar w:fldCharType="begin"/>
          </w:r>
          <w:r w:rsidR="004E34E6">
            <w:rPr>
              <w:noProof/>
              <w:webHidden/>
            </w:rPr>
            <w:instrText xml:space="preserve"> PAGEREF _Toc485290380 \h </w:instrText>
          </w:r>
          <w:r w:rsidR="004E34E6">
            <w:rPr>
              <w:noProof/>
              <w:webHidden/>
            </w:rPr>
          </w:r>
          <w:r w:rsidR="004E34E6">
            <w:rPr>
              <w:noProof/>
              <w:webHidden/>
            </w:rPr>
            <w:fldChar w:fldCharType="separate"/>
          </w:r>
          <w:ins w:id="205" w:author="Luffi" w:date="2017-07-10T22:35:00Z">
            <w:r w:rsidR="00326F6A">
              <w:rPr>
                <w:noProof/>
                <w:webHidden/>
              </w:rPr>
              <w:t>38</w:t>
            </w:r>
          </w:ins>
          <w:ins w:id="206" w:author="Luffi" w:date="2017-07-10T21:02:00Z">
            <w:del w:id="207" w:author="Luffi" w:date="2017-07-10T22:35:00Z">
              <w:r w:rsidR="00B27AC1" w:rsidDel="00326F6A">
                <w:rPr>
                  <w:noProof/>
                  <w:webHidden/>
                </w:rPr>
                <w:delText>38</w:delText>
              </w:r>
            </w:del>
          </w:ins>
          <w:del w:id="208" w:author="Luffi" w:date="2017-07-10T22:35:00Z">
            <w:r w:rsidR="004E34E6" w:rsidDel="00326F6A">
              <w:rPr>
                <w:noProof/>
                <w:webHidden/>
              </w:rPr>
              <w:delText>34</w:delText>
            </w:r>
          </w:del>
          <w:r w:rsidR="004E34E6">
            <w:rPr>
              <w:noProof/>
              <w:webHidden/>
            </w:rPr>
            <w:fldChar w:fldCharType="end"/>
          </w:r>
          <w:r>
            <w:rPr>
              <w:noProof/>
            </w:rPr>
            <w:fldChar w:fldCharType="end"/>
          </w:r>
        </w:p>
        <w:p w14:paraId="742B32A5" w14:textId="3884E2B7" w:rsidR="004E34E6" w:rsidRDefault="00BB0DD1">
          <w:pPr>
            <w:pStyle w:val="TDC3"/>
            <w:rPr>
              <w:rFonts w:eastAsiaTheme="minorEastAsia"/>
              <w:noProof/>
              <w:lang w:eastAsia="es-BO"/>
            </w:rPr>
          </w:pPr>
          <w:r>
            <w:rPr>
              <w:noProof/>
            </w:rPr>
            <w:fldChar w:fldCharType="begin"/>
          </w:r>
          <w:r>
            <w:rPr>
              <w:noProof/>
            </w:rPr>
            <w:instrText xml:space="preserve"> HYPERLINK \l "_Toc485290381" </w:instrText>
          </w:r>
          <w:r>
            <w:rPr>
              <w:noProof/>
            </w:rPr>
            <w:fldChar w:fldCharType="separate"/>
          </w:r>
          <w:r w:rsidR="004E34E6" w:rsidRPr="006F52EE">
            <w:rPr>
              <w:rStyle w:val="Hipervnculo"/>
              <w:noProof/>
              <w:lang w:eastAsia="es-BO"/>
            </w:rPr>
            <w:t>2.4.1</w:t>
          </w:r>
          <w:r w:rsidR="004E34E6">
            <w:rPr>
              <w:rFonts w:eastAsiaTheme="minorEastAsia"/>
              <w:noProof/>
              <w:lang w:eastAsia="es-BO"/>
            </w:rPr>
            <w:tab/>
          </w:r>
          <w:r w:rsidR="004E34E6" w:rsidRPr="006F52EE">
            <w:rPr>
              <w:rStyle w:val="Hipervnculo"/>
              <w:noProof/>
              <w:lang w:eastAsia="es-BO"/>
            </w:rPr>
            <w:t>identificación de actores</w:t>
          </w:r>
          <w:r w:rsidR="004E34E6">
            <w:rPr>
              <w:noProof/>
              <w:webHidden/>
            </w:rPr>
            <w:tab/>
          </w:r>
          <w:r w:rsidR="004E34E6">
            <w:rPr>
              <w:noProof/>
              <w:webHidden/>
            </w:rPr>
            <w:fldChar w:fldCharType="begin"/>
          </w:r>
          <w:r w:rsidR="004E34E6">
            <w:rPr>
              <w:noProof/>
              <w:webHidden/>
            </w:rPr>
            <w:instrText xml:space="preserve"> PAGEREF _Toc485290381 \h </w:instrText>
          </w:r>
          <w:r w:rsidR="004E34E6">
            <w:rPr>
              <w:noProof/>
              <w:webHidden/>
            </w:rPr>
          </w:r>
          <w:r w:rsidR="004E34E6">
            <w:rPr>
              <w:noProof/>
              <w:webHidden/>
            </w:rPr>
            <w:fldChar w:fldCharType="separate"/>
          </w:r>
          <w:ins w:id="209" w:author="Luffi" w:date="2017-07-10T22:35:00Z">
            <w:r w:rsidR="00326F6A">
              <w:rPr>
                <w:noProof/>
                <w:webHidden/>
              </w:rPr>
              <w:t>38</w:t>
            </w:r>
          </w:ins>
          <w:ins w:id="210" w:author="Luffi" w:date="2017-07-10T21:02:00Z">
            <w:del w:id="211" w:author="Luffi" w:date="2017-07-10T22:35:00Z">
              <w:r w:rsidR="00B27AC1" w:rsidDel="00326F6A">
                <w:rPr>
                  <w:noProof/>
                  <w:webHidden/>
                </w:rPr>
                <w:delText>38</w:delText>
              </w:r>
            </w:del>
          </w:ins>
          <w:del w:id="212" w:author="Luffi" w:date="2017-07-10T22:35:00Z">
            <w:r w:rsidR="004E34E6" w:rsidDel="00326F6A">
              <w:rPr>
                <w:noProof/>
                <w:webHidden/>
              </w:rPr>
              <w:delText>34</w:delText>
            </w:r>
          </w:del>
          <w:r w:rsidR="004E34E6">
            <w:rPr>
              <w:noProof/>
              <w:webHidden/>
            </w:rPr>
            <w:fldChar w:fldCharType="end"/>
          </w:r>
          <w:r>
            <w:rPr>
              <w:noProof/>
            </w:rPr>
            <w:fldChar w:fldCharType="end"/>
          </w:r>
        </w:p>
        <w:p w14:paraId="3842E232" w14:textId="5CFA487E" w:rsidR="004E34E6" w:rsidRDefault="00BB0DD1">
          <w:pPr>
            <w:pStyle w:val="TDC3"/>
            <w:rPr>
              <w:rFonts w:eastAsiaTheme="minorEastAsia"/>
              <w:noProof/>
              <w:lang w:eastAsia="es-BO"/>
            </w:rPr>
          </w:pPr>
          <w:r>
            <w:rPr>
              <w:noProof/>
            </w:rPr>
            <w:fldChar w:fldCharType="begin"/>
          </w:r>
          <w:r>
            <w:rPr>
              <w:noProof/>
            </w:rPr>
            <w:instrText xml:space="preserve"> HYPERLINK \l "_Toc485290382" </w:instrText>
          </w:r>
          <w:r>
            <w:rPr>
              <w:noProof/>
            </w:rPr>
            <w:fldChar w:fldCharType="separate"/>
          </w:r>
          <w:r w:rsidR="004E34E6" w:rsidRPr="006F52EE">
            <w:rPr>
              <w:rStyle w:val="Hipervnculo"/>
              <w:noProof/>
              <w:lang w:eastAsia="es-BO"/>
            </w:rPr>
            <w:t>2.4.2</w:t>
          </w:r>
          <w:r w:rsidR="004E34E6">
            <w:rPr>
              <w:rFonts w:eastAsiaTheme="minorEastAsia"/>
              <w:noProof/>
              <w:lang w:eastAsia="es-BO"/>
            </w:rPr>
            <w:tab/>
          </w:r>
          <w:r w:rsidR="004E34E6" w:rsidRPr="006F52EE">
            <w:rPr>
              <w:rStyle w:val="Hipervnculo"/>
              <w:noProof/>
              <w:lang w:eastAsia="es-BO"/>
            </w:rPr>
            <w:t>Descripción de actores</w:t>
          </w:r>
          <w:r w:rsidR="004E34E6">
            <w:rPr>
              <w:noProof/>
              <w:webHidden/>
            </w:rPr>
            <w:tab/>
          </w:r>
          <w:r w:rsidR="004E34E6">
            <w:rPr>
              <w:noProof/>
              <w:webHidden/>
            </w:rPr>
            <w:fldChar w:fldCharType="begin"/>
          </w:r>
          <w:r w:rsidR="004E34E6">
            <w:rPr>
              <w:noProof/>
              <w:webHidden/>
            </w:rPr>
            <w:instrText xml:space="preserve"> PAGEREF _Toc485290382 \h </w:instrText>
          </w:r>
          <w:r w:rsidR="004E34E6">
            <w:rPr>
              <w:noProof/>
              <w:webHidden/>
            </w:rPr>
          </w:r>
          <w:r w:rsidR="004E34E6">
            <w:rPr>
              <w:noProof/>
              <w:webHidden/>
            </w:rPr>
            <w:fldChar w:fldCharType="separate"/>
          </w:r>
          <w:ins w:id="213" w:author="Luffi" w:date="2017-07-10T22:35:00Z">
            <w:r w:rsidR="00326F6A">
              <w:rPr>
                <w:noProof/>
                <w:webHidden/>
              </w:rPr>
              <w:t>39</w:t>
            </w:r>
          </w:ins>
          <w:ins w:id="214" w:author="Luffi" w:date="2017-07-10T21:02:00Z">
            <w:del w:id="215" w:author="Luffi" w:date="2017-07-10T22:35:00Z">
              <w:r w:rsidR="00B27AC1" w:rsidDel="00326F6A">
                <w:rPr>
                  <w:noProof/>
                  <w:webHidden/>
                </w:rPr>
                <w:delText>39</w:delText>
              </w:r>
            </w:del>
          </w:ins>
          <w:del w:id="216" w:author="Luffi" w:date="2017-07-10T22:35:00Z">
            <w:r w:rsidR="004E34E6" w:rsidDel="00326F6A">
              <w:rPr>
                <w:noProof/>
                <w:webHidden/>
              </w:rPr>
              <w:delText>35</w:delText>
            </w:r>
          </w:del>
          <w:r w:rsidR="004E34E6">
            <w:rPr>
              <w:noProof/>
              <w:webHidden/>
            </w:rPr>
            <w:fldChar w:fldCharType="end"/>
          </w:r>
          <w:r>
            <w:rPr>
              <w:noProof/>
            </w:rPr>
            <w:fldChar w:fldCharType="end"/>
          </w:r>
        </w:p>
        <w:p w14:paraId="78EC748C" w14:textId="08BBE497" w:rsidR="004E34E6" w:rsidRDefault="00BB0DD1">
          <w:pPr>
            <w:pStyle w:val="TDC3"/>
            <w:rPr>
              <w:rFonts w:eastAsiaTheme="minorEastAsia"/>
              <w:noProof/>
              <w:lang w:eastAsia="es-BO"/>
            </w:rPr>
          </w:pPr>
          <w:r>
            <w:rPr>
              <w:noProof/>
            </w:rPr>
            <w:fldChar w:fldCharType="begin"/>
          </w:r>
          <w:r>
            <w:rPr>
              <w:noProof/>
            </w:rPr>
            <w:instrText xml:space="preserve"> HYPERLINK \l "_Toc485290383" </w:instrText>
          </w:r>
          <w:r>
            <w:rPr>
              <w:noProof/>
            </w:rPr>
            <w:fldChar w:fldCharType="separate"/>
          </w:r>
          <w:r w:rsidR="004E34E6" w:rsidRPr="006F52EE">
            <w:rPr>
              <w:rStyle w:val="Hipervnculo"/>
              <w:noProof/>
              <w:lang w:eastAsia="es-BO"/>
            </w:rPr>
            <w:t>2.4.3</w:t>
          </w:r>
          <w:r w:rsidR="004E34E6">
            <w:rPr>
              <w:rFonts w:eastAsiaTheme="minorEastAsia"/>
              <w:noProof/>
              <w:lang w:eastAsia="es-BO"/>
            </w:rPr>
            <w:tab/>
          </w:r>
          <w:r w:rsidR="004E34E6" w:rsidRPr="006F52EE">
            <w:rPr>
              <w:rStyle w:val="Hipervnculo"/>
              <w:rFonts w:eastAsia="Times New Roman"/>
              <w:noProof/>
              <w:lang w:val="es-ES" w:eastAsia="es-ES"/>
            </w:rPr>
            <w:t>Diagrama de casos de uso inicial del sistema actual</w:t>
          </w:r>
          <w:r w:rsidR="004E34E6">
            <w:rPr>
              <w:noProof/>
              <w:webHidden/>
            </w:rPr>
            <w:tab/>
          </w:r>
          <w:r w:rsidR="004E34E6">
            <w:rPr>
              <w:noProof/>
              <w:webHidden/>
            </w:rPr>
            <w:fldChar w:fldCharType="begin"/>
          </w:r>
          <w:r w:rsidR="004E34E6">
            <w:rPr>
              <w:noProof/>
              <w:webHidden/>
            </w:rPr>
            <w:instrText xml:space="preserve"> PAGEREF _Toc485290383 \h </w:instrText>
          </w:r>
          <w:r w:rsidR="004E34E6">
            <w:rPr>
              <w:noProof/>
              <w:webHidden/>
            </w:rPr>
          </w:r>
          <w:r w:rsidR="004E34E6">
            <w:rPr>
              <w:noProof/>
              <w:webHidden/>
            </w:rPr>
            <w:fldChar w:fldCharType="separate"/>
          </w:r>
          <w:ins w:id="217" w:author="Luffi" w:date="2017-07-10T22:35:00Z">
            <w:r w:rsidR="00326F6A">
              <w:rPr>
                <w:noProof/>
                <w:webHidden/>
              </w:rPr>
              <w:t>40</w:t>
            </w:r>
          </w:ins>
          <w:ins w:id="218" w:author="Luffi" w:date="2017-07-10T21:02:00Z">
            <w:del w:id="219" w:author="Luffi" w:date="2017-07-10T22:35:00Z">
              <w:r w:rsidR="00B27AC1" w:rsidDel="00326F6A">
                <w:rPr>
                  <w:noProof/>
                  <w:webHidden/>
                </w:rPr>
                <w:delText>40</w:delText>
              </w:r>
            </w:del>
          </w:ins>
          <w:del w:id="220" w:author="Luffi" w:date="2017-07-10T22:35:00Z">
            <w:r w:rsidR="004E34E6" w:rsidDel="00326F6A">
              <w:rPr>
                <w:noProof/>
                <w:webHidden/>
              </w:rPr>
              <w:delText>36</w:delText>
            </w:r>
          </w:del>
          <w:r w:rsidR="004E34E6">
            <w:rPr>
              <w:noProof/>
              <w:webHidden/>
            </w:rPr>
            <w:fldChar w:fldCharType="end"/>
          </w:r>
          <w:r>
            <w:rPr>
              <w:noProof/>
            </w:rPr>
            <w:fldChar w:fldCharType="end"/>
          </w:r>
        </w:p>
        <w:p w14:paraId="22401DA4" w14:textId="2B3D2E07" w:rsidR="004E34E6" w:rsidRDefault="00BB0DD1">
          <w:pPr>
            <w:pStyle w:val="TDC3"/>
            <w:rPr>
              <w:rFonts w:eastAsiaTheme="minorEastAsia"/>
              <w:noProof/>
              <w:lang w:eastAsia="es-BO"/>
            </w:rPr>
          </w:pPr>
          <w:r>
            <w:rPr>
              <w:noProof/>
            </w:rPr>
            <w:fldChar w:fldCharType="begin"/>
          </w:r>
          <w:r>
            <w:rPr>
              <w:noProof/>
            </w:rPr>
            <w:instrText xml:space="preserve"> HYPERLINK \l "_Toc485290384" </w:instrText>
          </w:r>
          <w:r>
            <w:rPr>
              <w:noProof/>
            </w:rPr>
            <w:fldChar w:fldCharType="separate"/>
          </w:r>
          <w:r w:rsidR="004E34E6" w:rsidRPr="006F52EE">
            <w:rPr>
              <w:rStyle w:val="Hipervnculo"/>
              <w:noProof/>
              <w:lang w:val="es-ES" w:eastAsia="es-ES"/>
            </w:rPr>
            <w:t>2.4.4</w:t>
          </w:r>
          <w:r w:rsidR="004E34E6">
            <w:rPr>
              <w:rFonts w:eastAsiaTheme="minorEastAsia"/>
              <w:noProof/>
              <w:lang w:eastAsia="es-BO"/>
            </w:rPr>
            <w:tab/>
          </w:r>
          <w:r w:rsidR="004E34E6" w:rsidRPr="006F52EE">
            <w:rPr>
              <w:rStyle w:val="Hipervnculo"/>
              <w:rFonts w:eastAsia="Times New Roman"/>
              <w:noProof/>
              <w:lang w:val="es-ES" w:eastAsia="es-ES"/>
            </w:rPr>
            <w:t>Diagramas de casos de uso expandidos</w:t>
          </w:r>
          <w:r w:rsidR="004E34E6">
            <w:rPr>
              <w:noProof/>
              <w:webHidden/>
            </w:rPr>
            <w:tab/>
          </w:r>
          <w:r w:rsidR="004E34E6">
            <w:rPr>
              <w:noProof/>
              <w:webHidden/>
            </w:rPr>
            <w:fldChar w:fldCharType="begin"/>
          </w:r>
          <w:r w:rsidR="004E34E6">
            <w:rPr>
              <w:noProof/>
              <w:webHidden/>
            </w:rPr>
            <w:instrText xml:space="preserve"> PAGEREF _Toc485290384 \h </w:instrText>
          </w:r>
          <w:r w:rsidR="004E34E6">
            <w:rPr>
              <w:noProof/>
              <w:webHidden/>
            </w:rPr>
          </w:r>
          <w:r w:rsidR="004E34E6">
            <w:rPr>
              <w:noProof/>
              <w:webHidden/>
            </w:rPr>
            <w:fldChar w:fldCharType="separate"/>
          </w:r>
          <w:ins w:id="221" w:author="Luffi" w:date="2017-07-10T22:35:00Z">
            <w:r w:rsidR="00326F6A">
              <w:rPr>
                <w:noProof/>
                <w:webHidden/>
              </w:rPr>
              <w:t>41</w:t>
            </w:r>
          </w:ins>
          <w:ins w:id="222" w:author="Luffi" w:date="2017-07-10T21:02:00Z">
            <w:del w:id="223" w:author="Luffi" w:date="2017-07-10T22:35:00Z">
              <w:r w:rsidR="00B27AC1" w:rsidDel="00326F6A">
                <w:rPr>
                  <w:noProof/>
                  <w:webHidden/>
                </w:rPr>
                <w:delText>41</w:delText>
              </w:r>
            </w:del>
          </w:ins>
          <w:del w:id="224" w:author="Luffi" w:date="2017-07-10T22:35:00Z">
            <w:r w:rsidR="004E34E6" w:rsidDel="00326F6A">
              <w:rPr>
                <w:noProof/>
                <w:webHidden/>
              </w:rPr>
              <w:delText>37</w:delText>
            </w:r>
          </w:del>
          <w:r w:rsidR="004E34E6">
            <w:rPr>
              <w:noProof/>
              <w:webHidden/>
            </w:rPr>
            <w:fldChar w:fldCharType="end"/>
          </w:r>
          <w:r>
            <w:rPr>
              <w:noProof/>
            </w:rPr>
            <w:fldChar w:fldCharType="end"/>
          </w:r>
        </w:p>
        <w:p w14:paraId="10BDDCF2" w14:textId="651B8CB8" w:rsidR="004E34E6" w:rsidRDefault="00BB0DD1">
          <w:pPr>
            <w:pStyle w:val="TDC3"/>
            <w:rPr>
              <w:rFonts w:eastAsiaTheme="minorEastAsia"/>
              <w:noProof/>
              <w:lang w:eastAsia="es-BO"/>
            </w:rPr>
          </w:pPr>
          <w:r>
            <w:rPr>
              <w:noProof/>
            </w:rPr>
            <w:fldChar w:fldCharType="begin"/>
          </w:r>
          <w:r>
            <w:rPr>
              <w:noProof/>
            </w:rPr>
            <w:instrText xml:space="preserve"> HYPERLINK \l "_Toc485290385" </w:instrText>
          </w:r>
          <w:r>
            <w:rPr>
              <w:noProof/>
            </w:rPr>
            <w:fldChar w:fldCharType="separate"/>
          </w:r>
          <w:r w:rsidR="004E34E6" w:rsidRPr="006F52EE">
            <w:rPr>
              <w:rStyle w:val="Hipervnculo"/>
              <w:rFonts w:eastAsia="Times New Roman"/>
              <w:noProof/>
              <w:lang w:val="es-ES" w:eastAsia="es-ES"/>
            </w:rPr>
            <w:t>2.4.5</w:t>
          </w:r>
          <w:r w:rsidR="004E34E6">
            <w:rPr>
              <w:rFonts w:eastAsiaTheme="minorEastAsia"/>
              <w:noProof/>
              <w:lang w:eastAsia="es-BO"/>
            </w:rPr>
            <w:tab/>
          </w:r>
          <w:r w:rsidR="004E34E6" w:rsidRPr="006F52EE">
            <w:rPr>
              <w:rStyle w:val="Hipervnculo"/>
              <w:rFonts w:eastAsia="Times New Roman"/>
              <w:noProof/>
              <w:lang w:val="es-ES" w:eastAsia="es-ES"/>
            </w:rPr>
            <w:t>Descripción de casos de uso del sistema actual</w:t>
          </w:r>
          <w:r w:rsidR="004E34E6">
            <w:rPr>
              <w:noProof/>
              <w:webHidden/>
            </w:rPr>
            <w:tab/>
          </w:r>
          <w:r w:rsidR="004E34E6">
            <w:rPr>
              <w:noProof/>
              <w:webHidden/>
            </w:rPr>
            <w:fldChar w:fldCharType="begin"/>
          </w:r>
          <w:r w:rsidR="004E34E6">
            <w:rPr>
              <w:noProof/>
              <w:webHidden/>
            </w:rPr>
            <w:instrText xml:space="preserve"> PAGEREF _Toc485290385 \h </w:instrText>
          </w:r>
          <w:r w:rsidR="004E34E6">
            <w:rPr>
              <w:noProof/>
              <w:webHidden/>
            </w:rPr>
          </w:r>
          <w:r w:rsidR="004E34E6">
            <w:rPr>
              <w:noProof/>
              <w:webHidden/>
            </w:rPr>
            <w:fldChar w:fldCharType="separate"/>
          </w:r>
          <w:ins w:id="225" w:author="Luffi" w:date="2017-07-10T22:35:00Z">
            <w:r w:rsidR="00326F6A">
              <w:rPr>
                <w:noProof/>
                <w:webHidden/>
              </w:rPr>
              <w:t>44</w:t>
            </w:r>
          </w:ins>
          <w:ins w:id="226" w:author="Luffi" w:date="2017-07-10T21:02:00Z">
            <w:del w:id="227" w:author="Luffi" w:date="2017-07-10T22:35:00Z">
              <w:r w:rsidR="00B27AC1" w:rsidDel="00326F6A">
                <w:rPr>
                  <w:noProof/>
                  <w:webHidden/>
                </w:rPr>
                <w:delText>44</w:delText>
              </w:r>
            </w:del>
          </w:ins>
          <w:del w:id="228" w:author="Luffi" w:date="2017-07-10T22:35:00Z">
            <w:r w:rsidR="004E34E6" w:rsidDel="00326F6A">
              <w:rPr>
                <w:noProof/>
                <w:webHidden/>
              </w:rPr>
              <w:delText>40</w:delText>
            </w:r>
          </w:del>
          <w:r w:rsidR="004E34E6">
            <w:rPr>
              <w:noProof/>
              <w:webHidden/>
            </w:rPr>
            <w:fldChar w:fldCharType="end"/>
          </w:r>
          <w:r>
            <w:rPr>
              <w:noProof/>
            </w:rPr>
            <w:fldChar w:fldCharType="end"/>
          </w:r>
        </w:p>
        <w:p w14:paraId="5ED1E483" w14:textId="6CF2684D" w:rsidR="004E34E6" w:rsidRDefault="00BB0DD1">
          <w:pPr>
            <w:pStyle w:val="TDC3"/>
            <w:rPr>
              <w:rFonts w:eastAsiaTheme="minorEastAsia"/>
              <w:noProof/>
              <w:lang w:eastAsia="es-BO"/>
            </w:rPr>
          </w:pPr>
          <w:r>
            <w:rPr>
              <w:noProof/>
            </w:rPr>
            <w:fldChar w:fldCharType="begin"/>
          </w:r>
          <w:r>
            <w:rPr>
              <w:noProof/>
            </w:rPr>
            <w:instrText xml:space="preserve"> HYPERLINK \l "_Toc485290386" </w:instrText>
          </w:r>
          <w:r>
            <w:rPr>
              <w:noProof/>
            </w:rPr>
            <w:fldChar w:fldCharType="separate"/>
          </w:r>
          <w:r w:rsidR="004E34E6" w:rsidRPr="006F52EE">
            <w:rPr>
              <w:rStyle w:val="Hipervnculo"/>
              <w:noProof/>
              <w:lang w:eastAsia="es-BO"/>
            </w:rPr>
            <w:t>2.4.6</w:t>
          </w:r>
          <w:r w:rsidR="004E34E6">
            <w:rPr>
              <w:rFonts w:eastAsiaTheme="minorEastAsia"/>
              <w:noProof/>
              <w:lang w:eastAsia="es-BO"/>
            </w:rPr>
            <w:tab/>
          </w:r>
          <w:r w:rsidR="004E34E6" w:rsidRPr="006F52EE">
            <w:rPr>
              <w:rStyle w:val="Hipervnculo"/>
              <w:noProof/>
              <w:lang w:eastAsia="es-BO"/>
            </w:rPr>
            <w:t>Modelo Conceptual</w:t>
          </w:r>
          <w:r w:rsidR="004E34E6">
            <w:rPr>
              <w:noProof/>
              <w:webHidden/>
            </w:rPr>
            <w:tab/>
          </w:r>
          <w:r w:rsidR="004E34E6">
            <w:rPr>
              <w:noProof/>
              <w:webHidden/>
            </w:rPr>
            <w:fldChar w:fldCharType="begin"/>
          </w:r>
          <w:r w:rsidR="004E34E6">
            <w:rPr>
              <w:noProof/>
              <w:webHidden/>
            </w:rPr>
            <w:instrText xml:space="preserve"> PAGEREF _Toc485290386 \h </w:instrText>
          </w:r>
          <w:r w:rsidR="004E34E6">
            <w:rPr>
              <w:noProof/>
              <w:webHidden/>
            </w:rPr>
          </w:r>
          <w:r w:rsidR="004E34E6">
            <w:rPr>
              <w:noProof/>
              <w:webHidden/>
            </w:rPr>
            <w:fldChar w:fldCharType="separate"/>
          </w:r>
          <w:ins w:id="229" w:author="Luffi" w:date="2017-07-10T22:35:00Z">
            <w:r w:rsidR="00326F6A">
              <w:rPr>
                <w:noProof/>
                <w:webHidden/>
              </w:rPr>
              <w:t>47</w:t>
            </w:r>
          </w:ins>
          <w:ins w:id="230" w:author="Luffi" w:date="2017-07-10T21:02:00Z">
            <w:del w:id="231" w:author="Luffi" w:date="2017-07-10T22:35:00Z">
              <w:r w:rsidR="00B27AC1" w:rsidDel="00326F6A">
                <w:rPr>
                  <w:noProof/>
                  <w:webHidden/>
                </w:rPr>
                <w:delText>47</w:delText>
              </w:r>
            </w:del>
          </w:ins>
          <w:del w:id="232" w:author="Luffi" w:date="2017-07-10T22:35:00Z">
            <w:r w:rsidR="004E34E6" w:rsidDel="00326F6A">
              <w:rPr>
                <w:noProof/>
                <w:webHidden/>
              </w:rPr>
              <w:delText>43</w:delText>
            </w:r>
          </w:del>
          <w:r w:rsidR="004E34E6">
            <w:rPr>
              <w:noProof/>
              <w:webHidden/>
            </w:rPr>
            <w:fldChar w:fldCharType="end"/>
          </w:r>
          <w:r>
            <w:rPr>
              <w:noProof/>
            </w:rPr>
            <w:fldChar w:fldCharType="end"/>
          </w:r>
        </w:p>
        <w:p w14:paraId="35386310" w14:textId="2A983CAC" w:rsidR="004E34E6" w:rsidRDefault="00BB0DD1">
          <w:pPr>
            <w:pStyle w:val="TDC3"/>
            <w:rPr>
              <w:rFonts w:eastAsiaTheme="minorEastAsia"/>
              <w:noProof/>
              <w:lang w:eastAsia="es-BO"/>
            </w:rPr>
          </w:pPr>
          <w:r>
            <w:rPr>
              <w:noProof/>
            </w:rPr>
            <w:fldChar w:fldCharType="begin"/>
          </w:r>
          <w:r>
            <w:rPr>
              <w:noProof/>
            </w:rPr>
            <w:instrText xml:space="preserve"> HYPERLINK \l "_Toc485290387" </w:instrText>
          </w:r>
          <w:r>
            <w:rPr>
              <w:noProof/>
            </w:rPr>
            <w:fldChar w:fldCharType="separate"/>
          </w:r>
          <w:r w:rsidR="004E34E6" w:rsidRPr="006F52EE">
            <w:rPr>
              <w:rStyle w:val="Hipervnculo"/>
              <w:noProof/>
              <w:lang w:eastAsia="es-BO"/>
            </w:rPr>
            <w:t>2.4.7</w:t>
          </w:r>
          <w:r w:rsidR="004E34E6">
            <w:rPr>
              <w:rFonts w:eastAsiaTheme="minorEastAsia"/>
              <w:noProof/>
              <w:lang w:eastAsia="es-BO"/>
            </w:rPr>
            <w:tab/>
          </w:r>
          <w:r w:rsidR="004E34E6" w:rsidRPr="006F52EE">
            <w:rPr>
              <w:rStyle w:val="Hipervnculo"/>
              <w:noProof/>
              <w:lang w:eastAsia="es-BO"/>
            </w:rPr>
            <w:t>Diagrama de actividades del negocio</w:t>
          </w:r>
          <w:r w:rsidR="004E34E6">
            <w:rPr>
              <w:noProof/>
              <w:webHidden/>
            </w:rPr>
            <w:tab/>
          </w:r>
          <w:r w:rsidR="004E34E6">
            <w:rPr>
              <w:noProof/>
              <w:webHidden/>
            </w:rPr>
            <w:fldChar w:fldCharType="begin"/>
          </w:r>
          <w:r w:rsidR="004E34E6">
            <w:rPr>
              <w:noProof/>
              <w:webHidden/>
            </w:rPr>
            <w:instrText xml:space="preserve"> PAGEREF _Toc485290387 \h </w:instrText>
          </w:r>
          <w:r w:rsidR="004E34E6">
            <w:rPr>
              <w:noProof/>
              <w:webHidden/>
            </w:rPr>
          </w:r>
          <w:r w:rsidR="004E34E6">
            <w:rPr>
              <w:noProof/>
              <w:webHidden/>
            </w:rPr>
            <w:fldChar w:fldCharType="separate"/>
          </w:r>
          <w:ins w:id="233" w:author="Luffi" w:date="2017-07-10T22:35:00Z">
            <w:r w:rsidR="00326F6A">
              <w:rPr>
                <w:noProof/>
                <w:webHidden/>
              </w:rPr>
              <w:t>48</w:t>
            </w:r>
          </w:ins>
          <w:ins w:id="234" w:author="Luffi" w:date="2017-07-10T21:02:00Z">
            <w:del w:id="235" w:author="Luffi" w:date="2017-07-10T22:35:00Z">
              <w:r w:rsidR="00B27AC1" w:rsidDel="00326F6A">
                <w:rPr>
                  <w:noProof/>
                  <w:webHidden/>
                </w:rPr>
                <w:delText>48</w:delText>
              </w:r>
            </w:del>
          </w:ins>
          <w:del w:id="236" w:author="Luffi" w:date="2017-07-10T22:35:00Z">
            <w:r w:rsidR="004E34E6" w:rsidDel="00326F6A">
              <w:rPr>
                <w:noProof/>
                <w:webHidden/>
              </w:rPr>
              <w:delText>44</w:delText>
            </w:r>
          </w:del>
          <w:r w:rsidR="004E34E6">
            <w:rPr>
              <w:noProof/>
              <w:webHidden/>
            </w:rPr>
            <w:fldChar w:fldCharType="end"/>
          </w:r>
          <w:r>
            <w:rPr>
              <w:noProof/>
            </w:rPr>
            <w:fldChar w:fldCharType="end"/>
          </w:r>
        </w:p>
        <w:p w14:paraId="4F3D1EC0" w14:textId="2D5C5F23" w:rsidR="004E34E6" w:rsidRDefault="00BB0DD1">
          <w:pPr>
            <w:pStyle w:val="TDC2"/>
            <w:rPr>
              <w:rFonts w:eastAsiaTheme="minorEastAsia"/>
              <w:noProof/>
              <w:lang w:eastAsia="es-BO"/>
            </w:rPr>
          </w:pPr>
          <w:r>
            <w:rPr>
              <w:noProof/>
            </w:rPr>
            <w:fldChar w:fldCharType="begin"/>
          </w:r>
          <w:r>
            <w:rPr>
              <w:noProof/>
            </w:rPr>
            <w:instrText xml:space="preserve"> HYPERLINK \l "_Toc485290388" </w:instrText>
          </w:r>
          <w:r>
            <w:rPr>
              <w:noProof/>
            </w:rPr>
            <w:fldChar w:fldCharType="separate"/>
          </w:r>
          <w:r w:rsidR="004E34E6" w:rsidRPr="006F52EE">
            <w:rPr>
              <w:rStyle w:val="Hipervnculo"/>
              <w:noProof/>
              <w:lang w:eastAsia="es-BO"/>
            </w:rPr>
            <w:t>2.5</w:t>
          </w:r>
          <w:r w:rsidR="004E34E6">
            <w:rPr>
              <w:rFonts w:eastAsiaTheme="minorEastAsia"/>
              <w:noProof/>
              <w:lang w:eastAsia="es-BO"/>
            </w:rPr>
            <w:tab/>
          </w:r>
          <w:r w:rsidR="004E34E6" w:rsidRPr="006F52EE">
            <w:rPr>
              <w:rStyle w:val="Hipervnculo"/>
              <w:noProof/>
              <w:lang w:eastAsia="es-BO"/>
            </w:rPr>
            <w:t>DETERMINACIÓN DE REQUERIMIENTOS</w:t>
          </w:r>
          <w:r w:rsidR="004E34E6">
            <w:rPr>
              <w:noProof/>
              <w:webHidden/>
            </w:rPr>
            <w:tab/>
          </w:r>
          <w:r w:rsidR="004E34E6">
            <w:rPr>
              <w:noProof/>
              <w:webHidden/>
            </w:rPr>
            <w:fldChar w:fldCharType="begin"/>
          </w:r>
          <w:r w:rsidR="004E34E6">
            <w:rPr>
              <w:noProof/>
              <w:webHidden/>
            </w:rPr>
            <w:instrText xml:space="preserve"> PAGEREF _Toc485290388 \h </w:instrText>
          </w:r>
          <w:r w:rsidR="004E34E6">
            <w:rPr>
              <w:noProof/>
              <w:webHidden/>
            </w:rPr>
          </w:r>
          <w:r w:rsidR="004E34E6">
            <w:rPr>
              <w:noProof/>
              <w:webHidden/>
            </w:rPr>
            <w:fldChar w:fldCharType="separate"/>
          </w:r>
          <w:ins w:id="237" w:author="Luffi" w:date="2017-07-10T22:35:00Z">
            <w:r w:rsidR="00326F6A">
              <w:rPr>
                <w:noProof/>
                <w:webHidden/>
              </w:rPr>
              <w:t>51</w:t>
            </w:r>
          </w:ins>
          <w:ins w:id="238" w:author="Luffi" w:date="2017-07-10T21:02:00Z">
            <w:del w:id="239" w:author="Luffi" w:date="2017-07-10T22:35:00Z">
              <w:r w:rsidR="00B27AC1" w:rsidDel="00326F6A">
                <w:rPr>
                  <w:noProof/>
                  <w:webHidden/>
                </w:rPr>
                <w:delText>51</w:delText>
              </w:r>
            </w:del>
          </w:ins>
          <w:del w:id="240" w:author="Luffi" w:date="2017-07-10T22:35:00Z">
            <w:r w:rsidR="004E34E6" w:rsidDel="00326F6A">
              <w:rPr>
                <w:noProof/>
                <w:webHidden/>
              </w:rPr>
              <w:delText>47</w:delText>
            </w:r>
          </w:del>
          <w:r w:rsidR="004E34E6">
            <w:rPr>
              <w:noProof/>
              <w:webHidden/>
            </w:rPr>
            <w:fldChar w:fldCharType="end"/>
          </w:r>
          <w:r>
            <w:rPr>
              <w:noProof/>
            </w:rPr>
            <w:fldChar w:fldCharType="end"/>
          </w:r>
        </w:p>
        <w:p w14:paraId="76D17F97" w14:textId="4BBA9496" w:rsidR="004E34E6" w:rsidRDefault="00BB0DD1">
          <w:pPr>
            <w:pStyle w:val="TDC3"/>
            <w:rPr>
              <w:rFonts w:eastAsiaTheme="minorEastAsia"/>
              <w:noProof/>
              <w:lang w:eastAsia="es-BO"/>
            </w:rPr>
          </w:pPr>
          <w:r>
            <w:rPr>
              <w:noProof/>
            </w:rPr>
            <w:fldChar w:fldCharType="begin"/>
          </w:r>
          <w:r>
            <w:rPr>
              <w:noProof/>
            </w:rPr>
            <w:instrText xml:space="preserve"> HYPERLINK \l "_Toc485290389" </w:instrText>
          </w:r>
          <w:r>
            <w:rPr>
              <w:noProof/>
            </w:rPr>
            <w:fldChar w:fldCharType="separate"/>
          </w:r>
          <w:r w:rsidR="004E34E6" w:rsidRPr="006F52EE">
            <w:rPr>
              <w:rStyle w:val="Hipervnculo"/>
              <w:noProof/>
              <w:lang w:eastAsia="es-BO"/>
            </w:rPr>
            <w:t>2.5.1</w:t>
          </w:r>
          <w:r w:rsidR="004E34E6">
            <w:rPr>
              <w:rFonts w:eastAsiaTheme="minorEastAsia"/>
              <w:noProof/>
              <w:lang w:eastAsia="es-BO"/>
            </w:rPr>
            <w:tab/>
          </w:r>
          <w:r w:rsidR="004E34E6" w:rsidRPr="006F52EE">
            <w:rPr>
              <w:rStyle w:val="Hipervnculo"/>
              <w:noProof/>
              <w:lang w:eastAsia="es-BO"/>
            </w:rPr>
            <w:t>Requerimientos funcionales</w:t>
          </w:r>
          <w:r w:rsidR="004E34E6">
            <w:rPr>
              <w:noProof/>
              <w:webHidden/>
            </w:rPr>
            <w:tab/>
          </w:r>
          <w:r w:rsidR="004E34E6">
            <w:rPr>
              <w:noProof/>
              <w:webHidden/>
            </w:rPr>
            <w:fldChar w:fldCharType="begin"/>
          </w:r>
          <w:r w:rsidR="004E34E6">
            <w:rPr>
              <w:noProof/>
              <w:webHidden/>
            </w:rPr>
            <w:instrText xml:space="preserve"> PAGEREF _Toc485290389 \h </w:instrText>
          </w:r>
          <w:r w:rsidR="004E34E6">
            <w:rPr>
              <w:noProof/>
              <w:webHidden/>
            </w:rPr>
          </w:r>
          <w:r w:rsidR="004E34E6">
            <w:rPr>
              <w:noProof/>
              <w:webHidden/>
            </w:rPr>
            <w:fldChar w:fldCharType="separate"/>
          </w:r>
          <w:ins w:id="241" w:author="Luffi" w:date="2017-07-10T22:35:00Z">
            <w:r w:rsidR="00326F6A">
              <w:rPr>
                <w:noProof/>
                <w:webHidden/>
              </w:rPr>
              <w:t>51</w:t>
            </w:r>
          </w:ins>
          <w:ins w:id="242" w:author="Luffi" w:date="2017-07-10T21:02:00Z">
            <w:del w:id="243" w:author="Luffi" w:date="2017-07-10T22:35:00Z">
              <w:r w:rsidR="00B27AC1" w:rsidDel="00326F6A">
                <w:rPr>
                  <w:noProof/>
                  <w:webHidden/>
                </w:rPr>
                <w:delText>51</w:delText>
              </w:r>
            </w:del>
          </w:ins>
          <w:del w:id="244" w:author="Luffi" w:date="2017-07-10T22:35:00Z">
            <w:r w:rsidR="004E34E6" w:rsidDel="00326F6A">
              <w:rPr>
                <w:noProof/>
                <w:webHidden/>
              </w:rPr>
              <w:delText>47</w:delText>
            </w:r>
          </w:del>
          <w:r w:rsidR="004E34E6">
            <w:rPr>
              <w:noProof/>
              <w:webHidden/>
            </w:rPr>
            <w:fldChar w:fldCharType="end"/>
          </w:r>
          <w:r>
            <w:rPr>
              <w:noProof/>
            </w:rPr>
            <w:fldChar w:fldCharType="end"/>
          </w:r>
        </w:p>
        <w:p w14:paraId="5E18CDDF" w14:textId="4FE31449" w:rsidR="004E34E6" w:rsidRDefault="00BB0DD1">
          <w:pPr>
            <w:pStyle w:val="TDC3"/>
            <w:rPr>
              <w:rFonts w:eastAsiaTheme="minorEastAsia"/>
              <w:noProof/>
              <w:lang w:eastAsia="es-BO"/>
            </w:rPr>
          </w:pPr>
          <w:r>
            <w:rPr>
              <w:noProof/>
            </w:rPr>
            <w:fldChar w:fldCharType="begin"/>
          </w:r>
          <w:r>
            <w:rPr>
              <w:noProof/>
            </w:rPr>
            <w:instrText xml:space="preserve"> HYPERLINK \l "_Toc485290390" </w:instrText>
          </w:r>
          <w:r>
            <w:rPr>
              <w:noProof/>
            </w:rPr>
            <w:fldChar w:fldCharType="separate"/>
          </w:r>
          <w:r w:rsidR="004E34E6" w:rsidRPr="006F52EE">
            <w:rPr>
              <w:rStyle w:val="Hipervnculo"/>
              <w:noProof/>
              <w:lang w:eastAsia="es-BO"/>
            </w:rPr>
            <w:t>2.5.2</w:t>
          </w:r>
          <w:r w:rsidR="004E34E6">
            <w:rPr>
              <w:rFonts w:eastAsiaTheme="minorEastAsia"/>
              <w:noProof/>
              <w:lang w:eastAsia="es-BO"/>
            </w:rPr>
            <w:tab/>
          </w:r>
          <w:r w:rsidR="004E34E6" w:rsidRPr="006F52EE">
            <w:rPr>
              <w:rStyle w:val="Hipervnculo"/>
              <w:noProof/>
              <w:lang w:eastAsia="es-BO"/>
            </w:rPr>
            <w:t>Requerimientos no funcionales</w:t>
          </w:r>
          <w:r w:rsidR="004E34E6">
            <w:rPr>
              <w:noProof/>
              <w:webHidden/>
            </w:rPr>
            <w:tab/>
          </w:r>
          <w:r w:rsidR="004E34E6">
            <w:rPr>
              <w:noProof/>
              <w:webHidden/>
            </w:rPr>
            <w:fldChar w:fldCharType="begin"/>
          </w:r>
          <w:r w:rsidR="004E34E6">
            <w:rPr>
              <w:noProof/>
              <w:webHidden/>
            </w:rPr>
            <w:instrText xml:space="preserve"> PAGEREF _Toc485290390 \h </w:instrText>
          </w:r>
          <w:r w:rsidR="004E34E6">
            <w:rPr>
              <w:noProof/>
              <w:webHidden/>
            </w:rPr>
          </w:r>
          <w:r w:rsidR="004E34E6">
            <w:rPr>
              <w:noProof/>
              <w:webHidden/>
            </w:rPr>
            <w:fldChar w:fldCharType="separate"/>
          </w:r>
          <w:ins w:id="245" w:author="Luffi" w:date="2017-07-10T22:35:00Z">
            <w:r w:rsidR="00326F6A">
              <w:rPr>
                <w:noProof/>
                <w:webHidden/>
              </w:rPr>
              <w:t>52</w:t>
            </w:r>
          </w:ins>
          <w:ins w:id="246" w:author="Luffi" w:date="2017-07-10T21:02:00Z">
            <w:del w:id="247" w:author="Luffi" w:date="2017-07-10T22:35:00Z">
              <w:r w:rsidR="00B27AC1" w:rsidDel="00326F6A">
                <w:rPr>
                  <w:noProof/>
                  <w:webHidden/>
                </w:rPr>
                <w:delText>52</w:delText>
              </w:r>
            </w:del>
          </w:ins>
          <w:del w:id="248" w:author="Luffi" w:date="2017-07-10T22:35:00Z">
            <w:r w:rsidR="004E34E6" w:rsidDel="00326F6A">
              <w:rPr>
                <w:noProof/>
                <w:webHidden/>
              </w:rPr>
              <w:delText>48</w:delText>
            </w:r>
          </w:del>
          <w:r w:rsidR="004E34E6">
            <w:rPr>
              <w:noProof/>
              <w:webHidden/>
            </w:rPr>
            <w:fldChar w:fldCharType="end"/>
          </w:r>
          <w:r>
            <w:rPr>
              <w:noProof/>
            </w:rPr>
            <w:fldChar w:fldCharType="end"/>
          </w:r>
        </w:p>
        <w:p w14:paraId="789ED453" w14:textId="558E0D89" w:rsidR="004E34E6" w:rsidRDefault="00BB0DD1">
          <w:pPr>
            <w:pStyle w:val="TDC2"/>
            <w:rPr>
              <w:rFonts w:eastAsiaTheme="minorEastAsia"/>
              <w:noProof/>
              <w:lang w:eastAsia="es-BO"/>
            </w:rPr>
          </w:pPr>
          <w:r>
            <w:rPr>
              <w:noProof/>
            </w:rPr>
            <w:fldChar w:fldCharType="begin"/>
          </w:r>
          <w:r>
            <w:rPr>
              <w:noProof/>
            </w:rPr>
            <w:instrText xml:space="preserve"> HYPERLINK \l "_Toc485290391" </w:instrText>
          </w:r>
          <w:r>
            <w:rPr>
              <w:noProof/>
            </w:rPr>
            <w:fldChar w:fldCharType="separate"/>
          </w:r>
          <w:r w:rsidR="004E34E6" w:rsidRPr="006F52EE">
            <w:rPr>
              <w:rStyle w:val="Hipervnculo"/>
              <w:noProof/>
              <w:lang w:eastAsia="es-BO"/>
            </w:rPr>
            <w:t>2.6</w:t>
          </w:r>
          <w:r w:rsidR="004E34E6">
            <w:rPr>
              <w:rFonts w:eastAsiaTheme="minorEastAsia"/>
              <w:noProof/>
              <w:lang w:eastAsia="es-BO"/>
            </w:rPr>
            <w:tab/>
          </w:r>
          <w:r w:rsidR="004E34E6" w:rsidRPr="006F52EE">
            <w:rPr>
              <w:rStyle w:val="Hipervnculo"/>
              <w:noProof/>
              <w:lang w:eastAsia="es-BO"/>
            </w:rPr>
            <w:t>ESTUDIO DE FACTIBILIDAD</w:t>
          </w:r>
          <w:r w:rsidR="004E34E6">
            <w:rPr>
              <w:noProof/>
              <w:webHidden/>
            </w:rPr>
            <w:tab/>
          </w:r>
          <w:r w:rsidR="004E34E6">
            <w:rPr>
              <w:noProof/>
              <w:webHidden/>
            </w:rPr>
            <w:fldChar w:fldCharType="begin"/>
          </w:r>
          <w:r w:rsidR="004E34E6">
            <w:rPr>
              <w:noProof/>
              <w:webHidden/>
            </w:rPr>
            <w:instrText xml:space="preserve"> PAGEREF _Toc485290391 \h </w:instrText>
          </w:r>
          <w:r w:rsidR="004E34E6">
            <w:rPr>
              <w:noProof/>
              <w:webHidden/>
            </w:rPr>
          </w:r>
          <w:r w:rsidR="004E34E6">
            <w:rPr>
              <w:noProof/>
              <w:webHidden/>
            </w:rPr>
            <w:fldChar w:fldCharType="separate"/>
          </w:r>
          <w:ins w:id="249" w:author="Luffi" w:date="2017-07-10T22:35:00Z">
            <w:r w:rsidR="00326F6A">
              <w:rPr>
                <w:noProof/>
                <w:webHidden/>
              </w:rPr>
              <w:t>53</w:t>
            </w:r>
          </w:ins>
          <w:ins w:id="250" w:author="Luffi" w:date="2017-07-10T21:02:00Z">
            <w:del w:id="251" w:author="Luffi" w:date="2017-07-10T22:35:00Z">
              <w:r w:rsidR="00B27AC1" w:rsidDel="00326F6A">
                <w:rPr>
                  <w:noProof/>
                  <w:webHidden/>
                </w:rPr>
                <w:delText>53</w:delText>
              </w:r>
            </w:del>
          </w:ins>
          <w:del w:id="252" w:author="Luffi" w:date="2017-07-10T22:35:00Z">
            <w:r w:rsidR="004E34E6" w:rsidDel="00326F6A">
              <w:rPr>
                <w:noProof/>
                <w:webHidden/>
              </w:rPr>
              <w:delText>49</w:delText>
            </w:r>
          </w:del>
          <w:r w:rsidR="004E34E6">
            <w:rPr>
              <w:noProof/>
              <w:webHidden/>
            </w:rPr>
            <w:fldChar w:fldCharType="end"/>
          </w:r>
          <w:r>
            <w:rPr>
              <w:noProof/>
            </w:rPr>
            <w:fldChar w:fldCharType="end"/>
          </w:r>
        </w:p>
        <w:p w14:paraId="00447F13" w14:textId="45AA1284" w:rsidR="004E34E6" w:rsidRDefault="00BB0DD1">
          <w:pPr>
            <w:pStyle w:val="TDC3"/>
            <w:rPr>
              <w:rFonts w:eastAsiaTheme="minorEastAsia"/>
              <w:noProof/>
              <w:lang w:eastAsia="es-BO"/>
            </w:rPr>
          </w:pPr>
          <w:r>
            <w:rPr>
              <w:noProof/>
            </w:rPr>
            <w:fldChar w:fldCharType="begin"/>
          </w:r>
          <w:r>
            <w:rPr>
              <w:noProof/>
            </w:rPr>
            <w:instrText xml:space="preserve"> HYPERLINK \l "_Toc485290392" </w:instrText>
          </w:r>
          <w:r>
            <w:rPr>
              <w:noProof/>
            </w:rPr>
            <w:fldChar w:fldCharType="separate"/>
          </w:r>
          <w:r w:rsidR="004E34E6" w:rsidRPr="006F52EE">
            <w:rPr>
              <w:rStyle w:val="Hipervnculo"/>
              <w:noProof/>
              <w:lang w:eastAsia="es-BO"/>
            </w:rPr>
            <w:t>2.6.1</w:t>
          </w:r>
          <w:r w:rsidR="004E34E6">
            <w:rPr>
              <w:rFonts w:eastAsiaTheme="minorEastAsia"/>
              <w:noProof/>
              <w:lang w:eastAsia="es-BO"/>
            </w:rPr>
            <w:tab/>
          </w:r>
          <w:r w:rsidR="004E34E6" w:rsidRPr="006F52EE">
            <w:rPr>
              <w:rStyle w:val="Hipervnculo"/>
              <w:noProof/>
              <w:lang w:eastAsia="es-BO"/>
            </w:rPr>
            <w:t>Factibilidad técnica</w:t>
          </w:r>
          <w:r w:rsidR="004E34E6">
            <w:rPr>
              <w:noProof/>
              <w:webHidden/>
            </w:rPr>
            <w:tab/>
          </w:r>
          <w:r w:rsidR="004E34E6">
            <w:rPr>
              <w:noProof/>
              <w:webHidden/>
            </w:rPr>
            <w:fldChar w:fldCharType="begin"/>
          </w:r>
          <w:r w:rsidR="004E34E6">
            <w:rPr>
              <w:noProof/>
              <w:webHidden/>
            </w:rPr>
            <w:instrText xml:space="preserve"> PAGEREF _Toc485290392 \h </w:instrText>
          </w:r>
          <w:r w:rsidR="004E34E6">
            <w:rPr>
              <w:noProof/>
              <w:webHidden/>
            </w:rPr>
          </w:r>
          <w:r w:rsidR="004E34E6">
            <w:rPr>
              <w:noProof/>
              <w:webHidden/>
            </w:rPr>
            <w:fldChar w:fldCharType="separate"/>
          </w:r>
          <w:ins w:id="253" w:author="Luffi" w:date="2017-07-10T22:35:00Z">
            <w:r w:rsidR="00326F6A">
              <w:rPr>
                <w:noProof/>
                <w:webHidden/>
              </w:rPr>
              <w:t>53</w:t>
            </w:r>
          </w:ins>
          <w:ins w:id="254" w:author="Luffi" w:date="2017-07-10T21:02:00Z">
            <w:del w:id="255" w:author="Luffi" w:date="2017-07-10T22:35:00Z">
              <w:r w:rsidR="00B27AC1" w:rsidDel="00326F6A">
                <w:rPr>
                  <w:noProof/>
                  <w:webHidden/>
                </w:rPr>
                <w:delText>53</w:delText>
              </w:r>
            </w:del>
          </w:ins>
          <w:del w:id="256" w:author="Luffi" w:date="2017-07-10T22:35:00Z">
            <w:r w:rsidR="004E34E6" w:rsidDel="00326F6A">
              <w:rPr>
                <w:noProof/>
                <w:webHidden/>
              </w:rPr>
              <w:delText>49</w:delText>
            </w:r>
          </w:del>
          <w:r w:rsidR="004E34E6">
            <w:rPr>
              <w:noProof/>
              <w:webHidden/>
            </w:rPr>
            <w:fldChar w:fldCharType="end"/>
          </w:r>
          <w:r>
            <w:rPr>
              <w:noProof/>
            </w:rPr>
            <w:fldChar w:fldCharType="end"/>
          </w:r>
        </w:p>
        <w:p w14:paraId="5ECBA663" w14:textId="28953250" w:rsidR="004E34E6" w:rsidRDefault="00BB0DD1">
          <w:pPr>
            <w:pStyle w:val="TDC3"/>
            <w:rPr>
              <w:rFonts w:eastAsiaTheme="minorEastAsia"/>
              <w:noProof/>
              <w:lang w:eastAsia="es-BO"/>
            </w:rPr>
          </w:pPr>
          <w:r>
            <w:rPr>
              <w:noProof/>
            </w:rPr>
            <w:fldChar w:fldCharType="begin"/>
          </w:r>
          <w:r>
            <w:rPr>
              <w:noProof/>
            </w:rPr>
            <w:instrText xml:space="preserve"> HYPERLINK \l "_Toc485290393" </w:instrText>
          </w:r>
          <w:r>
            <w:rPr>
              <w:noProof/>
            </w:rPr>
            <w:fldChar w:fldCharType="separate"/>
          </w:r>
          <w:r w:rsidR="004E34E6" w:rsidRPr="006F52EE">
            <w:rPr>
              <w:rStyle w:val="Hipervnculo"/>
              <w:noProof/>
            </w:rPr>
            <w:t>2.6.2</w:t>
          </w:r>
          <w:r w:rsidR="004E34E6">
            <w:rPr>
              <w:rFonts w:eastAsiaTheme="minorEastAsia"/>
              <w:noProof/>
              <w:lang w:eastAsia="es-BO"/>
            </w:rPr>
            <w:tab/>
          </w:r>
          <w:r w:rsidR="004E34E6" w:rsidRPr="006F52EE">
            <w:rPr>
              <w:rStyle w:val="Hipervnculo"/>
              <w:noProof/>
            </w:rPr>
            <w:t>Factibilidad operacional</w:t>
          </w:r>
          <w:r w:rsidR="004E34E6">
            <w:rPr>
              <w:noProof/>
              <w:webHidden/>
            </w:rPr>
            <w:tab/>
          </w:r>
          <w:r w:rsidR="004E34E6">
            <w:rPr>
              <w:noProof/>
              <w:webHidden/>
            </w:rPr>
            <w:fldChar w:fldCharType="begin"/>
          </w:r>
          <w:r w:rsidR="004E34E6">
            <w:rPr>
              <w:noProof/>
              <w:webHidden/>
            </w:rPr>
            <w:instrText xml:space="preserve"> PAGEREF _Toc485290393 \h </w:instrText>
          </w:r>
          <w:r w:rsidR="004E34E6">
            <w:rPr>
              <w:noProof/>
              <w:webHidden/>
            </w:rPr>
          </w:r>
          <w:r w:rsidR="004E34E6">
            <w:rPr>
              <w:noProof/>
              <w:webHidden/>
            </w:rPr>
            <w:fldChar w:fldCharType="separate"/>
          </w:r>
          <w:ins w:id="257" w:author="Luffi" w:date="2017-07-10T22:35:00Z">
            <w:r w:rsidR="00326F6A">
              <w:rPr>
                <w:noProof/>
                <w:webHidden/>
              </w:rPr>
              <w:t>54</w:t>
            </w:r>
          </w:ins>
          <w:ins w:id="258" w:author="Luffi" w:date="2017-07-10T21:02:00Z">
            <w:del w:id="259" w:author="Luffi" w:date="2017-07-10T22:35:00Z">
              <w:r w:rsidR="00B27AC1" w:rsidDel="00326F6A">
                <w:rPr>
                  <w:noProof/>
                  <w:webHidden/>
                </w:rPr>
                <w:delText>54</w:delText>
              </w:r>
            </w:del>
          </w:ins>
          <w:del w:id="260" w:author="Luffi" w:date="2017-07-10T22:35:00Z">
            <w:r w:rsidR="004E34E6" w:rsidDel="00326F6A">
              <w:rPr>
                <w:noProof/>
                <w:webHidden/>
              </w:rPr>
              <w:delText>50</w:delText>
            </w:r>
          </w:del>
          <w:r w:rsidR="004E34E6">
            <w:rPr>
              <w:noProof/>
              <w:webHidden/>
            </w:rPr>
            <w:fldChar w:fldCharType="end"/>
          </w:r>
          <w:r>
            <w:rPr>
              <w:noProof/>
            </w:rPr>
            <w:fldChar w:fldCharType="end"/>
          </w:r>
        </w:p>
        <w:p w14:paraId="45BAFD6E" w14:textId="7EB7F12A" w:rsidR="004E34E6" w:rsidRDefault="00BB0DD1">
          <w:pPr>
            <w:pStyle w:val="TDC3"/>
            <w:rPr>
              <w:rFonts w:eastAsiaTheme="minorEastAsia"/>
              <w:noProof/>
              <w:lang w:eastAsia="es-BO"/>
            </w:rPr>
          </w:pPr>
          <w:r>
            <w:rPr>
              <w:noProof/>
            </w:rPr>
            <w:fldChar w:fldCharType="begin"/>
          </w:r>
          <w:r>
            <w:rPr>
              <w:noProof/>
            </w:rPr>
            <w:instrText xml:space="preserve"> HYPERLINK \l "_Toc485290394" </w:instrText>
          </w:r>
          <w:r>
            <w:rPr>
              <w:noProof/>
            </w:rPr>
            <w:fldChar w:fldCharType="separate"/>
          </w:r>
          <w:r w:rsidR="004E34E6" w:rsidRPr="006F52EE">
            <w:rPr>
              <w:rStyle w:val="Hipervnculo"/>
              <w:noProof/>
            </w:rPr>
            <w:t>2.6.3</w:t>
          </w:r>
          <w:r w:rsidR="004E34E6">
            <w:rPr>
              <w:rFonts w:eastAsiaTheme="minorEastAsia"/>
              <w:noProof/>
              <w:lang w:eastAsia="es-BO"/>
            </w:rPr>
            <w:tab/>
          </w:r>
          <w:r w:rsidR="004E34E6" w:rsidRPr="006F52EE">
            <w:rPr>
              <w:rStyle w:val="Hipervnculo"/>
              <w:noProof/>
            </w:rPr>
            <w:t>factibilidad económica</w:t>
          </w:r>
          <w:r w:rsidR="004E34E6">
            <w:rPr>
              <w:noProof/>
              <w:webHidden/>
            </w:rPr>
            <w:tab/>
          </w:r>
          <w:r w:rsidR="004E34E6">
            <w:rPr>
              <w:noProof/>
              <w:webHidden/>
            </w:rPr>
            <w:fldChar w:fldCharType="begin"/>
          </w:r>
          <w:r w:rsidR="004E34E6">
            <w:rPr>
              <w:noProof/>
              <w:webHidden/>
            </w:rPr>
            <w:instrText xml:space="preserve"> PAGEREF _Toc485290394 \h </w:instrText>
          </w:r>
          <w:r w:rsidR="004E34E6">
            <w:rPr>
              <w:noProof/>
              <w:webHidden/>
            </w:rPr>
          </w:r>
          <w:r w:rsidR="004E34E6">
            <w:rPr>
              <w:noProof/>
              <w:webHidden/>
            </w:rPr>
            <w:fldChar w:fldCharType="separate"/>
          </w:r>
          <w:ins w:id="261" w:author="Luffi" w:date="2017-07-10T22:35:00Z">
            <w:r w:rsidR="00326F6A">
              <w:rPr>
                <w:noProof/>
                <w:webHidden/>
              </w:rPr>
              <w:t>54</w:t>
            </w:r>
          </w:ins>
          <w:ins w:id="262" w:author="Luffi" w:date="2017-07-10T21:02:00Z">
            <w:del w:id="263" w:author="Luffi" w:date="2017-07-10T22:35:00Z">
              <w:r w:rsidR="00B27AC1" w:rsidDel="00326F6A">
                <w:rPr>
                  <w:noProof/>
                  <w:webHidden/>
                </w:rPr>
                <w:delText>54</w:delText>
              </w:r>
            </w:del>
          </w:ins>
          <w:del w:id="264" w:author="Luffi" w:date="2017-07-10T22:35:00Z">
            <w:r w:rsidR="004E34E6" w:rsidDel="00326F6A">
              <w:rPr>
                <w:noProof/>
                <w:webHidden/>
              </w:rPr>
              <w:delText>50</w:delText>
            </w:r>
          </w:del>
          <w:r w:rsidR="004E34E6">
            <w:rPr>
              <w:noProof/>
              <w:webHidden/>
            </w:rPr>
            <w:fldChar w:fldCharType="end"/>
          </w:r>
          <w:r>
            <w:rPr>
              <w:noProof/>
            </w:rPr>
            <w:fldChar w:fldCharType="end"/>
          </w:r>
        </w:p>
        <w:p w14:paraId="3199488B" w14:textId="71ABCABF" w:rsidR="004E34E6" w:rsidRDefault="00BB0DD1">
          <w:pPr>
            <w:pStyle w:val="TDC2"/>
            <w:rPr>
              <w:rFonts w:eastAsiaTheme="minorEastAsia"/>
              <w:noProof/>
              <w:lang w:eastAsia="es-BO"/>
            </w:rPr>
          </w:pPr>
          <w:r>
            <w:rPr>
              <w:noProof/>
            </w:rPr>
            <w:fldChar w:fldCharType="begin"/>
          </w:r>
          <w:r>
            <w:rPr>
              <w:noProof/>
            </w:rPr>
            <w:instrText xml:space="preserve"> HYPERLINK \l "_Toc485290395" </w:instrText>
          </w:r>
          <w:r>
            <w:rPr>
              <w:noProof/>
            </w:rPr>
            <w:fldChar w:fldCharType="separate"/>
          </w:r>
          <w:r w:rsidR="004E34E6" w:rsidRPr="006F52EE">
            <w:rPr>
              <w:rStyle w:val="Hipervnculo"/>
              <w:noProof/>
            </w:rPr>
            <w:t>2.7</w:t>
          </w:r>
          <w:r w:rsidR="004E34E6">
            <w:rPr>
              <w:rFonts w:eastAsiaTheme="minorEastAsia"/>
              <w:noProof/>
              <w:lang w:eastAsia="es-BO"/>
            </w:rPr>
            <w:tab/>
          </w:r>
          <w:r w:rsidR="004E34E6" w:rsidRPr="006F52EE">
            <w:rPr>
              <w:rStyle w:val="Hipervnculo"/>
              <w:noProof/>
            </w:rPr>
            <w:t>MODELADO DEL SISTEMA PROPUESTO</w:t>
          </w:r>
          <w:r w:rsidR="004E34E6">
            <w:rPr>
              <w:noProof/>
              <w:webHidden/>
            </w:rPr>
            <w:tab/>
          </w:r>
          <w:r w:rsidR="004E34E6">
            <w:rPr>
              <w:noProof/>
              <w:webHidden/>
            </w:rPr>
            <w:fldChar w:fldCharType="begin"/>
          </w:r>
          <w:r w:rsidR="004E34E6">
            <w:rPr>
              <w:noProof/>
              <w:webHidden/>
            </w:rPr>
            <w:instrText xml:space="preserve"> PAGEREF _Toc485290395 \h </w:instrText>
          </w:r>
          <w:r w:rsidR="004E34E6">
            <w:rPr>
              <w:noProof/>
              <w:webHidden/>
            </w:rPr>
          </w:r>
          <w:r w:rsidR="004E34E6">
            <w:rPr>
              <w:noProof/>
              <w:webHidden/>
            </w:rPr>
            <w:fldChar w:fldCharType="separate"/>
          </w:r>
          <w:ins w:id="265" w:author="Luffi" w:date="2017-07-10T22:35:00Z">
            <w:r w:rsidR="00326F6A">
              <w:rPr>
                <w:noProof/>
                <w:webHidden/>
              </w:rPr>
              <w:t>56</w:t>
            </w:r>
          </w:ins>
          <w:ins w:id="266" w:author="Luffi" w:date="2017-07-10T21:02:00Z">
            <w:del w:id="267" w:author="Luffi" w:date="2017-07-10T22:35:00Z">
              <w:r w:rsidR="00B27AC1" w:rsidDel="00326F6A">
                <w:rPr>
                  <w:noProof/>
                  <w:webHidden/>
                </w:rPr>
                <w:delText>56</w:delText>
              </w:r>
            </w:del>
          </w:ins>
          <w:del w:id="268" w:author="Luffi" w:date="2017-07-10T22:35:00Z">
            <w:r w:rsidR="004E34E6" w:rsidDel="00326F6A">
              <w:rPr>
                <w:noProof/>
                <w:webHidden/>
              </w:rPr>
              <w:delText>52</w:delText>
            </w:r>
          </w:del>
          <w:r w:rsidR="004E34E6">
            <w:rPr>
              <w:noProof/>
              <w:webHidden/>
            </w:rPr>
            <w:fldChar w:fldCharType="end"/>
          </w:r>
          <w:r>
            <w:rPr>
              <w:noProof/>
            </w:rPr>
            <w:fldChar w:fldCharType="end"/>
          </w:r>
        </w:p>
        <w:p w14:paraId="6080BF55" w14:textId="668DF034" w:rsidR="004E34E6" w:rsidRDefault="00BB0DD1">
          <w:pPr>
            <w:pStyle w:val="TDC3"/>
            <w:rPr>
              <w:rFonts w:eastAsiaTheme="minorEastAsia"/>
              <w:noProof/>
              <w:lang w:eastAsia="es-BO"/>
            </w:rPr>
          </w:pPr>
          <w:r>
            <w:rPr>
              <w:noProof/>
            </w:rPr>
            <w:fldChar w:fldCharType="begin"/>
          </w:r>
          <w:r>
            <w:rPr>
              <w:noProof/>
            </w:rPr>
            <w:instrText xml:space="preserve"> HYPERLINK \l "_Toc485290396" </w:instrText>
          </w:r>
          <w:r>
            <w:rPr>
              <w:noProof/>
            </w:rPr>
            <w:fldChar w:fldCharType="separate"/>
          </w:r>
          <w:r w:rsidR="004E34E6" w:rsidRPr="006F52EE">
            <w:rPr>
              <w:rStyle w:val="Hipervnculo"/>
              <w:noProof/>
            </w:rPr>
            <w:t>2.7.1</w:t>
          </w:r>
          <w:r w:rsidR="004E34E6">
            <w:rPr>
              <w:rFonts w:eastAsiaTheme="minorEastAsia"/>
              <w:noProof/>
              <w:lang w:eastAsia="es-BO"/>
            </w:rPr>
            <w:tab/>
          </w:r>
          <w:r w:rsidR="004E34E6" w:rsidRPr="006F52EE">
            <w:rPr>
              <w:rStyle w:val="Hipervnculo"/>
              <w:noProof/>
            </w:rPr>
            <w:t>Modelo de análisis</w:t>
          </w:r>
          <w:r w:rsidR="004E34E6">
            <w:rPr>
              <w:noProof/>
              <w:webHidden/>
            </w:rPr>
            <w:tab/>
          </w:r>
          <w:r w:rsidR="004E34E6">
            <w:rPr>
              <w:noProof/>
              <w:webHidden/>
            </w:rPr>
            <w:fldChar w:fldCharType="begin"/>
          </w:r>
          <w:r w:rsidR="004E34E6">
            <w:rPr>
              <w:noProof/>
              <w:webHidden/>
            </w:rPr>
            <w:instrText xml:space="preserve"> PAGEREF _Toc485290396 \h </w:instrText>
          </w:r>
          <w:r w:rsidR="004E34E6">
            <w:rPr>
              <w:noProof/>
              <w:webHidden/>
            </w:rPr>
          </w:r>
          <w:r w:rsidR="004E34E6">
            <w:rPr>
              <w:noProof/>
              <w:webHidden/>
            </w:rPr>
            <w:fldChar w:fldCharType="separate"/>
          </w:r>
          <w:ins w:id="269" w:author="Luffi" w:date="2017-07-10T22:35:00Z">
            <w:r w:rsidR="00326F6A">
              <w:rPr>
                <w:noProof/>
                <w:webHidden/>
              </w:rPr>
              <w:t>56</w:t>
            </w:r>
          </w:ins>
          <w:ins w:id="270" w:author="Luffi" w:date="2017-07-10T21:02:00Z">
            <w:del w:id="271" w:author="Luffi" w:date="2017-07-10T22:35:00Z">
              <w:r w:rsidR="00B27AC1" w:rsidDel="00326F6A">
                <w:rPr>
                  <w:noProof/>
                  <w:webHidden/>
                </w:rPr>
                <w:delText>56</w:delText>
              </w:r>
            </w:del>
          </w:ins>
          <w:del w:id="272" w:author="Luffi" w:date="2017-07-10T22:35:00Z">
            <w:r w:rsidR="004E34E6" w:rsidDel="00326F6A">
              <w:rPr>
                <w:noProof/>
                <w:webHidden/>
              </w:rPr>
              <w:delText>52</w:delText>
            </w:r>
          </w:del>
          <w:r w:rsidR="004E34E6">
            <w:rPr>
              <w:noProof/>
              <w:webHidden/>
            </w:rPr>
            <w:fldChar w:fldCharType="end"/>
          </w:r>
          <w:r>
            <w:rPr>
              <w:noProof/>
            </w:rPr>
            <w:fldChar w:fldCharType="end"/>
          </w:r>
        </w:p>
        <w:p w14:paraId="4638FA9E" w14:textId="6E44ED9A" w:rsidR="004E34E6" w:rsidRDefault="00BB0DD1">
          <w:pPr>
            <w:pStyle w:val="TDC3"/>
            <w:rPr>
              <w:rFonts w:eastAsiaTheme="minorEastAsia"/>
              <w:noProof/>
              <w:lang w:eastAsia="es-BO"/>
            </w:rPr>
          </w:pPr>
          <w:r>
            <w:rPr>
              <w:noProof/>
            </w:rPr>
            <w:fldChar w:fldCharType="begin"/>
          </w:r>
          <w:r>
            <w:rPr>
              <w:noProof/>
            </w:rPr>
            <w:instrText xml:space="preserve"> HYPERLINK \l "_Toc485290397" </w:instrText>
          </w:r>
          <w:r>
            <w:rPr>
              <w:noProof/>
            </w:rPr>
            <w:fldChar w:fldCharType="separate"/>
          </w:r>
          <w:r w:rsidR="004E34E6" w:rsidRPr="006F52EE">
            <w:rPr>
              <w:rStyle w:val="Hipervnculo"/>
              <w:noProof/>
            </w:rPr>
            <w:t>2.7.2</w:t>
          </w:r>
          <w:r w:rsidR="004E34E6">
            <w:rPr>
              <w:rFonts w:eastAsiaTheme="minorEastAsia"/>
              <w:noProof/>
              <w:lang w:eastAsia="es-BO"/>
            </w:rPr>
            <w:tab/>
          </w:r>
          <w:r w:rsidR="004E34E6" w:rsidRPr="006F52EE">
            <w:rPr>
              <w:rStyle w:val="Hipervnculo"/>
              <w:noProof/>
            </w:rPr>
            <w:t>Diagrama Conceptual</w:t>
          </w:r>
          <w:r w:rsidR="004E34E6">
            <w:rPr>
              <w:noProof/>
              <w:webHidden/>
            </w:rPr>
            <w:tab/>
          </w:r>
          <w:r w:rsidR="004E34E6">
            <w:rPr>
              <w:noProof/>
              <w:webHidden/>
            </w:rPr>
            <w:fldChar w:fldCharType="begin"/>
          </w:r>
          <w:r w:rsidR="004E34E6">
            <w:rPr>
              <w:noProof/>
              <w:webHidden/>
            </w:rPr>
            <w:instrText xml:space="preserve"> PAGEREF _Toc485290397 \h </w:instrText>
          </w:r>
          <w:r w:rsidR="004E34E6">
            <w:rPr>
              <w:noProof/>
              <w:webHidden/>
            </w:rPr>
          </w:r>
          <w:r w:rsidR="004E34E6">
            <w:rPr>
              <w:noProof/>
              <w:webHidden/>
            </w:rPr>
            <w:fldChar w:fldCharType="separate"/>
          </w:r>
          <w:ins w:id="273" w:author="Luffi" w:date="2017-07-10T22:35:00Z">
            <w:r w:rsidR="00326F6A">
              <w:rPr>
                <w:noProof/>
                <w:webHidden/>
              </w:rPr>
              <w:t>66</w:t>
            </w:r>
          </w:ins>
          <w:ins w:id="274" w:author="Luffi" w:date="2017-07-10T21:02:00Z">
            <w:del w:id="275" w:author="Luffi" w:date="2017-07-10T22:35:00Z">
              <w:r w:rsidR="00B27AC1" w:rsidDel="00326F6A">
                <w:rPr>
                  <w:noProof/>
                  <w:webHidden/>
                </w:rPr>
                <w:delText>66</w:delText>
              </w:r>
            </w:del>
          </w:ins>
          <w:del w:id="276" w:author="Luffi" w:date="2017-07-10T22:35:00Z">
            <w:r w:rsidR="004E34E6" w:rsidDel="00326F6A">
              <w:rPr>
                <w:noProof/>
                <w:webHidden/>
              </w:rPr>
              <w:delText>62</w:delText>
            </w:r>
          </w:del>
          <w:r w:rsidR="004E34E6">
            <w:rPr>
              <w:noProof/>
              <w:webHidden/>
            </w:rPr>
            <w:fldChar w:fldCharType="end"/>
          </w:r>
          <w:r>
            <w:rPr>
              <w:noProof/>
            </w:rPr>
            <w:fldChar w:fldCharType="end"/>
          </w:r>
        </w:p>
        <w:p w14:paraId="12F357F7" w14:textId="655C30AB" w:rsidR="004E34E6" w:rsidRDefault="00BB0DD1">
          <w:pPr>
            <w:pStyle w:val="TDC2"/>
            <w:rPr>
              <w:rFonts w:eastAsiaTheme="minorEastAsia"/>
              <w:noProof/>
              <w:lang w:eastAsia="es-BO"/>
            </w:rPr>
          </w:pPr>
          <w:r>
            <w:rPr>
              <w:noProof/>
            </w:rPr>
            <w:fldChar w:fldCharType="begin"/>
          </w:r>
          <w:r>
            <w:rPr>
              <w:noProof/>
            </w:rPr>
            <w:instrText xml:space="preserve"> HYPERLINK \l "_Toc485290398" </w:instrText>
          </w:r>
          <w:r>
            <w:rPr>
              <w:noProof/>
            </w:rPr>
            <w:fldChar w:fldCharType="separate"/>
          </w:r>
          <w:r w:rsidR="004E34E6" w:rsidRPr="006F52EE">
            <w:rPr>
              <w:rStyle w:val="Hipervnculo"/>
              <w:noProof/>
            </w:rPr>
            <w:t>2.8</w:t>
          </w:r>
          <w:r w:rsidR="004E34E6">
            <w:rPr>
              <w:rFonts w:eastAsiaTheme="minorEastAsia"/>
              <w:noProof/>
              <w:lang w:eastAsia="es-BO"/>
            </w:rPr>
            <w:tab/>
          </w:r>
          <w:r w:rsidR="004E34E6" w:rsidRPr="006F52EE">
            <w:rPr>
              <w:rStyle w:val="Hipervnculo"/>
              <w:noProof/>
            </w:rPr>
            <w:t>MODELO DE DISEÑO</w:t>
          </w:r>
          <w:r w:rsidR="004E34E6">
            <w:rPr>
              <w:noProof/>
              <w:webHidden/>
            </w:rPr>
            <w:tab/>
          </w:r>
          <w:r w:rsidR="004E34E6">
            <w:rPr>
              <w:noProof/>
              <w:webHidden/>
            </w:rPr>
            <w:fldChar w:fldCharType="begin"/>
          </w:r>
          <w:r w:rsidR="004E34E6">
            <w:rPr>
              <w:noProof/>
              <w:webHidden/>
            </w:rPr>
            <w:instrText xml:space="preserve"> PAGEREF _Toc485290398 \h </w:instrText>
          </w:r>
          <w:r w:rsidR="004E34E6">
            <w:rPr>
              <w:noProof/>
              <w:webHidden/>
            </w:rPr>
          </w:r>
          <w:r w:rsidR="004E34E6">
            <w:rPr>
              <w:noProof/>
              <w:webHidden/>
            </w:rPr>
            <w:fldChar w:fldCharType="separate"/>
          </w:r>
          <w:ins w:id="277" w:author="Luffi" w:date="2017-07-10T22:35:00Z">
            <w:r w:rsidR="00326F6A">
              <w:rPr>
                <w:noProof/>
                <w:webHidden/>
              </w:rPr>
              <w:t>67</w:t>
            </w:r>
          </w:ins>
          <w:ins w:id="278" w:author="Luffi" w:date="2017-07-10T21:02:00Z">
            <w:del w:id="279" w:author="Luffi" w:date="2017-07-10T22:35:00Z">
              <w:r w:rsidR="00B27AC1" w:rsidDel="00326F6A">
                <w:rPr>
                  <w:noProof/>
                  <w:webHidden/>
                </w:rPr>
                <w:delText>67</w:delText>
              </w:r>
            </w:del>
          </w:ins>
          <w:del w:id="280" w:author="Luffi" w:date="2017-07-10T22:35:00Z">
            <w:r w:rsidR="004E34E6" w:rsidDel="00326F6A">
              <w:rPr>
                <w:noProof/>
                <w:webHidden/>
              </w:rPr>
              <w:delText>63</w:delText>
            </w:r>
          </w:del>
          <w:r w:rsidR="004E34E6">
            <w:rPr>
              <w:noProof/>
              <w:webHidden/>
            </w:rPr>
            <w:fldChar w:fldCharType="end"/>
          </w:r>
          <w:r>
            <w:rPr>
              <w:noProof/>
            </w:rPr>
            <w:fldChar w:fldCharType="end"/>
          </w:r>
        </w:p>
        <w:p w14:paraId="1C826D08" w14:textId="1CC3F68D" w:rsidR="004E34E6" w:rsidRDefault="00BB0DD1">
          <w:pPr>
            <w:pStyle w:val="TDC3"/>
            <w:rPr>
              <w:rFonts w:eastAsiaTheme="minorEastAsia"/>
              <w:noProof/>
              <w:lang w:eastAsia="es-BO"/>
            </w:rPr>
          </w:pPr>
          <w:r>
            <w:rPr>
              <w:noProof/>
            </w:rPr>
            <w:lastRenderedPageBreak/>
            <w:fldChar w:fldCharType="begin"/>
          </w:r>
          <w:r>
            <w:rPr>
              <w:noProof/>
            </w:rPr>
            <w:instrText xml:space="preserve"> HYPERLINK \l "_Toc485290399" </w:instrText>
          </w:r>
          <w:r>
            <w:rPr>
              <w:noProof/>
            </w:rPr>
            <w:fldChar w:fldCharType="separate"/>
          </w:r>
          <w:r w:rsidR="004E34E6" w:rsidRPr="006F52EE">
            <w:rPr>
              <w:rStyle w:val="Hipervnculo"/>
              <w:noProof/>
            </w:rPr>
            <w:t>2.8.1</w:t>
          </w:r>
          <w:r w:rsidR="004E34E6">
            <w:rPr>
              <w:rFonts w:eastAsiaTheme="minorEastAsia"/>
              <w:noProof/>
              <w:lang w:eastAsia="es-BO"/>
            </w:rPr>
            <w:tab/>
          </w:r>
          <w:r w:rsidR="004E34E6" w:rsidRPr="006F52EE">
            <w:rPr>
              <w:rStyle w:val="Hipervnculo"/>
              <w:noProof/>
            </w:rPr>
            <w:t>Modelo navegacional</w:t>
          </w:r>
          <w:r w:rsidR="004E34E6">
            <w:rPr>
              <w:noProof/>
              <w:webHidden/>
            </w:rPr>
            <w:tab/>
          </w:r>
          <w:r w:rsidR="004E34E6">
            <w:rPr>
              <w:noProof/>
              <w:webHidden/>
            </w:rPr>
            <w:fldChar w:fldCharType="begin"/>
          </w:r>
          <w:r w:rsidR="004E34E6">
            <w:rPr>
              <w:noProof/>
              <w:webHidden/>
            </w:rPr>
            <w:instrText xml:space="preserve"> PAGEREF _Toc485290399 \h </w:instrText>
          </w:r>
          <w:r w:rsidR="004E34E6">
            <w:rPr>
              <w:noProof/>
              <w:webHidden/>
            </w:rPr>
          </w:r>
          <w:r w:rsidR="004E34E6">
            <w:rPr>
              <w:noProof/>
              <w:webHidden/>
            </w:rPr>
            <w:fldChar w:fldCharType="separate"/>
          </w:r>
          <w:ins w:id="281" w:author="Luffi" w:date="2017-07-10T22:35:00Z">
            <w:r w:rsidR="00326F6A">
              <w:rPr>
                <w:noProof/>
                <w:webHidden/>
              </w:rPr>
              <w:t>67</w:t>
            </w:r>
          </w:ins>
          <w:ins w:id="282" w:author="Luffi" w:date="2017-07-10T21:02:00Z">
            <w:del w:id="283" w:author="Luffi" w:date="2017-07-10T22:35:00Z">
              <w:r w:rsidR="00B27AC1" w:rsidDel="00326F6A">
                <w:rPr>
                  <w:noProof/>
                  <w:webHidden/>
                </w:rPr>
                <w:delText>67</w:delText>
              </w:r>
            </w:del>
          </w:ins>
          <w:del w:id="284" w:author="Luffi" w:date="2017-07-10T22:35:00Z">
            <w:r w:rsidR="004E34E6" w:rsidDel="00326F6A">
              <w:rPr>
                <w:noProof/>
                <w:webHidden/>
              </w:rPr>
              <w:delText>63</w:delText>
            </w:r>
          </w:del>
          <w:r w:rsidR="004E34E6">
            <w:rPr>
              <w:noProof/>
              <w:webHidden/>
            </w:rPr>
            <w:fldChar w:fldCharType="end"/>
          </w:r>
          <w:r>
            <w:rPr>
              <w:noProof/>
            </w:rPr>
            <w:fldChar w:fldCharType="end"/>
          </w:r>
        </w:p>
        <w:p w14:paraId="529D9EA0" w14:textId="24D63E50" w:rsidR="004E34E6" w:rsidRDefault="00BB0DD1">
          <w:pPr>
            <w:pStyle w:val="TDC3"/>
            <w:rPr>
              <w:rFonts w:eastAsiaTheme="minorEastAsia"/>
              <w:noProof/>
              <w:lang w:eastAsia="es-BO"/>
            </w:rPr>
          </w:pPr>
          <w:r>
            <w:rPr>
              <w:noProof/>
            </w:rPr>
            <w:fldChar w:fldCharType="begin"/>
          </w:r>
          <w:r>
            <w:rPr>
              <w:noProof/>
            </w:rPr>
            <w:instrText xml:space="preserve"> HYPERLINK \l "_Toc485290400" </w:instrText>
          </w:r>
          <w:r>
            <w:rPr>
              <w:noProof/>
            </w:rPr>
            <w:fldChar w:fldCharType="separate"/>
          </w:r>
          <w:r w:rsidR="004E34E6" w:rsidRPr="006F52EE">
            <w:rPr>
              <w:rStyle w:val="Hipervnculo"/>
              <w:noProof/>
              <w:lang w:eastAsia="es-BO"/>
            </w:rPr>
            <w:t>2.8.2</w:t>
          </w:r>
          <w:r w:rsidR="004E34E6">
            <w:rPr>
              <w:rFonts w:eastAsiaTheme="minorEastAsia"/>
              <w:noProof/>
              <w:lang w:eastAsia="es-BO"/>
            </w:rPr>
            <w:tab/>
          </w:r>
          <w:r w:rsidR="004E34E6" w:rsidRPr="006F52EE">
            <w:rPr>
              <w:rStyle w:val="Hipervnculo"/>
              <w:noProof/>
              <w:lang w:eastAsia="es-BO"/>
            </w:rPr>
            <w:t>Modelo de Presentación</w:t>
          </w:r>
          <w:r w:rsidR="004E34E6">
            <w:rPr>
              <w:noProof/>
              <w:webHidden/>
            </w:rPr>
            <w:tab/>
          </w:r>
          <w:r w:rsidR="004E34E6">
            <w:rPr>
              <w:noProof/>
              <w:webHidden/>
            </w:rPr>
            <w:fldChar w:fldCharType="begin"/>
          </w:r>
          <w:r w:rsidR="004E34E6">
            <w:rPr>
              <w:noProof/>
              <w:webHidden/>
            </w:rPr>
            <w:instrText xml:space="preserve"> PAGEREF _Toc485290400 \h </w:instrText>
          </w:r>
          <w:r w:rsidR="004E34E6">
            <w:rPr>
              <w:noProof/>
              <w:webHidden/>
            </w:rPr>
          </w:r>
          <w:r w:rsidR="004E34E6">
            <w:rPr>
              <w:noProof/>
              <w:webHidden/>
            </w:rPr>
            <w:fldChar w:fldCharType="separate"/>
          </w:r>
          <w:ins w:id="285" w:author="Luffi" w:date="2017-07-10T22:35:00Z">
            <w:r w:rsidR="00326F6A">
              <w:rPr>
                <w:noProof/>
                <w:webHidden/>
              </w:rPr>
              <w:t>70</w:t>
            </w:r>
          </w:ins>
          <w:ins w:id="286" w:author="Luffi" w:date="2017-07-10T21:02:00Z">
            <w:del w:id="287" w:author="Luffi" w:date="2017-07-10T22:35:00Z">
              <w:r w:rsidR="00B27AC1" w:rsidDel="00326F6A">
                <w:rPr>
                  <w:noProof/>
                  <w:webHidden/>
                </w:rPr>
                <w:delText>70</w:delText>
              </w:r>
            </w:del>
          </w:ins>
          <w:del w:id="288" w:author="Luffi" w:date="2017-07-10T22:35:00Z">
            <w:r w:rsidR="004E34E6" w:rsidDel="00326F6A">
              <w:rPr>
                <w:noProof/>
                <w:webHidden/>
              </w:rPr>
              <w:delText>66</w:delText>
            </w:r>
          </w:del>
          <w:r w:rsidR="004E34E6">
            <w:rPr>
              <w:noProof/>
              <w:webHidden/>
            </w:rPr>
            <w:fldChar w:fldCharType="end"/>
          </w:r>
          <w:r>
            <w:rPr>
              <w:noProof/>
            </w:rPr>
            <w:fldChar w:fldCharType="end"/>
          </w:r>
        </w:p>
        <w:p w14:paraId="03DB4E59" w14:textId="4A215AA7" w:rsidR="004E34E6" w:rsidRDefault="00BB0DD1">
          <w:pPr>
            <w:pStyle w:val="TDC3"/>
            <w:rPr>
              <w:rFonts w:eastAsiaTheme="minorEastAsia"/>
              <w:noProof/>
              <w:lang w:eastAsia="es-BO"/>
            </w:rPr>
          </w:pPr>
          <w:r>
            <w:rPr>
              <w:noProof/>
            </w:rPr>
            <w:fldChar w:fldCharType="begin"/>
          </w:r>
          <w:r>
            <w:rPr>
              <w:noProof/>
            </w:rPr>
            <w:instrText xml:space="preserve"> HYPERLINK \l "_Toc485290401" </w:instrText>
          </w:r>
          <w:r>
            <w:rPr>
              <w:noProof/>
            </w:rPr>
            <w:fldChar w:fldCharType="separate"/>
          </w:r>
          <w:r w:rsidR="004E34E6" w:rsidRPr="006F52EE">
            <w:rPr>
              <w:rStyle w:val="Hipervnculo"/>
              <w:noProof/>
              <w:lang w:eastAsia="es-BO"/>
            </w:rPr>
            <w:t>2.8.3</w:t>
          </w:r>
          <w:r w:rsidR="004E34E6">
            <w:rPr>
              <w:rFonts w:eastAsiaTheme="minorEastAsia"/>
              <w:noProof/>
              <w:lang w:eastAsia="es-BO"/>
            </w:rPr>
            <w:tab/>
          </w:r>
          <w:r w:rsidR="004E34E6" w:rsidRPr="006F52EE">
            <w:rPr>
              <w:rStyle w:val="Hipervnculo"/>
              <w:noProof/>
              <w:lang w:eastAsia="es-BO"/>
            </w:rPr>
            <w:t>Diseño de base de datos</w:t>
          </w:r>
          <w:r w:rsidR="004E34E6">
            <w:rPr>
              <w:noProof/>
              <w:webHidden/>
            </w:rPr>
            <w:tab/>
          </w:r>
          <w:r w:rsidR="004E34E6">
            <w:rPr>
              <w:noProof/>
              <w:webHidden/>
            </w:rPr>
            <w:fldChar w:fldCharType="begin"/>
          </w:r>
          <w:r w:rsidR="004E34E6">
            <w:rPr>
              <w:noProof/>
              <w:webHidden/>
            </w:rPr>
            <w:instrText xml:space="preserve"> PAGEREF _Toc485290401 \h </w:instrText>
          </w:r>
          <w:r w:rsidR="004E34E6">
            <w:rPr>
              <w:noProof/>
              <w:webHidden/>
            </w:rPr>
          </w:r>
          <w:r w:rsidR="004E34E6">
            <w:rPr>
              <w:noProof/>
              <w:webHidden/>
            </w:rPr>
            <w:fldChar w:fldCharType="separate"/>
          </w:r>
          <w:ins w:id="289" w:author="Luffi" w:date="2017-07-10T22:35:00Z">
            <w:r w:rsidR="00326F6A">
              <w:rPr>
                <w:noProof/>
                <w:webHidden/>
              </w:rPr>
              <w:t>73</w:t>
            </w:r>
          </w:ins>
          <w:ins w:id="290" w:author="Luffi" w:date="2017-07-10T21:02:00Z">
            <w:del w:id="291" w:author="Luffi" w:date="2017-07-10T22:35:00Z">
              <w:r w:rsidR="00B27AC1" w:rsidDel="00326F6A">
                <w:rPr>
                  <w:noProof/>
                  <w:webHidden/>
                </w:rPr>
                <w:delText>73</w:delText>
              </w:r>
            </w:del>
          </w:ins>
          <w:del w:id="292" w:author="Luffi" w:date="2017-07-10T22:35:00Z">
            <w:r w:rsidR="004E34E6" w:rsidDel="00326F6A">
              <w:rPr>
                <w:noProof/>
                <w:webHidden/>
              </w:rPr>
              <w:delText>69</w:delText>
            </w:r>
          </w:del>
          <w:r w:rsidR="004E34E6">
            <w:rPr>
              <w:noProof/>
              <w:webHidden/>
            </w:rPr>
            <w:fldChar w:fldCharType="end"/>
          </w:r>
          <w:r>
            <w:rPr>
              <w:noProof/>
            </w:rPr>
            <w:fldChar w:fldCharType="end"/>
          </w:r>
        </w:p>
        <w:p w14:paraId="0F59673B" w14:textId="7C9F9F77" w:rsidR="004E34E6" w:rsidRDefault="00BB0DD1">
          <w:pPr>
            <w:pStyle w:val="TDC1"/>
            <w:rPr>
              <w:rFonts w:eastAsiaTheme="minorEastAsia"/>
              <w:noProof/>
              <w:lang w:eastAsia="es-BO"/>
            </w:rPr>
          </w:pPr>
          <w:r>
            <w:rPr>
              <w:noProof/>
            </w:rPr>
            <w:fldChar w:fldCharType="begin"/>
          </w:r>
          <w:r>
            <w:rPr>
              <w:noProof/>
            </w:rPr>
            <w:instrText xml:space="preserve"> HYPERLINK \l "_Toc485290402" </w:instrText>
          </w:r>
          <w:r>
            <w:rPr>
              <w:noProof/>
            </w:rPr>
            <w:fldChar w:fldCharType="separate"/>
          </w:r>
          <w:r w:rsidR="004E34E6" w:rsidRPr="006F52EE">
            <w:rPr>
              <w:rStyle w:val="Hipervnculo"/>
              <w:noProof/>
            </w:rPr>
            <w:t>CAPÍTULO III. IMPLEMENTACIÓN Y PRUEBAS</w:t>
          </w:r>
          <w:r w:rsidR="004E34E6">
            <w:rPr>
              <w:noProof/>
              <w:webHidden/>
            </w:rPr>
            <w:tab/>
          </w:r>
          <w:r w:rsidR="004E34E6">
            <w:rPr>
              <w:noProof/>
              <w:webHidden/>
            </w:rPr>
            <w:fldChar w:fldCharType="begin"/>
          </w:r>
          <w:r w:rsidR="004E34E6">
            <w:rPr>
              <w:noProof/>
              <w:webHidden/>
            </w:rPr>
            <w:instrText xml:space="preserve"> PAGEREF _Toc485290402 \h </w:instrText>
          </w:r>
          <w:r w:rsidR="004E34E6">
            <w:rPr>
              <w:noProof/>
              <w:webHidden/>
            </w:rPr>
          </w:r>
          <w:r w:rsidR="004E34E6">
            <w:rPr>
              <w:noProof/>
              <w:webHidden/>
            </w:rPr>
            <w:fldChar w:fldCharType="separate"/>
          </w:r>
          <w:ins w:id="293" w:author="Luffi" w:date="2017-07-10T22:35:00Z">
            <w:r w:rsidR="00326F6A">
              <w:rPr>
                <w:noProof/>
                <w:webHidden/>
              </w:rPr>
              <w:t>75</w:t>
            </w:r>
          </w:ins>
          <w:ins w:id="294" w:author="Luffi" w:date="2017-07-10T21:02:00Z">
            <w:del w:id="295" w:author="Luffi" w:date="2017-07-10T22:35:00Z">
              <w:r w:rsidR="00B27AC1" w:rsidDel="00326F6A">
                <w:rPr>
                  <w:noProof/>
                  <w:webHidden/>
                </w:rPr>
                <w:delText>75</w:delText>
              </w:r>
            </w:del>
          </w:ins>
          <w:del w:id="296" w:author="Luffi" w:date="2017-07-10T22:35:00Z">
            <w:r w:rsidR="004E34E6" w:rsidDel="00326F6A">
              <w:rPr>
                <w:noProof/>
                <w:webHidden/>
              </w:rPr>
              <w:delText>71</w:delText>
            </w:r>
          </w:del>
          <w:r w:rsidR="004E34E6">
            <w:rPr>
              <w:noProof/>
              <w:webHidden/>
            </w:rPr>
            <w:fldChar w:fldCharType="end"/>
          </w:r>
          <w:r>
            <w:rPr>
              <w:noProof/>
            </w:rPr>
            <w:fldChar w:fldCharType="end"/>
          </w:r>
        </w:p>
        <w:p w14:paraId="73D9ED11" w14:textId="12B5A087" w:rsidR="004E34E6" w:rsidRDefault="00BB0DD1">
          <w:pPr>
            <w:pStyle w:val="TDC2"/>
            <w:rPr>
              <w:rFonts w:eastAsiaTheme="minorEastAsia"/>
              <w:noProof/>
              <w:lang w:eastAsia="es-BO"/>
            </w:rPr>
          </w:pPr>
          <w:r>
            <w:rPr>
              <w:noProof/>
            </w:rPr>
            <w:fldChar w:fldCharType="begin"/>
          </w:r>
          <w:r>
            <w:rPr>
              <w:noProof/>
            </w:rPr>
            <w:instrText xml:space="preserve"> HYPERLINK \l "_Toc485290404" </w:instrText>
          </w:r>
          <w:r>
            <w:rPr>
              <w:noProof/>
            </w:rPr>
            <w:fldChar w:fldCharType="separate"/>
          </w:r>
          <w:r w:rsidR="004E34E6" w:rsidRPr="006F52EE">
            <w:rPr>
              <w:rStyle w:val="Hipervnculo"/>
              <w:noProof/>
            </w:rPr>
            <w:t>3.1</w:t>
          </w:r>
          <w:r w:rsidR="004E34E6">
            <w:rPr>
              <w:rFonts w:eastAsiaTheme="minorEastAsia"/>
              <w:noProof/>
              <w:lang w:eastAsia="es-BO"/>
            </w:rPr>
            <w:tab/>
          </w:r>
          <w:r w:rsidR="004E34E6" w:rsidRPr="006F52EE">
            <w:rPr>
              <w:rStyle w:val="Hipervnculo"/>
              <w:noProof/>
            </w:rPr>
            <w:t>INTRODUCCIÓN</w:t>
          </w:r>
          <w:r w:rsidR="004E34E6">
            <w:rPr>
              <w:noProof/>
              <w:webHidden/>
            </w:rPr>
            <w:tab/>
          </w:r>
          <w:r w:rsidR="004E34E6">
            <w:rPr>
              <w:noProof/>
              <w:webHidden/>
            </w:rPr>
            <w:fldChar w:fldCharType="begin"/>
          </w:r>
          <w:r w:rsidR="004E34E6">
            <w:rPr>
              <w:noProof/>
              <w:webHidden/>
            </w:rPr>
            <w:instrText xml:space="preserve"> PAGEREF _Toc485290404 \h </w:instrText>
          </w:r>
          <w:r w:rsidR="004E34E6">
            <w:rPr>
              <w:noProof/>
              <w:webHidden/>
            </w:rPr>
          </w:r>
          <w:r w:rsidR="004E34E6">
            <w:rPr>
              <w:noProof/>
              <w:webHidden/>
            </w:rPr>
            <w:fldChar w:fldCharType="separate"/>
          </w:r>
          <w:ins w:id="297" w:author="Luffi" w:date="2017-07-10T22:35:00Z">
            <w:r w:rsidR="00326F6A">
              <w:rPr>
                <w:noProof/>
                <w:webHidden/>
              </w:rPr>
              <w:t>75</w:t>
            </w:r>
          </w:ins>
          <w:ins w:id="298" w:author="Luffi" w:date="2017-07-10T21:02:00Z">
            <w:del w:id="299" w:author="Luffi" w:date="2017-07-10T22:35:00Z">
              <w:r w:rsidR="00B27AC1" w:rsidDel="00326F6A">
                <w:rPr>
                  <w:noProof/>
                  <w:webHidden/>
                </w:rPr>
                <w:delText>75</w:delText>
              </w:r>
            </w:del>
          </w:ins>
          <w:del w:id="300" w:author="Luffi" w:date="2017-07-10T22:35:00Z">
            <w:r w:rsidR="004E34E6" w:rsidDel="00326F6A">
              <w:rPr>
                <w:noProof/>
                <w:webHidden/>
              </w:rPr>
              <w:delText>71</w:delText>
            </w:r>
          </w:del>
          <w:r w:rsidR="004E34E6">
            <w:rPr>
              <w:noProof/>
              <w:webHidden/>
            </w:rPr>
            <w:fldChar w:fldCharType="end"/>
          </w:r>
          <w:r>
            <w:rPr>
              <w:noProof/>
            </w:rPr>
            <w:fldChar w:fldCharType="end"/>
          </w:r>
        </w:p>
        <w:p w14:paraId="0A688C95" w14:textId="5CDC1E1A" w:rsidR="004E34E6" w:rsidRDefault="00BB0DD1">
          <w:pPr>
            <w:pStyle w:val="TDC2"/>
            <w:rPr>
              <w:rFonts w:eastAsiaTheme="minorEastAsia"/>
              <w:noProof/>
              <w:lang w:eastAsia="es-BO"/>
            </w:rPr>
          </w:pPr>
          <w:r>
            <w:rPr>
              <w:noProof/>
            </w:rPr>
            <w:fldChar w:fldCharType="begin"/>
          </w:r>
          <w:r>
            <w:rPr>
              <w:noProof/>
            </w:rPr>
            <w:instrText xml:space="preserve"> HYPERLINK \l "_Toc485290405" </w:instrText>
          </w:r>
          <w:r>
            <w:rPr>
              <w:noProof/>
            </w:rPr>
            <w:fldChar w:fldCharType="separate"/>
          </w:r>
          <w:r w:rsidR="004E34E6" w:rsidRPr="006F52EE">
            <w:rPr>
              <w:rStyle w:val="Hipervnculo"/>
              <w:noProof/>
            </w:rPr>
            <w:t>3.2</w:t>
          </w:r>
          <w:r w:rsidR="004E34E6">
            <w:rPr>
              <w:rFonts w:eastAsiaTheme="minorEastAsia"/>
              <w:noProof/>
              <w:lang w:eastAsia="es-BO"/>
            </w:rPr>
            <w:tab/>
          </w:r>
          <w:r w:rsidR="004E34E6" w:rsidRPr="006F52EE">
            <w:rPr>
              <w:rStyle w:val="Hipervnculo"/>
              <w:noProof/>
            </w:rPr>
            <w:t>MODELO DE IMPLEMENTACIÓN</w:t>
          </w:r>
          <w:r w:rsidR="004E34E6">
            <w:rPr>
              <w:noProof/>
              <w:webHidden/>
            </w:rPr>
            <w:tab/>
          </w:r>
          <w:r w:rsidR="004E34E6">
            <w:rPr>
              <w:noProof/>
              <w:webHidden/>
            </w:rPr>
            <w:fldChar w:fldCharType="begin"/>
          </w:r>
          <w:r w:rsidR="004E34E6">
            <w:rPr>
              <w:noProof/>
              <w:webHidden/>
            </w:rPr>
            <w:instrText xml:space="preserve"> PAGEREF _Toc485290405 \h </w:instrText>
          </w:r>
          <w:r w:rsidR="004E34E6">
            <w:rPr>
              <w:noProof/>
              <w:webHidden/>
            </w:rPr>
          </w:r>
          <w:r w:rsidR="004E34E6">
            <w:rPr>
              <w:noProof/>
              <w:webHidden/>
            </w:rPr>
            <w:fldChar w:fldCharType="separate"/>
          </w:r>
          <w:ins w:id="301" w:author="Luffi" w:date="2017-07-10T22:35:00Z">
            <w:r w:rsidR="00326F6A">
              <w:rPr>
                <w:noProof/>
                <w:webHidden/>
              </w:rPr>
              <w:t>75</w:t>
            </w:r>
          </w:ins>
          <w:ins w:id="302" w:author="Luffi" w:date="2017-07-10T21:02:00Z">
            <w:del w:id="303" w:author="Luffi" w:date="2017-07-10T22:35:00Z">
              <w:r w:rsidR="00B27AC1" w:rsidDel="00326F6A">
                <w:rPr>
                  <w:noProof/>
                  <w:webHidden/>
                </w:rPr>
                <w:delText>75</w:delText>
              </w:r>
            </w:del>
          </w:ins>
          <w:del w:id="304" w:author="Luffi" w:date="2017-07-10T22:35:00Z">
            <w:r w:rsidR="004E34E6" w:rsidDel="00326F6A">
              <w:rPr>
                <w:noProof/>
                <w:webHidden/>
              </w:rPr>
              <w:delText>71</w:delText>
            </w:r>
          </w:del>
          <w:r w:rsidR="004E34E6">
            <w:rPr>
              <w:noProof/>
              <w:webHidden/>
            </w:rPr>
            <w:fldChar w:fldCharType="end"/>
          </w:r>
          <w:r>
            <w:rPr>
              <w:noProof/>
            </w:rPr>
            <w:fldChar w:fldCharType="end"/>
          </w:r>
        </w:p>
        <w:p w14:paraId="67E5D6B7" w14:textId="037BBB18" w:rsidR="004E34E6" w:rsidRDefault="00BB0DD1">
          <w:pPr>
            <w:pStyle w:val="TDC3"/>
            <w:rPr>
              <w:rFonts w:eastAsiaTheme="minorEastAsia"/>
              <w:noProof/>
              <w:lang w:eastAsia="es-BO"/>
            </w:rPr>
          </w:pPr>
          <w:r>
            <w:rPr>
              <w:noProof/>
            </w:rPr>
            <w:fldChar w:fldCharType="begin"/>
          </w:r>
          <w:r>
            <w:rPr>
              <w:noProof/>
            </w:rPr>
            <w:instrText xml:space="preserve"> HYPERLINK \l "_Toc485290406" </w:instrText>
          </w:r>
          <w:r>
            <w:rPr>
              <w:noProof/>
            </w:rPr>
            <w:fldChar w:fldCharType="separate"/>
          </w:r>
          <w:r w:rsidR="004E34E6" w:rsidRPr="006F52EE">
            <w:rPr>
              <w:rStyle w:val="Hipervnculo"/>
              <w:noProof/>
            </w:rPr>
            <w:t>3.2.1</w:t>
          </w:r>
          <w:r w:rsidR="004E34E6">
            <w:rPr>
              <w:rFonts w:eastAsiaTheme="minorEastAsia"/>
              <w:noProof/>
              <w:lang w:eastAsia="es-BO"/>
            </w:rPr>
            <w:tab/>
          </w:r>
          <w:r w:rsidR="004E34E6" w:rsidRPr="006F52EE">
            <w:rPr>
              <w:rStyle w:val="Hipervnculo"/>
              <w:noProof/>
            </w:rPr>
            <w:t>Diagrama de componentes</w:t>
          </w:r>
          <w:r w:rsidR="004E34E6">
            <w:rPr>
              <w:noProof/>
              <w:webHidden/>
            </w:rPr>
            <w:tab/>
          </w:r>
          <w:r w:rsidR="004E34E6">
            <w:rPr>
              <w:noProof/>
              <w:webHidden/>
            </w:rPr>
            <w:fldChar w:fldCharType="begin"/>
          </w:r>
          <w:r w:rsidR="004E34E6">
            <w:rPr>
              <w:noProof/>
              <w:webHidden/>
            </w:rPr>
            <w:instrText xml:space="preserve"> PAGEREF _Toc485290406 \h </w:instrText>
          </w:r>
          <w:r w:rsidR="004E34E6">
            <w:rPr>
              <w:noProof/>
              <w:webHidden/>
            </w:rPr>
          </w:r>
          <w:r w:rsidR="004E34E6">
            <w:rPr>
              <w:noProof/>
              <w:webHidden/>
            </w:rPr>
            <w:fldChar w:fldCharType="separate"/>
          </w:r>
          <w:ins w:id="305" w:author="Luffi" w:date="2017-07-10T22:35:00Z">
            <w:r w:rsidR="00326F6A">
              <w:rPr>
                <w:noProof/>
                <w:webHidden/>
              </w:rPr>
              <w:t>75</w:t>
            </w:r>
          </w:ins>
          <w:ins w:id="306" w:author="Luffi" w:date="2017-07-10T21:02:00Z">
            <w:del w:id="307" w:author="Luffi" w:date="2017-07-10T22:35:00Z">
              <w:r w:rsidR="00B27AC1" w:rsidDel="00326F6A">
                <w:rPr>
                  <w:noProof/>
                  <w:webHidden/>
                </w:rPr>
                <w:delText>75</w:delText>
              </w:r>
            </w:del>
          </w:ins>
          <w:del w:id="308" w:author="Luffi" w:date="2017-07-10T22:35:00Z">
            <w:r w:rsidR="004E34E6" w:rsidDel="00326F6A">
              <w:rPr>
                <w:noProof/>
                <w:webHidden/>
              </w:rPr>
              <w:delText>71</w:delText>
            </w:r>
          </w:del>
          <w:r w:rsidR="004E34E6">
            <w:rPr>
              <w:noProof/>
              <w:webHidden/>
            </w:rPr>
            <w:fldChar w:fldCharType="end"/>
          </w:r>
          <w:r>
            <w:rPr>
              <w:noProof/>
            </w:rPr>
            <w:fldChar w:fldCharType="end"/>
          </w:r>
        </w:p>
        <w:p w14:paraId="776B1939" w14:textId="3CC52D8F" w:rsidR="004E34E6" w:rsidRDefault="00BB0DD1">
          <w:pPr>
            <w:pStyle w:val="TDC3"/>
            <w:rPr>
              <w:rFonts w:eastAsiaTheme="minorEastAsia"/>
              <w:noProof/>
              <w:lang w:eastAsia="es-BO"/>
            </w:rPr>
          </w:pPr>
          <w:r>
            <w:rPr>
              <w:noProof/>
            </w:rPr>
            <w:fldChar w:fldCharType="begin"/>
          </w:r>
          <w:r>
            <w:rPr>
              <w:noProof/>
            </w:rPr>
            <w:instrText xml:space="preserve"> HYPERLINK \l "_Toc485290407" </w:instrText>
          </w:r>
          <w:r>
            <w:rPr>
              <w:noProof/>
            </w:rPr>
            <w:fldChar w:fldCharType="separate"/>
          </w:r>
          <w:r w:rsidR="004E34E6" w:rsidRPr="006F52EE">
            <w:rPr>
              <w:rStyle w:val="Hipervnculo"/>
              <w:noProof/>
            </w:rPr>
            <w:t>3.2.2</w:t>
          </w:r>
          <w:r w:rsidR="004E34E6">
            <w:rPr>
              <w:rFonts w:eastAsiaTheme="minorEastAsia"/>
              <w:noProof/>
              <w:lang w:eastAsia="es-BO"/>
            </w:rPr>
            <w:tab/>
          </w:r>
          <w:r w:rsidR="004E34E6" w:rsidRPr="006F52EE">
            <w:rPr>
              <w:rStyle w:val="Hipervnculo"/>
              <w:noProof/>
            </w:rPr>
            <w:t>Diagrama de despliegue</w:t>
          </w:r>
          <w:r w:rsidR="004E34E6">
            <w:rPr>
              <w:noProof/>
              <w:webHidden/>
            </w:rPr>
            <w:tab/>
          </w:r>
          <w:r w:rsidR="004E34E6">
            <w:rPr>
              <w:noProof/>
              <w:webHidden/>
            </w:rPr>
            <w:fldChar w:fldCharType="begin"/>
          </w:r>
          <w:r w:rsidR="004E34E6">
            <w:rPr>
              <w:noProof/>
              <w:webHidden/>
            </w:rPr>
            <w:instrText xml:space="preserve"> PAGEREF _Toc485290407 \h </w:instrText>
          </w:r>
          <w:r w:rsidR="004E34E6">
            <w:rPr>
              <w:noProof/>
              <w:webHidden/>
            </w:rPr>
          </w:r>
          <w:r w:rsidR="004E34E6">
            <w:rPr>
              <w:noProof/>
              <w:webHidden/>
            </w:rPr>
            <w:fldChar w:fldCharType="separate"/>
          </w:r>
          <w:ins w:id="309" w:author="Luffi" w:date="2017-07-10T22:35:00Z">
            <w:r w:rsidR="00326F6A">
              <w:rPr>
                <w:noProof/>
                <w:webHidden/>
              </w:rPr>
              <w:t>76</w:t>
            </w:r>
          </w:ins>
          <w:ins w:id="310" w:author="Luffi" w:date="2017-07-10T21:02:00Z">
            <w:del w:id="311" w:author="Luffi" w:date="2017-07-10T22:35:00Z">
              <w:r w:rsidR="00B27AC1" w:rsidDel="00326F6A">
                <w:rPr>
                  <w:noProof/>
                  <w:webHidden/>
                </w:rPr>
                <w:delText>76</w:delText>
              </w:r>
            </w:del>
          </w:ins>
          <w:del w:id="312" w:author="Luffi" w:date="2017-07-10T22:35:00Z">
            <w:r w:rsidR="004E34E6" w:rsidDel="00326F6A">
              <w:rPr>
                <w:noProof/>
                <w:webHidden/>
              </w:rPr>
              <w:delText>72</w:delText>
            </w:r>
          </w:del>
          <w:r w:rsidR="004E34E6">
            <w:rPr>
              <w:noProof/>
              <w:webHidden/>
            </w:rPr>
            <w:fldChar w:fldCharType="end"/>
          </w:r>
          <w:r>
            <w:rPr>
              <w:noProof/>
            </w:rPr>
            <w:fldChar w:fldCharType="end"/>
          </w:r>
        </w:p>
        <w:p w14:paraId="62B38B61" w14:textId="7371965F" w:rsidR="004E34E6" w:rsidRDefault="00BB0DD1">
          <w:pPr>
            <w:pStyle w:val="TDC3"/>
            <w:rPr>
              <w:rFonts w:eastAsiaTheme="minorEastAsia"/>
              <w:noProof/>
              <w:lang w:eastAsia="es-BO"/>
            </w:rPr>
          </w:pPr>
          <w:r>
            <w:rPr>
              <w:noProof/>
            </w:rPr>
            <w:fldChar w:fldCharType="begin"/>
          </w:r>
          <w:r>
            <w:rPr>
              <w:noProof/>
            </w:rPr>
            <w:instrText xml:space="preserve"> HYPERLINK \l "_Toc485290408" </w:instrText>
          </w:r>
          <w:r>
            <w:rPr>
              <w:noProof/>
            </w:rPr>
            <w:fldChar w:fldCharType="separate"/>
          </w:r>
          <w:r w:rsidR="004E34E6" w:rsidRPr="006F52EE">
            <w:rPr>
              <w:rStyle w:val="Hipervnculo"/>
              <w:noProof/>
            </w:rPr>
            <w:t>3.2.3</w:t>
          </w:r>
          <w:r w:rsidR="004E34E6">
            <w:rPr>
              <w:rFonts w:eastAsiaTheme="minorEastAsia"/>
              <w:noProof/>
              <w:lang w:eastAsia="es-BO"/>
            </w:rPr>
            <w:tab/>
          </w:r>
          <w:r w:rsidR="004E34E6" w:rsidRPr="006F52EE">
            <w:rPr>
              <w:rStyle w:val="Hipervnculo"/>
              <w:noProof/>
            </w:rPr>
            <w:t>Interfaces del sistema</w:t>
          </w:r>
          <w:r w:rsidR="004E34E6">
            <w:rPr>
              <w:noProof/>
              <w:webHidden/>
            </w:rPr>
            <w:tab/>
          </w:r>
          <w:r w:rsidR="004E34E6">
            <w:rPr>
              <w:noProof/>
              <w:webHidden/>
            </w:rPr>
            <w:fldChar w:fldCharType="begin"/>
          </w:r>
          <w:r w:rsidR="004E34E6">
            <w:rPr>
              <w:noProof/>
              <w:webHidden/>
            </w:rPr>
            <w:instrText xml:space="preserve"> PAGEREF _Toc485290408 \h </w:instrText>
          </w:r>
          <w:r w:rsidR="004E34E6">
            <w:rPr>
              <w:noProof/>
              <w:webHidden/>
            </w:rPr>
          </w:r>
          <w:r w:rsidR="004E34E6">
            <w:rPr>
              <w:noProof/>
              <w:webHidden/>
            </w:rPr>
            <w:fldChar w:fldCharType="separate"/>
          </w:r>
          <w:ins w:id="313" w:author="Luffi" w:date="2017-07-10T22:35:00Z">
            <w:r w:rsidR="00326F6A">
              <w:rPr>
                <w:noProof/>
                <w:webHidden/>
              </w:rPr>
              <w:t>77</w:t>
            </w:r>
          </w:ins>
          <w:ins w:id="314" w:author="Luffi" w:date="2017-07-10T21:02:00Z">
            <w:del w:id="315" w:author="Luffi" w:date="2017-07-10T22:35:00Z">
              <w:r w:rsidR="00B27AC1" w:rsidDel="00326F6A">
                <w:rPr>
                  <w:noProof/>
                  <w:webHidden/>
                </w:rPr>
                <w:delText>77</w:delText>
              </w:r>
            </w:del>
          </w:ins>
          <w:del w:id="316" w:author="Luffi" w:date="2017-07-10T22:35:00Z">
            <w:r w:rsidR="004E34E6" w:rsidDel="00326F6A">
              <w:rPr>
                <w:noProof/>
                <w:webHidden/>
              </w:rPr>
              <w:delText>73</w:delText>
            </w:r>
          </w:del>
          <w:r w:rsidR="004E34E6">
            <w:rPr>
              <w:noProof/>
              <w:webHidden/>
            </w:rPr>
            <w:fldChar w:fldCharType="end"/>
          </w:r>
          <w:r>
            <w:rPr>
              <w:noProof/>
            </w:rPr>
            <w:fldChar w:fldCharType="end"/>
          </w:r>
        </w:p>
        <w:p w14:paraId="1CF6E2D4" w14:textId="67A2A907" w:rsidR="004E34E6" w:rsidRDefault="00BB0DD1">
          <w:pPr>
            <w:pStyle w:val="TDC3"/>
            <w:rPr>
              <w:rFonts w:eastAsiaTheme="minorEastAsia"/>
              <w:noProof/>
              <w:lang w:eastAsia="es-BO"/>
            </w:rPr>
          </w:pPr>
          <w:r>
            <w:rPr>
              <w:noProof/>
            </w:rPr>
            <w:fldChar w:fldCharType="begin"/>
          </w:r>
          <w:r>
            <w:rPr>
              <w:noProof/>
            </w:rPr>
            <w:instrText xml:space="preserve"> HYPERLINK \l "_Toc485290409" </w:instrText>
          </w:r>
          <w:r>
            <w:rPr>
              <w:noProof/>
            </w:rPr>
            <w:fldChar w:fldCharType="separate"/>
          </w:r>
          <w:r w:rsidR="004E34E6" w:rsidRPr="006F52EE">
            <w:rPr>
              <w:rStyle w:val="Hipervnculo"/>
              <w:noProof/>
            </w:rPr>
            <w:t>3.2.4</w:t>
          </w:r>
          <w:r w:rsidR="004E34E6">
            <w:rPr>
              <w:rFonts w:eastAsiaTheme="minorEastAsia"/>
              <w:noProof/>
              <w:lang w:eastAsia="es-BO"/>
            </w:rPr>
            <w:tab/>
          </w:r>
          <w:r w:rsidR="004E34E6" w:rsidRPr="006F52EE">
            <w:rPr>
              <w:rStyle w:val="Hipervnculo"/>
              <w:noProof/>
            </w:rPr>
            <w:t>Pruebas</w:t>
          </w:r>
          <w:r w:rsidR="004E34E6">
            <w:rPr>
              <w:noProof/>
              <w:webHidden/>
            </w:rPr>
            <w:tab/>
          </w:r>
          <w:r w:rsidR="004E34E6">
            <w:rPr>
              <w:noProof/>
              <w:webHidden/>
            </w:rPr>
            <w:fldChar w:fldCharType="begin"/>
          </w:r>
          <w:r w:rsidR="004E34E6">
            <w:rPr>
              <w:noProof/>
              <w:webHidden/>
            </w:rPr>
            <w:instrText xml:space="preserve"> PAGEREF _Toc485290409 \h </w:instrText>
          </w:r>
          <w:r w:rsidR="004E34E6">
            <w:rPr>
              <w:noProof/>
              <w:webHidden/>
            </w:rPr>
          </w:r>
          <w:r w:rsidR="004E34E6">
            <w:rPr>
              <w:noProof/>
              <w:webHidden/>
            </w:rPr>
            <w:fldChar w:fldCharType="separate"/>
          </w:r>
          <w:ins w:id="317" w:author="Luffi" w:date="2017-07-10T22:35:00Z">
            <w:r w:rsidR="00326F6A">
              <w:rPr>
                <w:noProof/>
                <w:webHidden/>
              </w:rPr>
              <w:t>92</w:t>
            </w:r>
          </w:ins>
          <w:ins w:id="318" w:author="Luffi" w:date="2017-07-10T21:02:00Z">
            <w:del w:id="319" w:author="Luffi" w:date="2017-07-10T22:35:00Z">
              <w:r w:rsidR="00B27AC1" w:rsidDel="00326F6A">
                <w:rPr>
                  <w:noProof/>
                  <w:webHidden/>
                </w:rPr>
                <w:delText>92</w:delText>
              </w:r>
            </w:del>
          </w:ins>
          <w:del w:id="320" w:author="Luffi" w:date="2017-07-10T22:35:00Z">
            <w:r w:rsidR="004E34E6" w:rsidDel="00326F6A">
              <w:rPr>
                <w:noProof/>
                <w:webHidden/>
              </w:rPr>
              <w:delText>88</w:delText>
            </w:r>
          </w:del>
          <w:r w:rsidR="004E34E6">
            <w:rPr>
              <w:noProof/>
              <w:webHidden/>
            </w:rPr>
            <w:fldChar w:fldCharType="end"/>
          </w:r>
          <w:r>
            <w:rPr>
              <w:noProof/>
            </w:rPr>
            <w:fldChar w:fldCharType="end"/>
          </w:r>
        </w:p>
        <w:p w14:paraId="4668A9A5" w14:textId="663B6EBF" w:rsidR="004E34E6" w:rsidRDefault="00BB0DD1">
          <w:pPr>
            <w:pStyle w:val="TDC1"/>
            <w:rPr>
              <w:rFonts w:eastAsiaTheme="minorEastAsia"/>
              <w:noProof/>
              <w:lang w:eastAsia="es-BO"/>
            </w:rPr>
          </w:pPr>
          <w:r>
            <w:rPr>
              <w:noProof/>
            </w:rPr>
            <w:fldChar w:fldCharType="begin"/>
          </w:r>
          <w:r>
            <w:rPr>
              <w:noProof/>
            </w:rPr>
            <w:instrText xml:space="preserve"> HYPERLINK \l "_Toc485290410" </w:instrText>
          </w:r>
          <w:r>
            <w:rPr>
              <w:noProof/>
            </w:rPr>
            <w:fldChar w:fldCharType="separate"/>
          </w:r>
          <w:r w:rsidR="004E34E6" w:rsidRPr="006F52EE">
            <w:rPr>
              <w:rStyle w:val="Hipervnculo"/>
              <w:noProof/>
              <w:lang w:val="es-ES"/>
            </w:rPr>
            <w:t>CONCLUSIONES</w:t>
          </w:r>
          <w:r w:rsidR="004E34E6">
            <w:rPr>
              <w:noProof/>
              <w:webHidden/>
            </w:rPr>
            <w:tab/>
          </w:r>
          <w:r w:rsidR="004E34E6">
            <w:rPr>
              <w:noProof/>
              <w:webHidden/>
            </w:rPr>
            <w:fldChar w:fldCharType="begin"/>
          </w:r>
          <w:r w:rsidR="004E34E6">
            <w:rPr>
              <w:noProof/>
              <w:webHidden/>
            </w:rPr>
            <w:instrText xml:space="preserve"> PAGEREF _Toc485290410 \h </w:instrText>
          </w:r>
          <w:r w:rsidR="004E34E6">
            <w:rPr>
              <w:noProof/>
              <w:webHidden/>
            </w:rPr>
          </w:r>
          <w:r w:rsidR="004E34E6">
            <w:rPr>
              <w:noProof/>
              <w:webHidden/>
            </w:rPr>
            <w:fldChar w:fldCharType="separate"/>
          </w:r>
          <w:ins w:id="321" w:author="Luffi" w:date="2017-07-10T22:35:00Z">
            <w:r w:rsidR="00326F6A">
              <w:rPr>
                <w:noProof/>
                <w:webHidden/>
              </w:rPr>
              <w:t>106</w:t>
            </w:r>
          </w:ins>
          <w:ins w:id="322" w:author="Luffi" w:date="2017-07-10T21:02:00Z">
            <w:del w:id="323" w:author="Luffi" w:date="2017-07-10T22:35:00Z">
              <w:r w:rsidR="00B27AC1" w:rsidDel="00326F6A">
                <w:rPr>
                  <w:noProof/>
                  <w:webHidden/>
                </w:rPr>
                <w:delText>106</w:delText>
              </w:r>
            </w:del>
          </w:ins>
          <w:del w:id="324" w:author="Luffi" w:date="2017-07-10T22:35:00Z">
            <w:r w:rsidR="004E34E6" w:rsidDel="00326F6A">
              <w:rPr>
                <w:noProof/>
                <w:webHidden/>
              </w:rPr>
              <w:delText>102</w:delText>
            </w:r>
          </w:del>
          <w:r w:rsidR="004E34E6">
            <w:rPr>
              <w:noProof/>
              <w:webHidden/>
            </w:rPr>
            <w:fldChar w:fldCharType="end"/>
          </w:r>
          <w:r>
            <w:rPr>
              <w:noProof/>
            </w:rPr>
            <w:fldChar w:fldCharType="end"/>
          </w:r>
        </w:p>
        <w:p w14:paraId="3840F57C" w14:textId="1114833C" w:rsidR="004E34E6" w:rsidRDefault="00BB0DD1">
          <w:pPr>
            <w:pStyle w:val="TDC1"/>
            <w:rPr>
              <w:rFonts w:eastAsiaTheme="minorEastAsia"/>
              <w:noProof/>
              <w:lang w:eastAsia="es-BO"/>
            </w:rPr>
          </w:pPr>
          <w:r>
            <w:rPr>
              <w:noProof/>
            </w:rPr>
            <w:fldChar w:fldCharType="begin"/>
          </w:r>
          <w:r>
            <w:rPr>
              <w:noProof/>
            </w:rPr>
            <w:instrText xml:space="preserve"> HYPERLINK \l "_Toc485290411" </w:instrText>
          </w:r>
          <w:r>
            <w:rPr>
              <w:noProof/>
            </w:rPr>
            <w:fldChar w:fldCharType="separate"/>
          </w:r>
          <w:r w:rsidR="004E34E6" w:rsidRPr="006F52EE">
            <w:rPr>
              <w:rStyle w:val="Hipervnculo"/>
              <w:noProof/>
              <w:lang w:val="es-ES"/>
            </w:rPr>
            <w:t>RECOMENDACIONES</w:t>
          </w:r>
          <w:r w:rsidR="004E34E6">
            <w:rPr>
              <w:noProof/>
              <w:webHidden/>
            </w:rPr>
            <w:tab/>
          </w:r>
          <w:r w:rsidR="004E34E6">
            <w:rPr>
              <w:noProof/>
              <w:webHidden/>
            </w:rPr>
            <w:fldChar w:fldCharType="begin"/>
          </w:r>
          <w:r w:rsidR="004E34E6">
            <w:rPr>
              <w:noProof/>
              <w:webHidden/>
            </w:rPr>
            <w:instrText xml:space="preserve"> PAGEREF _Toc485290411 \h </w:instrText>
          </w:r>
          <w:r w:rsidR="004E34E6">
            <w:rPr>
              <w:noProof/>
              <w:webHidden/>
            </w:rPr>
          </w:r>
          <w:r w:rsidR="004E34E6">
            <w:rPr>
              <w:noProof/>
              <w:webHidden/>
            </w:rPr>
            <w:fldChar w:fldCharType="separate"/>
          </w:r>
          <w:ins w:id="325" w:author="Luffi" w:date="2017-07-10T22:35:00Z">
            <w:r w:rsidR="00326F6A">
              <w:rPr>
                <w:noProof/>
                <w:webHidden/>
              </w:rPr>
              <w:t>107</w:t>
            </w:r>
          </w:ins>
          <w:ins w:id="326" w:author="Luffi" w:date="2017-07-10T21:02:00Z">
            <w:del w:id="327" w:author="Luffi" w:date="2017-07-10T22:35:00Z">
              <w:r w:rsidR="00B27AC1" w:rsidDel="00326F6A">
                <w:rPr>
                  <w:noProof/>
                  <w:webHidden/>
                </w:rPr>
                <w:delText>107</w:delText>
              </w:r>
            </w:del>
          </w:ins>
          <w:del w:id="328" w:author="Luffi" w:date="2017-07-10T22:35:00Z">
            <w:r w:rsidR="004E34E6" w:rsidDel="00326F6A">
              <w:rPr>
                <w:noProof/>
                <w:webHidden/>
              </w:rPr>
              <w:delText>103</w:delText>
            </w:r>
          </w:del>
          <w:r w:rsidR="004E34E6">
            <w:rPr>
              <w:noProof/>
              <w:webHidden/>
            </w:rPr>
            <w:fldChar w:fldCharType="end"/>
          </w:r>
          <w:r>
            <w:rPr>
              <w:noProof/>
            </w:rPr>
            <w:fldChar w:fldCharType="end"/>
          </w:r>
        </w:p>
        <w:p w14:paraId="2F166805" w14:textId="5AFB5336" w:rsidR="004E34E6" w:rsidRDefault="00BB0DD1">
          <w:pPr>
            <w:pStyle w:val="TDC1"/>
            <w:rPr>
              <w:rFonts w:eastAsiaTheme="minorEastAsia"/>
              <w:noProof/>
              <w:lang w:eastAsia="es-BO"/>
            </w:rPr>
          </w:pPr>
          <w:r>
            <w:rPr>
              <w:noProof/>
            </w:rPr>
            <w:fldChar w:fldCharType="begin"/>
          </w:r>
          <w:r>
            <w:rPr>
              <w:noProof/>
            </w:rPr>
            <w:instrText xml:space="preserve"> HYPERLINK \l "_Toc485290412" </w:instrText>
          </w:r>
          <w:r>
            <w:rPr>
              <w:noProof/>
            </w:rPr>
            <w:fldChar w:fldCharType="separate"/>
          </w:r>
          <w:r w:rsidR="004E34E6" w:rsidRPr="006F52EE">
            <w:rPr>
              <w:rStyle w:val="Hipervnculo"/>
              <w:noProof/>
              <w:lang w:val="es-ES"/>
            </w:rPr>
            <w:t>REFERENCIAS</w:t>
          </w:r>
          <w:r w:rsidR="004E34E6">
            <w:rPr>
              <w:noProof/>
              <w:webHidden/>
            </w:rPr>
            <w:tab/>
          </w:r>
          <w:r w:rsidR="004E34E6">
            <w:rPr>
              <w:noProof/>
              <w:webHidden/>
            </w:rPr>
            <w:fldChar w:fldCharType="begin"/>
          </w:r>
          <w:r w:rsidR="004E34E6">
            <w:rPr>
              <w:noProof/>
              <w:webHidden/>
            </w:rPr>
            <w:instrText xml:space="preserve"> PAGEREF _Toc485290412 \h </w:instrText>
          </w:r>
          <w:r w:rsidR="004E34E6">
            <w:rPr>
              <w:noProof/>
              <w:webHidden/>
            </w:rPr>
          </w:r>
          <w:r w:rsidR="004E34E6">
            <w:rPr>
              <w:noProof/>
              <w:webHidden/>
            </w:rPr>
            <w:fldChar w:fldCharType="separate"/>
          </w:r>
          <w:ins w:id="329" w:author="Luffi" w:date="2017-07-10T22:35:00Z">
            <w:r w:rsidR="00326F6A">
              <w:rPr>
                <w:noProof/>
                <w:webHidden/>
              </w:rPr>
              <w:t>108</w:t>
            </w:r>
          </w:ins>
          <w:ins w:id="330" w:author="Luffi" w:date="2017-07-10T21:02:00Z">
            <w:del w:id="331" w:author="Luffi" w:date="2017-07-10T22:35:00Z">
              <w:r w:rsidR="00B27AC1" w:rsidDel="00326F6A">
                <w:rPr>
                  <w:noProof/>
                  <w:webHidden/>
                </w:rPr>
                <w:delText>108</w:delText>
              </w:r>
            </w:del>
          </w:ins>
          <w:del w:id="332" w:author="Luffi" w:date="2017-07-10T22:35:00Z">
            <w:r w:rsidR="004E34E6" w:rsidDel="00326F6A">
              <w:rPr>
                <w:noProof/>
                <w:webHidden/>
              </w:rPr>
              <w:delText>104</w:delText>
            </w:r>
          </w:del>
          <w:r w:rsidR="004E34E6">
            <w:rPr>
              <w:noProof/>
              <w:webHidden/>
            </w:rPr>
            <w:fldChar w:fldCharType="end"/>
          </w:r>
          <w:r>
            <w:rPr>
              <w:noProof/>
            </w:rPr>
            <w:fldChar w:fldCharType="end"/>
          </w:r>
        </w:p>
        <w:p w14:paraId="09A156B8" w14:textId="76B42438" w:rsidR="004E34E6" w:rsidRDefault="00BB0DD1">
          <w:pPr>
            <w:pStyle w:val="TDC1"/>
            <w:rPr>
              <w:rFonts w:eastAsiaTheme="minorEastAsia"/>
              <w:noProof/>
              <w:lang w:eastAsia="es-BO"/>
            </w:rPr>
          </w:pPr>
          <w:r>
            <w:rPr>
              <w:noProof/>
            </w:rPr>
            <w:fldChar w:fldCharType="begin"/>
          </w:r>
          <w:r>
            <w:rPr>
              <w:noProof/>
            </w:rPr>
            <w:instrText xml:space="preserve"> HYPERLINK \l "_Toc485290413" </w:instrText>
          </w:r>
          <w:r>
            <w:rPr>
              <w:noProof/>
            </w:rPr>
            <w:fldChar w:fldCharType="separate"/>
          </w:r>
          <w:r w:rsidR="004E34E6" w:rsidRPr="006F52EE">
            <w:rPr>
              <w:rStyle w:val="Hipervnculo"/>
              <w:noProof/>
              <w:lang w:val="es-ES"/>
            </w:rPr>
            <w:t>BIBLIOGRAFÍAS</w:t>
          </w:r>
          <w:r w:rsidR="004E34E6">
            <w:rPr>
              <w:noProof/>
              <w:webHidden/>
            </w:rPr>
            <w:tab/>
          </w:r>
          <w:r w:rsidR="004E34E6">
            <w:rPr>
              <w:noProof/>
              <w:webHidden/>
            </w:rPr>
            <w:fldChar w:fldCharType="begin"/>
          </w:r>
          <w:r w:rsidR="004E34E6">
            <w:rPr>
              <w:noProof/>
              <w:webHidden/>
            </w:rPr>
            <w:instrText xml:space="preserve"> PAGEREF _Toc485290413 \h </w:instrText>
          </w:r>
          <w:r w:rsidR="004E34E6">
            <w:rPr>
              <w:noProof/>
              <w:webHidden/>
            </w:rPr>
          </w:r>
          <w:r w:rsidR="004E34E6">
            <w:rPr>
              <w:noProof/>
              <w:webHidden/>
            </w:rPr>
            <w:fldChar w:fldCharType="separate"/>
          </w:r>
          <w:ins w:id="333" w:author="Luffi" w:date="2017-07-10T22:35:00Z">
            <w:r w:rsidR="00326F6A">
              <w:rPr>
                <w:noProof/>
                <w:webHidden/>
              </w:rPr>
              <w:t>113</w:t>
            </w:r>
          </w:ins>
          <w:ins w:id="334" w:author="Luffi" w:date="2017-07-10T21:02:00Z">
            <w:del w:id="335" w:author="Luffi" w:date="2017-07-10T22:35:00Z">
              <w:r w:rsidR="00B27AC1" w:rsidDel="00326F6A">
                <w:rPr>
                  <w:noProof/>
                  <w:webHidden/>
                </w:rPr>
                <w:delText>113</w:delText>
              </w:r>
            </w:del>
          </w:ins>
          <w:del w:id="336" w:author="Luffi" w:date="2017-07-10T22:35:00Z">
            <w:r w:rsidR="004E34E6" w:rsidDel="00326F6A">
              <w:rPr>
                <w:noProof/>
                <w:webHidden/>
              </w:rPr>
              <w:delText>108</w:delText>
            </w:r>
          </w:del>
          <w:r w:rsidR="004E34E6">
            <w:rPr>
              <w:noProof/>
              <w:webHidden/>
            </w:rPr>
            <w:fldChar w:fldCharType="end"/>
          </w:r>
          <w:r>
            <w:rPr>
              <w:noProof/>
            </w:rPr>
            <w:fldChar w:fldCharType="end"/>
          </w:r>
        </w:p>
        <w:p w14:paraId="0D888E97" w14:textId="77777777" w:rsidR="00814078" w:rsidRDefault="00814078" w:rsidP="00814078">
          <w:pPr>
            <w:rPr>
              <w:bCs/>
              <w:lang w:val="es-ES"/>
            </w:rPr>
          </w:pPr>
          <w:r>
            <w:rPr>
              <w:b/>
              <w:bCs/>
              <w:lang w:val="es-ES"/>
            </w:rPr>
            <w:fldChar w:fldCharType="end"/>
          </w:r>
        </w:p>
      </w:sdtContent>
    </w:sdt>
    <w:p w14:paraId="4AD2DDBE" w14:textId="77777777" w:rsidR="00DB5797" w:rsidRDefault="00DB5797">
      <w:pPr>
        <w:rPr>
          <w:lang w:val="es-ES"/>
        </w:rPr>
      </w:pPr>
      <w:r>
        <w:rPr>
          <w:lang w:val="es-ES"/>
        </w:rPr>
        <w:br w:type="page"/>
      </w:r>
    </w:p>
    <w:p w14:paraId="1691A648" w14:textId="77777777" w:rsidR="00D923C3" w:rsidRDefault="00D923C3">
      <w:pPr>
        <w:pStyle w:val="Tabladeilustraciones"/>
        <w:tabs>
          <w:tab w:val="right" w:leader="dot" w:pos="9394"/>
        </w:tabs>
        <w:rPr>
          <w:b/>
          <w:bCs/>
          <w:lang w:val="es-ES"/>
        </w:rPr>
      </w:pPr>
    </w:p>
    <w:p w14:paraId="6CA4CCFA" w14:textId="77777777" w:rsidR="00D923C3" w:rsidRPr="00C45AB1" w:rsidRDefault="00D923C3" w:rsidP="00C45AB1">
      <w:pPr>
        <w:jc w:val="center"/>
        <w:rPr>
          <w:b/>
          <w:sz w:val="24"/>
          <w:szCs w:val="24"/>
          <w:lang w:val="es-ES"/>
        </w:rPr>
      </w:pPr>
      <w:r w:rsidRPr="00C45AB1">
        <w:rPr>
          <w:b/>
          <w:sz w:val="24"/>
          <w:szCs w:val="24"/>
          <w:lang w:val="es-ES"/>
        </w:rPr>
        <w:t>INDICE DE TABLAS</w:t>
      </w:r>
    </w:p>
    <w:p w14:paraId="09589533" w14:textId="5F0918A2" w:rsidR="00EC5837" w:rsidRPr="00C45AB1" w:rsidRDefault="00D923C3" w:rsidP="00C45AB1">
      <w:pPr>
        <w:pStyle w:val="Tabladeilustraciones"/>
        <w:tabs>
          <w:tab w:val="right" w:leader="dot" w:pos="9394"/>
        </w:tabs>
        <w:spacing w:line="360" w:lineRule="auto"/>
        <w:rPr>
          <w:rFonts w:eastAsiaTheme="minorEastAsia"/>
          <w:noProof/>
          <w:sz w:val="24"/>
          <w:szCs w:val="24"/>
          <w:lang w:eastAsia="es-BO"/>
        </w:rPr>
      </w:pPr>
      <w:r w:rsidRPr="00C45AB1">
        <w:rPr>
          <w:b/>
          <w:bCs/>
          <w:sz w:val="24"/>
          <w:szCs w:val="24"/>
          <w:lang w:val="es-ES"/>
        </w:rPr>
        <w:fldChar w:fldCharType="begin"/>
      </w:r>
      <w:r w:rsidRPr="00C45AB1">
        <w:rPr>
          <w:b/>
          <w:bCs/>
          <w:sz w:val="24"/>
          <w:szCs w:val="24"/>
          <w:lang w:val="es-ES"/>
        </w:rPr>
        <w:instrText xml:space="preserve"> TOC \h \z \c "Tabla" </w:instrText>
      </w:r>
      <w:r w:rsidRPr="00C45AB1">
        <w:rPr>
          <w:b/>
          <w:bCs/>
          <w:sz w:val="24"/>
          <w:szCs w:val="24"/>
          <w:lang w:val="es-ES"/>
        </w:rPr>
        <w:fldChar w:fldCharType="separate"/>
      </w:r>
      <w:r w:rsidR="00BB0DD1">
        <w:rPr>
          <w:noProof/>
        </w:rPr>
        <w:fldChar w:fldCharType="begin"/>
      </w:r>
      <w:r w:rsidR="00BB0DD1">
        <w:rPr>
          <w:noProof/>
        </w:rPr>
        <w:instrText xml:space="preserve"> HYPERLINK \l "_Toc485121639" </w:instrText>
      </w:r>
      <w:r w:rsidR="00BB0DD1">
        <w:rPr>
          <w:noProof/>
        </w:rPr>
        <w:fldChar w:fldCharType="separate"/>
      </w:r>
      <w:r w:rsidR="00EC5837" w:rsidRPr="00C45AB1">
        <w:rPr>
          <w:rStyle w:val="Hipervnculo"/>
          <w:noProof/>
          <w:sz w:val="24"/>
          <w:szCs w:val="24"/>
        </w:rPr>
        <w:t>Tabla 1: Descripción de actor administrador del modelo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_Toc485121639 \h </w:instrText>
      </w:r>
      <w:r w:rsidR="00EC5837" w:rsidRPr="00C45AB1">
        <w:rPr>
          <w:noProof/>
          <w:webHidden/>
          <w:sz w:val="24"/>
          <w:szCs w:val="24"/>
        </w:rPr>
      </w:r>
      <w:r w:rsidR="00EC5837" w:rsidRPr="00C45AB1">
        <w:rPr>
          <w:noProof/>
          <w:webHidden/>
          <w:sz w:val="24"/>
          <w:szCs w:val="24"/>
        </w:rPr>
        <w:fldChar w:fldCharType="separate"/>
      </w:r>
      <w:ins w:id="337" w:author="Luffi" w:date="2017-07-10T22:36:00Z">
        <w:r w:rsidR="00F223C3">
          <w:rPr>
            <w:noProof/>
            <w:webHidden/>
            <w:sz w:val="24"/>
            <w:szCs w:val="24"/>
          </w:rPr>
          <w:t>39</w:t>
        </w:r>
      </w:ins>
      <w:ins w:id="338" w:author="Luffi" w:date="2017-07-10T21:02:00Z">
        <w:del w:id="339" w:author="Luffi" w:date="2017-07-10T22:36:00Z">
          <w:r w:rsidR="00B27AC1" w:rsidDel="00F223C3">
            <w:rPr>
              <w:noProof/>
              <w:webHidden/>
              <w:sz w:val="24"/>
              <w:szCs w:val="24"/>
            </w:rPr>
            <w:delText>39</w:delText>
          </w:r>
        </w:del>
      </w:ins>
      <w:del w:id="340" w:author="Luffi" w:date="2017-07-10T22:36:00Z">
        <w:r w:rsidR="00B0777E" w:rsidDel="00F223C3">
          <w:rPr>
            <w:noProof/>
            <w:webHidden/>
            <w:sz w:val="24"/>
            <w:szCs w:val="24"/>
          </w:rPr>
          <w:delText>35</w:delText>
        </w:r>
      </w:del>
      <w:r w:rsidR="00EC5837" w:rsidRPr="00C45AB1">
        <w:rPr>
          <w:noProof/>
          <w:webHidden/>
          <w:sz w:val="24"/>
          <w:szCs w:val="24"/>
        </w:rPr>
        <w:fldChar w:fldCharType="end"/>
      </w:r>
      <w:r w:rsidR="00BB0DD1">
        <w:rPr>
          <w:noProof/>
          <w:sz w:val="24"/>
          <w:szCs w:val="24"/>
        </w:rPr>
        <w:fldChar w:fldCharType="end"/>
      </w:r>
    </w:p>
    <w:p w14:paraId="26607B1A" w14:textId="7B02DA09"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"_Toc485121640" </w:instrText>
      </w:r>
      <w:r>
        <w:rPr>
          <w:noProof/>
        </w:rPr>
        <w:fldChar w:fldCharType="separate"/>
      </w:r>
      <w:r w:rsidR="00EC5837" w:rsidRPr="00C45AB1">
        <w:rPr>
          <w:rStyle w:val="Hipervnculo"/>
          <w:noProof/>
          <w:sz w:val="24"/>
          <w:szCs w:val="24"/>
        </w:rPr>
        <w:t>Tabla 2: Descripción de actor médico del modelo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_Toc485121640 \h </w:instrText>
      </w:r>
      <w:r w:rsidR="00EC5837" w:rsidRPr="00C45AB1">
        <w:rPr>
          <w:noProof/>
          <w:webHidden/>
          <w:sz w:val="24"/>
          <w:szCs w:val="24"/>
        </w:rPr>
      </w:r>
      <w:r w:rsidR="00EC5837" w:rsidRPr="00C45AB1">
        <w:rPr>
          <w:noProof/>
          <w:webHidden/>
          <w:sz w:val="24"/>
          <w:szCs w:val="24"/>
        </w:rPr>
        <w:fldChar w:fldCharType="separate"/>
      </w:r>
      <w:ins w:id="341" w:author="Luffi" w:date="2017-07-10T22:36:00Z">
        <w:r w:rsidR="00F223C3">
          <w:rPr>
            <w:noProof/>
            <w:webHidden/>
            <w:sz w:val="24"/>
            <w:szCs w:val="24"/>
          </w:rPr>
          <w:t>39</w:t>
        </w:r>
      </w:ins>
      <w:ins w:id="342" w:author="Luffi" w:date="2017-07-10T21:02:00Z">
        <w:del w:id="343" w:author="Luffi" w:date="2017-07-10T22:36:00Z">
          <w:r w:rsidR="00B27AC1" w:rsidDel="00F223C3">
            <w:rPr>
              <w:noProof/>
              <w:webHidden/>
              <w:sz w:val="24"/>
              <w:szCs w:val="24"/>
            </w:rPr>
            <w:delText>39</w:delText>
          </w:r>
        </w:del>
      </w:ins>
      <w:del w:id="344" w:author="Luffi" w:date="2017-07-10T22:36:00Z">
        <w:r w:rsidR="00B0777E" w:rsidDel="00F223C3">
          <w:rPr>
            <w:noProof/>
            <w:webHidden/>
            <w:sz w:val="24"/>
            <w:szCs w:val="24"/>
          </w:rPr>
          <w:delText>35</w:delText>
        </w:r>
      </w:del>
      <w:r w:rsidR="00EC5837" w:rsidRPr="00C45AB1">
        <w:rPr>
          <w:noProof/>
          <w:webHidden/>
          <w:sz w:val="24"/>
          <w:szCs w:val="24"/>
        </w:rPr>
        <w:fldChar w:fldCharType="end"/>
      </w:r>
      <w:r>
        <w:rPr>
          <w:noProof/>
          <w:sz w:val="24"/>
          <w:szCs w:val="24"/>
        </w:rPr>
        <w:fldChar w:fldCharType="end"/>
      </w:r>
    </w:p>
    <w:p w14:paraId="5E5F696A" w14:textId="37738DA5"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"_Toc485121641" </w:instrText>
      </w:r>
      <w:r>
        <w:rPr>
          <w:noProof/>
        </w:rPr>
        <w:fldChar w:fldCharType="separate"/>
      </w:r>
      <w:r w:rsidR="00EC5837" w:rsidRPr="00C45AB1">
        <w:rPr>
          <w:rStyle w:val="Hipervnculo"/>
          <w:noProof/>
          <w:sz w:val="24"/>
          <w:szCs w:val="24"/>
        </w:rPr>
        <w:t>Tabla 3:Descripción de actor secretaria del modelo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_Toc485121641 \h </w:instrText>
      </w:r>
      <w:r w:rsidR="00EC5837" w:rsidRPr="00C45AB1">
        <w:rPr>
          <w:noProof/>
          <w:webHidden/>
          <w:sz w:val="24"/>
          <w:szCs w:val="24"/>
        </w:rPr>
      </w:r>
      <w:r w:rsidR="00EC5837" w:rsidRPr="00C45AB1">
        <w:rPr>
          <w:noProof/>
          <w:webHidden/>
          <w:sz w:val="24"/>
          <w:szCs w:val="24"/>
        </w:rPr>
        <w:fldChar w:fldCharType="separate"/>
      </w:r>
      <w:ins w:id="345" w:author="Luffi" w:date="2017-07-10T22:36:00Z">
        <w:r w:rsidR="00F223C3">
          <w:rPr>
            <w:noProof/>
            <w:webHidden/>
            <w:sz w:val="24"/>
            <w:szCs w:val="24"/>
          </w:rPr>
          <w:t>39</w:t>
        </w:r>
      </w:ins>
      <w:ins w:id="346" w:author="Luffi" w:date="2017-07-10T21:02:00Z">
        <w:del w:id="347" w:author="Luffi" w:date="2017-07-10T22:36:00Z">
          <w:r w:rsidR="00B27AC1" w:rsidDel="00F223C3">
            <w:rPr>
              <w:noProof/>
              <w:webHidden/>
              <w:sz w:val="24"/>
              <w:szCs w:val="24"/>
            </w:rPr>
            <w:delText>39</w:delText>
          </w:r>
        </w:del>
      </w:ins>
      <w:del w:id="348" w:author="Luffi" w:date="2017-07-10T22:36:00Z">
        <w:r w:rsidR="00B0777E" w:rsidDel="00F223C3">
          <w:rPr>
            <w:noProof/>
            <w:webHidden/>
            <w:sz w:val="24"/>
            <w:szCs w:val="24"/>
          </w:rPr>
          <w:delText>35</w:delText>
        </w:r>
      </w:del>
      <w:r w:rsidR="00EC5837" w:rsidRPr="00C45AB1">
        <w:rPr>
          <w:noProof/>
          <w:webHidden/>
          <w:sz w:val="24"/>
          <w:szCs w:val="24"/>
        </w:rPr>
        <w:fldChar w:fldCharType="end"/>
      </w:r>
      <w:r>
        <w:rPr>
          <w:noProof/>
          <w:sz w:val="24"/>
          <w:szCs w:val="24"/>
        </w:rPr>
        <w:fldChar w:fldCharType="end"/>
      </w:r>
    </w:p>
    <w:p w14:paraId="0D5BE09A" w14:textId="670DCEE0"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"_Toc485121642" </w:instrText>
      </w:r>
      <w:r>
        <w:rPr>
          <w:noProof/>
        </w:rPr>
        <w:fldChar w:fldCharType="separate"/>
      </w:r>
      <w:r w:rsidR="00EC5837" w:rsidRPr="00C45AB1">
        <w:rPr>
          <w:rStyle w:val="Hipervnculo"/>
          <w:noProof/>
          <w:sz w:val="24"/>
          <w:szCs w:val="24"/>
        </w:rPr>
        <w:t>Tabla 4: Descripción de actor paciente del modelo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_Toc485121642 \h </w:instrText>
      </w:r>
      <w:r w:rsidR="00EC5837" w:rsidRPr="00C45AB1">
        <w:rPr>
          <w:noProof/>
          <w:webHidden/>
          <w:sz w:val="24"/>
          <w:szCs w:val="24"/>
        </w:rPr>
      </w:r>
      <w:r w:rsidR="00EC5837" w:rsidRPr="00C45AB1">
        <w:rPr>
          <w:noProof/>
          <w:webHidden/>
          <w:sz w:val="24"/>
          <w:szCs w:val="24"/>
        </w:rPr>
        <w:fldChar w:fldCharType="separate"/>
      </w:r>
      <w:ins w:id="349" w:author="Luffi" w:date="2017-07-10T22:36:00Z">
        <w:r w:rsidR="00F223C3">
          <w:rPr>
            <w:noProof/>
            <w:webHidden/>
            <w:sz w:val="24"/>
            <w:szCs w:val="24"/>
          </w:rPr>
          <w:t>40</w:t>
        </w:r>
      </w:ins>
      <w:ins w:id="350" w:author="Luffi" w:date="2017-07-10T21:02:00Z">
        <w:del w:id="351" w:author="Luffi" w:date="2017-07-10T22:36:00Z">
          <w:r w:rsidR="00B27AC1" w:rsidDel="00F223C3">
            <w:rPr>
              <w:noProof/>
              <w:webHidden/>
              <w:sz w:val="24"/>
              <w:szCs w:val="24"/>
            </w:rPr>
            <w:delText>40</w:delText>
          </w:r>
        </w:del>
      </w:ins>
      <w:del w:id="352" w:author="Luffi" w:date="2017-07-10T22:36:00Z">
        <w:r w:rsidR="00B0777E" w:rsidDel="00F223C3">
          <w:rPr>
            <w:noProof/>
            <w:webHidden/>
            <w:sz w:val="24"/>
            <w:szCs w:val="24"/>
          </w:rPr>
          <w:delText>36</w:delText>
        </w:r>
      </w:del>
      <w:r w:rsidR="00EC5837" w:rsidRPr="00C45AB1">
        <w:rPr>
          <w:noProof/>
          <w:webHidden/>
          <w:sz w:val="24"/>
          <w:szCs w:val="24"/>
        </w:rPr>
        <w:fldChar w:fldCharType="end"/>
      </w:r>
      <w:r>
        <w:rPr>
          <w:noProof/>
          <w:sz w:val="24"/>
          <w:szCs w:val="24"/>
        </w:rPr>
        <w:fldChar w:fldCharType="end"/>
      </w:r>
    </w:p>
    <w:p w14:paraId="18C4264D" w14:textId="17C662B6"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"_Toc485121643" </w:instrText>
      </w:r>
      <w:r>
        <w:rPr>
          <w:noProof/>
        </w:rPr>
        <w:fldChar w:fldCharType="separate"/>
      </w:r>
      <w:r w:rsidR="00EC5837" w:rsidRPr="00C45AB1">
        <w:rPr>
          <w:rStyle w:val="Hipervnculo"/>
          <w:noProof/>
          <w:sz w:val="24"/>
          <w:szCs w:val="24"/>
        </w:rPr>
        <w:t>Tabla 5: Descripción de caso de uso Administrar Centro Médico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_Toc485121643 \h </w:instrText>
      </w:r>
      <w:r w:rsidR="00EC5837" w:rsidRPr="00C45AB1">
        <w:rPr>
          <w:noProof/>
          <w:webHidden/>
          <w:sz w:val="24"/>
          <w:szCs w:val="24"/>
        </w:rPr>
      </w:r>
      <w:r w:rsidR="00EC5837" w:rsidRPr="00C45AB1">
        <w:rPr>
          <w:noProof/>
          <w:webHidden/>
          <w:sz w:val="24"/>
          <w:szCs w:val="24"/>
        </w:rPr>
        <w:fldChar w:fldCharType="separate"/>
      </w:r>
      <w:ins w:id="353" w:author="Luffi" w:date="2017-07-10T22:36:00Z">
        <w:r w:rsidR="00F223C3">
          <w:rPr>
            <w:noProof/>
            <w:webHidden/>
            <w:sz w:val="24"/>
            <w:szCs w:val="24"/>
          </w:rPr>
          <w:t>44</w:t>
        </w:r>
      </w:ins>
      <w:ins w:id="354" w:author="Luffi" w:date="2017-07-10T21:02:00Z">
        <w:del w:id="355" w:author="Luffi" w:date="2017-07-10T22:36:00Z">
          <w:r w:rsidR="00B27AC1" w:rsidDel="00F223C3">
            <w:rPr>
              <w:noProof/>
              <w:webHidden/>
              <w:sz w:val="24"/>
              <w:szCs w:val="24"/>
            </w:rPr>
            <w:delText>44</w:delText>
          </w:r>
        </w:del>
      </w:ins>
      <w:del w:id="356" w:author="Luffi" w:date="2017-07-10T22:36:00Z">
        <w:r w:rsidR="00B0777E" w:rsidDel="00F223C3">
          <w:rPr>
            <w:noProof/>
            <w:webHidden/>
            <w:sz w:val="24"/>
            <w:szCs w:val="24"/>
          </w:rPr>
          <w:delText>40</w:delText>
        </w:r>
      </w:del>
      <w:r w:rsidR="00EC5837" w:rsidRPr="00C45AB1">
        <w:rPr>
          <w:noProof/>
          <w:webHidden/>
          <w:sz w:val="24"/>
          <w:szCs w:val="24"/>
        </w:rPr>
        <w:fldChar w:fldCharType="end"/>
      </w:r>
      <w:r>
        <w:rPr>
          <w:noProof/>
          <w:sz w:val="24"/>
          <w:szCs w:val="24"/>
        </w:rPr>
        <w:fldChar w:fldCharType="end"/>
      </w:r>
    </w:p>
    <w:p w14:paraId="37FE0DD9" w14:textId="30C592D8"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"_Toc485121644" </w:instrText>
      </w:r>
      <w:r>
        <w:rPr>
          <w:noProof/>
        </w:rPr>
        <w:fldChar w:fldCharType="separate"/>
      </w:r>
      <w:r w:rsidR="00EC5837" w:rsidRPr="00C45AB1">
        <w:rPr>
          <w:rStyle w:val="Hipervnculo"/>
          <w:noProof/>
          <w:sz w:val="24"/>
          <w:szCs w:val="24"/>
        </w:rPr>
        <w:t>Tabla 6: Descripción de casos de uso Realizar Consulta médica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_Toc485121644 \h </w:instrText>
      </w:r>
      <w:r w:rsidR="00EC5837" w:rsidRPr="00C45AB1">
        <w:rPr>
          <w:noProof/>
          <w:webHidden/>
          <w:sz w:val="24"/>
          <w:szCs w:val="24"/>
        </w:rPr>
      </w:r>
      <w:r w:rsidR="00EC5837" w:rsidRPr="00C45AB1">
        <w:rPr>
          <w:noProof/>
          <w:webHidden/>
          <w:sz w:val="24"/>
          <w:szCs w:val="24"/>
        </w:rPr>
        <w:fldChar w:fldCharType="separate"/>
      </w:r>
      <w:ins w:id="357" w:author="Luffi" w:date="2017-07-10T22:36:00Z">
        <w:r w:rsidR="00F223C3">
          <w:rPr>
            <w:noProof/>
            <w:webHidden/>
            <w:sz w:val="24"/>
            <w:szCs w:val="24"/>
          </w:rPr>
          <w:t>45</w:t>
        </w:r>
      </w:ins>
      <w:ins w:id="358" w:author="Luffi" w:date="2017-07-10T21:02:00Z">
        <w:del w:id="359" w:author="Luffi" w:date="2017-07-10T22:36:00Z">
          <w:r w:rsidR="00B27AC1" w:rsidDel="00F223C3">
            <w:rPr>
              <w:noProof/>
              <w:webHidden/>
              <w:sz w:val="24"/>
              <w:szCs w:val="24"/>
            </w:rPr>
            <w:delText>45</w:delText>
          </w:r>
        </w:del>
      </w:ins>
      <w:del w:id="360" w:author="Luffi" w:date="2017-07-10T22:36:00Z">
        <w:r w:rsidR="00B0777E" w:rsidDel="00F223C3">
          <w:rPr>
            <w:noProof/>
            <w:webHidden/>
            <w:sz w:val="24"/>
            <w:szCs w:val="24"/>
          </w:rPr>
          <w:delText>41</w:delText>
        </w:r>
      </w:del>
      <w:r w:rsidR="00EC5837" w:rsidRPr="00C45AB1">
        <w:rPr>
          <w:noProof/>
          <w:webHidden/>
          <w:sz w:val="24"/>
          <w:szCs w:val="24"/>
        </w:rPr>
        <w:fldChar w:fldCharType="end"/>
      </w:r>
      <w:r>
        <w:rPr>
          <w:noProof/>
          <w:sz w:val="24"/>
          <w:szCs w:val="24"/>
        </w:rPr>
        <w:fldChar w:fldCharType="end"/>
      </w:r>
    </w:p>
    <w:p w14:paraId="28660850" w14:textId="269F4130"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"_Toc485121645" </w:instrText>
      </w:r>
      <w:r>
        <w:rPr>
          <w:noProof/>
        </w:rPr>
        <w:fldChar w:fldCharType="separate"/>
      </w:r>
      <w:r w:rsidR="00EC5837" w:rsidRPr="00C45AB1">
        <w:rPr>
          <w:rStyle w:val="Hipervnculo"/>
          <w:noProof/>
          <w:sz w:val="24"/>
          <w:szCs w:val="24"/>
        </w:rPr>
        <w:t>Tabla 7: Descripción de caso de uso Realizar Cita Médica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_Toc485121645 \h </w:instrText>
      </w:r>
      <w:r w:rsidR="00EC5837" w:rsidRPr="00C45AB1">
        <w:rPr>
          <w:noProof/>
          <w:webHidden/>
          <w:sz w:val="24"/>
          <w:szCs w:val="24"/>
        </w:rPr>
      </w:r>
      <w:r w:rsidR="00EC5837" w:rsidRPr="00C45AB1">
        <w:rPr>
          <w:noProof/>
          <w:webHidden/>
          <w:sz w:val="24"/>
          <w:szCs w:val="24"/>
        </w:rPr>
        <w:fldChar w:fldCharType="separate"/>
      </w:r>
      <w:ins w:id="361" w:author="Luffi" w:date="2017-07-10T22:36:00Z">
        <w:r w:rsidR="00F223C3">
          <w:rPr>
            <w:noProof/>
            <w:webHidden/>
            <w:sz w:val="24"/>
            <w:szCs w:val="24"/>
          </w:rPr>
          <w:t>46</w:t>
        </w:r>
      </w:ins>
      <w:ins w:id="362" w:author="Luffi" w:date="2017-07-10T21:02:00Z">
        <w:del w:id="363" w:author="Luffi" w:date="2017-07-10T22:36:00Z">
          <w:r w:rsidR="00B27AC1" w:rsidDel="00F223C3">
            <w:rPr>
              <w:noProof/>
              <w:webHidden/>
              <w:sz w:val="24"/>
              <w:szCs w:val="24"/>
            </w:rPr>
            <w:delText>46</w:delText>
          </w:r>
        </w:del>
      </w:ins>
      <w:del w:id="364" w:author="Luffi" w:date="2017-07-10T22:36:00Z">
        <w:r w:rsidR="00B0777E" w:rsidDel="00F223C3">
          <w:rPr>
            <w:noProof/>
            <w:webHidden/>
            <w:sz w:val="24"/>
            <w:szCs w:val="24"/>
          </w:rPr>
          <w:delText>42</w:delText>
        </w:r>
      </w:del>
      <w:r w:rsidR="00EC5837" w:rsidRPr="00C45AB1">
        <w:rPr>
          <w:noProof/>
          <w:webHidden/>
          <w:sz w:val="24"/>
          <w:szCs w:val="24"/>
        </w:rPr>
        <w:fldChar w:fldCharType="end"/>
      </w:r>
      <w:r>
        <w:rPr>
          <w:noProof/>
          <w:sz w:val="24"/>
          <w:szCs w:val="24"/>
        </w:rPr>
        <w:fldChar w:fldCharType="end"/>
      </w:r>
    </w:p>
    <w:p w14:paraId="6D59ADAA" w14:textId="46948450"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"_Toc485121646" </w:instrText>
      </w:r>
      <w:r>
        <w:rPr>
          <w:noProof/>
        </w:rPr>
        <w:fldChar w:fldCharType="separate"/>
      </w:r>
      <w:r w:rsidR="00EC5837" w:rsidRPr="00C45AB1">
        <w:rPr>
          <w:rStyle w:val="Hipervnculo"/>
          <w:noProof/>
          <w:sz w:val="24"/>
          <w:szCs w:val="24"/>
        </w:rPr>
        <w:t>Tabla 8: Requerimientos funcionales</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_Toc485121646 \h </w:instrText>
      </w:r>
      <w:r w:rsidR="00EC5837" w:rsidRPr="00C45AB1">
        <w:rPr>
          <w:noProof/>
          <w:webHidden/>
          <w:sz w:val="24"/>
          <w:szCs w:val="24"/>
        </w:rPr>
      </w:r>
      <w:r w:rsidR="00EC5837" w:rsidRPr="00C45AB1">
        <w:rPr>
          <w:noProof/>
          <w:webHidden/>
          <w:sz w:val="24"/>
          <w:szCs w:val="24"/>
        </w:rPr>
        <w:fldChar w:fldCharType="separate"/>
      </w:r>
      <w:ins w:id="365" w:author="Luffi" w:date="2017-07-10T22:36:00Z">
        <w:r w:rsidR="00F223C3">
          <w:rPr>
            <w:noProof/>
            <w:webHidden/>
            <w:sz w:val="24"/>
            <w:szCs w:val="24"/>
          </w:rPr>
          <w:t>51</w:t>
        </w:r>
      </w:ins>
      <w:ins w:id="366" w:author="Luffi" w:date="2017-07-10T21:02:00Z">
        <w:del w:id="367" w:author="Luffi" w:date="2017-07-10T22:36:00Z">
          <w:r w:rsidR="00B27AC1" w:rsidDel="00F223C3">
            <w:rPr>
              <w:noProof/>
              <w:webHidden/>
              <w:sz w:val="24"/>
              <w:szCs w:val="24"/>
            </w:rPr>
            <w:delText>51</w:delText>
          </w:r>
        </w:del>
      </w:ins>
      <w:del w:id="368" w:author="Luffi" w:date="2017-07-10T22:36:00Z">
        <w:r w:rsidR="00B0777E" w:rsidDel="00F223C3">
          <w:rPr>
            <w:noProof/>
            <w:webHidden/>
            <w:sz w:val="24"/>
            <w:szCs w:val="24"/>
          </w:rPr>
          <w:delText>47</w:delText>
        </w:r>
      </w:del>
      <w:r w:rsidR="00EC5837" w:rsidRPr="00C45AB1">
        <w:rPr>
          <w:noProof/>
          <w:webHidden/>
          <w:sz w:val="24"/>
          <w:szCs w:val="24"/>
        </w:rPr>
        <w:fldChar w:fldCharType="end"/>
      </w:r>
      <w:r>
        <w:rPr>
          <w:noProof/>
          <w:sz w:val="24"/>
          <w:szCs w:val="24"/>
        </w:rPr>
        <w:fldChar w:fldCharType="end"/>
      </w:r>
    </w:p>
    <w:p w14:paraId="24685356" w14:textId="4AA4BB8A"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"_Toc485121647" </w:instrText>
      </w:r>
      <w:r>
        <w:rPr>
          <w:noProof/>
        </w:rPr>
        <w:fldChar w:fldCharType="separate"/>
      </w:r>
      <w:r w:rsidR="00EC5837" w:rsidRPr="00C45AB1">
        <w:rPr>
          <w:rStyle w:val="Hipervnculo"/>
          <w:noProof/>
          <w:sz w:val="24"/>
          <w:szCs w:val="24"/>
        </w:rPr>
        <w:t>Tabla 9: Requerimientos no funcionales</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_Toc485121647 \h </w:instrText>
      </w:r>
      <w:r w:rsidR="00EC5837" w:rsidRPr="00C45AB1">
        <w:rPr>
          <w:noProof/>
          <w:webHidden/>
          <w:sz w:val="24"/>
          <w:szCs w:val="24"/>
        </w:rPr>
      </w:r>
      <w:r w:rsidR="00EC5837" w:rsidRPr="00C45AB1">
        <w:rPr>
          <w:noProof/>
          <w:webHidden/>
          <w:sz w:val="24"/>
          <w:szCs w:val="24"/>
        </w:rPr>
        <w:fldChar w:fldCharType="separate"/>
      </w:r>
      <w:ins w:id="369" w:author="Luffi" w:date="2017-07-10T22:36:00Z">
        <w:r w:rsidR="00F223C3">
          <w:rPr>
            <w:noProof/>
            <w:webHidden/>
            <w:sz w:val="24"/>
            <w:szCs w:val="24"/>
          </w:rPr>
          <w:t>52</w:t>
        </w:r>
      </w:ins>
      <w:ins w:id="370" w:author="Luffi" w:date="2017-07-10T21:02:00Z">
        <w:del w:id="371" w:author="Luffi" w:date="2017-07-10T22:36:00Z">
          <w:r w:rsidR="00B27AC1" w:rsidDel="00F223C3">
            <w:rPr>
              <w:noProof/>
              <w:webHidden/>
              <w:sz w:val="24"/>
              <w:szCs w:val="24"/>
            </w:rPr>
            <w:delText>52</w:delText>
          </w:r>
        </w:del>
      </w:ins>
      <w:del w:id="372" w:author="Luffi" w:date="2017-07-10T22:36:00Z">
        <w:r w:rsidR="00B0777E" w:rsidDel="00F223C3">
          <w:rPr>
            <w:noProof/>
            <w:webHidden/>
            <w:sz w:val="24"/>
            <w:szCs w:val="24"/>
          </w:rPr>
          <w:delText>48</w:delText>
        </w:r>
      </w:del>
      <w:r w:rsidR="00EC5837" w:rsidRPr="00C45AB1">
        <w:rPr>
          <w:noProof/>
          <w:webHidden/>
          <w:sz w:val="24"/>
          <w:szCs w:val="24"/>
        </w:rPr>
        <w:fldChar w:fldCharType="end"/>
      </w:r>
      <w:r>
        <w:rPr>
          <w:noProof/>
          <w:sz w:val="24"/>
          <w:szCs w:val="24"/>
        </w:rPr>
        <w:fldChar w:fldCharType="end"/>
      </w:r>
    </w:p>
    <w:p w14:paraId="5151D864" w14:textId="2CBB8C1A"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"_Toc485121648" </w:instrText>
      </w:r>
      <w:r>
        <w:rPr>
          <w:noProof/>
        </w:rPr>
        <w:fldChar w:fldCharType="separate"/>
      </w:r>
      <w:r w:rsidR="00EC5837" w:rsidRPr="00C45AB1">
        <w:rPr>
          <w:rStyle w:val="Hipervnculo"/>
          <w:noProof/>
          <w:sz w:val="24"/>
          <w:szCs w:val="24"/>
        </w:rPr>
        <w:t>Tabla 10: Costo Total del sistema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_Toc485121648 \h </w:instrText>
      </w:r>
      <w:r w:rsidR="00EC5837" w:rsidRPr="00C45AB1">
        <w:rPr>
          <w:noProof/>
          <w:webHidden/>
          <w:sz w:val="24"/>
          <w:szCs w:val="24"/>
        </w:rPr>
      </w:r>
      <w:r w:rsidR="00EC5837" w:rsidRPr="00C45AB1">
        <w:rPr>
          <w:noProof/>
          <w:webHidden/>
          <w:sz w:val="24"/>
          <w:szCs w:val="24"/>
        </w:rPr>
        <w:fldChar w:fldCharType="separate"/>
      </w:r>
      <w:ins w:id="373" w:author="Luffi" w:date="2017-07-10T22:36:00Z">
        <w:r w:rsidR="00F223C3">
          <w:rPr>
            <w:noProof/>
            <w:webHidden/>
            <w:sz w:val="24"/>
            <w:szCs w:val="24"/>
          </w:rPr>
          <w:t>55</w:t>
        </w:r>
      </w:ins>
      <w:ins w:id="374" w:author="Luffi" w:date="2017-07-10T21:02:00Z">
        <w:del w:id="375" w:author="Luffi" w:date="2017-07-10T22:36:00Z">
          <w:r w:rsidR="00B27AC1" w:rsidDel="00F223C3">
            <w:rPr>
              <w:noProof/>
              <w:webHidden/>
              <w:sz w:val="24"/>
              <w:szCs w:val="24"/>
            </w:rPr>
            <w:delText>55</w:delText>
          </w:r>
        </w:del>
      </w:ins>
      <w:del w:id="376" w:author="Luffi" w:date="2017-07-10T22:36:00Z">
        <w:r w:rsidR="00B0777E" w:rsidDel="00F223C3">
          <w:rPr>
            <w:noProof/>
            <w:webHidden/>
            <w:sz w:val="24"/>
            <w:szCs w:val="24"/>
          </w:rPr>
          <w:delText>51</w:delText>
        </w:r>
      </w:del>
      <w:r w:rsidR="00EC5837" w:rsidRPr="00C45AB1">
        <w:rPr>
          <w:noProof/>
          <w:webHidden/>
          <w:sz w:val="24"/>
          <w:szCs w:val="24"/>
        </w:rPr>
        <w:fldChar w:fldCharType="end"/>
      </w:r>
      <w:r>
        <w:rPr>
          <w:noProof/>
          <w:sz w:val="24"/>
          <w:szCs w:val="24"/>
        </w:rPr>
        <w:fldChar w:fldCharType="end"/>
      </w:r>
    </w:p>
    <w:p w14:paraId="4BE75F7A" w14:textId="31FA9BA9"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"_Toc485121649" </w:instrText>
      </w:r>
      <w:r>
        <w:rPr>
          <w:noProof/>
        </w:rPr>
        <w:fldChar w:fldCharType="separate"/>
      </w:r>
      <w:r w:rsidR="00EC5837" w:rsidRPr="00C45AB1">
        <w:rPr>
          <w:rStyle w:val="Hipervnculo"/>
          <w:noProof/>
          <w:sz w:val="24"/>
          <w:szCs w:val="24"/>
        </w:rPr>
        <w:t>Tabla 11: Descripción de actor Administración de modelado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_Toc485121649 \h </w:instrText>
      </w:r>
      <w:r w:rsidR="00EC5837" w:rsidRPr="00C45AB1">
        <w:rPr>
          <w:noProof/>
          <w:webHidden/>
          <w:sz w:val="24"/>
          <w:szCs w:val="24"/>
        </w:rPr>
      </w:r>
      <w:r w:rsidR="00EC5837" w:rsidRPr="00C45AB1">
        <w:rPr>
          <w:noProof/>
          <w:webHidden/>
          <w:sz w:val="24"/>
          <w:szCs w:val="24"/>
        </w:rPr>
        <w:fldChar w:fldCharType="separate"/>
      </w:r>
      <w:ins w:id="377" w:author="Luffi" w:date="2017-07-10T22:36:00Z">
        <w:r w:rsidR="00F223C3">
          <w:rPr>
            <w:noProof/>
            <w:webHidden/>
            <w:sz w:val="24"/>
            <w:szCs w:val="24"/>
          </w:rPr>
          <w:t>56</w:t>
        </w:r>
      </w:ins>
      <w:ins w:id="378" w:author="Luffi" w:date="2017-07-10T21:02:00Z">
        <w:del w:id="379" w:author="Luffi" w:date="2017-07-10T22:36:00Z">
          <w:r w:rsidR="00B27AC1" w:rsidDel="00F223C3">
            <w:rPr>
              <w:noProof/>
              <w:webHidden/>
              <w:sz w:val="24"/>
              <w:szCs w:val="24"/>
            </w:rPr>
            <w:delText>56</w:delText>
          </w:r>
        </w:del>
      </w:ins>
      <w:del w:id="380" w:author="Luffi" w:date="2017-07-10T22:36:00Z">
        <w:r w:rsidR="00B0777E" w:rsidDel="00F223C3">
          <w:rPr>
            <w:noProof/>
            <w:webHidden/>
            <w:sz w:val="24"/>
            <w:szCs w:val="24"/>
          </w:rPr>
          <w:delText>52</w:delText>
        </w:r>
      </w:del>
      <w:r w:rsidR="00EC5837" w:rsidRPr="00C45AB1">
        <w:rPr>
          <w:noProof/>
          <w:webHidden/>
          <w:sz w:val="24"/>
          <w:szCs w:val="24"/>
        </w:rPr>
        <w:fldChar w:fldCharType="end"/>
      </w:r>
      <w:r>
        <w:rPr>
          <w:noProof/>
          <w:sz w:val="24"/>
          <w:szCs w:val="24"/>
        </w:rPr>
        <w:fldChar w:fldCharType="end"/>
      </w:r>
    </w:p>
    <w:p w14:paraId="06469B6C" w14:textId="7632708B"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"_Toc485121650" </w:instrText>
      </w:r>
      <w:r>
        <w:rPr>
          <w:noProof/>
        </w:rPr>
        <w:fldChar w:fldCharType="separate"/>
      </w:r>
      <w:r w:rsidR="00EC5837" w:rsidRPr="00C45AB1">
        <w:rPr>
          <w:rStyle w:val="Hipervnculo"/>
          <w:noProof/>
          <w:sz w:val="24"/>
          <w:szCs w:val="24"/>
        </w:rPr>
        <w:t>Tabla 12: descripción de actor Médico de modelado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_Toc485121650 \h </w:instrText>
      </w:r>
      <w:r w:rsidR="00EC5837" w:rsidRPr="00C45AB1">
        <w:rPr>
          <w:noProof/>
          <w:webHidden/>
          <w:sz w:val="24"/>
          <w:szCs w:val="24"/>
        </w:rPr>
      </w:r>
      <w:r w:rsidR="00EC5837" w:rsidRPr="00C45AB1">
        <w:rPr>
          <w:noProof/>
          <w:webHidden/>
          <w:sz w:val="24"/>
          <w:szCs w:val="24"/>
        </w:rPr>
        <w:fldChar w:fldCharType="separate"/>
      </w:r>
      <w:ins w:id="381" w:author="Luffi" w:date="2017-07-10T22:36:00Z">
        <w:r w:rsidR="00F223C3">
          <w:rPr>
            <w:noProof/>
            <w:webHidden/>
            <w:sz w:val="24"/>
            <w:szCs w:val="24"/>
          </w:rPr>
          <w:t>57</w:t>
        </w:r>
      </w:ins>
      <w:ins w:id="382" w:author="Luffi" w:date="2017-07-10T21:02:00Z">
        <w:del w:id="383" w:author="Luffi" w:date="2017-07-10T22:36:00Z">
          <w:r w:rsidR="00B27AC1" w:rsidDel="00F223C3">
            <w:rPr>
              <w:noProof/>
              <w:webHidden/>
              <w:sz w:val="24"/>
              <w:szCs w:val="24"/>
            </w:rPr>
            <w:delText>57</w:delText>
          </w:r>
        </w:del>
      </w:ins>
      <w:del w:id="384" w:author="Luffi" w:date="2017-07-10T22:36:00Z">
        <w:r w:rsidR="00B0777E" w:rsidDel="00F223C3">
          <w:rPr>
            <w:noProof/>
            <w:webHidden/>
            <w:sz w:val="24"/>
            <w:szCs w:val="24"/>
          </w:rPr>
          <w:delText>53</w:delText>
        </w:r>
      </w:del>
      <w:r w:rsidR="00EC5837" w:rsidRPr="00C45AB1">
        <w:rPr>
          <w:noProof/>
          <w:webHidden/>
          <w:sz w:val="24"/>
          <w:szCs w:val="24"/>
        </w:rPr>
        <w:fldChar w:fldCharType="end"/>
      </w:r>
      <w:r>
        <w:rPr>
          <w:noProof/>
          <w:sz w:val="24"/>
          <w:szCs w:val="24"/>
        </w:rPr>
        <w:fldChar w:fldCharType="end"/>
      </w:r>
    </w:p>
    <w:p w14:paraId="5DC53861" w14:textId="08146FA6"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"_Toc485121651" </w:instrText>
      </w:r>
      <w:r>
        <w:rPr>
          <w:noProof/>
        </w:rPr>
        <w:fldChar w:fldCharType="separate"/>
      </w:r>
      <w:r w:rsidR="00EC5837" w:rsidRPr="00C45AB1">
        <w:rPr>
          <w:rStyle w:val="Hipervnculo"/>
          <w:noProof/>
          <w:sz w:val="24"/>
          <w:szCs w:val="24"/>
        </w:rPr>
        <w:t>Tabla 13: descripción de actor Usuario Secretaria de modelado de negocio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_Toc485121651 \h </w:instrText>
      </w:r>
      <w:r w:rsidR="00EC5837" w:rsidRPr="00C45AB1">
        <w:rPr>
          <w:noProof/>
          <w:webHidden/>
          <w:sz w:val="24"/>
          <w:szCs w:val="24"/>
        </w:rPr>
      </w:r>
      <w:r w:rsidR="00EC5837" w:rsidRPr="00C45AB1">
        <w:rPr>
          <w:noProof/>
          <w:webHidden/>
          <w:sz w:val="24"/>
          <w:szCs w:val="24"/>
        </w:rPr>
        <w:fldChar w:fldCharType="separate"/>
      </w:r>
      <w:ins w:id="385" w:author="Luffi" w:date="2017-07-10T22:36:00Z">
        <w:r w:rsidR="00F223C3">
          <w:rPr>
            <w:noProof/>
            <w:webHidden/>
            <w:sz w:val="24"/>
            <w:szCs w:val="24"/>
          </w:rPr>
          <w:t>57</w:t>
        </w:r>
      </w:ins>
      <w:ins w:id="386" w:author="Luffi" w:date="2017-07-10T21:02:00Z">
        <w:del w:id="387" w:author="Luffi" w:date="2017-07-10T22:36:00Z">
          <w:r w:rsidR="00B27AC1" w:rsidDel="00F223C3">
            <w:rPr>
              <w:noProof/>
              <w:webHidden/>
              <w:sz w:val="24"/>
              <w:szCs w:val="24"/>
            </w:rPr>
            <w:delText>57</w:delText>
          </w:r>
        </w:del>
      </w:ins>
      <w:del w:id="388" w:author="Luffi" w:date="2017-07-10T22:36:00Z">
        <w:r w:rsidR="00B0777E" w:rsidDel="00F223C3">
          <w:rPr>
            <w:noProof/>
            <w:webHidden/>
            <w:sz w:val="24"/>
            <w:szCs w:val="24"/>
          </w:rPr>
          <w:delText>53</w:delText>
        </w:r>
      </w:del>
      <w:r w:rsidR="00EC5837" w:rsidRPr="00C45AB1">
        <w:rPr>
          <w:noProof/>
          <w:webHidden/>
          <w:sz w:val="24"/>
          <w:szCs w:val="24"/>
        </w:rPr>
        <w:fldChar w:fldCharType="end"/>
      </w:r>
      <w:r>
        <w:rPr>
          <w:noProof/>
          <w:sz w:val="24"/>
          <w:szCs w:val="24"/>
        </w:rPr>
        <w:fldChar w:fldCharType="end"/>
      </w:r>
    </w:p>
    <w:p w14:paraId="7210B947" w14:textId="130BDD31"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"_Toc485121652" </w:instrText>
      </w:r>
      <w:r>
        <w:rPr>
          <w:noProof/>
        </w:rPr>
        <w:fldChar w:fldCharType="separate"/>
      </w:r>
      <w:r w:rsidR="00EC5837" w:rsidRPr="00C45AB1">
        <w:rPr>
          <w:rStyle w:val="Hipervnculo"/>
          <w:noProof/>
          <w:sz w:val="24"/>
          <w:szCs w:val="24"/>
        </w:rPr>
        <w:t>Tabla 14: Descripción de caso de uso Validar sesión</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_Toc485121652 \h </w:instrText>
      </w:r>
      <w:r w:rsidR="00EC5837" w:rsidRPr="00C45AB1">
        <w:rPr>
          <w:noProof/>
          <w:webHidden/>
          <w:sz w:val="24"/>
          <w:szCs w:val="24"/>
        </w:rPr>
      </w:r>
      <w:r w:rsidR="00EC5837" w:rsidRPr="00C45AB1">
        <w:rPr>
          <w:noProof/>
          <w:webHidden/>
          <w:sz w:val="24"/>
          <w:szCs w:val="24"/>
        </w:rPr>
        <w:fldChar w:fldCharType="separate"/>
      </w:r>
      <w:ins w:id="389" w:author="Luffi" w:date="2017-07-10T22:36:00Z">
        <w:r w:rsidR="00F223C3">
          <w:rPr>
            <w:noProof/>
            <w:webHidden/>
            <w:sz w:val="24"/>
            <w:szCs w:val="24"/>
          </w:rPr>
          <w:t>62</w:t>
        </w:r>
      </w:ins>
      <w:ins w:id="390" w:author="Luffi" w:date="2017-07-10T21:02:00Z">
        <w:del w:id="391" w:author="Luffi" w:date="2017-07-10T22:36:00Z">
          <w:r w:rsidR="00B27AC1" w:rsidDel="00F223C3">
            <w:rPr>
              <w:noProof/>
              <w:webHidden/>
              <w:sz w:val="24"/>
              <w:szCs w:val="24"/>
            </w:rPr>
            <w:delText>62</w:delText>
          </w:r>
        </w:del>
      </w:ins>
      <w:del w:id="392" w:author="Luffi" w:date="2017-07-10T22:36:00Z">
        <w:r w:rsidR="00B0777E" w:rsidDel="00F223C3">
          <w:rPr>
            <w:noProof/>
            <w:webHidden/>
            <w:sz w:val="24"/>
            <w:szCs w:val="24"/>
          </w:rPr>
          <w:delText>58</w:delText>
        </w:r>
      </w:del>
      <w:r w:rsidR="00EC5837" w:rsidRPr="00C45AB1">
        <w:rPr>
          <w:noProof/>
          <w:webHidden/>
          <w:sz w:val="24"/>
          <w:szCs w:val="24"/>
        </w:rPr>
        <w:fldChar w:fldCharType="end"/>
      </w:r>
      <w:r>
        <w:rPr>
          <w:noProof/>
          <w:sz w:val="24"/>
          <w:szCs w:val="24"/>
        </w:rPr>
        <w:fldChar w:fldCharType="end"/>
      </w:r>
    </w:p>
    <w:p w14:paraId="06A0C30C" w14:textId="493168E2"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"_Toc485121653" </w:instrText>
      </w:r>
      <w:r>
        <w:rPr>
          <w:noProof/>
        </w:rPr>
        <w:fldChar w:fldCharType="separate"/>
      </w:r>
      <w:r w:rsidR="00EC5837" w:rsidRPr="00C45AB1">
        <w:rPr>
          <w:rStyle w:val="Hipervnculo"/>
          <w:noProof/>
          <w:sz w:val="24"/>
          <w:szCs w:val="24"/>
        </w:rPr>
        <w:t>Tabla 15: Descripción de caso de uso Ingresar a modulo Administración</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_Toc485121653 \h </w:instrText>
      </w:r>
      <w:r w:rsidR="00EC5837" w:rsidRPr="00C45AB1">
        <w:rPr>
          <w:noProof/>
          <w:webHidden/>
          <w:sz w:val="24"/>
          <w:szCs w:val="24"/>
        </w:rPr>
      </w:r>
      <w:r w:rsidR="00EC5837" w:rsidRPr="00C45AB1">
        <w:rPr>
          <w:noProof/>
          <w:webHidden/>
          <w:sz w:val="24"/>
          <w:szCs w:val="24"/>
        </w:rPr>
        <w:fldChar w:fldCharType="separate"/>
      </w:r>
      <w:ins w:id="393" w:author="Luffi" w:date="2017-07-10T22:36:00Z">
        <w:r w:rsidR="00F223C3">
          <w:rPr>
            <w:noProof/>
            <w:webHidden/>
            <w:sz w:val="24"/>
            <w:szCs w:val="24"/>
          </w:rPr>
          <w:t>63</w:t>
        </w:r>
      </w:ins>
      <w:ins w:id="394" w:author="Luffi" w:date="2017-07-10T21:02:00Z">
        <w:del w:id="395" w:author="Luffi" w:date="2017-07-10T22:36:00Z">
          <w:r w:rsidR="00B27AC1" w:rsidDel="00F223C3">
            <w:rPr>
              <w:noProof/>
              <w:webHidden/>
              <w:sz w:val="24"/>
              <w:szCs w:val="24"/>
            </w:rPr>
            <w:delText>63</w:delText>
          </w:r>
        </w:del>
      </w:ins>
      <w:del w:id="396" w:author="Luffi" w:date="2017-07-10T22:36:00Z">
        <w:r w:rsidR="00B0777E" w:rsidDel="00F223C3">
          <w:rPr>
            <w:noProof/>
            <w:webHidden/>
            <w:sz w:val="24"/>
            <w:szCs w:val="24"/>
          </w:rPr>
          <w:delText>59</w:delText>
        </w:r>
      </w:del>
      <w:r w:rsidR="00EC5837" w:rsidRPr="00C45AB1">
        <w:rPr>
          <w:noProof/>
          <w:webHidden/>
          <w:sz w:val="24"/>
          <w:szCs w:val="24"/>
        </w:rPr>
        <w:fldChar w:fldCharType="end"/>
      </w:r>
      <w:r>
        <w:rPr>
          <w:noProof/>
          <w:sz w:val="24"/>
          <w:szCs w:val="24"/>
        </w:rPr>
        <w:fldChar w:fldCharType="end"/>
      </w:r>
    </w:p>
    <w:p w14:paraId="60674659" w14:textId="079175E7"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"_Toc485121654" </w:instrText>
      </w:r>
      <w:r>
        <w:rPr>
          <w:noProof/>
        </w:rPr>
        <w:fldChar w:fldCharType="separate"/>
      </w:r>
      <w:r w:rsidR="00EC5837" w:rsidRPr="00C45AB1">
        <w:rPr>
          <w:rStyle w:val="Hipervnculo"/>
          <w:noProof/>
          <w:sz w:val="24"/>
          <w:szCs w:val="24"/>
        </w:rPr>
        <w:t>Tabla 16: Descripción de caso de uso ingresar modulo médico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_Toc485121654 \h </w:instrText>
      </w:r>
      <w:r w:rsidR="00EC5837" w:rsidRPr="00C45AB1">
        <w:rPr>
          <w:noProof/>
          <w:webHidden/>
          <w:sz w:val="24"/>
          <w:szCs w:val="24"/>
        </w:rPr>
      </w:r>
      <w:r w:rsidR="00EC5837" w:rsidRPr="00C45AB1">
        <w:rPr>
          <w:noProof/>
          <w:webHidden/>
          <w:sz w:val="24"/>
          <w:szCs w:val="24"/>
        </w:rPr>
        <w:fldChar w:fldCharType="separate"/>
      </w:r>
      <w:ins w:id="397" w:author="Luffi" w:date="2017-07-10T22:36:00Z">
        <w:r w:rsidR="00F223C3">
          <w:rPr>
            <w:noProof/>
            <w:webHidden/>
            <w:sz w:val="24"/>
            <w:szCs w:val="24"/>
          </w:rPr>
          <w:t>64</w:t>
        </w:r>
      </w:ins>
      <w:ins w:id="398" w:author="Luffi" w:date="2017-07-10T21:02:00Z">
        <w:del w:id="399" w:author="Luffi" w:date="2017-07-10T22:36:00Z">
          <w:r w:rsidR="00B27AC1" w:rsidDel="00F223C3">
            <w:rPr>
              <w:noProof/>
              <w:webHidden/>
              <w:sz w:val="24"/>
              <w:szCs w:val="24"/>
            </w:rPr>
            <w:delText>64</w:delText>
          </w:r>
        </w:del>
      </w:ins>
      <w:del w:id="400" w:author="Luffi" w:date="2017-07-10T22:36:00Z">
        <w:r w:rsidR="00B0777E" w:rsidDel="00F223C3">
          <w:rPr>
            <w:noProof/>
            <w:webHidden/>
            <w:sz w:val="24"/>
            <w:szCs w:val="24"/>
          </w:rPr>
          <w:delText>60</w:delText>
        </w:r>
      </w:del>
      <w:r w:rsidR="00EC5837" w:rsidRPr="00C45AB1">
        <w:rPr>
          <w:noProof/>
          <w:webHidden/>
          <w:sz w:val="24"/>
          <w:szCs w:val="24"/>
        </w:rPr>
        <w:fldChar w:fldCharType="end"/>
      </w:r>
      <w:r>
        <w:rPr>
          <w:noProof/>
          <w:sz w:val="24"/>
          <w:szCs w:val="24"/>
        </w:rPr>
        <w:fldChar w:fldCharType="end"/>
      </w:r>
    </w:p>
    <w:p w14:paraId="7502BDDD" w14:textId="7264E38D"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"_Toc485121655" </w:instrText>
      </w:r>
      <w:r>
        <w:rPr>
          <w:noProof/>
        </w:rPr>
        <w:fldChar w:fldCharType="separate"/>
      </w:r>
      <w:r w:rsidR="00EC5837" w:rsidRPr="00C45AB1">
        <w:rPr>
          <w:rStyle w:val="Hipervnculo"/>
          <w:noProof/>
          <w:sz w:val="24"/>
          <w:szCs w:val="24"/>
        </w:rPr>
        <w:t>Tabla 17: Descripción de caso de uso Ingresar modulo secretaría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_Toc485121655 \h </w:instrText>
      </w:r>
      <w:r w:rsidR="00EC5837" w:rsidRPr="00C45AB1">
        <w:rPr>
          <w:noProof/>
          <w:webHidden/>
          <w:sz w:val="24"/>
          <w:szCs w:val="24"/>
        </w:rPr>
      </w:r>
      <w:r w:rsidR="00EC5837" w:rsidRPr="00C45AB1">
        <w:rPr>
          <w:noProof/>
          <w:webHidden/>
          <w:sz w:val="24"/>
          <w:szCs w:val="24"/>
        </w:rPr>
        <w:fldChar w:fldCharType="separate"/>
      </w:r>
      <w:ins w:id="401" w:author="Luffi" w:date="2017-07-10T22:36:00Z">
        <w:r w:rsidR="00F223C3">
          <w:rPr>
            <w:noProof/>
            <w:webHidden/>
            <w:sz w:val="24"/>
            <w:szCs w:val="24"/>
          </w:rPr>
          <w:t>65</w:t>
        </w:r>
      </w:ins>
      <w:ins w:id="402" w:author="Luffi" w:date="2017-07-10T21:02:00Z">
        <w:del w:id="403" w:author="Luffi" w:date="2017-07-10T22:36:00Z">
          <w:r w:rsidR="00B27AC1" w:rsidDel="00F223C3">
            <w:rPr>
              <w:noProof/>
              <w:webHidden/>
              <w:sz w:val="24"/>
              <w:szCs w:val="24"/>
            </w:rPr>
            <w:delText>65</w:delText>
          </w:r>
        </w:del>
      </w:ins>
      <w:del w:id="404" w:author="Luffi" w:date="2017-07-10T22:36:00Z">
        <w:r w:rsidR="00B0777E" w:rsidDel="00F223C3">
          <w:rPr>
            <w:noProof/>
            <w:webHidden/>
            <w:sz w:val="24"/>
            <w:szCs w:val="24"/>
          </w:rPr>
          <w:delText>61</w:delText>
        </w:r>
      </w:del>
      <w:r w:rsidR="00EC5837" w:rsidRPr="00C45AB1">
        <w:rPr>
          <w:noProof/>
          <w:webHidden/>
          <w:sz w:val="24"/>
          <w:szCs w:val="24"/>
        </w:rPr>
        <w:fldChar w:fldCharType="end"/>
      </w:r>
      <w:r>
        <w:rPr>
          <w:noProof/>
          <w:sz w:val="24"/>
          <w:szCs w:val="24"/>
        </w:rPr>
        <w:fldChar w:fldCharType="end"/>
      </w:r>
    </w:p>
    <w:p w14:paraId="053AB8F5" w14:textId="237A80C0"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"_Toc485121656" </w:instrText>
      </w:r>
      <w:r>
        <w:rPr>
          <w:noProof/>
        </w:rPr>
        <w:fldChar w:fldCharType="separate"/>
      </w:r>
      <w:r w:rsidR="00EC5837" w:rsidRPr="00C45AB1">
        <w:rPr>
          <w:rStyle w:val="Hipervnculo"/>
          <w:noProof/>
          <w:sz w:val="24"/>
          <w:szCs w:val="24"/>
        </w:rPr>
        <w:t>Tabla 18: Prueba de unidad Iniciar sesión</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_Toc485121656 \h </w:instrText>
      </w:r>
      <w:r w:rsidR="00EC5837" w:rsidRPr="00C45AB1">
        <w:rPr>
          <w:noProof/>
          <w:webHidden/>
          <w:sz w:val="24"/>
          <w:szCs w:val="24"/>
        </w:rPr>
      </w:r>
      <w:r w:rsidR="00EC5837" w:rsidRPr="00C45AB1">
        <w:rPr>
          <w:noProof/>
          <w:webHidden/>
          <w:sz w:val="24"/>
          <w:szCs w:val="24"/>
        </w:rPr>
        <w:fldChar w:fldCharType="separate"/>
      </w:r>
      <w:ins w:id="405" w:author="Luffi" w:date="2017-07-10T22:36:00Z">
        <w:r w:rsidR="00F223C3">
          <w:rPr>
            <w:noProof/>
            <w:webHidden/>
            <w:sz w:val="24"/>
            <w:szCs w:val="24"/>
          </w:rPr>
          <w:t>92</w:t>
        </w:r>
      </w:ins>
      <w:ins w:id="406" w:author="Luffi" w:date="2017-07-10T21:02:00Z">
        <w:del w:id="407" w:author="Luffi" w:date="2017-07-10T22:36:00Z">
          <w:r w:rsidR="00B27AC1" w:rsidDel="00F223C3">
            <w:rPr>
              <w:noProof/>
              <w:webHidden/>
              <w:sz w:val="24"/>
              <w:szCs w:val="24"/>
            </w:rPr>
            <w:delText>92</w:delText>
          </w:r>
        </w:del>
      </w:ins>
      <w:del w:id="408" w:author="Luffi" w:date="2017-07-10T22:36:00Z">
        <w:r w:rsidR="00B0777E" w:rsidDel="00F223C3">
          <w:rPr>
            <w:noProof/>
            <w:webHidden/>
            <w:sz w:val="24"/>
            <w:szCs w:val="24"/>
          </w:rPr>
          <w:delText>87</w:delText>
        </w:r>
      </w:del>
      <w:r w:rsidR="00EC5837" w:rsidRPr="00C45AB1">
        <w:rPr>
          <w:noProof/>
          <w:webHidden/>
          <w:sz w:val="24"/>
          <w:szCs w:val="24"/>
        </w:rPr>
        <w:fldChar w:fldCharType="end"/>
      </w:r>
      <w:r>
        <w:rPr>
          <w:noProof/>
          <w:sz w:val="24"/>
          <w:szCs w:val="24"/>
        </w:rPr>
        <w:fldChar w:fldCharType="end"/>
      </w:r>
    </w:p>
    <w:p w14:paraId="38D6313F" w14:textId="2DAA0836"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"_Toc485121657" </w:instrText>
      </w:r>
      <w:r>
        <w:rPr>
          <w:noProof/>
        </w:rPr>
        <w:fldChar w:fldCharType="separate"/>
      </w:r>
      <w:r w:rsidR="00EC5837" w:rsidRPr="00C45AB1">
        <w:rPr>
          <w:rStyle w:val="Hipervnculo"/>
          <w:noProof/>
          <w:sz w:val="24"/>
          <w:szCs w:val="24"/>
        </w:rPr>
        <w:t>Tabla 19: Prueba de unidad Administración</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_Toc485121657 \h </w:instrText>
      </w:r>
      <w:r w:rsidR="00EC5837" w:rsidRPr="00C45AB1">
        <w:rPr>
          <w:noProof/>
          <w:webHidden/>
          <w:sz w:val="24"/>
          <w:szCs w:val="24"/>
        </w:rPr>
      </w:r>
      <w:r w:rsidR="00EC5837" w:rsidRPr="00C45AB1">
        <w:rPr>
          <w:noProof/>
          <w:webHidden/>
          <w:sz w:val="24"/>
          <w:szCs w:val="24"/>
        </w:rPr>
        <w:fldChar w:fldCharType="separate"/>
      </w:r>
      <w:ins w:id="409" w:author="Luffi" w:date="2017-07-10T22:36:00Z">
        <w:r w:rsidR="00F223C3">
          <w:rPr>
            <w:noProof/>
            <w:webHidden/>
            <w:sz w:val="24"/>
            <w:szCs w:val="24"/>
          </w:rPr>
          <w:t>93</w:t>
        </w:r>
      </w:ins>
      <w:ins w:id="410" w:author="Luffi" w:date="2017-07-10T21:02:00Z">
        <w:del w:id="411" w:author="Luffi" w:date="2017-07-10T22:36:00Z">
          <w:r w:rsidR="00B27AC1" w:rsidDel="00F223C3">
            <w:rPr>
              <w:noProof/>
              <w:webHidden/>
              <w:sz w:val="24"/>
              <w:szCs w:val="24"/>
            </w:rPr>
            <w:delText>93</w:delText>
          </w:r>
        </w:del>
      </w:ins>
      <w:del w:id="412" w:author="Luffi" w:date="2017-07-10T22:36:00Z">
        <w:r w:rsidR="00B0777E" w:rsidDel="00F223C3">
          <w:rPr>
            <w:noProof/>
            <w:webHidden/>
            <w:sz w:val="24"/>
            <w:szCs w:val="24"/>
          </w:rPr>
          <w:delText>87</w:delText>
        </w:r>
      </w:del>
      <w:r w:rsidR="00EC5837" w:rsidRPr="00C45AB1">
        <w:rPr>
          <w:noProof/>
          <w:webHidden/>
          <w:sz w:val="24"/>
          <w:szCs w:val="24"/>
        </w:rPr>
        <w:fldChar w:fldCharType="end"/>
      </w:r>
      <w:r>
        <w:rPr>
          <w:noProof/>
          <w:sz w:val="24"/>
          <w:szCs w:val="24"/>
        </w:rPr>
        <w:fldChar w:fldCharType="end"/>
      </w:r>
    </w:p>
    <w:p w14:paraId="0C2C181B" w14:textId="6F09DDE0"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"_Toc485121658" </w:instrText>
      </w:r>
      <w:r>
        <w:rPr>
          <w:noProof/>
        </w:rPr>
        <w:fldChar w:fldCharType="separate"/>
      </w:r>
      <w:r w:rsidR="00EC5837" w:rsidRPr="00C45AB1">
        <w:rPr>
          <w:rStyle w:val="Hipervnculo"/>
          <w:noProof/>
          <w:sz w:val="24"/>
          <w:szCs w:val="24"/>
        </w:rPr>
        <w:t>Tabla 20: Prueba de unidad Secretaria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_Toc485121658 \h </w:instrText>
      </w:r>
      <w:r w:rsidR="00EC5837" w:rsidRPr="00C45AB1">
        <w:rPr>
          <w:noProof/>
          <w:webHidden/>
          <w:sz w:val="24"/>
          <w:szCs w:val="24"/>
        </w:rPr>
      </w:r>
      <w:r w:rsidR="00EC5837" w:rsidRPr="00C45AB1">
        <w:rPr>
          <w:noProof/>
          <w:webHidden/>
          <w:sz w:val="24"/>
          <w:szCs w:val="24"/>
        </w:rPr>
        <w:fldChar w:fldCharType="separate"/>
      </w:r>
      <w:ins w:id="413" w:author="Luffi" w:date="2017-07-10T22:36:00Z">
        <w:r w:rsidR="00F223C3">
          <w:rPr>
            <w:noProof/>
            <w:webHidden/>
            <w:sz w:val="24"/>
            <w:szCs w:val="24"/>
          </w:rPr>
          <w:t>94</w:t>
        </w:r>
      </w:ins>
      <w:ins w:id="414" w:author="Luffi" w:date="2017-07-10T21:02:00Z">
        <w:del w:id="415" w:author="Luffi" w:date="2017-07-10T22:36:00Z">
          <w:r w:rsidR="00B27AC1" w:rsidDel="00F223C3">
            <w:rPr>
              <w:noProof/>
              <w:webHidden/>
              <w:sz w:val="24"/>
              <w:szCs w:val="24"/>
            </w:rPr>
            <w:delText>94</w:delText>
          </w:r>
        </w:del>
      </w:ins>
      <w:del w:id="416" w:author="Luffi" w:date="2017-07-10T22:36:00Z">
        <w:r w:rsidR="00B0777E" w:rsidDel="00F223C3">
          <w:rPr>
            <w:noProof/>
            <w:webHidden/>
            <w:sz w:val="24"/>
            <w:szCs w:val="24"/>
          </w:rPr>
          <w:delText>88</w:delText>
        </w:r>
      </w:del>
      <w:r w:rsidR="00EC5837" w:rsidRPr="00C45AB1">
        <w:rPr>
          <w:noProof/>
          <w:webHidden/>
          <w:sz w:val="24"/>
          <w:szCs w:val="24"/>
        </w:rPr>
        <w:fldChar w:fldCharType="end"/>
      </w:r>
      <w:r>
        <w:rPr>
          <w:noProof/>
          <w:sz w:val="24"/>
          <w:szCs w:val="24"/>
        </w:rPr>
        <w:fldChar w:fldCharType="end"/>
      </w:r>
    </w:p>
    <w:p w14:paraId="12A56B99" w14:textId="6891C78B"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"_Toc485121659" </w:instrText>
      </w:r>
      <w:r>
        <w:rPr>
          <w:noProof/>
        </w:rPr>
        <w:fldChar w:fldCharType="separate"/>
      </w:r>
      <w:r w:rsidR="00EC5837" w:rsidRPr="00C45AB1">
        <w:rPr>
          <w:rStyle w:val="Hipervnculo"/>
          <w:noProof/>
          <w:sz w:val="24"/>
          <w:szCs w:val="24"/>
        </w:rPr>
        <w:t>Tabla 21: Prueba de unidad Medico</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_Toc485121659 \h </w:instrText>
      </w:r>
      <w:r w:rsidR="00EC5837" w:rsidRPr="00C45AB1">
        <w:rPr>
          <w:noProof/>
          <w:webHidden/>
          <w:sz w:val="24"/>
          <w:szCs w:val="24"/>
        </w:rPr>
      </w:r>
      <w:r w:rsidR="00EC5837" w:rsidRPr="00C45AB1">
        <w:rPr>
          <w:noProof/>
          <w:webHidden/>
          <w:sz w:val="24"/>
          <w:szCs w:val="24"/>
        </w:rPr>
        <w:fldChar w:fldCharType="separate"/>
      </w:r>
      <w:ins w:id="417" w:author="Luffi" w:date="2017-07-10T22:36:00Z">
        <w:r w:rsidR="00F223C3">
          <w:rPr>
            <w:noProof/>
            <w:webHidden/>
            <w:sz w:val="24"/>
            <w:szCs w:val="24"/>
          </w:rPr>
          <w:t>95</w:t>
        </w:r>
      </w:ins>
      <w:ins w:id="418" w:author="Luffi" w:date="2017-07-10T21:02:00Z">
        <w:del w:id="419" w:author="Luffi" w:date="2017-07-10T22:36:00Z">
          <w:r w:rsidR="00B27AC1" w:rsidDel="00F223C3">
            <w:rPr>
              <w:noProof/>
              <w:webHidden/>
              <w:sz w:val="24"/>
              <w:szCs w:val="24"/>
            </w:rPr>
            <w:delText>95</w:delText>
          </w:r>
        </w:del>
      </w:ins>
      <w:del w:id="420" w:author="Luffi" w:date="2017-07-10T22:36:00Z">
        <w:r w:rsidR="00B0777E" w:rsidDel="00F223C3">
          <w:rPr>
            <w:noProof/>
            <w:webHidden/>
            <w:sz w:val="24"/>
            <w:szCs w:val="24"/>
          </w:rPr>
          <w:delText>89</w:delText>
        </w:r>
      </w:del>
      <w:r w:rsidR="00EC5837" w:rsidRPr="00C45AB1">
        <w:rPr>
          <w:noProof/>
          <w:webHidden/>
          <w:sz w:val="24"/>
          <w:szCs w:val="24"/>
        </w:rPr>
        <w:fldChar w:fldCharType="end"/>
      </w:r>
      <w:r>
        <w:rPr>
          <w:noProof/>
          <w:sz w:val="24"/>
          <w:szCs w:val="24"/>
        </w:rPr>
        <w:fldChar w:fldCharType="end"/>
      </w:r>
    </w:p>
    <w:p w14:paraId="6F1D915D" w14:textId="3BA1125D"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"_Toc485121660" </w:instrText>
      </w:r>
      <w:r>
        <w:rPr>
          <w:noProof/>
        </w:rPr>
        <w:fldChar w:fldCharType="separate"/>
      </w:r>
      <w:r w:rsidR="00EC5837" w:rsidRPr="00C45AB1">
        <w:rPr>
          <w:rStyle w:val="Hipervnculo"/>
          <w:noProof/>
          <w:sz w:val="24"/>
          <w:szCs w:val="24"/>
        </w:rPr>
        <w:t>Tabla 22: Prueba de integridad Administración</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_Toc485121660 \h </w:instrText>
      </w:r>
      <w:r w:rsidR="00EC5837" w:rsidRPr="00C45AB1">
        <w:rPr>
          <w:noProof/>
          <w:webHidden/>
          <w:sz w:val="24"/>
          <w:szCs w:val="24"/>
        </w:rPr>
      </w:r>
      <w:r w:rsidR="00EC5837" w:rsidRPr="00C45AB1">
        <w:rPr>
          <w:noProof/>
          <w:webHidden/>
          <w:sz w:val="24"/>
          <w:szCs w:val="24"/>
        </w:rPr>
        <w:fldChar w:fldCharType="separate"/>
      </w:r>
      <w:ins w:id="421" w:author="Luffi" w:date="2017-07-10T22:36:00Z">
        <w:r w:rsidR="00F223C3">
          <w:rPr>
            <w:noProof/>
            <w:webHidden/>
            <w:sz w:val="24"/>
            <w:szCs w:val="24"/>
          </w:rPr>
          <w:t>96</w:t>
        </w:r>
      </w:ins>
      <w:ins w:id="422" w:author="Luffi" w:date="2017-07-10T21:02:00Z">
        <w:del w:id="423" w:author="Luffi" w:date="2017-07-10T22:36:00Z">
          <w:r w:rsidR="00B27AC1" w:rsidDel="00F223C3">
            <w:rPr>
              <w:noProof/>
              <w:webHidden/>
              <w:sz w:val="24"/>
              <w:szCs w:val="24"/>
            </w:rPr>
            <w:delText>96</w:delText>
          </w:r>
        </w:del>
      </w:ins>
      <w:del w:id="424" w:author="Luffi" w:date="2017-07-10T22:36:00Z">
        <w:r w:rsidR="00B0777E" w:rsidDel="00F223C3">
          <w:rPr>
            <w:noProof/>
            <w:webHidden/>
            <w:sz w:val="24"/>
            <w:szCs w:val="24"/>
          </w:rPr>
          <w:delText>90</w:delText>
        </w:r>
      </w:del>
      <w:r w:rsidR="00EC5837" w:rsidRPr="00C45AB1">
        <w:rPr>
          <w:noProof/>
          <w:webHidden/>
          <w:sz w:val="24"/>
          <w:szCs w:val="24"/>
        </w:rPr>
        <w:fldChar w:fldCharType="end"/>
      </w:r>
      <w:r>
        <w:rPr>
          <w:noProof/>
          <w:sz w:val="24"/>
          <w:szCs w:val="24"/>
        </w:rPr>
        <w:fldChar w:fldCharType="end"/>
      </w:r>
    </w:p>
    <w:p w14:paraId="5C5E933F" w14:textId="2D4A3EB8"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"_Toc485121661" </w:instrText>
      </w:r>
      <w:r>
        <w:rPr>
          <w:noProof/>
        </w:rPr>
        <w:fldChar w:fldCharType="separate"/>
      </w:r>
      <w:r w:rsidR="00EC5837" w:rsidRPr="00C45AB1">
        <w:rPr>
          <w:rStyle w:val="Hipervnculo"/>
          <w:noProof/>
          <w:sz w:val="24"/>
          <w:szCs w:val="24"/>
        </w:rPr>
        <w:t>Tabla 23: Prueba de integridad Secretaría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_Toc485121661 \h </w:instrText>
      </w:r>
      <w:r w:rsidR="00EC5837" w:rsidRPr="00C45AB1">
        <w:rPr>
          <w:noProof/>
          <w:webHidden/>
          <w:sz w:val="24"/>
          <w:szCs w:val="24"/>
        </w:rPr>
      </w:r>
      <w:r w:rsidR="00EC5837" w:rsidRPr="00C45AB1">
        <w:rPr>
          <w:noProof/>
          <w:webHidden/>
          <w:sz w:val="24"/>
          <w:szCs w:val="24"/>
        </w:rPr>
        <w:fldChar w:fldCharType="separate"/>
      </w:r>
      <w:ins w:id="425" w:author="Luffi" w:date="2017-07-10T22:36:00Z">
        <w:r w:rsidR="00F223C3">
          <w:rPr>
            <w:noProof/>
            <w:webHidden/>
            <w:sz w:val="24"/>
            <w:szCs w:val="24"/>
          </w:rPr>
          <w:t>97</w:t>
        </w:r>
      </w:ins>
      <w:ins w:id="426" w:author="Luffi" w:date="2017-07-10T21:02:00Z">
        <w:del w:id="427" w:author="Luffi" w:date="2017-07-10T22:36:00Z">
          <w:r w:rsidR="00B27AC1" w:rsidDel="00F223C3">
            <w:rPr>
              <w:noProof/>
              <w:webHidden/>
              <w:sz w:val="24"/>
              <w:szCs w:val="24"/>
            </w:rPr>
            <w:delText>97</w:delText>
          </w:r>
        </w:del>
      </w:ins>
      <w:del w:id="428" w:author="Luffi" w:date="2017-07-10T22:36:00Z">
        <w:r w:rsidR="00B0777E" w:rsidDel="00F223C3">
          <w:rPr>
            <w:noProof/>
            <w:webHidden/>
            <w:sz w:val="24"/>
            <w:szCs w:val="24"/>
          </w:rPr>
          <w:delText>91</w:delText>
        </w:r>
      </w:del>
      <w:r w:rsidR="00EC5837" w:rsidRPr="00C45AB1">
        <w:rPr>
          <w:noProof/>
          <w:webHidden/>
          <w:sz w:val="24"/>
          <w:szCs w:val="24"/>
        </w:rPr>
        <w:fldChar w:fldCharType="end"/>
      </w:r>
      <w:r>
        <w:rPr>
          <w:noProof/>
          <w:sz w:val="24"/>
          <w:szCs w:val="24"/>
        </w:rPr>
        <w:fldChar w:fldCharType="end"/>
      </w:r>
    </w:p>
    <w:p w14:paraId="3343B878" w14:textId="1454F6E2"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"_Toc485121662" </w:instrText>
      </w:r>
      <w:r>
        <w:rPr>
          <w:noProof/>
        </w:rPr>
        <w:fldChar w:fldCharType="separate"/>
      </w:r>
      <w:r w:rsidR="00EC5837" w:rsidRPr="00C45AB1">
        <w:rPr>
          <w:rStyle w:val="Hipervnculo"/>
          <w:noProof/>
          <w:sz w:val="24"/>
          <w:szCs w:val="24"/>
        </w:rPr>
        <w:t>Tabla 24: Prueba de integridad Médicos</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_Toc485121662 \h </w:instrText>
      </w:r>
      <w:r w:rsidR="00EC5837" w:rsidRPr="00C45AB1">
        <w:rPr>
          <w:noProof/>
          <w:webHidden/>
          <w:sz w:val="24"/>
          <w:szCs w:val="24"/>
        </w:rPr>
      </w:r>
      <w:r w:rsidR="00EC5837" w:rsidRPr="00C45AB1">
        <w:rPr>
          <w:noProof/>
          <w:webHidden/>
          <w:sz w:val="24"/>
          <w:szCs w:val="24"/>
        </w:rPr>
        <w:fldChar w:fldCharType="separate"/>
      </w:r>
      <w:ins w:id="429" w:author="Luffi" w:date="2017-07-10T22:36:00Z">
        <w:r w:rsidR="00F223C3">
          <w:rPr>
            <w:noProof/>
            <w:webHidden/>
            <w:sz w:val="24"/>
            <w:szCs w:val="24"/>
          </w:rPr>
          <w:t>98</w:t>
        </w:r>
      </w:ins>
      <w:ins w:id="430" w:author="Luffi" w:date="2017-07-10T21:02:00Z">
        <w:del w:id="431" w:author="Luffi" w:date="2017-07-10T22:36:00Z">
          <w:r w:rsidR="00B27AC1" w:rsidDel="00F223C3">
            <w:rPr>
              <w:noProof/>
              <w:webHidden/>
              <w:sz w:val="24"/>
              <w:szCs w:val="24"/>
            </w:rPr>
            <w:delText>98</w:delText>
          </w:r>
        </w:del>
      </w:ins>
      <w:del w:id="432" w:author="Luffi" w:date="2017-07-10T22:36:00Z">
        <w:r w:rsidR="00B0777E" w:rsidDel="00F223C3">
          <w:rPr>
            <w:noProof/>
            <w:webHidden/>
            <w:sz w:val="24"/>
            <w:szCs w:val="24"/>
          </w:rPr>
          <w:delText>92</w:delText>
        </w:r>
      </w:del>
      <w:r w:rsidR="00EC5837" w:rsidRPr="00C45AB1">
        <w:rPr>
          <w:noProof/>
          <w:webHidden/>
          <w:sz w:val="24"/>
          <w:szCs w:val="24"/>
        </w:rPr>
        <w:fldChar w:fldCharType="end"/>
      </w:r>
      <w:r>
        <w:rPr>
          <w:noProof/>
          <w:sz w:val="24"/>
          <w:szCs w:val="24"/>
        </w:rPr>
        <w:fldChar w:fldCharType="end"/>
      </w:r>
    </w:p>
    <w:p w14:paraId="4808B29A" w14:textId="1A8FEE02" w:rsidR="00EC5837" w:rsidRPr="00C45AB1" w:rsidRDefault="00BB0DD1" w:rsidP="00C45AB1">
      <w:pPr>
        <w:pStyle w:val="Tabladeilustraciones"/>
        <w:tabs>
          <w:tab w:val="right" w:leader="dot" w:pos="9394"/>
        </w:tabs>
        <w:spacing w:line="360" w:lineRule="auto"/>
        <w:rPr>
          <w:rFonts w:eastAsiaTheme="minorEastAsia"/>
          <w:noProof/>
          <w:sz w:val="24"/>
          <w:szCs w:val="24"/>
          <w:lang w:eastAsia="es-BO"/>
        </w:rPr>
      </w:pPr>
      <w:r>
        <w:rPr>
          <w:noProof/>
        </w:rPr>
        <w:fldChar w:fldCharType="begin"/>
      </w:r>
      <w:r>
        <w:rPr>
          <w:noProof/>
        </w:rPr>
        <w:instrText xml:space="preserve"> HYPERLINK \l "_Toc485121663" </w:instrText>
      </w:r>
      <w:r>
        <w:rPr>
          <w:noProof/>
        </w:rPr>
        <w:fldChar w:fldCharType="separate"/>
      </w:r>
      <w:r w:rsidR="00EC5837" w:rsidRPr="00C45AB1">
        <w:rPr>
          <w:rStyle w:val="Hipervnculo"/>
          <w:noProof/>
          <w:sz w:val="24"/>
          <w:szCs w:val="24"/>
        </w:rPr>
        <w:t>Tabla 25: Validación de resultados del sistema</w:t>
      </w:r>
      <w:r w:rsidR="00EC5837" w:rsidRPr="00C45AB1">
        <w:rPr>
          <w:noProof/>
          <w:webHidden/>
          <w:sz w:val="24"/>
          <w:szCs w:val="24"/>
        </w:rPr>
        <w:tab/>
      </w:r>
      <w:r w:rsidR="00EC5837" w:rsidRPr="00C45AB1">
        <w:rPr>
          <w:noProof/>
          <w:webHidden/>
          <w:sz w:val="24"/>
          <w:szCs w:val="24"/>
        </w:rPr>
        <w:fldChar w:fldCharType="begin"/>
      </w:r>
      <w:r w:rsidR="00EC5837" w:rsidRPr="00C45AB1">
        <w:rPr>
          <w:noProof/>
          <w:webHidden/>
          <w:sz w:val="24"/>
          <w:szCs w:val="24"/>
        </w:rPr>
        <w:instrText xml:space="preserve"> PAGEREF _Toc485121663 \h </w:instrText>
      </w:r>
      <w:r w:rsidR="00EC5837" w:rsidRPr="00C45AB1">
        <w:rPr>
          <w:noProof/>
          <w:webHidden/>
          <w:sz w:val="24"/>
          <w:szCs w:val="24"/>
        </w:rPr>
      </w:r>
      <w:r w:rsidR="00EC5837" w:rsidRPr="00C45AB1">
        <w:rPr>
          <w:noProof/>
          <w:webHidden/>
          <w:sz w:val="24"/>
          <w:szCs w:val="24"/>
        </w:rPr>
        <w:fldChar w:fldCharType="separate"/>
      </w:r>
      <w:ins w:id="433" w:author="Luffi" w:date="2017-07-10T22:36:00Z">
        <w:r w:rsidR="00F223C3">
          <w:rPr>
            <w:noProof/>
            <w:webHidden/>
            <w:sz w:val="24"/>
            <w:szCs w:val="24"/>
          </w:rPr>
          <w:t>101</w:t>
        </w:r>
      </w:ins>
      <w:ins w:id="434" w:author="Luffi" w:date="2017-07-10T21:02:00Z">
        <w:del w:id="435" w:author="Luffi" w:date="2017-07-10T22:36:00Z">
          <w:r w:rsidR="00B27AC1" w:rsidDel="00F223C3">
            <w:rPr>
              <w:noProof/>
              <w:webHidden/>
              <w:sz w:val="24"/>
              <w:szCs w:val="24"/>
            </w:rPr>
            <w:delText>101</w:delText>
          </w:r>
        </w:del>
      </w:ins>
      <w:del w:id="436" w:author="Luffi" w:date="2017-07-10T22:36:00Z">
        <w:r w:rsidR="00B0777E" w:rsidDel="00F223C3">
          <w:rPr>
            <w:noProof/>
            <w:webHidden/>
            <w:sz w:val="24"/>
            <w:szCs w:val="24"/>
          </w:rPr>
          <w:delText>96</w:delText>
        </w:r>
      </w:del>
      <w:r w:rsidR="00EC5837" w:rsidRPr="00C45AB1">
        <w:rPr>
          <w:noProof/>
          <w:webHidden/>
          <w:sz w:val="24"/>
          <w:szCs w:val="24"/>
        </w:rPr>
        <w:fldChar w:fldCharType="end"/>
      </w:r>
      <w:r>
        <w:rPr>
          <w:noProof/>
          <w:sz w:val="24"/>
          <w:szCs w:val="24"/>
        </w:rPr>
        <w:fldChar w:fldCharType="end"/>
      </w:r>
    </w:p>
    <w:p w14:paraId="10B8A413" w14:textId="77777777" w:rsidR="00D923C3" w:rsidRDefault="00D923C3" w:rsidP="00C45AB1">
      <w:pPr>
        <w:spacing w:line="360" w:lineRule="auto"/>
        <w:rPr>
          <w:b/>
          <w:bCs/>
          <w:lang w:val="es-ES"/>
        </w:rPr>
      </w:pPr>
      <w:r w:rsidRPr="00C45AB1">
        <w:rPr>
          <w:b/>
          <w:bCs/>
          <w:sz w:val="24"/>
          <w:szCs w:val="24"/>
          <w:lang w:val="es-ES"/>
        </w:rPr>
        <w:fldChar w:fldCharType="end"/>
      </w:r>
    </w:p>
    <w:p w14:paraId="167B367C" w14:textId="77777777" w:rsidR="00DB5797" w:rsidRDefault="00DB5797">
      <w:pPr>
        <w:rPr>
          <w:b/>
          <w:bCs/>
          <w:lang w:val="es-ES"/>
        </w:rPr>
      </w:pPr>
      <w:r>
        <w:rPr>
          <w:b/>
          <w:bCs/>
          <w:lang w:val="es-ES"/>
        </w:rPr>
        <w:br w:type="page"/>
      </w:r>
    </w:p>
    <w:p w14:paraId="0FE5F4C3" w14:textId="77777777" w:rsidR="00AD58D1" w:rsidRPr="00C45AB1" w:rsidRDefault="00AD58D1" w:rsidP="004E34E6">
      <w:pPr>
        <w:spacing w:line="360" w:lineRule="auto"/>
        <w:jc w:val="center"/>
        <w:rPr>
          <w:b/>
          <w:bCs/>
          <w:sz w:val="24"/>
          <w:szCs w:val="24"/>
          <w:lang w:val="es-ES"/>
        </w:rPr>
      </w:pPr>
      <w:r w:rsidRPr="00C45AB1">
        <w:rPr>
          <w:b/>
          <w:bCs/>
          <w:sz w:val="24"/>
          <w:szCs w:val="24"/>
          <w:lang w:val="es-ES"/>
        </w:rPr>
        <w:lastRenderedPageBreak/>
        <w:t>INDICE DE FIGURAS</w:t>
      </w:r>
    </w:p>
    <w:p w14:paraId="03EB9BC9" w14:textId="4995481E" w:rsidR="004E34E6" w:rsidRDefault="00D923C3" w:rsidP="004E34E6">
      <w:pPr>
        <w:pStyle w:val="Tabladeilustraciones"/>
        <w:tabs>
          <w:tab w:val="right" w:leader="dot" w:pos="9394"/>
        </w:tabs>
        <w:spacing w:line="360" w:lineRule="auto"/>
        <w:rPr>
          <w:rFonts w:eastAsiaTheme="minorEastAsia"/>
          <w:noProof/>
          <w:lang w:eastAsia="es-BO"/>
        </w:rPr>
      </w:pPr>
      <w:r w:rsidRPr="00C45AB1">
        <w:rPr>
          <w:b/>
          <w:bCs/>
          <w:sz w:val="24"/>
          <w:szCs w:val="24"/>
          <w:lang w:val="es-ES"/>
        </w:rPr>
        <w:fldChar w:fldCharType="begin"/>
      </w:r>
      <w:r w:rsidRPr="00C45AB1">
        <w:rPr>
          <w:b/>
          <w:bCs/>
          <w:sz w:val="24"/>
          <w:szCs w:val="24"/>
          <w:lang w:val="es-ES"/>
        </w:rPr>
        <w:instrText xml:space="preserve"> TOC \h \z \c "Figura" </w:instrText>
      </w:r>
      <w:r w:rsidRPr="00C45AB1">
        <w:rPr>
          <w:b/>
          <w:bCs/>
          <w:sz w:val="24"/>
          <w:szCs w:val="24"/>
          <w:lang w:val="es-ES"/>
        </w:rPr>
        <w:fldChar w:fldCharType="separate"/>
      </w:r>
      <w:r w:rsidR="00BB0DD1">
        <w:rPr>
          <w:noProof/>
        </w:rPr>
        <w:fldChar w:fldCharType="begin"/>
      </w:r>
      <w:r w:rsidR="00BB0DD1">
        <w:rPr>
          <w:noProof/>
        </w:rPr>
        <w:instrText xml:space="preserve"> HYPERLINK \l "_Toc485290414" </w:instrText>
      </w:r>
      <w:r w:rsidR="00BB0DD1">
        <w:rPr>
          <w:noProof/>
        </w:rPr>
        <w:fldChar w:fldCharType="separate"/>
      </w:r>
      <w:r w:rsidR="004E34E6" w:rsidRPr="002A3CD5">
        <w:rPr>
          <w:rStyle w:val="Hipervnculo"/>
          <w:noProof/>
        </w:rPr>
        <w:t>Figura 1: Estructura organizacional del Centro Médico Esculapio S.R.L.</w:t>
      </w:r>
      <w:r w:rsidR="004E34E6">
        <w:rPr>
          <w:noProof/>
          <w:webHidden/>
        </w:rPr>
        <w:tab/>
      </w:r>
      <w:r w:rsidR="004E34E6">
        <w:rPr>
          <w:noProof/>
          <w:webHidden/>
        </w:rPr>
        <w:fldChar w:fldCharType="begin"/>
      </w:r>
      <w:r w:rsidR="004E34E6">
        <w:rPr>
          <w:noProof/>
          <w:webHidden/>
        </w:rPr>
        <w:instrText xml:space="preserve"> PAGEREF _Toc485290414 \h </w:instrText>
      </w:r>
      <w:r w:rsidR="004E34E6">
        <w:rPr>
          <w:noProof/>
          <w:webHidden/>
        </w:rPr>
      </w:r>
      <w:r w:rsidR="004E34E6">
        <w:rPr>
          <w:noProof/>
          <w:webHidden/>
        </w:rPr>
        <w:fldChar w:fldCharType="separate"/>
      </w:r>
      <w:ins w:id="437" w:author="Luffi" w:date="2017-07-10T22:36:00Z">
        <w:r w:rsidR="00F223C3">
          <w:rPr>
            <w:noProof/>
            <w:webHidden/>
          </w:rPr>
          <w:t>34</w:t>
        </w:r>
      </w:ins>
      <w:ins w:id="438" w:author="Luffi" w:date="2017-07-10T21:03:00Z">
        <w:del w:id="439" w:author="Luffi" w:date="2017-07-10T22:36:00Z">
          <w:r w:rsidR="00B27AC1" w:rsidDel="00F223C3">
            <w:rPr>
              <w:noProof/>
              <w:webHidden/>
            </w:rPr>
            <w:delText>34</w:delText>
          </w:r>
        </w:del>
      </w:ins>
      <w:del w:id="440" w:author="Luffi" w:date="2017-07-10T22:36:00Z">
        <w:r w:rsidR="004E34E6" w:rsidDel="00F223C3">
          <w:rPr>
            <w:noProof/>
            <w:webHidden/>
          </w:rPr>
          <w:delText>30</w:delText>
        </w:r>
      </w:del>
      <w:r w:rsidR="004E34E6">
        <w:rPr>
          <w:noProof/>
          <w:webHidden/>
        </w:rPr>
        <w:fldChar w:fldCharType="end"/>
      </w:r>
      <w:r w:rsidR="00BB0DD1">
        <w:rPr>
          <w:noProof/>
        </w:rPr>
        <w:fldChar w:fldCharType="end"/>
      </w:r>
    </w:p>
    <w:p w14:paraId="00C41151" w14:textId="7EFC79FE"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"_Toc485290415" </w:instrText>
      </w:r>
      <w:r>
        <w:rPr>
          <w:noProof/>
        </w:rPr>
        <w:fldChar w:fldCharType="separate"/>
      </w:r>
      <w:r w:rsidR="004E34E6" w:rsidRPr="002A3CD5">
        <w:rPr>
          <w:rStyle w:val="Hipervnculo"/>
          <w:noProof/>
        </w:rPr>
        <w:t>Figura 2: Actores internos del modelo de negocio</w:t>
      </w:r>
      <w:r w:rsidR="004E34E6">
        <w:rPr>
          <w:noProof/>
          <w:webHidden/>
        </w:rPr>
        <w:tab/>
      </w:r>
      <w:r w:rsidR="004E34E6">
        <w:rPr>
          <w:noProof/>
          <w:webHidden/>
        </w:rPr>
        <w:fldChar w:fldCharType="begin"/>
      </w:r>
      <w:r w:rsidR="004E34E6">
        <w:rPr>
          <w:noProof/>
          <w:webHidden/>
        </w:rPr>
        <w:instrText xml:space="preserve"> PAGEREF _Toc485290415 \h </w:instrText>
      </w:r>
      <w:r w:rsidR="004E34E6">
        <w:rPr>
          <w:noProof/>
          <w:webHidden/>
        </w:rPr>
      </w:r>
      <w:r w:rsidR="004E34E6">
        <w:rPr>
          <w:noProof/>
          <w:webHidden/>
        </w:rPr>
        <w:fldChar w:fldCharType="separate"/>
      </w:r>
      <w:ins w:id="441" w:author="Luffi" w:date="2017-07-10T22:36:00Z">
        <w:r w:rsidR="00F223C3">
          <w:rPr>
            <w:noProof/>
            <w:webHidden/>
          </w:rPr>
          <w:t>38</w:t>
        </w:r>
      </w:ins>
      <w:ins w:id="442" w:author="Luffi" w:date="2017-07-10T21:03:00Z">
        <w:del w:id="443" w:author="Luffi" w:date="2017-07-10T22:36:00Z">
          <w:r w:rsidR="00B27AC1" w:rsidDel="00F223C3">
            <w:rPr>
              <w:noProof/>
              <w:webHidden/>
            </w:rPr>
            <w:delText>38</w:delText>
          </w:r>
        </w:del>
      </w:ins>
      <w:del w:id="444" w:author="Luffi" w:date="2017-07-10T22:36:00Z">
        <w:r w:rsidR="004E34E6" w:rsidDel="00F223C3">
          <w:rPr>
            <w:noProof/>
            <w:webHidden/>
          </w:rPr>
          <w:delText>34</w:delText>
        </w:r>
      </w:del>
      <w:r w:rsidR="004E34E6">
        <w:rPr>
          <w:noProof/>
          <w:webHidden/>
        </w:rPr>
        <w:fldChar w:fldCharType="end"/>
      </w:r>
      <w:r>
        <w:rPr>
          <w:noProof/>
        </w:rPr>
        <w:fldChar w:fldCharType="end"/>
      </w:r>
    </w:p>
    <w:p w14:paraId="7CD8F2BD" w14:textId="36E0EFF9"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"_Toc485290416" </w:instrText>
      </w:r>
      <w:r>
        <w:rPr>
          <w:noProof/>
        </w:rPr>
        <w:fldChar w:fldCharType="separate"/>
      </w:r>
      <w:r w:rsidR="004E34E6" w:rsidRPr="002A3CD5">
        <w:rPr>
          <w:rStyle w:val="Hipervnculo"/>
          <w:noProof/>
        </w:rPr>
        <w:t>Figura 3: Actor interno de modelado del negocio</w:t>
      </w:r>
      <w:r w:rsidR="004E34E6">
        <w:rPr>
          <w:noProof/>
          <w:webHidden/>
        </w:rPr>
        <w:tab/>
      </w:r>
      <w:r w:rsidR="004E34E6">
        <w:rPr>
          <w:noProof/>
          <w:webHidden/>
        </w:rPr>
        <w:fldChar w:fldCharType="begin"/>
      </w:r>
      <w:r w:rsidR="004E34E6">
        <w:rPr>
          <w:noProof/>
          <w:webHidden/>
        </w:rPr>
        <w:instrText xml:space="preserve"> PAGEREF _Toc485290416 \h </w:instrText>
      </w:r>
      <w:r w:rsidR="004E34E6">
        <w:rPr>
          <w:noProof/>
          <w:webHidden/>
        </w:rPr>
      </w:r>
      <w:r w:rsidR="004E34E6">
        <w:rPr>
          <w:noProof/>
          <w:webHidden/>
        </w:rPr>
        <w:fldChar w:fldCharType="separate"/>
      </w:r>
      <w:ins w:id="445" w:author="Luffi" w:date="2017-07-10T22:36:00Z">
        <w:r w:rsidR="00F223C3">
          <w:rPr>
            <w:noProof/>
            <w:webHidden/>
          </w:rPr>
          <w:t>38</w:t>
        </w:r>
      </w:ins>
      <w:ins w:id="446" w:author="Luffi" w:date="2017-07-10T21:03:00Z">
        <w:del w:id="447" w:author="Luffi" w:date="2017-07-10T22:36:00Z">
          <w:r w:rsidR="00B27AC1" w:rsidDel="00F223C3">
            <w:rPr>
              <w:noProof/>
              <w:webHidden/>
            </w:rPr>
            <w:delText>38</w:delText>
          </w:r>
        </w:del>
      </w:ins>
      <w:del w:id="448" w:author="Luffi" w:date="2017-07-10T22:36:00Z">
        <w:r w:rsidR="004E34E6" w:rsidDel="00F223C3">
          <w:rPr>
            <w:noProof/>
            <w:webHidden/>
          </w:rPr>
          <w:delText>34</w:delText>
        </w:r>
      </w:del>
      <w:r w:rsidR="004E34E6">
        <w:rPr>
          <w:noProof/>
          <w:webHidden/>
        </w:rPr>
        <w:fldChar w:fldCharType="end"/>
      </w:r>
      <w:r>
        <w:rPr>
          <w:noProof/>
        </w:rPr>
        <w:fldChar w:fldCharType="end"/>
      </w:r>
    </w:p>
    <w:p w14:paraId="29E54435" w14:textId="6E62F01B"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"_Toc485290417" </w:instrText>
      </w:r>
      <w:r>
        <w:rPr>
          <w:noProof/>
        </w:rPr>
        <w:fldChar w:fldCharType="separate"/>
      </w:r>
      <w:r w:rsidR="004E34E6" w:rsidRPr="002A3CD5">
        <w:rPr>
          <w:rStyle w:val="Hipervnculo"/>
          <w:noProof/>
        </w:rPr>
        <w:t>Figura 4: Diagrama de casos de uso Inicial del sistema actual</w:t>
      </w:r>
      <w:r w:rsidR="004E34E6">
        <w:rPr>
          <w:noProof/>
          <w:webHidden/>
        </w:rPr>
        <w:tab/>
      </w:r>
      <w:r w:rsidR="004E34E6">
        <w:rPr>
          <w:noProof/>
          <w:webHidden/>
        </w:rPr>
        <w:fldChar w:fldCharType="begin"/>
      </w:r>
      <w:r w:rsidR="004E34E6">
        <w:rPr>
          <w:noProof/>
          <w:webHidden/>
        </w:rPr>
        <w:instrText xml:space="preserve"> PAGEREF _Toc485290417 \h </w:instrText>
      </w:r>
      <w:r w:rsidR="004E34E6">
        <w:rPr>
          <w:noProof/>
          <w:webHidden/>
        </w:rPr>
      </w:r>
      <w:r w:rsidR="004E34E6">
        <w:rPr>
          <w:noProof/>
          <w:webHidden/>
        </w:rPr>
        <w:fldChar w:fldCharType="separate"/>
      </w:r>
      <w:ins w:id="449" w:author="Luffi" w:date="2017-07-10T22:36:00Z">
        <w:r w:rsidR="00F223C3">
          <w:rPr>
            <w:noProof/>
            <w:webHidden/>
          </w:rPr>
          <w:t>40</w:t>
        </w:r>
      </w:ins>
      <w:ins w:id="450" w:author="Luffi" w:date="2017-07-10T21:03:00Z">
        <w:del w:id="451" w:author="Luffi" w:date="2017-07-10T22:36:00Z">
          <w:r w:rsidR="00B27AC1" w:rsidDel="00F223C3">
            <w:rPr>
              <w:noProof/>
              <w:webHidden/>
            </w:rPr>
            <w:delText>40</w:delText>
          </w:r>
        </w:del>
      </w:ins>
      <w:del w:id="452" w:author="Luffi" w:date="2017-07-10T22:36:00Z">
        <w:r w:rsidR="004E34E6" w:rsidDel="00F223C3">
          <w:rPr>
            <w:noProof/>
            <w:webHidden/>
          </w:rPr>
          <w:delText>36</w:delText>
        </w:r>
      </w:del>
      <w:r w:rsidR="004E34E6">
        <w:rPr>
          <w:noProof/>
          <w:webHidden/>
        </w:rPr>
        <w:fldChar w:fldCharType="end"/>
      </w:r>
      <w:r>
        <w:rPr>
          <w:noProof/>
        </w:rPr>
        <w:fldChar w:fldCharType="end"/>
      </w:r>
    </w:p>
    <w:p w14:paraId="5B767AE5" w14:textId="64A2350A"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"_Toc485290418" </w:instrText>
      </w:r>
      <w:r>
        <w:rPr>
          <w:noProof/>
        </w:rPr>
        <w:fldChar w:fldCharType="separate"/>
      </w:r>
      <w:r w:rsidR="004E34E6" w:rsidRPr="002A3CD5">
        <w:rPr>
          <w:rStyle w:val="Hipervnculo"/>
          <w:noProof/>
        </w:rPr>
        <w:t>Figura 5: Diagrama de caso de uso expandido (Administrar el centro médico)</w:t>
      </w:r>
      <w:r w:rsidR="004E34E6">
        <w:rPr>
          <w:noProof/>
          <w:webHidden/>
        </w:rPr>
        <w:tab/>
      </w:r>
      <w:r w:rsidR="004E34E6">
        <w:rPr>
          <w:noProof/>
          <w:webHidden/>
        </w:rPr>
        <w:fldChar w:fldCharType="begin"/>
      </w:r>
      <w:r w:rsidR="004E34E6">
        <w:rPr>
          <w:noProof/>
          <w:webHidden/>
        </w:rPr>
        <w:instrText xml:space="preserve"> PAGEREF _Toc485290418 \h </w:instrText>
      </w:r>
      <w:r w:rsidR="004E34E6">
        <w:rPr>
          <w:noProof/>
          <w:webHidden/>
        </w:rPr>
      </w:r>
      <w:r w:rsidR="004E34E6">
        <w:rPr>
          <w:noProof/>
          <w:webHidden/>
        </w:rPr>
        <w:fldChar w:fldCharType="separate"/>
      </w:r>
      <w:ins w:id="453" w:author="Luffi" w:date="2017-07-10T22:36:00Z">
        <w:r w:rsidR="00F223C3">
          <w:rPr>
            <w:noProof/>
            <w:webHidden/>
          </w:rPr>
          <w:t>41</w:t>
        </w:r>
      </w:ins>
      <w:ins w:id="454" w:author="Luffi" w:date="2017-07-10T21:03:00Z">
        <w:del w:id="455" w:author="Luffi" w:date="2017-07-10T22:36:00Z">
          <w:r w:rsidR="00B27AC1" w:rsidDel="00F223C3">
            <w:rPr>
              <w:noProof/>
              <w:webHidden/>
            </w:rPr>
            <w:delText>41</w:delText>
          </w:r>
        </w:del>
      </w:ins>
      <w:del w:id="456" w:author="Luffi" w:date="2017-07-10T22:36:00Z">
        <w:r w:rsidR="004E34E6" w:rsidDel="00F223C3">
          <w:rPr>
            <w:noProof/>
            <w:webHidden/>
          </w:rPr>
          <w:delText>37</w:delText>
        </w:r>
      </w:del>
      <w:r w:rsidR="004E34E6">
        <w:rPr>
          <w:noProof/>
          <w:webHidden/>
        </w:rPr>
        <w:fldChar w:fldCharType="end"/>
      </w:r>
      <w:r>
        <w:rPr>
          <w:noProof/>
        </w:rPr>
        <w:fldChar w:fldCharType="end"/>
      </w:r>
    </w:p>
    <w:p w14:paraId="6B5594A1" w14:textId="3DD9BCF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"_Toc485290419" </w:instrText>
      </w:r>
      <w:r>
        <w:rPr>
          <w:noProof/>
        </w:rPr>
        <w:fldChar w:fldCharType="separate"/>
      </w:r>
      <w:r w:rsidR="004E34E6" w:rsidRPr="002A3CD5">
        <w:rPr>
          <w:rStyle w:val="Hipervnculo"/>
          <w:noProof/>
        </w:rPr>
        <w:t>Figura 6: Diagrama caso de uso Realizar Consulta Médica</w:t>
      </w:r>
      <w:r w:rsidR="004E34E6">
        <w:rPr>
          <w:noProof/>
          <w:webHidden/>
        </w:rPr>
        <w:tab/>
      </w:r>
      <w:r w:rsidR="004E34E6">
        <w:rPr>
          <w:noProof/>
          <w:webHidden/>
        </w:rPr>
        <w:fldChar w:fldCharType="begin"/>
      </w:r>
      <w:r w:rsidR="004E34E6">
        <w:rPr>
          <w:noProof/>
          <w:webHidden/>
        </w:rPr>
        <w:instrText xml:space="preserve"> PAGEREF _Toc485290419 \h </w:instrText>
      </w:r>
      <w:r w:rsidR="004E34E6">
        <w:rPr>
          <w:noProof/>
          <w:webHidden/>
        </w:rPr>
      </w:r>
      <w:r w:rsidR="004E34E6">
        <w:rPr>
          <w:noProof/>
          <w:webHidden/>
        </w:rPr>
        <w:fldChar w:fldCharType="separate"/>
      </w:r>
      <w:ins w:id="457" w:author="Luffi" w:date="2017-07-10T22:36:00Z">
        <w:r w:rsidR="00F223C3">
          <w:rPr>
            <w:noProof/>
            <w:webHidden/>
          </w:rPr>
          <w:t>42</w:t>
        </w:r>
      </w:ins>
      <w:ins w:id="458" w:author="Luffi" w:date="2017-07-10T21:03:00Z">
        <w:del w:id="459" w:author="Luffi" w:date="2017-07-10T22:36:00Z">
          <w:r w:rsidR="00B27AC1" w:rsidDel="00F223C3">
            <w:rPr>
              <w:noProof/>
              <w:webHidden/>
            </w:rPr>
            <w:delText>42</w:delText>
          </w:r>
        </w:del>
      </w:ins>
      <w:del w:id="460" w:author="Luffi" w:date="2017-07-10T22:36:00Z">
        <w:r w:rsidR="004E34E6" w:rsidDel="00F223C3">
          <w:rPr>
            <w:noProof/>
            <w:webHidden/>
          </w:rPr>
          <w:delText>38</w:delText>
        </w:r>
      </w:del>
      <w:r w:rsidR="004E34E6">
        <w:rPr>
          <w:noProof/>
          <w:webHidden/>
        </w:rPr>
        <w:fldChar w:fldCharType="end"/>
      </w:r>
      <w:r>
        <w:rPr>
          <w:noProof/>
        </w:rPr>
        <w:fldChar w:fldCharType="end"/>
      </w:r>
    </w:p>
    <w:p w14:paraId="4D33E4D7" w14:textId="65322A23"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"_Toc485290420" </w:instrText>
      </w:r>
      <w:r>
        <w:rPr>
          <w:noProof/>
        </w:rPr>
        <w:fldChar w:fldCharType="separate"/>
      </w:r>
      <w:r w:rsidR="004E34E6" w:rsidRPr="002A3CD5">
        <w:rPr>
          <w:rStyle w:val="Hipervnculo"/>
          <w:noProof/>
        </w:rPr>
        <w:t>Figura 7: Diagrama caso de uso Realizar Cita Médica</w:t>
      </w:r>
      <w:r w:rsidR="004E34E6">
        <w:rPr>
          <w:noProof/>
          <w:webHidden/>
        </w:rPr>
        <w:tab/>
      </w:r>
      <w:r w:rsidR="004E34E6">
        <w:rPr>
          <w:noProof/>
          <w:webHidden/>
        </w:rPr>
        <w:fldChar w:fldCharType="begin"/>
      </w:r>
      <w:r w:rsidR="004E34E6">
        <w:rPr>
          <w:noProof/>
          <w:webHidden/>
        </w:rPr>
        <w:instrText xml:space="preserve"> PAGEREF _Toc485290420 \h </w:instrText>
      </w:r>
      <w:r w:rsidR="004E34E6">
        <w:rPr>
          <w:noProof/>
          <w:webHidden/>
        </w:rPr>
      </w:r>
      <w:r w:rsidR="004E34E6">
        <w:rPr>
          <w:noProof/>
          <w:webHidden/>
        </w:rPr>
        <w:fldChar w:fldCharType="separate"/>
      </w:r>
      <w:ins w:id="461" w:author="Luffi" w:date="2017-07-10T22:36:00Z">
        <w:r w:rsidR="00F223C3">
          <w:rPr>
            <w:noProof/>
            <w:webHidden/>
          </w:rPr>
          <w:t>43</w:t>
        </w:r>
      </w:ins>
      <w:ins w:id="462" w:author="Luffi" w:date="2017-07-10T21:03:00Z">
        <w:del w:id="463" w:author="Luffi" w:date="2017-07-10T22:36:00Z">
          <w:r w:rsidR="00B27AC1" w:rsidDel="00F223C3">
            <w:rPr>
              <w:noProof/>
              <w:webHidden/>
            </w:rPr>
            <w:delText>43</w:delText>
          </w:r>
        </w:del>
      </w:ins>
      <w:del w:id="464" w:author="Luffi" w:date="2017-07-10T22:36:00Z">
        <w:r w:rsidR="004E34E6" w:rsidDel="00F223C3">
          <w:rPr>
            <w:noProof/>
            <w:webHidden/>
          </w:rPr>
          <w:delText>39</w:delText>
        </w:r>
      </w:del>
      <w:r w:rsidR="004E34E6">
        <w:rPr>
          <w:noProof/>
          <w:webHidden/>
        </w:rPr>
        <w:fldChar w:fldCharType="end"/>
      </w:r>
      <w:r>
        <w:rPr>
          <w:noProof/>
        </w:rPr>
        <w:fldChar w:fldCharType="end"/>
      </w:r>
    </w:p>
    <w:p w14:paraId="5ADEEBCA" w14:textId="50877095"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"_Toc485290421" </w:instrText>
      </w:r>
      <w:r>
        <w:rPr>
          <w:noProof/>
        </w:rPr>
        <w:fldChar w:fldCharType="separate"/>
      </w:r>
      <w:r w:rsidR="004E34E6" w:rsidRPr="002A3CD5">
        <w:rPr>
          <w:rStyle w:val="Hipervnculo"/>
          <w:noProof/>
        </w:rPr>
        <w:t>Figura 8: Modelo conceptual del modelo de negocio</w:t>
      </w:r>
      <w:r w:rsidR="004E34E6">
        <w:rPr>
          <w:noProof/>
          <w:webHidden/>
        </w:rPr>
        <w:tab/>
      </w:r>
      <w:r w:rsidR="004E34E6">
        <w:rPr>
          <w:noProof/>
          <w:webHidden/>
        </w:rPr>
        <w:fldChar w:fldCharType="begin"/>
      </w:r>
      <w:r w:rsidR="004E34E6">
        <w:rPr>
          <w:noProof/>
          <w:webHidden/>
        </w:rPr>
        <w:instrText xml:space="preserve"> PAGEREF _Toc485290421 \h </w:instrText>
      </w:r>
      <w:r w:rsidR="004E34E6">
        <w:rPr>
          <w:noProof/>
          <w:webHidden/>
        </w:rPr>
      </w:r>
      <w:r w:rsidR="004E34E6">
        <w:rPr>
          <w:noProof/>
          <w:webHidden/>
        </w:rPr>
        <w:fldChar w:fldCharType="separate"/>
      </w:r>
      <w:ins w:id="465" w:author="Luffi" w:date="2017-07-10T22:36:00Z">
        <w:r w:rsidR="00F223C3">
          <w:rPr>
            <w:noProof/>
            <w:webHidden/>
          </w:rPr>
          <w:t>47</w:t>
        </w:r>
      </w:ins>
      <w:ins w:id="466" w:author="Luffi" w:date="2017-07-10T21:03:00Z">
        <w:del w:id="467" w:author="Luffi" w:date="2017-07-10T22:36:00Z">
          <w:r w:rsidR="00B27AC1" w:rsidDel="00F223C3">
            <w:rPr>
              <w:noProof/>
              <w:webHidden/>
            </w:rPr>
            <w:delText>47</w:delText>
          </w:r>
        </w:del>
      </w:ins>
      <w:del w:id="468" w:author="Luffi" w:date="2017-07-10T22:36:00Z">
        <w:r w:rsidR="004E34E6" w:rsidDel="00F223C3">
          <w:rPr>
            <w:noProof/>
            <w:webHidden/>
          </w:rPr>
          <w:delText>43</w:delText>
        </w:r>
      </w:del>
      <w:r w:rsidR="004E34E6">
        <w:rPr>
          <w:noProof/>
          <w:webHidden/>
        </w:rPr>
        <w:fldChar w:fldCharType="end"/>
      </w:r>
      <w:r>
        <w:rPr>
          <w:noProof/>
        </w:rPr>
        <w:fldChar w:fldCharType="end"/>
      </w:r>
    </w:p>
    <w:p w14:paraId="35087C80" w14:textId="76F6E53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"_Toc485290422" </w:instrText>
      </w:r>
      <w:r>
        <w:rPr>
          <w:noProof/>
        </w:rPr>
        <w:fldChar w:fldCharType="separate"/>
      </w:r>
      <w:r w:rsidR="004E34E6" w:rsidRPr="002A3CD5">
        <w:rPr>
          <w:rStyle w:val="Hipervnculo"/>
          <w:noProof/>
        </w:rPr>
        <w:t>Figura 9: Diagrama de actividades Gestionar Centro Médico</w:t>
      </w:r>
      <w:r w:rsidR="004E34E6">
        <w:rPr>
          <w:noProof/>
          <w:webHidden/>
        </w:rPr>
        <w:tab/>
      </w:r>
      <w:r w:rsidR="004E34E6">
        <w:rPr>
          <w:noProof/>
          <w:webHidden/>
        </w:rPr>
        <w:fldChar w:fldCharType="begin"/>
      </w:r>
      <w:r w:rsidR="004E34E6">
        <w:rPr>
          <w:noProof/>
          <w:webHidden/>
        </w:rPr>
        <w:instrText xml:space="preserve"> PAGEREF _Toc485290422 \h </w:instrText>
      </w:r>
      <w:r w:rsidR="004E34E6">
        <w:rPr>
          <w:noProof/>
          <w:webHidden/>
        </w:rPr>
      </w:r>
      <w:r w:rsidR="004E34E6">
        <w:rPr>
          <w:noProof/>
          <w:webHidden/>
        </w:rPr>
        <w:fldChar w:fldCharType="separate"/>
      </w:r>
      <w:ins w:id="469" w:author="Luffi" w:date="2017-07-10T22:36:00Z">
        <w:r w:rsidR="00F223C3">
          <w:rPr>
            <w:noProof/>
            <w:webHidden/>
          </w:rPr>
          <w:t>48</w:t>
        </w:r>
      </w:ins>
      <w:ins w:id="470" w:author="Luffi" w:date="2017-07-10T21:03:00Z">
        <w:del w:id="471" w:author="Luffi" w:date="2017-07-10T22:36:00Z">
          <w:r w:rsidR="00B27AC1" w:rsidDel="00F223C3">
            <w:rPr>
              <w:noProof/>
              <w:webHidden/>
            </w:rPr>
            <w:delText>48</w:delText>
          </w:r>
        </w:del>
      </w:ins>
      <w:del w:id="472" w:author="Luffi" w:date="2017-07-10T22:36:00Z">
        <w:r w:rsidR="004E34E6" w:rsidDel="00F223C3">
          <w:rPr>
            <w:noProof/>
            <w:webHidden/>
          </w:rPr>
          <w:delText>44</w:delText>
        </w:r>
      </w:del>
      <w:r w:rsidR="004E34E6">
        <w:rPr>
          <w:noProof/>
          <w:webHidden/>
        </w:rPr>
        <w:fldChar w:fldCharType="end"/>
      </w:r>
      <w:r>
        <w:rPr>
          <w:noProof/>
        </w:rPr>
        <w:fldChar w:fldCharType="end"/>
      </w:r>
    </w:p>
    <w:p w14:paraId="219D055B" w14:textId="78C51838"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"_Toc485290423" </w:instrText>
      </w:r>
      <w:r>
        <w:rPr>
          <w:noProof/>
        </w:rPr>
        <w:fldChar w:fldCharType="separate"/>
      </w:r>
      <w:r w:rsidR="004E34E6" w:rsidRPr="002A3CD5">
        <w:rPr>
          <w:rStyle w:val="Hipervnculo"/>
          <w:noProof/>
        </w:rPr>
        <w:t>Figura 10: Diagrama de actividades de Consulta Médica</w:t>
      </w:r>
      <w:r w:rsidR="004E34E6">
        <w:rPr>
          <w:noProof/>
          <w:webHidden/>
        </w:rPr>
        <w:tab/>
      </w:r>
      <w:r w:rsidR="004E34E6">
        <w:rPr>
          <w:noProof/>
          <w:webHidden/>
        </w:rPr>
        <w:fldChar w:fldCharType="begin"/>
      </w:r>
      <w:r w:rsidR="004E34E6">
        <w:rPr>
          <w:noProof/>
          <w:webHidden/>
        </w:rPr>
        <w:instrText xml:space="preserve"> PAGEREF _Toc485290423 \h </w:instrText>
      </w:r>
      <w:r w:rsidR="004E34E6">
        <w:rPr>
          <w:noProof/>
          <w:webHidden/>
        </w:rPr>
      </w:r>
      <w:r w:rsidR="004E34E6">
        <w:rPr>
          <w:noProof/>
          <w:webHidden/>
        </w:rPr>
        <w:fldChar w:fldCharType="separate"/>
      </w:r>
      <w:ins w:id="473" w:author="Luffi" w:date="2017-07-10T22:36:00Z">
        <w:r w:rsidR="00F223C3">
          <w:rPr>
            <w:noProof/>
            <w:webHidden/>
          </w:rPr>
          <w:t>49</w:t>
        </w:r>
      </w:ins>
      <w:ins w:id="474" w:author="Luffi" w:date="2017-07-10T21:03:00Z">
        <w:del w:id="475" w:author="Luffi" w:date="2017-07-10T22:36:00Z">
          <w:r w:rsidR="00B27AC1" w:rsidDel="00F223C3">
            <w:rPr>
              <w:noProof/>
              <w:webHidden/>
            </w:rPr>
            <w:delText>49</w:delText>
          </w:r>
        </w:del>
      </w:ins>
      <w:del w:id="476" w:author="Luffi" w:date="2017-07-10T22:36:00Z">
        <w:r w:rsidR="004E34E6" w:rsidDel="00F223C3">
          <w:rPr>
            <w:noProof/>
            <w:webHidden/>
          </w:rPr>
          <w:delText>45</w:delText>
        </w:r>
      </w:del>
      <w:r w:rsidR="004E34E6">
        <w:rPr>
          <w:noProof/>
          <w:webHidden/>
        </w:rPr>
        <w:fldChar w:fldCharType="end"/>
      </w:r>
      <w:r>
        <w:rPr>
          <w:noProof/>
        </w:rPr>
        <w:fldChar w:fldCharType="end"/>
      </w:r>
    </w:p>
    <w:p w14:paraId="1FE33925" w14:textId="3C3F0C1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"_Toc485290424" </w:instrText>
      </w:r>
      <w:r>
        <w:rPr>
          <w:noProof/>
        </w:rPr>
        <w:fldChar w:fldCharType="separate"/>
      </w:r>
      <w:r w:rsidR="004E34E6" w:rsidRPr="002A3CD5">
        <w:rPr>
          <w:rStyle w:val="Hipervnculo"/>
          <w:noProof/>
        </w:rPr>
        <w:t>Figura 11: Diagrama de actividades de cita médica</w:t>
      </w:r>
      <w:r w:rsidR="004E34E6">
        <w:rPr>
          <w:noProof/>
          <w:webHidden/>
        </w:rPr>
        <w:tab/>
      </w:r>
      <w:r w:rsidR="004E34E6">
        <w:rPr>
          <w:noProof/>
          <w:webHidden/>
        </w:rPr>
        <w:fldChar w:fldCharType="begin"/>
      </w:r>
      <w:r w:rsidR="004E34E6">
        <w:rPr>
          <w:noProof/>
          <w:webHidden/>
        </w:rPr>
        <w:instrText xml:space="preserve"> PAGEREF _Toc485290424 \h </w:instrText>
      </w:r>
      <w:r w:rsidR="004E34E6">
        <w:rPr>
          <w:noProof/>
          <w:webHidden/>
        </w:rPr>
      </w:r>
      <w:r w:rsidR="004E34E6">
        <w:rPr>
          <w:noProof/>
          <w:webHidden/>
        </w:rPr>
        <w:fldChar w:fldCharType="separate"/>
      </w:r>
      <w:ins w:id="477" w:author="Luffi" w:date="2017-07-10T22:36:00Z">
        <w:r w:rsidR="00F223C3">
          <w:rPr>
            <w:noProof/>
            <w:webHidden/>
          </w:rPr>
          <w:t>50</w:t>
        </w:r>
      </w:ins>
      <w:ins w:id="478" w:author="Luffi" w:date="2017-07-10T21:03:00Z">
        <w:del w:id="479" w:author="Luffi" w:date="2017-07-10T22:36:00Z">
          <w:r w:rsidR="00B27AC1" w:rsidDel="00F223C3">
            <w:rPr>
              <w:noProof/>
              <w:webHidden/>
            </w:rPr>
            <w:delText>50</w:delText>
          </w:r>
        </w:del>
      </w:ins>
      <w:del w:id="480" w:author="Luffi" w:date="2017-07-10T22:36:00Z">
        <w:r w:rsidR="004E34E6" w:rsidDel="00F223C3">
          <w:rPr>
            <w:noProof/>
            <w:webHidden/>
          </w:rPr>
          <w:delText>46</w:delText>
        </w:r>
      </w:del>
      <w:r w:rsidR="004E34E6">
        <w:rPr>
          <w:noProof/>
          <w:webHidden/>
        </w:rPr>
        <w:fldChar w:fldCharType="end"/>
      </w:r>
      <w:r>
        <w:rPr>
          <w:noProof/>
        </w:rPr>
        <w:fldChar w:fldCharType="end"/>
      </w:r>
    </w:p>
    <w:p w14:paraId="6B14060C" w14:textId="59BE950E"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"_Toc485290425" </w:instrText>
      </w:r>
      <w:r>
        <w:rPr>
          <w:noProof/>
        </w:rPr>
        <w:fldChar w:fldCharType="separate"/>
      </w:r>
      <w:r w:rsidR="004E34E6" w:rsidRPr="002A3CD5">
        <w:rPr>
          <w:rStyle w:val="Hipervnculo"/>
          <w:noProof/>
        </w:rPr>
        <w:t>Figura 12: Actores de modelo de análisis</w:t>
      </w:r>
      <w:r w:rsidR="004E34E6">
        <w:rPr>
          <w:noProof/>
          <w:webHidden/>
        </w:rPr>
        <w:tab/>
      </w:r>
      <w:r w:rsidR="004E34E6">
        <w:rPr>
          <w:noProof/>
          <w:webHidden/>
        </w:rPr>
        <w:fldChar w:fldCharType="begin"/>
      </w:r>
      <w:r w:rsidR="004E34E6">
        <w:rPr>
          <w:noProof/>
          <w:webHidden/>
        </w:rPr>
        <w:instrText xml:space="preserve"> PAGEREF _Toc485290425 \h </w:instrText>
      </w:r>
      <w:r w:rsidR="004E34E6">
        <w:rPr>
          <w:noProof/>
          <w:webHidden/>
        </w:rPr>
      </w:r>
      <w:r w:rsidR="004E34E6">
        <w:rPr>
          <w:noProof/>
          <w:webHidden/>
        </w:rPr>
        <w:fldChar w:fldCharType="separate"/>
      </w:r>
      <w:ins w:id="481" w:author="Luffi" w:date="2017-07-10T22:36:00Z">
        <w:r w:rsidR="00F223C3">
          <w:rPr>
            <w:noProof/>
            <w:webHidden/>
          </w:rPr>
          <w:t>56</w:t>
        </w:r>
      </w:ins>
      <w:ins w:id="482" w:author="Luffi" w:date="2017-07-10T21:03:00Z">
        <w:del w:id="483" w:author="Luffi" w:date="2017-07-10T22:36:00Z">
          <w:r w:rsidR="00B27AC1" w:rsidDel="00F223C3">
            <w:rPr>
              <w:noProof/>
              <w:webHidden/>
            </w:rPr>
            <w:delText>56</w:delText>
          </w:r>
        </w:del>
      </w:ins>
      <w:del w:id="484" w:author="Luffi" w:date="2017-07-10T22:36:00Z">
        <w:r w:rsidR="004E34E6" w:rsidDel="00F223C3">
          <w:rPr>
            <w:noProof/>
            <w:webHidden/>
          </w:rPr>
          <w:delText>52</w:delText>
        </w:r>
      </w:del>
      <w:r w:rsidR="004E34E6">
        <w:rPr>
          <w:noProof/>
          <w:webHidden/>
        </w:rPr>
        <w:fldChar w:fldCharType="end"/>
      </w:r>
      <w:r>
        <w:rPr>
          <w:noProof/>
        </w:rPr>
        <w:fldChar w:fldCharType="end"/>
      </w:r>
    </w:p>
    <w:p w14:paraId="7A38F0BE" w14:textId="7F6932B8"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"_Toc485290426" </w:instrText>
      </w:r>
      <w:r>
        <w:rPr>
          <w:noProof/>
        </w:rPr>
        <w:fldChar w:fldCharType="separate"/>
      </w:r>
      <w:r w:rsidR="004E34E6" w:rsidRPr="002A3CD5">
        <w:rPr>
          <w:rStyle w:val="Hipervnculo"/>
          <w:noProof/>
        </w:rPr>
        <w:t>Figura 13: Diagrama de casos de uso Inicial del modelado de negocio</w:t>
      </w:r>
      <w:r w:rsidR="004E34E6">
        <w:rPr>
          <w:noProof/>
          <w:webHidden/>
        </w:rPr>
        <w:tab/>
      </w:r>
      <w:r w:rsidR="004E34E6">
        <w:rPr>
          <w:noProof/>
          <w:webHidden/>
        </w:rPr>
        <w:fldChar w:fldCharType="begin"/>
      </w:r>
      <w:r w:rsidR="004E34E6">
        <w:rPr>
          <w:noProof/>
          <w:webHidden/>
        </w:rPr>
        <w:instrText xml:space="preserve"> PAGEREF _Toc485290426 \h </w:instrText>
      </w:r>
      <w:r w:rsidR="004E34E6">
        <w:rPr>
          <w:noProof/>
          <w:webHidden/>
        </w:rPr>
      </w:r>
      <w:r w:rsidR="004E34E6">
        <w:rPr>
          <w:noProof/>
          <w:webHidden/>
        </w:rPr>
        <w:fldChar w:fldCharType="separate"/>
      </w:r>
      <w:ins w:id="485" w:author="Luffi" w:date="2017-07-10T22:36:00Z">
        <w:r w:rsidR="00F223C3">
          <w:rPr>
            <w:noProof/>
            <w:webHidden/>
          </w:rPr>
          <w:t>58</w:t>
        </w:r>
      </w:ins>
      <w:ins w:id="486" w:author="Luffi" w:date="2017-07-10T21:03:00Z">
        <w:del w:id="487" w:author="Luffi" w:date="2017-07-10T22:36:00Z">
          <w:r w:rsidR="00B27AC1" w:rsidDel="00F223C3">
            <w:rPr>
              <w:noProof/>
              <w:webHidden/>
            </w:rPr>
            <w:delText>58</w:delText>
          </w:r>
        </w:del>
      </w:ins>
      <w:del w:id="488" w:author="Luffi" w:date="2017-07-10T22:36:00Z">
        <w:r w:rsidR="004E34E6" w:rsidDel="00F223C3">
          <w:rPr>
            <w:noProof/>
            <w:webHidden/>
          </w:rPr>
          <w:delText>54</w:delText>
        </w:r>
      </w:del>
      <w:r w:rsidR="004E34E6">
        <w:rPr>
          <w:noProof/>
          <w:webHidden/>
        </w:rPr>
        <w:fldChar w:fldCharType="end"/>
      </w:r>
      <w:r>
        <w:rPr>
          <w:noProof/>
        </w:rPr>
        <w:fldChar w:fldCharType="end"/>
      </w:r>
    </w:p>
    <w:p w14:paraId="7578A8EC" w14:textId="01CBA79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"_Toc485290427" </w:instrText>
      </w:r>
      <w:r>
        <w:rPr>
          <w:noProof/>
        </w:rPr>
        <w:fldChar w:fldCharType="separate"/>
      </w:r>
      <w:r w:rsidR="004E34E6" w:rsidRPr="002A3CD5">
        <w:rPr>
          <w:rStyle w:val="Hipervnculo"/>
          <w:noProof/>
        </w:rPr>
        <w:t>Figura 14: Diagrama de casos de uso Ingresar Módulo de Administración</w:t>
      </w:r>
      <w:r w:rsidR="004E34E6">
        <w:rPr>
          <w:noProof/>
          <w:webHidden/>
        </w:rPr>
        <w:tab/>
      </w:r>
      <w:r w:rsidR="004E34E6">
        <w:rPr>
          <w:noProof/>
          <w:webHidden/>
        </w:rPr>
        <w:fldChar w:fldCharType="begin"/>
      </w:r>
      <w:r w:rsidR="004E34E6">
        <w:rPr>
          <w:noProof/>
          <w:webHidden/>
        </w:rPr>
        <w:instrText xml:space="preserve"> PAGEREF _Toc485290427 \h </w:instrText>
      </w:r>
      <w:r w:rsidR="004E34E6">
        <w:rPr>
          <w:noProof/>
          <w:webHidden/>
        </w:rPr>
      </w:r>
      <w:r w:rsidR="004E34E6">
        <w:rPr>
          <w:noProof/>
          <w:webHidden/>
        </w:rPr>
        <w:fldChar w:fldCharType="separate"/>
      </w:r>
      <w:ins w:id="489" w:author="Luffi" w:date="2017-07-10T22:36:00Z">
        <w:r w:rsidR="00F223C3">
          <w:rPr>
            <w:noProof/>
            <w:webHidden/>
          </w:rPr>
          <w:t>59</w:t>
        </w:r>
      </w:ins>
      <w:ins w:id="490" w:author="Luffi" w:date="2017-07-10T21:03:00Z">
        <w:del w:id="491" w:author="Luffi" w:date="2017-07-10T22:36:00Z">
          <w:r w:rsidR="00B27AC1" w:rsidDel="00F223C3">
            <w:rPr>
              <w:noProof/>
              <w:webHidden/>
            </w:rPr>
            <w:delText>59</w:delText>
          </w:r>
        </w:del>
      </w:ins>
      <w:del w:id="492" w:author="Luffi" w:date="2017-07-10T22:36:00Z">
        <w:r w:rsidR="004E34E6" w:rsidDel="00F223C3">
          <w:rPr>
            <w:noProof/>
            <w:webHidden/>
          </w:rPr>
          <w:delText>55</w:delText>
        </w:r>
      </w:del>
      <w:r w:rsidR="004E34E6">
        <w:rPr>
          <w:noProof/>
          <w:webHidden/>
        </w:rPr>
        <w:fldChar w:fldCharType="end"/>
      </w:r>
      <w:r>
        <w:rPr>
          <w:noProof/>
        </w:rPr>
        <w:fldChar w:fldCharType="end"/>
      </w:r>
    </w:p>
    <w:p w14:paraId="30F56856" w14:textId="7CEA2C17"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"_Toc485290428" </w:instrText>
      </w:r>
      <w:r>
        <w:rPr>
          <w:noProof/>
        </w:rPr>
        <w:fldChar w:fldCharType="separate"/>
      </w:r>
      <w:r w:rsidR="004E34E6" w:rsidRPr="002A3CD5">
        <w:rPr>
          <w:rStyle w:val="Hipervnculo"/>
          <w:noProof/>
        </w:rPr>
        <w:t>Figura 15: diagrama de caso de uso Modulo de Médico Especialista</w:t>
      </w:r>
      <w:r w:rsidR="004E34E6">
        <w:rPr>
          <w:noProof/>
          <w:webHidden/>
        </w:rPr>
        <w:tab/>
      </w:r>
      <w:r w:rsidR="004E34E6">
        <w:rPr>
          <w:noProof/>
          <w:webHidden/>
        </w:rPr>
        <w:fldChar w:fldCharType="begin"/>
      </w:r>
      <w:r w:rsidR="004E34E6">
        <w:rPr>
          <w:noProof/>
          <w:webHidden/>
        </w:rPr>
        <w:instrText xml:space="preserve"> PAGEREF _Toc485290428 \h </w:instrText>
      </w:r>
      <w:r w:rsidR="004E34E6">
        <w:rPr>
          <w:noProof/>
          <w:webHidden/>
        </w:rPr>
      </w:r>
      <w:r w:rsidR="004E34E6">
        <w:rPr>
          <w:noProof/>
          <w:webHidden/>
        </w:rPr>
        <w:fldChar w:fldCharType="separate"/>
      </w:r>
      <w:ins w:id="493" w:author="Luffi" w:date="2017-07-10T22:36:00Z">
        <w:r w:rsidR="00F223C3">
          <w:rPr>
            <w:noProof/>
            <w:webHidden/>
          </w:rPr>
          <w:t>60</w:t>
        </w:r>
      </w:ins>
      <w:ins w:id="494" w:author="Luffi" w:date="2017-07-10T21:03:00Z">
        <w:del w:id="495" w:author="Luffi" w:date="2017-07-10T22:36:00Z">
          <w:r w:rsidR="00B27AC1" w:rsidDel="00F223C3">
            <w:rPr>
              <w:noProof/>
              <w:webHidden/>
            </w:rPr>
            <w:delText>60</w:delText>
          </w:r>
        </w:del>
      </w:ins>
      <w:del w:id="496" w:author="Luffi" w:date="2017-07-10T22:36:00Z">
        <w:r w:rsidR="004E34E6" w:rsidDel="00F223C3">
          <w:rPr>
            <w:noProof/>
            <w:webHidden/>
          </w:rPr>
          <w:delText>56</w:delText>
        </w:r>
      </w:del>
      <w:r w:rsidR="004E34E6">
        <w:rPr>
          <w:noProof/>
          <w:webHidden/>
        </w:rPr>
        <w:fldChar w:fldCharType="end"/>
      </w:r>
      <w:r>
        <w:rPr>
          <w:noProof/>
        </w:rPr>
        <w:fldChar w:fldCharType="end"/>
      </w:r>
    </w:p>
    <w:p w14:paraId="51B075CC" w14:textId="3EAA6A71"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"_Toc485290429" </w:instrText>
      </w:r>
      <w:r>
        <w:rPr>
          <w:noProof/>
        </w:rPr>
        <w:fldChar w:fldCharType="separate"/>
      </w:r>
      <w:r w:rsidR="004E34E6" w:rsidRPr="002A3CD5">
        <w:rPr>
          <w:rStyle w:val="Hipervnculo"/>
          <w:noProof/>
        </w:rPr>
        <w:t>Figura 16: Diagrama de casos de uso Ingresar módulo de secretaria</w:t>
      </w:r>
      <w:r w:rsidR="004E34E6">
        <w:rPr>
          <w:noProof/>
          <w:webHidden/>
        </w:rPr>
        <w:tab/>
      </w:r>
      <w:r w:rsidR="004E34E6">
        <w:rPr>
          <w:noProof/>
          <w:webHidden/>
        </w:rPr>
        <w:fldChar w:fldCharType="begin"/>
      </w:r>
      <w:r w:rsidR="004E34E6">
        <w:rPr>
          <w:noProof/>
          <w:webHidden/>
        </w:rPr>
        <w:instrText xml:space="preserve"> PAGEREF _Toc485290429 \h </w:instrText>
      </w:r>
      <w:r w:rsidR="004E34E6">
        <w:rPr>
          <w:noProof/>
          <w:webHidden/>
        </w:rPr>
      </w:r>
      <w:r w:rsidR="004E34E6">
        <w:rPr>
          <w:noProof/>
          <w:webHidden/>
        </w:rPr>
        <w:fldChar w:fldCharType="separate"/>
      </w:r>
      <w:ins w:id="497" w:author="Luffi" w:date="2017-07-10T22:36:00Z">
        <w:r w:rsidR="00F223C3">
          <w:rPr>
            <w:noProof/>
            <w:webHidden/>
          </w:rPr>
          <w:t>61</w:t>
        </w:r>
      </w:ins>
      <w:ins w:id="498" w:author="Luffi" w:date="2017-07-10T21:03:00Z">
        <w:del w:id="499" w:author="Luffi" w:date="2017-07-10T22:36:00Z">
          <w:r w:rsidR="00B27AC1" w:rsidDel="00F223C3">
            <w:rPr>
              <w:noProof/>
              <w:webHidden/>
            </w:rPr>
            <w:delText>61</w:delText>
          </w:r>
        </w:del>
      </w:ins>
      <w:del w:id="500" w:author="Luffi" w:date="2017-07-10T22:36:00Z">
        <w:r w:rsidR="004E34E6" w:rsidDel="00F223C3">
          <w:rPr>
            <w:noProof/>
            <w:webHidden/>
          </w:rPr>
          <w:delText>57</w:delText>
        </w:r>
      </w:del>
      <w:r w:rsidR="004E34E6">
        <w:rPr>
          <w:noProof/>
          <w:webHidden/>
        </w:rPr>
        <w:fldChar w:fldCharType="end"/>
      </w:r>
      <w:r>
        <w:rPr>
          <w:noProof/>
        </w:rPr>
        <w:fldChar w:fldCharType="end"/>
      </w:r>
    </w:p>
    <w:p w14:paraId="79A3E2AE" w14:textId="2AC233D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"_Toc485290430" </w:instrText>
      </w:r>
      <w:r>
        <w:rPr>
          <w:noProof/>
        </w:rPr>
        <w:fldChar w:fldCharType="separate"/>
      </w:r>
      <w:r w:rsidR="004E34E6" w:rsidRPr="002A3CD5">
        <w:rPr>
          <w:rStyle w:val="Hipervnculo"/>
          <w:noProof/>
        </w:rPr>
        <w:t>Figura 17: Diagrama conceptual de modelo de análisis</w:t>
      </w:r>
      <w:r w:rsidR="004E34E6">
        <w:rPr>
          <w:noProof/>
          <w:webHidden/>
        </w:rPr>
        <w:tab/>
      </w:r>
      <w:r w:rsidR="004E34E6">
        <w:rPr>
          <w:noProof/>
          <w:webHidden/>
        </w:rPr>
        <w:fldChar w:fldCharType="begin"/>
      </w:r>
      <w:r w:rsidR="004E34E6">
        <w:rPr>
          <w:noProof/>
          <w:webHidden/>
        </w:rPr>
        <w:instrText xml:space="preserve"> PAGEREF _Toc485290430 \h </w:instrText>
      </w:r>
      <w:r w:rsidR="004E34E6">
        <w:rPr>
          <w:noProof/>
          <w:webHidden/>
        </w:rPr>
      </w:r>
      <w:r w:rsidR="004E34E6">
        <w:rPr>
          <w:noProof/>
          <w:webHidden/>
        </w:rPr>
        <w:fldChar w:fldCharType="separate"/>
      </w:r>
      <w:ins w:id="501" w:author="Luffi" w:date="2017-07-10T22:36:00Z">
        <w:r w:rsidR="00F223C3">
          <w:rPr>
            <w:noProof/>
            <w:webHidden/>
          </w:rPr>
          <w:t>66</w:t>
        </w:r>
      </w:ins>
      <w:ins w:id="502" w:author="Luffi" w:date="2017-07-10T21:03:00Z">
        <w:del w:id="503" w:author="Luffi" w:date="2017-07-10T22:36:00Z">
          <w:r w:rsidR="00B27AC1" w:rsidDel="00F223C3">
            <w:rPr>
              <w:noProof/>
              <w:webHidden/>
            </w:rPr>
            <w:delText>66</w:delText>
          </w:r>
        </w:del>
      </w:ins>
      <w:del w:id="504" w:author="Luffi" w:date="2017-07-10T22:36:00Z">
        <w:r w:rsidR="004E34E6" w:rsidDel="00F223C3">
          <w:rPr>
            <w:noProof/>
            <w:webHidden/>
          </w:rPr>
          <w:delText>62</w:delText>
        </w:r>
      </w:del>
      <w:r w:rsidR="004E34E6">
        <w:rPr>
          <w:noProof/>
          <w:webHidden/>
        </w:rPr>
        <w:fldChar w:fldCharType="end"/>
      </w:r>
      <w:r>
        <w:rPr>
          <w:noProof/>
        </w:rPr>
        <w:fldChar w:fldCharType="end"/>
      </w:r>
    </w:p>
    <w:p w14:paraId="1F3C29AB" w14:textId="774A8654"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"_Toc485290431" </w:instrText>
      </w:r>
      <w:r>
        <w:rPr>
          <w:noProof/>
        </w:rPr>
        <w:fldChar w:fldCharType="separate"/>
      </w:r>
      <w:r w:rsidR="004E34E6" w:rsidRPr="002A3CD5">
        <w:rPr>
          <w:rStyle w:val="Hipervnculo"/>
          <w:noProof/>
        </w:rPr>
        <w:t>Figura 18: Modelo de espacio de  navegación</w:t>
      </w:r>
      <w:r w:rsidR="004E34E6">
        <w:rPr>
          <w:noProof/>
          <w:webHidden/>
        </w:rPr>
        <w:tab/>
      </w:r>
      <w:r w:rsidR="004E34E6">
        <w:rPr>
          <w:noProof/>
          <w:webHidden/>
        </w:rPr>
        <w:fldChar w:fldCharType="begin"/>
      </w:r>
      <w:r w:rsidR="004E34E6">
        <w:rPr>
          <w:noProof/>
          <w:webHidden/>
        </w:rPr>
        <w:instrText xml:space="preserve"> PAGEREF _Toc485290431 \h </w:instrText>
      </w:r>
      <w:r w:rsidR="004E34E6">
        <w:rPr>
          <w:noProof/>
          <w:webHidden/>
        </w:rPr>
      </w:r>
      <w:r w:rsidR="004E34E6">
        <w:rPr>
          <w:noProof/>
          <w:webHidden/>
        </w:rPr>
        <w:fldChar w:fldCharType="separate"/>
      </w:r>
      <w:ins w:id="505" w:author="Luffi" w:date="2017-07-10T22:36:00Z">
        <w:r w:rsidR="00F223C3">
          <w:rPr>
            <w:noProof/>
            <w:webHidden/>
          </w:rPr>
          <w:t>67</w:t>
        </w:r>
      </w:ins>
      <w:ins w:id="506" w:author="Luffi" w:date="2017-07-10T21:03:00Z">
        <w:del w:id="507" w:author="Luffi" w:date="2017-07-10T22:36:00Z">
          <w:r w:rsidR="00B27AC1" w:rsidDel="00F223C3">
            <w:rPr>
              <w:noProof/>
              <w:webHidden/>
            </w:rPr>
            <w:delText>67</w:delText>
          </w:r>
        </w:del>
      </w:ins>
      <w:del w:id="508" w:author="Luffi" w:date="2017-07-10T22:36:00Z">
        <w:r w:rsidR="004E34E6" w:rsidDel="00F223C3">
          <w:rPr>
            <w:noProof/>
            <w:webHidden/>
          </w:rPr>
          <w:delText>63</w:delText>
        </w:r>
      </w:del>
      <w:r w:rsidR="004E34E6">
        <w:rPr>
          <w:noProof/>
          <w:webHidden/>
        </w:rPr>
        <w:fldChar w:fldCharType="end"/>
      </w:r>
      <w:r>
        <w:rPr>
          <w:noProof/>
        </w:rPr>
        <w:fldChar w:fldCharType="end"/>
      </w:r>
    </w:p>
    <w:p w14:paraId="621753B8" w14:textId="01104792"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"_Toc485290432" </w:instrText>
      </w:r>
      <w:r>
        <w:rPr>
          <w:noProof/>
        </w:rPr>
        <w:fldChar w:fldCharType="separate"/>
      </w:r>
      <w:r w:rsidR="004E34E6" w:rsidRPr="002A3CD5">
        <w:rPr>
          <w:rStyle w:val="Hipervnculo"/>
          <w:noProof/>
        </w:rPr>
        <w:t>Figura 19: Estructura de  navegación Usuarios</w:t>
      </w:r>
      <w:r w:rsidR="004E34E6">
        <w:rPr>
          <w:noProof/>
          <w:webHidden/>
        </w:rPr>
        <w:tab/>
      </w:r>
      <w:r w:rsidR="004E34E6">
        <w:rPr>
          <w:noProof/>
          <w:webHidden/>
        </w:rPr>
        <w:fldChar w:fldCharType="begin"/>
      </w:r>
      <w:r w:rsidR="004E34E6">
        <w:rPr>
          <w:noProof/>
          <w:webHidden/>
        </w:rPr>
        <w:instrText xml:space="preserve"> PAGEREF _Toc485290432 \h </w:instrText>
      </w:r>
      <w:r w:rsidR="004E34E6">
        <w:rPr>
          <w:noProof/>
          <w:webHidden/>
        </w:rPr>
      </w:r>
      <w:r w:rsidR="004E34E6">
        <w:rPr>
          <w:noProof/>
          <w:webHidden/>
        </w:rPr>
        <w:fldChar w:fldCharType="separate"/>
      </w:r>
      <w:ins w:id="509" w:author="Luffi" w:date="2017-07-10T22:36:00Z">
        <w:r w:rsidR="00F223C3">
          <w:rPr>
            <w:noProof/>
            <w:webHidden/>
          </w:rPr>
          <w:t>68</w:t>
        </w:r>
      </w:ins>
      <w:ins w:id="510" w:author="Luffi" w:date="2017-07-10T21:03:00Z">
        <w:del w:id="511" w:author="Luffi" w:date="2017-07-10T22:36:00Z">
          <w:r w:rsidR="00B27AC1" w:rsidDel="00F223C3">
            <w:rPr>
              <w:noProof/>
              <w:webHidden/>
            </w:rPr>
            <w:delText>68</w:delText>
          </w:r>
        </w:del>
      </w:ins>
      <w:del w:id="512" w:author="Luffi" w:date="2017-07-10T22:36:00Z">
        <w:r w:rsidR="004E34E6" w:rsidDel="00F223C3">
          <w:rPr>
            <w:noProof/>
            <w:webHidden/>
          </w:rPr>
          <w:delText>64</w:delText>
        </w:r>
      </w:del>
      <w:r w:rsidR="004E34E6">
        <w:rPr>
          <w:noProof/>
          <w:webHidden/>
        </w:rPr>
        <w:fldChar w:fldCharType="end"/>
      </w:r>
      <w:r>
        <w:rPr>
          <w:noProof/>
        </w:rPr>
        <w:fldChar w:fldCharType="end"/>
      </w:r>
    </w:p>
    <w:p w14:paraId="33F3A870" w14:textId="689653AD"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"_Toc485290433" </w:instrText>
      </w:r>
      <w:r>
        <w:rPr>
          <w:noProof/>
        </w:rPr>
        <w:fldChar w:fldCharType="separate"/>
      </w:r>
      <w:r w:rsidR="004E34E6" w:rsidRPr="002A3CD5">
        <w:rPr>
          <w:rStyle w:val="Hipervnculo"/>
          <w:noProof/>
        </w:rPr>
        <w:t>Figura 20: Estructura de  navegación Configurar pantalla</w:t>
      </w:r>
      <w:r w:rsidR="004E34E6">
        <w:rPr>
          <w:noProof/>
          <w:webHidden/>
        </w:rPr>
        <w:tab/>
      </w:r>
      <w:r w:rsidR="004E34E6">
        <w:rPr>
          <w:noProof/>
          <w:webHidden/>
        </w:rPr>
        <w:fldChar w:fldCharType="begin"/>
      </w:r>
      <w:r w:rsidR="004E34E6">
        <w:rPr>
          <w:noProof/>
          <w:webHidden/>
        </w:rPr>
        <w:instrText xml:space="preserve"> PAGEREF _Toc485290433 \h </w:instrText>
      </w:r>
      <w:r w:rsidR="004E34E6">
        <w:rPr>
          <w:noProof/>
          <w:webHidden/>
        </w:rPr>
      </w:r>
      <w:r w:rsidR="004E34E6">
        <w:rPr>
          <w:noProof/>
          <w:webHidden/>
        </w:rPr>
        <w:fldChar w:fldCharType="separate"/>
      </w:r>
      <w:ins w:id="513" w:author="Luffi" w:date="2017-07-10T22:36:00Z">
        <w:r w:rsidR="00F223C3">
          <w:rPr>
            <w:noProof/>
            <w:webHidden/>
          </w:rPr>
          <w:t>68</w:t>
        </w:r>
      </w:ins>
      <w:ins w:id="514" w:author="Luffi" w:date="2017-07-10T21:03:00Z">
        <w:del w:id="515" w:author="Luffi" w:date="2017-07-10T22:36:00Z">
          <w:r w:rsidR="00B27AC1" w:rsidDel="00F223C3">
            <w:rPr>
              <w:noProof/>
              <w:webHidden/>
            </w:rPr>
            <w:delText>68</w:delText>
          </w:r>
        </w:del>
      </w:ins>
      <w:del w:id="516" w:author="Luffi" w:date="2017-07-10T22:36:00Z">
        <w:r w:rsidR="004E34E6" w:rsidDel="00F223C3">
          <w:rPr>
            <w:noProof/>
            <w:webHidden/>
          </w:rPr>
          <w:delText>64</w:delText>
        </w:r>
      </w:del>
      <w:r w:rsidR="004E34E6">
        <w:rPr>
          <w:noProof/>
          <w:webHidden/>
        </w:rPr>
        <w:fldChar w:fldCharType="end"/>
      </w:r>
      <w:r>
        <w:rPr>
          <w:noProof/>
        </w:rPr>
        <w:fldChar w:fldCharType="end"/>
      </w:r>
    </w:p>
    <w:p w14:paraId="2591AE6D" w14:textId="6A14F10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"_Toc485290434" </w:instrText>
      </w:r>
      <w:r>
        <w:rPr>
          <w:noProof/>
        </w:rPr>
        <w:fldChar w:fldCharType="separate"/>
      </w:r>
      <w:r w:rsidR="004E34E6" w:rsidRPr="002A3CD5">
        <w:rPr>
          <w:rStyle w:val="Hipervnculo"/>
          <w:noProof/>
        </w:rPr>
        <w:t>Figura 21:Estructura de  navegación Consulta Médica</w:t>
      </w:r>
      <w:r w:rsidR="004E34E6">
        <w:rPr>
          <w:noProof/>
          <w:webHidden/>
        </w:rPr>
        <w:tab/>
      </w:r>
      <w:r w:rsidR="004E34E6">
        <w:rPr>
          <w:noProof/>
          <w:webHidden/>
        </w:rPr>
        <w:fldChar w:fldCharType="begin"/>
      </w:r>
      <w:r w:rsidR="004E34E6">
        <w:rPr>
          <w:noProof/>
          <w:webHidden/>
        </w:rPr>
        <w:instrText xml:space="preserve"> PAGEREF _Toc485290434 \h </w:instrText>
      </w:r>
      <w:r w:rsidR="004E34E6">
        <w:rPr>
          <w:noProof/>
          <w:webHidden/>
        </w:rPr>
      </w:r>
      <w:r w:rsidR="004E34E6">
        <w:rPr>
          <w:noProof/>
          <w:webHidden/>
        </w:rPr>
        <w:fldChar w:fldCharType="separate"/>
      </w:r>
      <w:ins w:id="517" w:author="Luffi" w:date="2017-07-10T22:36:00Z">
        <w:r w:rsidR="00F223C3">
          <w:rPr>
            <w:noProof/>
            <w:webHidden/>
          </w:rPr>
          <w:t>69</w:t>
        </w:r>
      </w:ins>
      <w:ins w:id="518" w:author="Luffi" w:date="2017-07-10T21:03:00Z">
        <w:del w:id="519" w:author="Luffi" w:date="2017-07-10T22:36:00Z">
          <w:r w:rsidR="00B27AC1" w:rsidDel="00F223C3">
            <w:rPr>
              <w:noProof/>
              <w:webHidden/>
            </w:rPr>
            <w:delText>69</w:delText>
          </w:r>
        </w:del>
      </w:ins>
      <w:del w:id="520" w:author="Luffi" w:date="2017-07-10T22:36:00Z">
        <w:r w:rsidR="004E34E6" w:rsidDel="00F223C3">
          <w:rPr>
            <w:noProof/>
            <w:webHidden/>
          </w:rPr>
          <w:delText>65</w:delText>
        </w:r>
      </w:del>
      <w:r w:rsidR="004E34E6">
        <w:rPr>
          <w:noProof/>
          <w:webHidden/>
        </w:rPr>
        <w:fldChar w:fldCharType="end"/>
      </w:r>
      <w:r>
        <w:rPr>
          <w:noProof/>
        </w:rPr>
        <w:fldChar w:fldCharType="end"/>
      </w:r>
    </w:p>
    <w:p w14:paraId="60DD47FD" w14:textId="4070B041"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"_Toc485290435" </w:instrText>
      </w:r>
      <w:r>
        <w:rPr>
          <w:noProof/>
        </w:rPr>
        <w:fldChar w:fldCharType="separate"/>
      </w:r>
      <w:r w:rsidR="004E34E6" w:rsidRPr="002A3CD5">
        <w:rPr>
          <w:rStyle w:val="Hipervnculo"/>
          <w:noProof/>
        </w:rPr>
        <w:t>Figura 22: Estructura de  navegación Cita médica</w:t>
      </w:r>
      <w:r w:rsidR="004E34E6">
        <w:rPr>
          <w:noProof/>
          <w:webHidden/>
        </w:rPr>
        <w:tab/>
      </w:r>
      <w:r w:rsidR="004E34E6">
        <w:rPr>
          <w:noProof/>
          <w:webHidden/>
        </w:rPr>
        <w:fldChar w:fldCharType="begin"/>
      </w:r>
      <w:r w:rsidR="004E34E6">
        <w:rPr>
          <w:noProof/>
          <w:webHidden/>
        </w:rPr>
        <w:instrText xml:space="preserve"> PAGEREF _Toc485290435 \h </w:instrText>
      </w:r>
      <w:r w:rsidR="004E34E6">
        <w:rPr>
          <w:noProof/>
          <w:webHidden/>
        </w:rPr>
      </w:r>
      <w:r w:rsidR="004E34E6">
        <w:rPr>
          <w:noProof/>
          <w:webHidden/>
        </w:rPr>
        <w:fldChar w:fldCharType="separate"/>
      </w:r>
      <w:ins w:id="521" w:author="Luffi" w:date="2017-07-10T22:36:00Z">
        <w:r w:rsidR="00F223C3">
          <w:rPr>
            <w:noProof/>
            <w:webHidden/>
          </w:rPr>
          <w:t>69</w:t>
        </w:r>
      </w:ins>
      <w:ins w:id="522" w:author="Luffi" w:date="2017-07-10T21:03:00Z">
        <w:del w:id="523" w:author="Luffi" w:date="2017-07-10T22:36:00Z">
          <w:r w:rsidR="00B27AC1" w:rsidDel="00F223C3">
            <w:rPr>
              <w:noProof/>
              <w:webHidden/>
            </w:rPr>
            <w:delText>69</w:delText>
          </w:r>
        </w:del>
      </w:ins>
      <w:del w:id="524" w:author="Luffi" w:date="2017-07-10T22:36:00Z">
        <w:r w:rsidR="004E34E6" w:rsidDel="00F223C3">
          <w:rPr>
            <w:noProof/>
            <w:webHidden/>
          </w:rPr>
          <w:delText>65</w:delText>
        </w:r>
      </w:del>
      <w:r w:rsidR="004E34E6">
        <w:rPr>
          <w:noProof/>
          <w:webHidden/>
        </w:rPr>
        <w:fldChar w:fldCharType="end"/>
      </w:r>
      <w:r>
        <w:rPr>
          <w:noProof/>
        </w:rPr>
        <w:fldChar w:fldCharType="end"/>
      </w:r>
    </w:p>
    <w:p w14:paraId="241F9E30" w14:textId="3E26855B"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"_Toc485290436" </w:instrText>
      </w:r>
      <w:r>
        <w:rPr>
          <w:noProof/>
        </w:rPr>
        <w:fldChar w:fldCharType="separate"/>
      </w:r>
      <w:r w:rsidR="004E34E6" w:rsidRPr="002A3CD5">
        <w:rPr>
          <w:rStyle w:val="Hipervnculo"/>
          <w:noProof/>
        </w:rPr>
        <w:t>Figura 23: Estructura de navegación Pacientes</w:t>
      </w:r>
      <w:r w:rsidR="004E34E6">
        <w:rPr>
          <w:noProof/>
          <w:webHidden/>
        </w:rPr>
        <w:tab/>
      </w:r>
      <w:r w:rsidR="004E34E6">
        <w:rPr>
          <w:noProof/>
          <w:webHidden/>
        </w:rPr>
        <w:fldChar w:fldCharType="begin"/>
      </w:r>
      <w:r w:rsidR="004E34E6">
        <w:rPr>
          <w:noProof/>
          <w:webHidden/>
        </w:rPr>
        <w:instrText xml:space="preserve"> PAGEREF _Toc485290436 \h </w:instrText>
      </w:r>
      <w:r w:rsidR="004E34E6">
        <w:rPr>
          <w:noProof/>
          <w:webHidden/>
        </w:rPr>
      </w:r>
      <w:r w:rsidR="004E34E6">
        <w:rPr>
          <w:noProof/>
          <w:webHidden/>
        </w:rPr>
        <w:fldChar w:fldCharType="separate"/>
      </w:r>
      <w:ins w:id="525" w:author="Luffi" w:date="2017-07-10T22:36:00Z">
        <w:r w:rsidR="00F223C3">
          <w:rPr>
            <w:noProof/>
            <w:webHidden/>
          </w:rPr>
          <w:t>70</w:t>
        </w:r>
      </w:ins>
      <w:ins w:id="526" w:author="Luffi" w:date="2017-07-10T21:03:00Z">
        <w:del w:id="527" w:author="Luffi" w:date="2017-07-10T22:36:00Z">
          <w:r w:rsidR="00B27AC1" w:rsidDel="00F223C3">
            <w:rPr>
              <w:noProof/>
              <w:webHidden/>
            </w:rPr>
            <w:delText>70</w:delText>
          </w:r>
        </w:del>
      </w:ins>
      <w:del w:id="528" w:author="Luffi" w:date="2017-07-10T22:36:00Z">
        <w:r w:rsidR="004E34E6" w:rsidDel="00F223C3">
          <w:rPr>
            <w:noProof/>
            <w:webHidden/>
          </w:rPr>
          <w:delText>66</w:delText>
        </w:r>
      </w:del>
      <w:r w:rsidR="004E34E6">
        <w:rPr>
          <w:noProof/>
          <w:webHidden/>
        </w:rPr>
        <w:fldChar w:fldCharType="end"/>
      </w:r>
      <w:r>
        <w:rPr>
          <w:noProof/>
        </w:rPr>
        <w:fldChar w:fldCharType="end"/>
      </w:r>
    </w:p>
    <w:p w14:paraId="6C0452C7" w14:textId="66D6C26E"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"_Toc485290437" </w:instrText>
      </w:r>
      <w:r>
        <w:rPr>
          <w:noProof/>
        </w:rPr>
        <w:fldChar w:fldCharType="separate"/>
      </w:r>
      <w:r w:rsidR="004E34E6" w:rsidRPr="002A3CD5">
        <w:rPr>
          <w:rStyle w:val="Hipervnculo"/>
          <w:noProof/>
        </w:rPr>
        <w:t>Figura 24: Diagrama de presentación Iniciar sesión</w:t>
      </w:r>
      <w:r w:rsidR="004E34E6">
        <w:rPr>
          <w:noProof/>
          <w:webHidden/>
        </w:rPr>
        <w:tab/>
      </w:r>
      <w:r w:rsidR="004E34E6">
        <w:rPr>
          <w:noProof/>
          <w:webHidden/>
        </w:rPr>
        <w:fldChar w:fldCharType="begin"/>
      </w:r>
      <w:r w:rsidR="004E34E6">
        <w:rPr>
          <w:noProof/>
          <w:webHidden/>
        </w:rPr>
        <w:instrText xml:space="preserve"> PAGEREF _Toc485290437 \h </w:instrText>
      </w:r>
      <w:r w:rsidR="004E34E6">
        <w:rPr>
          <w:noProof/>
          <w:webHidden/>
        </w:rPr>
      </w:r>
      <w:r w:rsidR="004E34E6">
        <w:rPr>
          <w:noProof/>
          <w:webHidden/>
        </w:rPr>
        <w:fldChar w:fldCharType="separate"/>
      </w:r>
      <w:ins w:id="529" w:author="Luffi" w:date="2017-07-10T22:36:00Z">
        <w:r w:rsidR="00F223C3">
          <w:rPr>
            <w:noProof/>
            <w:webHidden/>
          </w:rPr>
          <w:t>70</w:t>
        </w:r>
      </w:ins>
      <w:ins w:id="530" w:author="Luffi" w:date="2017-07-10T21:03:00Z">
        <w:del w:id="531" w:author="Luffi" w:date="2017-07-10T22:36:00Z">
          <w:r w:rsidR="00B27AC1" w:rsidDel="00F223C3">
            <w:rPr>
              <w:noProof/>
              <w:webHidden/>
            </w:rPr>
            <w:delText>70</w:delText>
          </w:r>
        </w:del>
      </w:ins>
      <w:del w:id="532" w:author="Luffi" w:date="2017-07-10T22:36:00Z">
        <w:r w:rsidR="004E34E6" w:rsidDel="00F223C3">
          <w:rPr>
            <w:noProof/>
            <w:webHidden/>
          </w:rPr>
          <w:delText>66</w:delText>
        </w:r>
      </w:del>
      <w:r w:rsidR="004E34E6">
        <w:rPr>
          <w:noProof/>
          <w:webHidden/>
        </w:rPr>
        <w:fldChar w:fldCharType="end"/>
      </w:r>
      <w:r>
        <w:rPr>
          <w:noProof/>
        </w:rPr>
        <w:fldChar w:fldCharType="end"/>
      </w:r>
    </w:p>
    <w:p w14:paraId="7CE89719" w14:textId="57EDF603"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"_Toc485290438" </w:instrText>
      </w:r>
      <w:r>
        <w:rPr>
          <w:noProof/>
        </w:rPr>
        <w:fldChar w:fldCharType="separate"/>
      </w:r>
      <w:r w:rsidR="004E34E6" w:rsidRPr="002A3CD5">
        <w:rPr>
          <w:rStyle w:val="Hipervnculo"/>
          <w:noProof/>
        </w:rPr>
        <w:t>Figura 25: Diagrama de presentación Usuarios</w:t>
      </w:r>
      <w:r w:rsidR="004E34E6" w:rsidRPr="002A3CD5">
        <w:rPr>
          <w:rStyle w:val="Hipervnculo"/>
          <w:noProof/>
          <w:lang w:eastAsia="es-BO"/>
        </w:rPr>
        <w:t xml:space="preserve"> </w:t>
      </w:r>
      <w:r w:rsidR="004E34E6">
        <w:rPr>
          <w:noProof/>
          <w:webHidden/>
        </w:rPr>
        <w:tab/>
      </w:r>
      <w:r w:rsidR="004E34E6">
        <w:rPr>
          <w:noProof/>
          <w:webHidden/>
        </w:rPr>
        <w:fldChar w:fldCharType="begin"/>
      </w:r>
      <w:r w:rsidR="004E34E6">
        <w:rPr>
          <w:noProof/>
          <w:webHidden/>
        </w:rPr>
        <w:instrText xml:space="preserve"> PAGEREF _Toc485290438 \h </w:instrText>
      </w:r>
      <w:r w:rsidR="004E34E6">
        <w:rPr>
          <w:noProof/>
          <w:webHidden/>
        </w:rPr>
      </w:r>
      <w:r w:rsidR="004E34E6">
        <w:rPr>
          <w:noProof/>
          <w:webHidden/>
        </w:rPr>
        <w:fldChar w:fldCharType="separate"/>
      </w:r>
      <w:ins w:id="533" w:author="Luffi" w:date="2017-07-10T22:36:00Z">
        <w:r w:rsidR="00F223C3">
          <w:rPr>
            <w:noProof/>
            <w:webHidden/>
          </w:rPr>
          <w:t>71</w:t>
        </w:r>
      </w:ins>
      <w:ins w:id="534" w:author="Luffi" w:date="2017-07-10T21:03:00Z">
        <w:del w:id="535" w:author="Luffi" w:date="2017-07-10T22:36:00Z">
          <w:r w:rsidR="00B27AC1" w:rsidDel="00F223C3">
            <w:rPr>
              <w:noProof/>
              <w:webHidden/>
            </w:rPr>
            <w:delText>71</w:delText>
          </w:r>
        </w:del>
      </w:ins>
      <w:del w:id="536" w:author="Luffi" w:date="2017-07-10T22:36:00Z">
        <w:r w:rsidR="004E34E6" w:rsidDel="00F223C3">
          <w:rPr>
            <w:noProof/>
            <w:webHidden/>
          </w:rPr>
          <w:delText>67</w:delText>
        </w:r>
      </w:del>
      <w:r w:rsidR="004E34E6">
        <w:rPr>
          <w:noProof/>
          <w:webHidden/>
        </w:rPr>
        <w:fldChar w:fldCharType="end"/>
      </w:r>
      <w:r>
        <w:rPr>
          <w:noProof/>
        </w:rPr>
        <w:fldChar w:fldCharType="end"/>
      </w:r>
    </w:p>
    <w:p w14:paraId="01F98F33" w14:textId="5F03BB3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"_Toc485290439" </w:instrText>
      </w:r>
      <w:r>
        <w:rPr>
          <w:noProof/>
        </w:rPr>
        <w:fldChar w:fldCharType="separate"/>
      </w:r>
      <w:r w:rsidR="004E34E6" w:rsidRPr="002A3CD5">
        <w:rPr>
          <w:rStyle w:val="Hipervnculo"/>
          <w:noProof/>
        </w:rPr>
        <w:t>Figura 26: Diagrama de presentación Pantalla</w:t>
      </w:r>
      <w:r w:rsidR="004E34E6">
        <w:rPr>
          <w:noProof/>
          <w:webHidden/>
        </w:rPr>
        <w:tab/>
      </w:r>
      <w:r w:rsidR="004E34E6">
        <w:rPr>
          <w:noProof/>
          <w:webHidden/>
        </w:rPr>
        <w:fldChar w:fldCharType="begin"/>
      </w:r>
      <w:r w:rsidR="004E34E6">
        <w:rPr>
          <w:noProof/>
          <w:webHidden/>
        </w:rPr>
        <w:instrText xml:space="preserve"> PAGEREF _Toc485290439 \h </w:instrText>
      </w:r>
      <w:r w:rsidR="004E34E6">
        <w:rPr>
          <w:noProof/>
          <w:webHidden/>
        </w:rPr>
      </w:r>
      <w:r w:rsidR="004E34E6">
        <w:rPr>
          <w:noProof/>
          <w:webHidden/>
        </w:rPr>
        <w:fldChar w:fldCharType="separate"/>
      </w:r>
      <w:ins w:id="537" w:author="Luffi" w:date="2017-07-10T22:36:00Z">
        <w:r w:rsidR="00F223C3">
          <w:rPr>
            <w:noProof/>
            <w:webHidden/>
          </w:rPr>
          <w:t>71</w:t>
        </w:r>
      </w:ins>
      <w:ins w:id="538" w:author="Luffi" w:date="2017-07-10T21:03:00Z">
        <w:del w:id="539" w:author="Luffi" w:date="2017-07-10T22:36:00Z">
          <w:r w:rsidR="00B27AC1" w:rsidDel="00F223C3">
            <w:rPr>
              <w:noProof/>
              <w:webHidden/>
            </w:rPr>
            <w:delText>71</w:delText>
          </w:r>
        </w:del>
      </w:ins>
      <w:del w:id="540" w:author="Luffi" w:date="2017-07-10T22:36:00Z">
        <w:r w:rsidR="004E34E6" w:rsidDel="00F223C3">
          <w:rPr>
            <w:noProof/>
            <w:webHidden/>
          </w:rPr>
          <w:delText>67</w:delText>
        </w:r>
      </w:del>
      <w:r w:rsidR="004E34E6">
        <w:rPr>
          <w:noProof/>
          <w:webHidden/>
        </w:rPr>
        <w:fldChar w:fldCharType="end"/>
      </w:r>
      <w:r>
        <w:rPr>
          <w:noProof/>
        </w:rPr>
        <w:fldChar w:fldCharType="end"/>
      </w:r>
    </w:p>
    <w:p w14:paraId="5DF74768" w14:textId="2D310212"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"_Toc485290440" </w:instrText>
      </w:r>
      <w:r>
        <w:rPr>
          <w:noProof/>
        </w:rPr>
        <w:fldChar w:fldCharType="separate"/>
      </w:r>
      <w:r w:rsidR="004E34E6" w:rsidRPr="002A3CD5">
        <w:rPr>
          <w:rStyle w:val="Hipervnculo"/>
          <w:noProof/>
        </w:rPr>
        <w:t>Figura 27: Diagrama de presentación Consulta médica</w:t>
      </w:r>
      <w:r w:rsidR="004E34E6">
        <w:rPr>
          <w:noProof/>
          <w:webHidden/>
        </w:rPr>
        <w:tab/>
      </w:r>
      <w:r w:rsidR="004E34E6">
        <w:rPr>
          <w:noProof/>
          <w:webHidden/>
        </w:rPr>
        <w:fldChar w:fldCharType="begin"/>
      </w:r>
      <w:r w:rsidR="004E34E6">
        <w:rPr>
          <w:noProof/>
          <w:webHidden/>
        </w:rPr>
        <w:instrText xml:space="preserve"> PAGEREF _Toc485290440 \h </w:instrText>
      </w:r>
      <w:r w:rsidR="004E34E6">
        <w:rPr>
          <w:noProof/>
          <w:webHidden/>
        </w:rPr>
      </w:r>
      <w:r w:rsidR="004E34E6">
        <w:rPr>
          <w:noProof/>
          <w:webHidden/>
        </w:rPr>
        <w:fldChar w:fldCharType="separate"/>
      </w:r>
      <w:ins w:id="541" w:author="Luffi" w:date="2017-07-10T22:36:00Z">
        <w:r w:rsidR="00F223C3">
          <w:rPr>
            <w:noProof/>
            <w:webHidden/>
          </w:rPr>
          <w:t>72</w:t>
        </w:r>
      </w:ins>
      <w:ins w:id="542" w:author="Luffi" w:date="2017-07-10T21:03:00Z">
        <w:del w:id="543" w:author="Luffi" w:date="2017-07-10T22:36:00Z">
          <w:r w:rsidR="00B27AC1" w:rsidDel="00F223C3">
            <w:rPr>
              <w:noProof/>
              <w:webHidden/>
            </w:rPr>
            <w:delText>72</w:delText>
          </w:r>
        </w:del>
      </w:ins>
      <w:del w:id="544" w:author="Luffi" w:date="2017-07-10T22:36:00Z">
        <w:r w:rsidR="004E34E6" w:rsidDel="00F223C3">
          <w:rPr>
            <w:noProof/>
            <w:webHidden/>
          </w:rPr>
          <w:delText>68</w:delText>
        </w:r>
      </w:del>
      <w:r w:rsidR="004E34E6">
        <w:rPr>
          <w:noProof/>
          <w:webHidden/>
        </w:rPr>
        <w:fldChar w:fldCharType="end"/>
      </w:r>
      <w:r>
        <w:rPr>
          <w:noProof/>
        </w:rPr>
        <w:fldChar w:fldCharType="end"/>
      </w:r>
    </w:p>
    <w:p w14:paraId="727B3D3E" w14:textId="4C293A04"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"_Toc485290441" </w:instrText>
      </w:r>
      <w:r>
        <w:rPr>
          <w:noProof/>
        </w:rPr>
        <w:fldChar w:fldCharType="separate"/>
      </w:r>
      <w:r w:rsidR="004E34E6" w:rsidRPr="002A3CD5">
        <w:rPr>
          <w:rStyle w:val="Hipervnculo"/>
          <w:noProof/>
        </w:rPr>
        <w:t>Figura 28: Diagrama de presentación Cita médica</w:t>
      </w:r>
      <w:r w:rsidR="004E34E6">
        <w:rPr>
          <w:noProof/>
          <w:webHidden/>
        </w:rPr>
        <w:tab/>
      </w:r>
      <w:r w:rsidR="004E34E6">
        <w:rPr>
          <w:noProof/>
          <w:webHidden/>
        </w:rPr>
        <w:fldChar w:fldCharType="begin"/>
      </w:r>
      <w:r w:rsidR="004E34E6">
        <w:rPr>
          <w:noProof/>
          <w:webHidden/>
        </w:rPr>
        <w:instrText xml:space="preserve"> PAGEREF _Toc485290441 \h </w:instrText>
      </w:r>
      <w:r w:rsidR="004E34E6">
        <w:rPr>
          <w:noProof/>
          <w:webHidden/>
        </w:rPr>
      </w:r>
      <w:r w:rsidR="004E34E6">
        <w:rPr>
          <w:noProof/>
          <w:webHidden/>
        </w:rPr>
        <w:fldChar w:fldCharType="separate"/>
      </w:r>
      <w:ins w:id="545" w:author="Luffi" w:date="2017-07-10T22:36:00Z">
        <w:r w:rsidR="00F223C3">
          <w:rPr>
            <w:noProof/>
            <w:webHidden/>
          </w:rPr>
          <w:t>72</w:t>
        </w:r>
      </w:ins>
      <w:ins w:id="546" w:author="Luffi" w:date="2017-07-10T21:03:00Z">
        <w:del w:id="547" w:author="Luffi" w:date="2017-07-10T22:36:00Z">
          <w:r w:rsidR="00B27AC1" w:rsidDel="00F223C3">
            <w:rPr>
              <w:noProof/>
              <w:webHidden/>
            </w:rPr>
            <w:delText>72</w:delText>
          </w:r>
        </w:del>
      </w:ins>
      <w:del w:id="548" w:author="Luffi" w:date="2017-07-10T22:36:00Z">
        <w:r w:rsidR="004E34E6" w:rsidDel="00F223C3">
          <w:rPr>
            <w:noProof/>
            <w:webHidden/>
          </w:rPr>
          <w:delText>68</w:delText>
        </w:r>
      </w:del>
      <w:r w:rsidR="004E34E6">
        <w:rPr>
          <w:noProof/>
          <w:webHidden/>
        </w:rPr>
        <w:fldChar w:fldCharType="end"/>
      </w:r>
      <w:r>
        <w:rPr>
          <w:noProof/>
        </w:rPr>
        <w:fldChar w:fldCharType="end"/>
      </w:r>
    </w:p>
    <w:p w14:paraId="7CE969E8" w14:textId="64A37E3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"_Toc485290442" </w:instrText>
      </w:r>
      <w:r>
        <w:rPr>
          <w:noProof/>
        </w:rPr>
        <w:fldChar w:fldCharType="separate"/>
      </w:r>
      <w:r w:rsidR="004E34E6" w:rsidRPr="002A3CD5">
        <w:rPr>
          <w:rStyle w:val="Hipervnculo"/>
          <w:noProof/>
        </w:rPr>
        <w:t>Figura 29: Diagrama de presentación Pacientes</w:t>
      </w:r>
      <w:r w:rsidR="004E34E6">
        <w:rPr>
          <w:noProof/>
          <w:webHidden/>
        </w:rPr>
        <w:tab/>
      </w:r>
      <w:r w:rsidR="004E34E6">
        <w:rPr>
          <w:noProof/>
          <w:webHidden/>
        </w:rPr>
        <w:fldChar w:fldCharType="begin"/>
      </w:r>
      <w:r w:rsidR="004E34E6">
        <w:rPr>
          <w:noProof/>
          <w:webHidden/>
        </w:rPr>
        <w:instrText xml:space="preserve"> PAGEREF _Toc485290442 \h </w:instrText>
      </w:r>
      <w:r w:rsidR="004E34E6">
        <w:rPr>
          <w:noProof/>
          <w:webHidden/>
        </w:rPr>
      </w:r>
      <w:r w:rsidR="004E34E6">
        <w:rPr>
          <w:noProof/>
          <w:webHidden/>
        </w:rPr>
        <w:fldChar w:fldCharType="separate"/>
      </w:r>
      <w:ins w:id="549" w:author="Luffi" w:date="2017-07-10T22:36:00Z">
        <w:r w:rsidR="00F223C3">
          <w:rPr>
            <w:noProof/>
            <w:webHidden/>
          </w:rPr>
          <w:t>73</w:t>
        </w:r>
      </w:ins>
      <w:ins w:id="550" w:author="Luffi" w:date="2017-07-10T21:03:00Z">
        <w:del w:id="551" w:author="Luffi" w:date="2017-07-10T22:36:00Z">
          <w:r w:rsidR="00B27AC1" w:rsidDel="00F223C3">
            <w:rPr>
              <w:noProof/>
              <w:webHidden/>
            </w:rPr>
            <w:delText>73</w:delText>
          </w:r>
        </w:del>
      </w:ins>
      <w:del w:id="552" w:author="Luffi" w:date="2017-07-10T22:36:00Z">
        <w:r w:rsidR="004E34E6" w:rsidDel="00F223C3">
          <w:rPr>
            <w:noProof/>
            <w:webHidden/>
          </w:rPr>
          <w:delText>69</w:delText>
        </w:r>
      </w:del>
      <w:r w:rsidR="004E34E6">
        <w:rPr>
          <w:noProof/>
          <w:webHidden/>
        </w:rPr>
        <w:fldChar w:fldCharType="end"/>
      </w:r>
      <w:r>
        <w:rPr>
          <w:noProof/>
        </w:rPr>
        <w:fldChar w:fldCharType="end"/>
      </w:r>
    </w:p>
    <w:p w14:paraId="2190E930" w14:textId="6F2F2C12"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"_Toc485290443" </w:instrText>
      </w:r>
      <w:r>
        <w:rPr>
          <w:noProof/>
        </w:rPr>
        <w:fldChar w:fldCharType="separate"/>
      </w:r>
      <w:r w:rsidR="004E34E6" w:rsidRPr="002A3CD5">
        <w:rPr>
          <w:rStyle w:val="Hipervnculo"/>
          <w:noProof/>
        </w:rPr>
        <w:t>Figura 30: Diagrama de componentes</w:t>
      </w:r>
      <w:r w:rsidR="004E34E6">
        <w:rPr>
          <w:noProof/>
          <w:webHidden/>
        </w:rPr>
        <w:tab/>
      </w:r>
      <w:r w:rsidR="004E34E6">
        <w:rPr>
          <w:noProof/>
          <w:webHidden/>
        </w:rPr>
        <w:fldChar w:fldCharType="begin"/>
      </w:r>
      <w:r w:rsidR="004E34E6">
        <w:rPr>
          <w:noProof/>
          <w:webHidden/>
        </w:rPr>
        <w:instrText xml:space="preserve"> PAGEREF _Toc485290443 \h </w:instrText>
      </w:r>
      <w:r w:rsidR="004E34E6">
        <w:rPr>
          <w:noProof/>
          <w:webHidden/>
        </w:rPr>
      </w:r>
      <w:r w:rsidR="004E34E6">
        <w:rPr>
          <w:noProof/>
          <w:webHidden/>
        </w:rPr>
        <w:fldChar w:fldCharType="separate"/>
      </w:r>
      <w:ins w:id="553" w:author="Luffi" w:date="2017-07-10T22:36:00Z">
        <w:r w:rsidR="00F223C3">
          <w:rPr>
            <w:noProof/>
            <w:webHidden/>
          </w:rPr>
          <w:t>75</w:t>
        </w:r>
      </w:ins>
      <w:ins w:id="554" w:author="Luffi" w:date="2017-07-10T21:03:00Z">
        <w:del w:id="555" w:author="Luffi" w:date="2017-07-10T22:36:00Z">
          <w:r w:rsidR="00B27AC1" w:rsidDel="00F223C3">
            <w:rPr>
              <w:noProof/>
              <w:webHidden/>
            </w:rPr>
            <w:delText>75</w:delText>
          </w:r>
        </w:del>
      </w:ins>
      <w:del w:id="556" w:author="Luffi" w:date="2017-07-10T22:36:00Z">
        <w:r w:rsidR="004E34E6" w:rsidDel="00F223C3">
          <w:rPr>
            <w:noProof/>
            <w:webHidden/>
          </w:rPr>
          <w:delText>71</w:delText>
        </w:r>
      </w:del>
      <w:r w:rsidR="004E34E6">
        <w:rPr>
          <w:noProof/>
          <w:webHidden/>
        </w:rPr>
        <w:fldChar w:fldCharType="end"/>
      </w:r>
      <w:r>
        <w:rPr>
          <w:noProof/>
        </w:rPr>
        <w:fldChar w:fldCharType="end"/>
      </w:r>
    </w:p>
    <w:p w14:paraId="4F4E8C4F" w14:textId="7FBAB209"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"_Toc485290444" </w:instrText>
      </w:r>
      <w:r>
        <w:rPr>
          <w:noProof/>
        </w:rPr>
        <w:fldChar w:fldCharType="separate"/>
      </w:r>
      <w:r w:rsidR="004E34E6" w:rsidRPr="002A3CD5">
        <w:rPr>
          <w:rStyle w:val="Hipervnculo"/>
          <w:noProof/>
        </w:rPr>
        <w:t>Figura 31: Diagrama de despliegue</w:t>
      </w:r>
      <w:r w:rsidR="004E34E6">
        <w:rPr>
          <w:noProof/>
          <w:webHidden/>
        </w:rPr>
        <w:tab/>
      </w:r>
      <w:r w:rsidR="004E34E6">
        <w:rPr>
          <w:noProof/>
          <w:webHidden/>
        </w:rPr>
        <w:fldChar w:fldCharType="begin"/>
      </w:r>
      <w:r w:rsidR="004E34E6">
        <w:rPr>
          <w:noProof/>
          <w:webHidden/>
        </w:rPr>
        <w:instrText xml:space="preserve"> PAGEREF _Toc485290444 \h </w:instrText>
      </w:r>
      <w:r w:rsidR="004E34E6">
        <w:rPr>
          <w:noProof/>
          <w:webHidden/>
        </w:rPr>
      </w:r>
      <w:r w:rsidR="004E34E6">
        <w:rPr>
          <w:noProof/>
          <w:webHidden/>
        </w:rPr>
        <w:fldChar w:fldCharType="separate"/>
      </w:r>
      <w:ins w:id="557" w:author="Luffi" w:date="2017-07-10T22:36:00Z">
        <w:r w:rsidR="00F223C3">
          <w:rPr>
            <w:noProof/>
            <w:webHidden/>
          </w:rPr>
          <w:t>76</w:t>
        </w:r>
      </w:ins>
      <w:ins w:id="558" w:author="Luffi" w:date="2017-07-10T21:03:00Z">
        <w:del w:id="559" w:author="Luffi" w:date="2017-07-10T22:36:00Z">
          <w:r w:rsidR="00B27AC1" w:rsidDel="00F223C3">
            <w:rPr>
              <w:noProof/>
              <w:webHidden/>
            </w:rPr>
            <w:delText>76</w:delText>
          </w:r>
        </w:del>
      </w:ins>
      <w:del w:id="560" w:author="Luffi" w:date="2017-07-10T22:36:00Z">
        <w:r w:rsidR="004E34E6" w:rsidDel="00F223C3">
          <w:rPr>
            <w:noProof/>
            <w:webHidden/>
          </w:rPr>
          <w:delText>72</w:delText>
        </w:r>
      </w:del>
      <w:r w:rsidR="004E34E6">
        <w:rPr>
          <w:noProof/>
          <w:webHidden/>
        </w:rPr>
        <w:fldChar w:fldCharType="end"/>
      </w:r>
      <w:r>
        <w:rPr>
          <w:noProof/>
        </w:rPr>
        <w:fldChar w:fldCharType="end"/>
      </w:r>
    </w:p>
    <w:p w14:paraId="1369A38B" w14:textId="384CFB15" w:rsidR="004E34E6" w:rsidRDefault="00BB0DD1" w:rsidP="004E34E6">
      <w:pPr>
        <w:pStyle w:val="Tabladeilustraciones"/>
        <w:tabs>
          <w:tab w:val="right" w:leader="dot" w:pos="9394"/>
        </w:tabs>
        <w:spacing w:line="360" w:lineRule="auto"/>
        <w:rPr>
          <w:rFonts w:eastAsiaTheme="minorEastAsia"/>
          <w:noProof/>
          <w:lang w:eastAsia="es-BO"/>
        </w:rPr>
      </w:pPr>
      <w:r>
        <w:rPr>
          <w:noProof/>
        </w:rPr>
        <w:lastRenderedPageBreak/>
        <w:fldChar w:fldCharType="begin"/>
      </w:r>
      <w:r>
        <w:rPr>
          <w:noProof/>
        </w:rPr>
        <w:instrText xml:space="preserve"> HYPERLINK \l "_Toc485290445" </w:instrText>
      </w:r>
      <w:r>
        <w:rPr>
          <w:noProof/>
        </w:rPr>
        <w:fldChar w:fldCharType="separate"/>
      </w:r>
      <w:r w:rsidR="004E34E6" w:rsidRPr="002A3CD5">
        <w:rPr>
          <w:rStyle w:val="Hipervnculo"/>
          <w:noProof/>
        </w:rPr>
        <w:t>Figura 32:Interfaz de iniciar sesión</w:t>
      </w:r>
      <w:r w:rsidR="004E34E6">
        <w:rPr>
          <w:noProof/>
          <w:webHidden/>
        </w:rPr>
        <w:tab/>
      </w:r>
      <w:r w:rsidR="004E34E6">
        <w:rPr>
          <w:noProof/>
          <w:webHidden/>
        </w:rPr>
        <w:fldChar w:fldCharType="begin"/>
      </w:r>
      <w:r w:rsidR="004E34E6">
        <w:rPr>
          <w:noProof/>
          <w:webHidden/>
        </w:rPr>
        <w:instrText xml:space="preserve"> PAGEREF _Toc485290445 \h </w:instrText>
      </w:r>
      <w:r w:rsidR="004E34E6">
        <w:rPr>
          <w:noProof/>
          <w:webHidden/>
        </w:rPr>
      </w:r>
      <w:r w:rsidR="004E34E6">
        <w:rPr>
          <w:noProof/>
          <w:webHidden/>
        </w:rPr>
        <w:fldChar w:fldCharType="separate"/>
      </w:r>
      <w:ins w:id="561" w:author="Luffi" w:date="2017-07-10T22:36:00Z">
        <w:r w:rsidR="00F223C3">
          <w:rPr>
            <w:noProof/>
            <w:webHidden/>
          </w:rPr>
          <w:t>77</w:t>
        </w:r>
      </w:ins>
      <w:ins w:id="562" w:author="Luffi" w:date="2017-07-10T21:03:00Z">
        <w:del w:id="563" w:author="Luffi" w:date="2017-07-10T22:36:00Z">
          <w:r w:rsidR="00B27AC1" w:rsidDel="00F223C3">
            <w:rPr>
              <w:noProof/>
              <w:webHidden/>
            </w:rPr>
            <w:delText>77</w:delText>
          </w:r>
        </w:del>
      </w:ins>
      <w:del w:id="564" w:author="Luffi" w:date="2017-07-10T22:36:00Z">
        <w:r w:rsidR="004E34E6" w:rsidDel="00F223C3">
          <w:rPr>
            <w:noProof/>
            <w:webHidden/>
          </w:rPr>
          <w:delText>73</w:delText>
        </w:r>
      </w:del>
      <w:r w:rsidR="004E34E6">
        <w:rPr>
          <w:noProof/>
          <w:webHidden/>
        </w:rPr>
        <w:fldChar w:fldCharType="end"/>
      </w:r>
      <w:r>
        <w:rPr>
          <w:noProof/>
        </w:rPr>
        <w:fldChar w:fldCharType="end"/>
      </w:r>
    </w:p>
    <w:p w14:paraId="56B3D41A" w14:textId="7C49192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"_Toc485290446" </w:instrText>
      </w:r>
      <w:r>
        <w:rPr>
          <w:noProof/>
        </w:rPr>
        <w:fldChar w:fldCharType="separate"/>
      </w:r>
      <w:r w:rsidR="004E34E6" w:rsidRPr="002A3CD5">
        <w:rPr>
          <w:rStyle w:val="Hipervnculo"/>
          <w:noProof/>
        </w:rPr>
        <w:t>Figura 33:  Interfaz iniciar sesión en Responsivo</w:t>
      </w:r>
      <w:r w:rsidR="004E34E6">
        <w:rPr>
          <w:noProof/>
          <w:webHidden/>
        </w:rPr>
        <w:tab/>
      </w:r>
      <w:r w:rsidR="004E34E6">
        <w:rPr>
          <w:noProof/>
          <w:webHidden/>
        </w:rPr>
        <w:fldChar w:fldCharType="begin"/>
      </w:r>
      <w:r w:rsidR="004E34E6">
        <w:rPr>
          <w:noProof/>
          <w:webHidden/>
        </w:rPr>
        <w:instrText xml:space="preserve"> PAGEREF _Toc485290446 \h </w:instrText>
      </w:r>
      <w:r w:rsidR="004E34E6">
        <w:rPr>
          <w:noProof/>
          <w:webHidden/>
        </w:rPr>
      </w:r>
      <w:r w:rsidR="004E34E6">
        <w:rPr>
          <w:noProof/>
          <w:webHidden/>
        </w:rPr>
        <w:fldChar w:fldCharType="separate"/>
      </w:r>
      <w:ins w:id="565" w:author="Luffi" w:date="2017-07-10T22:36:00Z">
        <w:r w:rsidR="00F223C3">
          <w:rPr>
            <w:noProof/>
            <w:webHidden/>
          </w:rPr>
          <w:t>77</w:t>
        </w:r>
      </w:ins>
      <w:ins w:id="566" w:author="Luffi" w:date="2017-07-10T21:03:00Z">
        <w:del w:id="567" w:author="Luffi" w:date="2017-07-10T22:36:00Z">
          <w:r w:rsidR="00B27AC1" w:rsidDel="00F223C3">
            <w:rPr>
              <w:noProof/>
              <w:webHidden/>
            </w:rPr>
            <w:delText>77</w:delText>
          </w:r>
        </w:del>
      </w:ins>
      <w:del w:id="568" w:author="Luffi" w:date="2017-07-10T22:36:00Z">
        <w:r w:rsidR="004E34E6" w:rsidDel="00F223C3">
          <w:rPr>
            <w:noProof/>
            <w:webHidden/>
          </w:rPr>
          <w:delText>73</w:delText>
        </w:r>
      </w:del>
      <w:r w:rsidR="004E34E6">
        <w:rPr>
          <w:noProof/>
          <w:webHidden/>
        </w:rPr>
        <w:fldChar w:fldCharType="end"/>
      </w:r>
      <w:r>
        <w:rPr>
          <w:noProof/>
        </w:rPr>
        <w:fldChar w:fldCharType="end"/>
      </w:r>
    </w:p>
    <w:p w14:paraId="4BDCC3A9" w14:textId="1B5827F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"_Toc485290447" </w:instrText>
      </w:r>
      <w:r>
        <w:rPr>
          <w:noProof/>
        </w:rPr>
        <w:fldChar w:fldCharType="separate"/>
      </w:r>
      <w:r w:rsidR="004E34E6" w:rsidRPr="002A3CD5">
        <w:rPr>
          <w:rStyle w:val="Hipervnculo"/>
          <w:noProof/>
        </w:rPr>
        <w:t>Figura 34: Interfaz panel general de administración</w:t>
      </w:r>
      <w:r w:rsidR="004E34E6">
        <w:rPr>
          <w:noProof/>
          <w:webHidden/>
        </w:rPr>
        <w:tab/>
      </w:r>
      <w:r w:rsidR="004E34E6">
        <w:rPr>
          <w:noProof/>
          <w:webHidden/>
        </w:rPr>
        <w:fldChar w:fldCharType="begin"/>
      </w:r>
      <w:r w:rsidR="004E34E6">
        <w:rPr>
          <w:noProof/>
          <w:webHidden/>
        </w:rPr>
        <w:instrText xml:space="preserve"> PAGEREF _Toc485290447 \h </w:instrText>
      </w:r>
      <w:r w:rsidR="004E34E6">
        <w:rPr>
          <w:noProof/>
          <w:webHidden/>
        </w:rPr>
      </w:r>
      <w:r w:rsidR="004E34E6">
        <w:rPr>
          <w:noProof/>
          <w:webHidden/>
        </w:rPr>
        <w:fldChar w:fldCharType="separate"/>
      </w:r>
      <w:ins w:id="569" w:author="Luffi" w:date="2017-07-10T22:36:00Z">
        <w:r w:rsidR="00F223C3">
          <w:rPr>
            <w:noProof/>
            <w:webHidden/>
          </w:rPr>
          <w:t>78</w:t>
        </w:r>
      </w:ins>
      <w:ins w:id="570" w:author="Luffi" w:date="2017-07-10T21:03:00Z">
        <w:del w:id="571" w:author="Luffi" w:date="2017-07-10T22:36:00Z">
          <w:r w:rsidR="00B27AC1" w:rsidDel="00F223C3">
            <w:rPr>
              <w:noProof/>
              <w:webHidden/>
            </w:rPr>
            <w:delText>78</w:delText>
          </w:r>
        </w:del>
      </w:ins>
      <w:del w:id="572" w:author="Luffi" w:date="2017-07-10T22:36:00Z">
        <w:r w:rsidR="004E34E6" w:rsidDel="00F223C3">
          <w:rPr>
            <w:noProof/>
            <w:webHidden/>
          </w:rPr>
          <w:delText>74</w:delText>
        </w:r>
      </w:del>
      <w:r w:rsidR="004E34E6">
        <w:rPr>
          <w:noProof/>
          <w:webHidden/>
        </w:rPr>
        <w:fldChar w:fldCharType="end"/>
      </w:r>
      <w:r>
        <w:rPr>
          <w:noProof/>
        </w:rPr>
        <w:fldChar w:fldCharType="end"/>
      </w:r>
    </w:p>
    <w:p w14:paraId="6F4AF88B" w14:textId="2003284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"_Toc485290448" </w:instrText>
      </w:r>
      <w:r>
        <w:rPr>
          <w:noProof/>
        </w:rPr>
        <w:fldChar w:fldCharType="separate"/>
      </w:r>
      <w:r w:rsidR="004E34E6" w:rsidRPr="002A3CD5">
        <w:rPr>
          <w:rStyle w:val="Hipervnculo"/>
          <w:noProof/>
        </w:rPr>
        <w:t>Figura 35: Interfaz de  Usuario</w:t>
      </w:r>
      <w:r w:rsidR="004E34E6">
        <w:rPr>
          <w:noProof/>
          <w:webHidden/>
        </w:rPr>
        <w:tab/>
      </w:r>
      <w:r w:rsidR="004E34E6">
        <w:rPr>
          <w:noProof/>
          <w:webHidden/>
        </w:rPr>
        <w:fldChar w:fldCharType="begin"/>
      </w:r>
      <w:r w:rsidR="004E34E6">
        <w:rPr>
          <w:noProof/>
          <w:webHidden/>
        </w:rPr>
        <w:instrText xml:space="preserve"> PAGEREF _Toc485290448 \h </w:instrText>
      </w:r>
      <w:r w:rsidR="004E34E6">
        <w:rPr>
          <w:noProof/>
          <w:webHidden/>
        </w:rPr>
      </w:r>
      <w:r w:rsidR="004E34E6">
        <w:rPr>
          <w:noProof/>
          <w:webHidden/>
        </w:rPr>
        <w:fldChar w:fldCharType="separate"/>
      </w:r>
      <w:ins w:id="573" w:author="Luffi" w:date="2017-07-10T22:36:00Z">
        <w:r w:rsidR="00F223C3">
          <w:rPr>
            <w:noProof/>
            <w:webHidden/>
          </w:rPr>
          <w:t>78</w:t>
        </w:r>
      </w:ins>
      <w:ins w:id="574" w:author="Luffi" w:date="2017-07-10T21:03:00Z">
        <w:del w:id="575" w:author="Luffi" w:date="2017-07-10T22:36:00Z">
          <w:r w:rsidR="00B27AC1" w:rsidDel="00F223C3">
            <w:rPr>
              <w:noProof/>
              <w:webHidden/>
            </w:rPr>
            <w:delText>78</w:delText>
          </w:r>
        </w:del>
      </w:ins>
      <w:del w:id="576" w:author="Luffi" w:date="2017-07-10T22:36:00Z">
        <w:r w:rsidR="004E34E6" w:rsidDel="00F223C3">
          <w:rPr>
            <w:noProof/>
            <w:webHidden/>
          </w:rPr>
          <w:delText>74</w:delText>
        </w:r>
      </w:del>
      <w:r w:rsidR="004E34E6">
        <w:rPr>
          <w:noProof/>
          <w:webHidden/>
        </w:rPr>
        <w:fldChar w:fldCharType="end"/>
      </w:r>
      <w:r>
        <w:rPr>
          <w:noProof/>
        </w:rPr>
        <w:fldChar w:fldCharType="end"/>
      </w:r>
    </w:p>
    <w:p w14:paraId="2A2DD7A5" w14:textId="342DAA1A"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"_Toc485290449" </w:instrText>
      </w:r>
      <w:r>
        <w:rPr>
          <w:noProof/>
        </w:rPr>
        <w:fldChar w:fldCharType="separate"/>
      </w:r>
      <w:r w:rsidR="004E34E6" w:rsidRPr="002A3CD5">
        <w:rPr>
          <w:rStyle w:val="Hipervnculo"/>
          <w:noProof/>
        </w:rPr>
        <w:t>Figura 36: Interfaz Registro usuario</w:t>
      </w:r>
      <w:r w:rsidR="004E34E6">
        <w:rPr>
          <w:noProof/>
          <w:webHidden/>
        </w:rPr>
        <w:tab/>
      </w:r>
      <w:r w:rsidR="004E34E6">
        <w:rPr>
          <w:noProof/>
          <w:webHidden/>
        </w:rPr>
        <w:fldChar w:fldCharType="begin"/>
      </w:r>
      <w:r w:rsidR="004E34E6">
        <w:rPr>
          <w:noProof/>
          <w:webHidden/>
        </w:rPr>
        <w:instrText xml:space="preserve"> PAGEREF _Toc485290449 \h </w:instrText>
      </w:r>
      <w:r w:rsidR="004E34E6">
        <w:rPr>
          <w:noProof/>
          <w:webHidden/>
        </w:rPr>
      </w:r>
      <w:r w:rsidR="004E34E6">
        <w:rPr>
          <w:noProof/>
          <w:webHidden/>
        </w:rPr>
        <w:fldChar w:fldCharType="separate"/>
      </w:r>
      <w:ins w:id="577" w:author="Luffi" w:date="2017-07-10T22:36:00Z">
        <w:r w:rsidR="00F223C3">
          <w:rPr>
            <w:noProof/>
            <w:webHidden/>
          </w:rPr>
          <w:t>79</w:t>
        </w:r>
      </w:ins>
      <w:ins w:id="578" w:author="Luffi" w:date="2017-07-10T21:03:00Z">
        <w:del w:id="579" w:author="Luffi" w:date="2017-07-10T22:36:00Z">
          <w:r w:rsidR="00B27AC1" w:rsidDel="00F223C3">
            <w:rPr>
              <w:noProof/>
              <w:webHidden/>
            </w:rPr>
            <w:delText>79</w:delText>
          </w:r>
        </w:del>
      </w:ins>
      <w:del w:id="580" w:author="Luffi" w:date="2017-07-10T22:36:00Z">
        <w:r w:rsidR="004E34E6" w:rsidDel="00F223C3">
          <w:rPr>
            <w:noProof/>
            <w:webHidden/>
          </w:rPr>
          <w:delText>75</w:delText>
        </w:r>
      </w:del>
      <w:r w:rsidR="004E34E6">
        <w:rPr>
          <w:noProof/>
          <w:webHidden/>
        </w:rPr>
        <w:fldChar w:fldCharType="end"/>
      </w:r>
      <w:r>
        <w:rPr>
          <w:noProof/>
        </w:rPr>
        <w:fldChar w:fldCharType="end"/>
      </w:r>
    </w:p>
    <w:p w14:paraId="3BB6A531" w14:textId="56E36DA7"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"_Toc485290450" </w:instrText>
      </w:r>
      <w:r>
        <w:rPr>
          <w:noProof/>
        </w:rPr>
        <w:fldChar w:fldCharType="separate"/>
      </w:r>
      <w:r w:rsidR="004E34E6" w:rsidRPr="002A3CD5">
        <w:rPr>
          <w:rStyle w:val="Hipervnculo"/>
          <w:noProof/>
        </w:rPr>
        <w:t>Figura 37: Interfaz Ver usuario</w:t>
      </w:r>
      <w:r w:rsidR="004E34E6">
        <w:rPr>
          <w:noProof/>
          <w:webHidden/>
        </w:rPr>
        <w:tab/>
      </w:r>
      <w:r w:rsidR="004E34E6">
        <w:rPr>
          <w:noProof/>
          <w:webHidden/>
        </w:rPr>
        <w:fldChar w:fldCharType="begin"/>
      </w:r>
      <w:r w:rsidR="004E34E6">
        <w:rPr>
          <w:noProof/>
          <w:webHidden/>
        </w:rPr>
        <w:instrText xml:space="preserve"> PAGEREF _Toc485290450 \h </w:instrText>
      </w:r>
      <w:r w:rsidR="004E34E6">
        <w:rPr>
          <w:noProof/>
          <w:webHidden/>
        </w:rPr>
      </w:r>
      <w:r w:rsidR="004E34E6">
        <w:rPr>
          <w:noProof/>
          <w:webHidden/>
        </w:rPr>
        <w:fldChar w:fldCharType="separate"/>
      </w:r>
      <w:ins w:id="581" w:author="Luffi" w:date="2017-07-10T22:36:00Z">
        <w:r w:rsidR="00F223C3">
          <w:rPr>
            <w:noProof/>
            <w:webHidden/>
          </w:rPr>
          <w:t>79</w:t>
        </w:r>
      </w:ins>
      <w:ins w:id="582" w:author="Luffi" w:date="2017-07-10T21:03:00Z">
        <w:del w:id="583" w:author="Luffi" w:date="2017-07-10T22:36:00Z">
          <w:r w:rsidR="00B27AC1" w:rsidDel="00F223C3">
            <w:rPr>
              <w:noProof/>
              <w:webHidden/>
            </w:rPr>
            <w:delText>79</w:delText>
          </w:r>
        </w:del>
      </w:ins>
      <w:del w:id="584" w:author="Luffi" w:date="2017-07-10T22:36:00Z">
        <w:r w:rsidR="004E34E6" w:rsidDel="00F223C3">
          <w:rPr>
            <w:noProof/>
            <w:webHidden/>
          </w:rPr>
          <w:delText>75</w:delText>
        </w:r>
      </w:del>
      <w:r w:rsidR="004E34E6">
        <w:rPr>
          <w:noProof/>
          <w:webHidden/>
        </w:rPr>
        <w:fldChar w:fldCharType="end"/>
      </w:r>
      <w:r>
        <w:rPr>
          <w:noProof/>
        </w:rPr>
        <w:fldChar w:fldCharType="end"/>
      </w:r>
    </w:p>
    <w:p w14:paraId="68EC10E1" w14:textId="6DF28113"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"_Toc485290451" </w:instrText>
      </w:r>
      <w:r>
        <w:rPr>
          <w:noProof/>
        </w:rPr>
        <w:fldChar w:fldCharType="separate"/>
      </w:r>
      <w:r w:rsidR="004E34E6" w:rsidRPr="002A3CD5">
        <w:rPr>
          <w:rStyle w:val="Hipervnculo"/>
          <w:noProof/>
        </w:rPr>
        <w:t>Figura 38: Interfaz Especialidad</w:t>
      </w:r>
      <w:r w:rsidR="004E34E6">
        <w:rPr>
          <w:noProof/>
          <w:webHidden/>
        </w:rPr>
        <w:tab/>
      </w:r>
      <w:r w:rsidR="004E34E6">
        <w:rPr>
          <w:noProof/>
          <w:webHidden/>
        </w:rPr>
        <w:fldChar w:fldCharType="begin"/>
      </w:r>
      <w:r w:rsidR="004E34E6">
        <w:rPr>
          <w:noProof/>
          <w:webHidden/>
        </w:rPr>
        <w:instrText xml:space="preserve"> PAGEREF _Toc485290451 \h </w:instrText>
      </w:r>
      <w:r w:rsidR="004E34E6">
        <w:rPr>
          <w:noProof/>
          <w:webHidden/>
        </w:rPr>
      </w:r>
      <w:r w:rsidR="004E34E6">
        <w:rPr>
          <w:noProof/>
          <w:webHidden/>
        </w:rPr>
        <w:fldChar w:fldCharType="separate"/>
      </w:r>
      <w:ins w:id="585" w:author="Luffi" w:date="2017-07-10T22:36:00Z">
        <w:r w:rsidR="00F223C3">
          <w:rPr>
            <w:noProof/>
            <w:webHidden/>
          </w:rPr>
          <w:t>80</w:t>
        </w:r>
      </w:ins>
      <w:ins w:id="586" w:author="Luffi" w:date="2017-07-10T21:03:00Z">
        <w:del w:id="587" w:author="Luffi" w:date="2017-07-10T22:36:00Z">
          <w:r w:rsidR="00B27AC1" w:rsidDel="00F223C3">
            <w:rPr>
              <w:noProof/>
              <w:webHidden/>
            </w:rPr>
            <w:delText>80</w:delText>
          </w:r>
        </w:del>
      </w:ins>
      <w:del w:id="588" w:author="Luffi" w:date="2017-07-10T22:36:00Z">
        <w:r w:rsidR="004E34E6" w:rsidDel="00F223C3">
          <w:rPr>
            <w:noProof/>
            <w:webHidden/>
          </w:rPr>
          <w:delText>76</w:delText>
        </w:r>
      </w:del>
      <w:r w:rsidR="004E34E6">
        <w:rPr>
          <w:noProof/>
          <w:webHidden/>
        </w:rPr>
        <w:fldChar w:fldCharType="end"/>
      </w:r>
      <w:r>
        <w:rPr>
          <w:noProof/>
        </w:rPr>
        <w:fldChar w:fldCharType="end"/>
      </w:r>
    </w:p>
    <w:p w14:paraId="43507DE6" w14:textId="0B4E94D7"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"_Toc485290452" </w:instrText>
      </w:r>
      <w:r>
        <w:rPr>
          <w:noProof/>
        </w:rPr>
        <w:fldChar w:fldCharType="separate"/>
      </w:r>
      <w:r w:rsidR="004E34E6" w:rsidRPr="002A3CD5">
        <w:rPr>
          <w:rStyle w:val="Hipervnculo"/>
          <w:noProof/>
        </w:rPr>
        <w:t>Figura 39: Interfaz Registro de nueva especialidad</w:t>
      </w:r>
      <w:r w:rsidR="004E34E6">
        <w:rPr>
          <w:noProof/>
          <w:webHidden/>
        </w:rPr>
        <w:tab/>
      </w:r>
      <w:r w:rsidR="004E34E6">
        <w:rPr>
          <w:noProof/>
          <w:webHidden/>
        </w:rPr>
        <w:fldChar w:fldCharType="begin"/>
      </w:r>
      <w:r w:rsidR="004E34E6">
        <w:rPr>
          <w:noProof/>
          <w:webHidden/>
        </w:rPr>
        <w:instrText xml:space="preserve"> PAGEREF _Toc485290452 \h </w:instrText>
      </w:r>
      <w:r w:rsidR="004E34E6">
        <w:rPr>
          <w:noProof/>
          <w:webHidden/>
        </w:rPr>
      </w:r>
      <w:r w:rsidR="004E34E6">
        <w:rPr>
          <w:noProof/>
          <w:webHidden/>
        </w:rPr>
        <w:fldChar w:fldCharType="separate"/>
      </w:r>
      <w:ins w:id="589" w:author="Luffi" w:date="2017-07-10T22:36:00Z">
        <w:r w:rsidR="00F223C3">
          <w:rPr>
            <w:noProof/>
            <w:webHidden/>
          </w:rPr>
          <w:t>80</w:t>
        </w:r>
      </w:ins>
      <w:ins w:id="590" w:author="Luffi" w:date="2017-07-10T21:03:00Z">
        <w:del w:id="591" w:author="Luffi" w:date="2017-07-10T22:36:00Z">
          <w:r w:rsidR="00B27AC1" w:rsidDel="00F223C3">
            <w:rPr>
              <w:noProof/>
              <w:webHidden/>
            </w:rPr>
            <w:delText>80</w:delText>
          </w:r>
        </w:del>
      </w:ins>
      <w:del w:id="592" w:author="Luffi" w:date="2017-07-10T22:36:00Z">
        <w:r w:rsidR="004E34E6" w:rsidDel="00F223C3">
          <w:rPr>
            <w:noProof/>
            <w:webHidden/>
          </w:rPr>
          <w:delText>76</w:delText>
        </w:r>
      </w:del>
      <w:r w:rsidR="004E34E6">
        <w:rPr>
          <w:noProof/>
          <w:webHidden/>
        </w:rPr>
        <w:fldChar w:fldCharType="end"/>
      </w:r>
      <w:r>
        <w:rPr>
          <w:noProof/>
        </w:rPr>
        <w:fldChar w:fldCharType="end"/>
      </w:r>
    </w:p>
    <w:p w14:paraId="01FACB8E" w14:textId="60B0B4F9"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"_Toc485290453" </w:instrText>
      </w:r>
      <w:r>
        <w:rPr>
          <w:noProof/>
        </w:rPr>
        <w:fldChar w:fldCharType="separate"/>
      </w:r>
      <w:r w:rsidR="004E34E6" w:rsidRPr="002A3CD5">
        <w:rPr>
          <w:rStyle w:val="Hipervnculo"/>
          <w:noProof/>
        </w:rPr>
        <w:t>Figura 40: Interfaz Configuración pantalla de turno</w:t>
      </w:r>
      <w:r w:rsidR="004E34E6">
        <w:rPr>
          <w:noProof/>
          <w:webHidden/>
        </w:rPr>
        <w:tab/>
      </w:r>
      <w:r w:rsidR="004E34E6">
        <w:rPr>
          <w:noProof/>
          <w:webHidden/>
        </w:rPr>
        <w:fldChar w:fldCharType="begin"/>
      </w:r>
      <w:r w:rsidR="004E34E6">
        <w:rPr>
          <w:noProof/>
          <w:webHidden/>
        </w:rPr>
        <w:instrText xml:space="preserve"> PAGEREF _Toc485290453 \h </w:instrText>
      </w:r>
      <w:r w:rsidR="004E34E6">
        <w:rPr>
          <w:noProof/>
          <w:webHidden/>
        </w:rPr>
      </w:r>
      <w:r w:rsidR="004E34E6">
        <w:rPr>
          <w:noProof/>
          <w:webHidden/>
        </w:rPr>
        <w:fldChar w:fldCharType="separate"/>
      </w:r>
      <w:ins w:id="593" w:author="Luffi" w:date="2017-07-10T22:36:00Z">
        <w:r w:rsidR="00F223C3">
          <w:rPr>
            <w:noProof/>
            <w:webHidden/>
          </w:rPr>
          <w:t>81</w:t>
        </w:r>
      </w:ins>
      <w:ins w:id="594" w:author="Luffi" w:date="2017-07-10T21:03:00Z">
        <w:del w:id="595" w:author="Luffi" w:date="2017-07-10T22:36:00Z">
          <w:r w:rsidR="00B27AC1" w:rsidDel="00F223C3">
            <w:rPr>
              <w:noProof/>
              <w:webHidden/>
            </w:rPr>
            <w:delText>81</w:delText>
          </w:r>
        </w:del>
      </w:ins>
      <w:del w:id="596" w:author="Luffi" w:date="2017-07-10T22:36:00Z">
        <w:r w:rsidR="004E34E6" w:rsidDel="00F223C3">
          <w:rPr>
            <w:noProof/>
            <w:webHidden/>
          </w:rPr>
          <w:delText>77</w:delText>
        </w:r>
      </w:del>
      <w:r w:rsidR="004E34E6">
        <w:rPr>
          <w:noProof/>
          <w:webHidden/>
        </w:rPr>
        <w:fldChar w:fldCharType="end"/>
      </w:r>
      <w:r>
        <w:rPr>
          <w:noProof/>
        </w:rPr>
        <w:fldChar w:fldCharType="end"/>
      </w:r>
    </w:p>
    <w:p w14:paraId="0D5FC8C0" w14:textId="761BAF7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"_Toc485290454" </w:instrText>
      </w:r>
      <w:r>
        <w:rPr>
          <w:noProof/>
        </w:rPr>
        <w:fldChar w:fldCharType="separate"/>
      </w:r>
      <w:r w:rsidR="004E34E6" w:rsidRPr="002A3CD5">
        <w:rPr>
          <w:rStyle w:val="Hipervnculo"/>
          <w:noProof/>
        </w:rPr>
        <w:t>Figura 41: Interfaz Pantalla de turno</w:t>
      </w:r>
      <w:r w:rsidR="004E34E6">
        <w:rPr>
          <w:noProof/>
          <w:webHidden/>
        </w:rPr>
        <w:tab/>
      </w:r>
      <w:r w:rsidR="004E34E6">
        <w:rPr>
          <w:noProof/>
          <w:webHidden/>
        </w:rPr>
        <w:fldChar w:fldCharType="begin"/>
      </w:r>
      <w:r w:rsidR="004E34E6">
        <w:rPr>
          <w:noProof/>
          <w:webHidden/>
        </w:rPr>
        <w:instrText xml:space="preserve"> PAGEREF _Toc485290454 \h </w:instrText>
      </w:r>
      <w:r w:rsidR="004E34E6">
        <w:rPr>
          <w:noProof/>
          <w:webHidden/>
        </w:rPr>
      </w:r>
      <w:r w:rsidR="004E34E6">
        <w:rPr>
          <w:noProof/>
          <w:webHidden/>
        </w:rPr>
        <w:fldChar w:fldCharType="separate"/>
      </w:r>
      <w:ins w:id="597" w:author="Luffi" w:date="2017-07-10T22:36:00Z">
        <w:r w:rsidR="00F223C3">
          <w:rPr>
            <w:noProof/>
            <w:webHidden/>
          </w:rPr>
          <w:t>81</w:t>
        </w:r>
      </w:ins>
      <w:ins w:id="598" w:author="Luffi" w:date="2017-07-10T21:03:00Z">
        <w:del w:id="599" w:author="Luffi" w:date="2017-07-10T22:36:00Z">
          <w:r w:rsidR="00B27AC1" w:rsidDel="00F223C3">
            <w:rPr>
              <w:noProof/>
              <w:webHidden/>
            </w:rPr>
            <w:delText>81</w:delText>
          </w:r>
        </w:del>
      </w:ins>
      <w:del w:id="600" w:author="Luffi" w:date="2017-07-10T22:36:00Z">
        <w:r w:rsidR="004E34E6" w:rsidDel="00F223C3">
          <w:rPr>
            <w:noProof/>
            <w:webHidden/>
          </w:rPr>
          <w:delText>77</w:delText>
        </w:r>
      </w:del>
      <w:r w:rsidR="004E34E6">
        <w:rPr>
          <w:noProof/>
          <w:webHidden/>
        </w:rPr>
        <w:fldChar w:fldCharType="end"/>
      </w:r>
      <w:r>
        <w:rPr>
          <w:noProof/>
        </w:rPr>
        <w:fldChar w:fldCharType="end"/>
      </w:r>
    </w:p>
    <w:p w14:paraId="2EA53024" w14:textId="1F2831FE"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"_Toc485290455" </w:instrText>
      </w:r>
      <w:r>
        <w:rPr>
          <w:noProof/>
        </w:rPr>
        <w:fldChar w:fldCharType="separate"/>
      </w:r>
      <w:r w:rsidR="004E34E6" w:rsidRPr="002A3CD5">
        <w:rPr>
          <w:rStyle w:val="Hipervnculo"/>
          <w:noProof/>
        </w:rPr>
        <w:t>Figura 42: Interfaz Backups</w:t>
      </w:r>
      <w:r w:rsidR="004E34E6">
        <w:rPr>
          <w:noProof/>
          <w:webHidden/>
        </w:rPr>
        <w:tab/>
      </w:r>
      <w:r w:rsidR="004E34E6">
        <w:rPr>
          <w:noProof/>
          <w:webHidden/>
        </w:rPr>
        <w:fldChar w:fldCharType="begin"/>
      </w:r>
      <w:r w:rsidR="004E34E6">
        <w:rPr>
          <w:noProof/>
          <w:webHidden/>
        </w:rPr>
        <w:instrText xml:space="preserve"> PAGEREF _Toc485290455 \h </w:instrText>
      </w:r>
      <w:r w:rsidR="004E34E6">
        <w:rPr>
          <w:noProof/>
          <w:webHidden/>
        </w:rPr>
      </w:r>
      <w:r w:rsidR="004E34E6">
        <w:rPr>
          <w:noProof/>
          <w:webHidden/>
        </w:rPr>
        <w:fldChar w:fldCharType="separate"/>
      </w:r>
      <w:ins w:id="601" w:author="Luffi" w:date="2017-07-10T22:36:00Z">
        <w:r w:rsidR="00F223C3">
          <w:rPr>
            <w:noProof/>
            <w:webHidden/>
          </w:rPr>
          <w:t>82</w:t>
        </w:r>
      </w:ins>
      <w:ins w:id="602" w:author="Luffi" w:date="2017-07-10T21:03:00Z">
        <w:del w:id="603" w:author="Luffi" w:date="2017-07-10T22:36:00Z">
          <w:r w:rsidR="00B27AC1" w:rsidDel="00F223C3">
            <w:rPr>
              <w:noProof/>
              <w:webHidden/>
            </w:rPr>
            <w:delText>82</w:delText>
          </w:r>
        </w:del>
      </w:ins>
      <w:del w:id="604" w:author="Luffi" w:date="2017-07-10T22:36:00Z">
        <w:r w:rsidR="004E34E6" w:rsidDel="00F223C3">
          <w:rPr>
            <w:noProof/>
            <w:webHidden/>
          </w:rPr>
          <w:delText>78</w:delText>
        </w:r>
      </w:del>
      <w:r w:rsidR="004E34E6">
        <w:rPr>
          <w:noProof/>
          <w:webHidden/>
        </w:rPr>
        <w:fldChar w:fldCharType="end"/>
      </w:r>
      <w:r>
        <w:rPr>
          <w:noProof/>
        </w:rPr>
        <w:fldChar w:fldCharType="end"/>
      </w:r>
    </w:p>
    <w:p w14:paraId="12349D03" w14:textId="6412A02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"_Toc485290456" </w:instrText>
      </w:r>
      <w:r>
        <w:rPr>
          <w:noProof/>
        </w:rPr>
        <w:fldChar w:fldCharType="separate"/>
      </w:r>
      <w:r w:rsidR="004E34E6" w:rsidRPr="002A3CD5">
        <w:rPr>
          <w:rStyle w:val="Hipervnculo"/>
          <w:noProof/>
        </w:rPr>
        <w:t>Figura 43: Interfaz Reportes</w:t>
      </w:r>
      <w:r w:rsidR="004E34E6">
        <w:rPr>
          <w:noProof/>
          <w:webHidden/>
        </w:rPr>
        <w:tab/>
      </w:r>
      <w:r w:rsidR="004E34E6">
        <w:rPr>
          <w:noProof/>
          <w:webHidden/>
        </w:rPr>
        <w:fldChar w:fldCharType="begin"/>
      </w:r>
      <w:r w:rsidR="004E34E6">
        <w:rPr>
          <w:noProof/>
          <w:webHidden/>
        </w:rPr>
        <w:instrText xml:space="preserve"> PAGEREF _Toc485290456 \h </w:instrText>
      </w:r>
      <w:r w:rsidR="004E34E6">
        <w:rPr>
          <w:noProof/>
          <w:webHidden/>
        </w:rPr>
      </w:r>
      <w:r w:rsidR="004E34E6">
        <w:rPr>
          <w:noProof/>
          <w:webHidden/>
        </w:rPr>
        <w:fldChar w:fldCharType="separate"/>
      </w:r>
      <w:ins w:id="605" w:author="Luffi" w:date="2017-07-10T22:36:00Z">
        <w:r w:rsidR="00F223C3">
          <w:rPr>
            <w:noProof/>
            <w:webHidden/>
          </w:rPr>
          <w:t>82</w:t>
        </w:r>
      </w:ins>
      <w:ins w:id="606" w:author="Luffi" w:date="2017-07-10T21:03:00Z">
        <w:del w:id="607" w:author="Luffi" w:date="2017-07-10T22:36:00Z">
          <w:r w:rsidR="00B27AC1" w:rsidDel="00F223C3">
            <w:rPr>
              <w:noProof/>
              <w:webHidden/>
            </w:rPr>
            <w:delText>82</w:delText>
          </w:r>
        </w:del>
      </w:ins>
      <w:del w:id="608" w:author="Luffi" w:date="2017-07-10T22:36:00Z">
        <w:r w:rsidR="004E34E6" w:rsidDel="00F223C3">
          <w:rPr>
            <w:noProof/>
            <w:webHidden/>
          </w:rPr>
          <w:delText>78</w:delText>
        </w:r>
      </w:del>
      <w:r w:rsidR="004E34E6">
        <w:rPr>
          <w:noProof/>
          <w:webHidden/>
        </w:rPr>
        <w:fldChar w:fldCharType="end"/>
      </w:r>
      <w:r>
        <w:rPr>
          <w:noProof/>
        </w:rPr>
        <w:fldChar w:fldCharType="end"/>
      </w:r>
    </w:p>
    <w:p w14:paraId="07783DF5" w14:textId="39980CC8"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"_Toc485290457" </w:instrText>
      </w:r>
      <w:r>
        <w:rPr>
          <w:noProof/>
        </w:rPr>
        <w:fldChar w:fldCharType="separate"/>
      </w:r>
      <w:r w:rsidR="004E34E6" w:rsidRPr="002A3CD5">
        <w:rPr>
          <w:rStyle w:val="Hipervnculo"/>
          <w:noProof/>
        </w:rPr>
        <w:t>Figura 44: Interfaz Imprimir reportes</w:t>
      </w:r>
      <w:r w:rsidR="004E34E6">
        <w:rPr>
          <w:noProof/>
          <w:webHidden/>
        </w:rPr>
        <w:tab/>
      </w:r>
      <w:r w:rsidR="004E34E6">
        <w:rPr>
          <w:noProof/>
          <w:webHidden/>
        </w:rPr>
        <w:fldChar w:fldCharType="begin"/>
      </w:r>
      <w:r w:rsidR="004E34E6">
        <w:rPr>
          <w:noProof/>
          <w:webHidden/>
        </w:rPr>
        <w:instrText xml:space="preserve"> PAGEREF _Toc485290457 \h </w:instrText>
      </w:r>
      <w:r w:rsidR="004E34E6">
        <w:rPr>
          <w:noProof/>
          <w:webHidden/>
        </w:rPr>
      </w:r>
      <w:r w:rsidR="004E34E6">
        <w:rPr>
          <w:noProof/>
          <w:webHidden/>
        </w:rPr>
        <w:fldChar w:fldCharType="separate"/>
      </w:r>
      <w:ins w:id="609" w:author="Luffi" w:date="2017-07-10T22:36:00Z">
        <w:r w:rsidR="00F223C3">
          <w:rPr>
            <w:noProof/>
            <w:webHidden/>
          </w:rPr>
          <w:t>83</w:t>
        </w:r>
      </w:ins>
      <w:ins w:id="610" w:author="Luffi" w:date="2017-07-10T21:03:00Z">
        <w:del w:id="611" w:author="Luffi" w:date="2017-07-10T22:36:00Z">
          <w:r w:rsidR="00B27AC1" w:rsidDel="00F223C3">
            <w:rPr>
              <w:noProof/>
              <w:webHidden/>
            </w:rPr>
            <w:delText>83</w:delText>
          </w:r>
        </w:del>
      </w:ins>
      <w:del w:id="612" w:author="Luffi" w:date="2017-07-10T22:36:00Z">
        <w:r w:rsidR="004E34E6" w:rsidDel="00F223C3">
          <w:rPr>
            <w:noProof/>
            <w:webHidden/>
          </w:rPr>
          <w:delText>79</w:delText>
        </w:r>
      </w:del>
      <w:r w:rsidR="004E34E6">
        <w:rPr>
          <w:noProof/>
          <w:webHidden/>
        </w:rPr>
        <w:fldChar w:fldCharType="end"/>
      </w:r>
      <w:r>
        <w:rPr>
          <w:noProof/>
        </w:rPr>
        <w:fldChar w:fldCharType="end"/>
      </w:r>
    </w:p>
    <w:p w14:paraId="2AED8685" w14:textId="192F291A"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"_Toc485290458" </w:instrText>
      </w:r>
      <w:r>
        <w:rPr>
          <w:noProof/>
        </w:rPr>
        <w:fldChar w:fldCharType="separate"/>
      </w:r>
      <w:r w:rsidR="004E34E6" w:rsidRPr="002A3CD5">
        <w:rPr>
          <w:rStyle w:val="Hipervnculo"/>
          <w:noProof/>
        </w:rPr>
        <w:t>Figura 45: Interfaz Panel general Secretaria</w:t>
      </w:r>
      <w:r w:rsidR="004E34E6">
        <w:rPr>
          <w:noProof/>
          <w:webHidden/>
        </w:rPr>
        <w:tab/>
      </w:r>
      <w:r w:rsidR="004E34E6">
        <w:rPr>
          <w:noProof/>
          <w:webHidden/>
        </w:rPr>
        <w:fldChar w:fldCharType="begin"/>
      </w:r>
      <w:r w:rsidR="004E34E6">
        <w:rPr>
          <w:noProof/>
          <w:webHidden/>
        </w:rPr>
        <w:instrText xml:space="preserve"> PAGEREF _Toc485290458 \h </w:instrText>
      </w:r>
      <w:r w:rsidR="004E34E6">
        <w:rPr>
          <w:noProof/>
          <w:webHidden/>
        </w:rPr>
      </w:r>
      <w:r w:rsidR="004E34E6">
        <w:rPr>
          <w:noProof/>
          <w:webHidden/>
        </w:rPr>
        <w:fldChar w:fldCharType="separate"/>
      </w:r>
      <w:ins w:id="613" w:author="Luffi" w:date="2017-07-10T22:36:00Z">
        <w:r w:rsidR="00F223C3">
          <w:rPr>
            <w:noProof/>
            <w:webHidden/>
          </w:rPr>
          <w:t>83</w:t>
        </w:r>
      </w:ins>
      <w:ins w:id="614" w:author="Luffi" w:date="2017-07-10T21:03:00Z">
        <w:del w:id="615" w:author="Luffi" w:date="2017-07-10T22:36:00Z">
          <w:r w:rsidR="00B27AC1" w:rsidDel="00F223C3">
            <w:rPr>
              <w:noProof/>
              <w:webHidden/>
            </w:rPr>
            <w:delText>83</w:delText>
          </w:r>
        </w:del>
      </w:ins>
      <w:del w:id="616" w:author="Luffi" w:date="2017-07-10T22:36:00Z">
        <w:r w:rsidR="004E34E6" w:rsidDel="00F223C3">
          <w:rPr>
            <w:noProof/>
            <w:webHidden/>
          </w:rPr>
          <w:delText>79</w:delText>
        </w:r>
      </w:del>
      <w:r w:rsidR="004E34E6">
        <w:rPr>
          <w:noProof/>
          <w:webHidden/>
        </w:rPr>
        <w:fldChar w:fldCharType="end"/>
      </w:r>
      <w:r>
        <w:rPr>
          <w:noProof/>
        </w:rPr>
        <w:fldChar w:fldCharType="end"/>
      </w:r>
    </w:p>
    <w:p w14:paraId="754E5DBA" w14:textId="4148991F"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"_Toc485290459" </w:instrText>
      </w:r>
      <w:r>
        <w:rPr>
          <w:noProof/>
        </w:rPr>
        <w:fldChar w:fldCharType="separate"/>
      </w:r>
      <w:r w:rsidR="004E34E6" w:rsidRPr="002A3CD5">
        <w:rPr>
          <w:rStyle w:val="Hipervnculo"/>
          <w:noProof/>
        </w:rPr>
        <w:t>Figura 46: Interfaz Pacientes</w:t>
      </w:r>
      <w:r w:rsidR="004E34E6">
        <w:rPr>
          <w:noProof/>
          <w:webHidden/>
        </w:rPr>
        <w:tab/>
      </w:r>
      <w:r w:rsidR="004E34E6">
        <w:rPr>
          <w:noProof/>
          <w:webHidden/>
        </w:rPr>
        <w:fldChar w:fldCharType="begin"/>
      </w:r>
      <w:r w:rsidR="004E34E6">
        <w:rPr>
          <w:noProof/>
          <w:webHidden/>
        </w:rPr>
        <w:instrText xml:space="preserve"> PAGEREF _Toc485290459 \h </w:instrText>
      </w:r>
      <w:r w:rsidR="004E34E6">
        <w:rPr>
          <w:noProof/>
          <w:webHidden/>
        </w:rPr>
      </w:r>
      <w:r w:rsidR="004E34E6">
        <w:rPr>
          <w:noProof/>
          <w:webHidden/>
        </w:rPr>
        <w:fldChar w:fldCharType="separate"/>
      </w:r>
      <w:ins w:id="617" w:author="Luffi" w:date="2017-07-10T22:36:00Z">
        <w:r w:rsidR="00F223C3">
          <w:rPr>
            <w:noProof/>
            <w:webHidden/>
          </w:rPr>
          <w:t>84</w:t>
        </w:r>
      </w:ins>
      <w:ins w:id="618" w:author="Luffi" w:date="2017-07-10T21:03:00Z">
        <w:del w:id="619" w:author="Luffi" w:date="2017-07-10T22:36:00Z">
          <w:r w:rsidR="00B27AC1" w:rsidDel="00F223C3">
            <w:rPr>
              <w:noProof/>
              <w:webHidden/>
            </w:rPr>
            <w:delText>84</w:delText>
          </w:r>
        </w:del>
      </w:ins>
      <w:del w:id="620" w:author="Luffi" w:date="2017-07-10T22:36:00Z">
        <w:r w:rsidR="004E34E6" w:rsidDel="00F223C3">
          <w:rPr>
            <w:noProof/>
            <w:webHidden/>
          </w:rPr>
          <w:delText>80</w:delText>
        </w:r>
      </w:del>
      <w:r w:rsidR="004E34E6">
        <w:rPr>
          <w:noProof/>
          <w:webHidden/>
        </w:rPr>
        <w:fldChar w:fldCharType="end"/>
      </w:r>
      <w:r>
        <w:rPr>
          <w:noProof/>
        </w:rPr>
        <w:fldChar w:fldCharType="end"/>
      </w:r>
    </w:p>
    <w:p w14:paraId="5A6E985D" w14:textId="19270977"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"_Toc485290460" </w:instrText>
      </w:r>
      <w:r>
        <w:rPr>
          <w:noProof/>
        </w:rPr>
        <w:fldChar w:fldCharType="separate"/>
      </w:r>
      <w:r w:rsidR="004E34E6" w:rsidRPr="002A3CD5">
        <w:rPr>
          <w:rStyle w:val="Hipervnculo"/>
          <w:noProof/>
        </w:rPr>
        <w:t>Figura 47: Interfaz Registro de paciente</w:t>
      </w:r>
      <w:r w:rsidR="004E34E6">
        <w:rPr>
          <w:noProof/>
          <w:webHidden/>
        </w:rPr>
        <w:tab/>
      </w:r>
      <w:r w:rsidR="004E34E6">
        <w:rPr>
          <w:noProof/>
          <w:webHidden/>
        </w:rPr>
        <w:fldChar w:fldCharType="begin"/>
      </w:r>
      <w:r w:rsidR="004E34E6">
        <w:rPr>
          <w:noProof/>
          <w:webHidden/>
        </w:rPr>
        <w:instrText xml:space="preserve"> PAGEREF _Toc485290460 \h </w:instrText>
      </w:r>
      <w:r w:rsidR="004E34E6">
        <w:rPr>
          <w:noProof/>
          <w:webHidden/>
        </w:rPr>
      </w:r>
      <w:r w:rsidR="004E34E6">
        <w:rPr>
          <w:noProof/>
          <w:webHidden/>
        </w:rPr>
        <w:fldChar w:fldCharType="separate"/>
      </w:r>
      <w:ins w:id="621" w:author="Luffi" w:date="2017-07-10T22:36:00Z">
        <w:r w:rsidR="00F223C3">
          <w:rPr>
            <w:noProof/>
            <w:webHidden/>
          </w:rPr>
          <w:t>84</w:t>
        </w:r>
      </w:ins>
      <w:ins w:id="622" w:author="Luffi" w:date="2017-07-10T21:03:00Z">
        <w:del w:id="623" w:author="Luffi" w:date="2017-07-10T22:36:00Z">
          <w:r w:rsidR="00B27AC1" w:rsidDel="00F223C3">
            <w:rPr>
              <w:noProof/>
              <w:webHidden/>
            </w:rPr>
            <w:delText>84</w:delText>
          </w:r>
        </w:del>
      </w:ins>
      <w:del w:id="624" w:author="Luffi" w:date="2017-07-10T22:36:00Z">
        <w:r w:rsidR="004E34E6" w:rsidDel="00F223C3">
          <w:rPr>
            <w:noProof/>
            <w:webHidden/>
          </w:rPr>
          <w:delText>80</w:delText>
        </w:r>
      </w:del>
      <w:r w:rsidR="004E34E6">
        <w:rPr>
          <w:noProof/>
          <w:webHidden/>
        </w:rPr>
        <w:fldChar w:fldCharType="end"/>
      </w:r>
      <w:r>
        <w:rPr>
          <w:noProof/>
        </w:rPr>
        <w:fldChar w:fldCharType="end"/>
      </w:r>
    </w:p>
    <w:p w14:paraId="5FD801EC" w14:textId="09A2CD7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"_Toc485290461" </w:instrText>
      </w:r>
      <w:r>
        <w:rPr>
          <w:noProof/>
        </w:rPr>
        <w:fldChar w:fldCharType="separate"/>
      </w:r>
      <w:r w:rsidR="004E34E6" w:rsidRPr="002A3CD5">
        <w:rPr>
          <w:rStyle w:val="Hipervnculo"/>
          <w:noProof/>
        </w:rPr>
        <w:t>Figura 48: Interfaz Cita médica desde el modulo paciente</w:t>
      </w:r>
      <w:r w:rsidR="004E34E6">
        <w:rPr>
          <w:noProof/>
          <w:webHidden/>
        </w:rPr>
        <w:tab/>
      </w:r>
      <w:r w:rsidR="004E34E6">
        <w:rPr>
          <w:noProof/>
          <w:webHidden/>
        </w:rPr>
        <w:fldChar w:fldCharType="begin"/>
      </w:r>
      <w:r w:rsidR="004E34E6">
        <w:rPr>
          <w:noProof/>
          <w:webHidden/>
        </w:rPr>
        <w:instrText xml:space="preserve"> PAGEREF _Toc485290461 \h </w:instrText>
      </w:r>
      <w:r w:rsidR="004E34E6">
        <w:rPr>
          <w:noProof/>
          <w:webHidden/>
        </w:rPr>
      </w:r>
      <w:r w:rsidR="004E34E6">
        <w:rPr>
          <w:noProof/>
          <w:webHidden/>
        </w:rPr>
        <w:fldChar w:fldCharType="separate"/>
      </w:r>
      <w:ins w:id="625" w:author="Luffi" w:date="2017-07-10T22:36:00Z">
        <w:r w:rsidR="00F223C3">
          <w:rPr>
            <w:noProof/>
            <w:webHidden/>
          </w:rPr>
          <w:t>85</w:t>
        </w:r>
      </w:ins>
      <w:ins w:id="626" w:author="Luffi" w:date="2017-07-10T21:03:00Z">
        <w:del w:id="627" w:author="Luffi" w:date="2017-07-10T22:36:00Z">
          <w:r w:rsidR="00B27AC1" w:rsidDel="00F223C3">
            <w:rPr>
              <w:noProof/>
              <w:webHidden/>
            </w:rPr>
            <w:delText>85</w:delText>
          </w:r>
        </w:del>
      </w:ins>
      <w:del w:id="628" w:author="Luffi" w:date="2017-07-10T22:36:00Z">
        <w:r w:rsidR="004E34E6" w:rsidDel="00F223C3">
          <w:rPr>
            <w:noProof/>
            <w:webHidden/>
          </w:rPr>
          <w:delText>81</w:delText>
        </w:r>
      </w:del>
      <w:r w:rsidR="004E34E6">
        <w:rPr>
          <w:noProof/>
          <w:webHidden/>
        </w:rPr>
        <w:fldChar w:fldCharType="end"/>
      </w:r>
      <w:r>
        <w:rPr>
          <w:noProof/>
        </w:rPr>
        <w:fldChar w:fldCharType="end"/>
      </w:r>
    </w:p>
    <w:p w14:paraId="7CCEA847" w14:textId="45B1CAD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"_Toc485290462" </w:instrText>
      </w:r>
      <w:r>
        <w:rPr>
          <w:noProof/>
        </w:rPr>
        <w:fldChar w:fldCharType="separate"/>
      </w:r>
      <w:r w:rsidR="004E34E6" w:rsidRPr="002A3CD5">
        <w:rPr>
          <w:rStyle w:val="Hipervnculo"/>
          <w:noProof/>
        </w:rPr>
        <w:t>Figura 49: Interfaz Cita medica</w:t>
      </w:r>
      <w:r w:rsidR="004E34E6">
        <w:rPr>
          <w:noProof/>
          <w:webHidden/>
        </w:rPr>
        <w:tab/>
      </w:r>
      <w:r w:rsidR="004E34E6">
        <w:rPr>
          <w:noProof/>
          <w:webHidden/>
        </w:rPr>
        <w:fldChar w:fldCharType="begin"/>
      </w:r>
      <w:r w:rsidR="004E34E6">
        <w:rPr>
          <w:noProof/>
          <w:webHidden/>
        </w:rPr>
        <w:instrText xml:space="preserve"> PAGEREF _Toc485290462 \h </w:instrText>
      </w:r>
      <w:r w:rsidR="004E34E6">
        <w:rPr>
          <w:noProof/>
          <w:webHidden/>
        </w:rPr>
      </w:r>
      <w:r w:rsidR="004E34E6">
        <w:rPr>
          <w:noProof/>
          <w:webHidden/>
        </w:rPr>
        <w:fldChar w:fldCharType="separate"/>
      </w:r>
      <w:ins w:id="629" w:author="Luffi" w:date="2017-07-10T22:36:00Z">
        <w:r w:rsidR="00F223C3">
          <w:rPr>
            <w:noProof/>
            <w:webHidden/>
          </w:rPr>
          <w:t>85</w:t>
        </w:r>
      </w:ins>
      <w:ins w:id="630" w:author="Luffi" w:date="2017-07-10T21:03:00Z">
        <w:del w:id="631" w:author="Luffi" w:date="2017-07-10T22:36:00Z">
          <w:r w:rsidR="00B27AC1" w:rsidDel="00F223C3">
            <w:rPr>
              <w:noProof/>
              <w:webHidden/>
            </w:rPr>
            <w:delText>85</w:delText>
          </w:r>
        </w:del>
      </w:ins>
      <w:del w:id="632" w:author="Luffi" w:date="2017-07-10T22:36:00Z">
        <w:r w:rsidR="004E34E6" w:rsidDel="00F223C3">
          <w:rPr>
            <w:noProof/>
            <w:webHidden/>
          </w:rPr>
          <w:delText>81</w:delText>
        </w:r>
      </w:del>
      <w:r w:rsidR="004E34E6">
        <w:rPr>
          <w:noProof/>
          <w:webHidden/>
        </w:rPr>
        <w:fldChar w:fldCharType="end"/>
      </w:r>
      <w:r>
        <w:rPr>
          <w:noProof/>
        </w:rPr>
        <w:fldChar w:fldCharType="end"/>
      </w:r>
    </w:p>
    <w:p w14:paraId="1F1A9B10" w14:textId="50BE735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"_Toc485290463" </w:instrText>
      </w:r>
      <w:r>
        <w:rPr>
          <w:noProof/>
        </w:rPr>
        <w:fldChar w:fldCharType="separate"/>
      </w:r>
      <w:r w:rsidR="004E34E6" w:rsidRPr="002A3CD5">
        <w:rPr>
          <w:rStyle w:val="Hipervnculo"/>
          <w:noProof/>
        </w:rPr>
        <w:t>Figura 50: Interfaz Crear cita desde el modulo cita médica</w:t>
      </w:r>
      <w:r w:rsidR="004E34E6">
        <w:rPr>
          <w:noProof/>
          <w:webHidden/>
        </w:rPr>
        <w:tab/>
      </w:r>
      <w:r w:rsidR="004E34E6">
        <w:rPr>
          <w:noProof/>
          <w:webHidden/>
        </w:rPr>
        <w:fldChar w:fldCharType="begin"/>
      </w:r>
      <w:r w:rsidR="004E34E6">
        <w:rPr>
          <w:noProof/>
          <w:webHidden/>
        </w:rPr>
        <w:instrText xml:space="preserve"> PAGEREF _Toc485290463 \h </w:instrText>
      </w:r>
      <w:r w:rsidR="004E34E6">
        <w:rPr>
          <w:noProof/>
          <w:webHidden/>
        </w:rPr>
      </w:r>
      <w:r w:rsidR="004E34E6">
        <w:rPr>
          <w:noProof/>
          <w:webHidden/>
        </w:rPr>
        <w:fldChar w:fldCharType="separate"/>
      </w:r>
      <w:ins w:id="633" w:author="Luffi" w:date="2017-07-10T22:36:00Z">
        <w:r w:rsidR="00F223C3">
          <w:rPr>
            <w:noProof/>
            <w:webHidden/>
          </w:rPr>
          <w:t>86</w:t>
        </w:r>
      </w:ins>
      <w:ins w:id="634" w:author="Luffi" w:date="2017-07-10T21:03:00Z">
        <w:del w:id="635" w:author="Luffi" w:date="2017-07-10T22:36:00Z">
          <w:r w:rsidR="00B27AC1" w:rsidDel="00F223C3">
            <w:rPr>
              <w:noProof/>
              <w:webHidden/>
            </w:rPr>
            <w:delText>86</w:delText>
          </w:r>
        </w:del>
      </w:ins>
      <w:del w:id="636" w:author="Luffi" w:date="2017-07-10T22:36:00Z">
        <w:r w:rsidR="004E34E6" w:rsidDel="00F223C3">
          <w:rPr>
            <w:noProof/>
            <w:webHidden/>
          </w:rPr>
          <w:delText>82</w:delText>
        </w:r>
      </w:del>
      <w:r w:rsidR="004E34E6">
        <w:rPr>
          <w:noProof/>
          <w:webHidden/>
        </w:rPr>
        <w:fldChar w:fldCharType="end"/>
      </w:r>
      <w:r>
        <w:rPr>
          <w:noProof/>
        </w:rPr>
        <w:fldChar w:fldCharType="end"/>
      </w:r>
    </w:p>
    <w:p w14:paraId="5ABB849C" w14:textId="355AB787"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"_Toc485290464" </w:instrText>
      </w:r>
      <w:r>
        <w:rPr>
          <w:noProof/>
        </w:rPr>
        <w:fldChar w:fldCharType="separate"/>
      </w:r>
      <w:r w:rsidR="004E34E6" w:rsidRPr="002A3CD5">
        <w:rPr>
          <w:rStyle w:val="Hipervnculo"/>
          <w:noProof/>
        </w:rPr>
        <w:t>Figura 51: Interfaz Crear factura</w:t>
      </w:r>
      <w:r w:rsidR="004E34E6">
        <w:rPr>
          <w:noProof/>
          <w:webHidden/>
        </w:rPr>
        <w:tab/>
      </w:r>
      <w:r w:rsidR="004E34E6">
        <w:rPr>
          <w:noProof/>
          <w:webHidden/>
        </w:rPr>
        <w:fldChar w:fldCharType="begin"/>
      </w:r>
      <w:r w:rsidR="004E34E6">
        <w:rPr>
          <w:noProof/>
          <w:webHidden/>
        </w:rPr>
        <w:instrText xml:space="preserve"> PAGEREF _Toc485290464 \h </w:instrText>
      </w:r>
      <w:r w:rsidR="004E34E6">
        <w:rPr>
          <w:noProof/>
          <w:webHidden/>
        </w:rPr>
      </w:r>
      <w:r w:rsidR="004E34E6">
        <w:rPr>
          <w:noProof/>
          <w:webHidden/>
        </w:rPr>
        <w:fldChar w:fldCharType="separate"/>
      </w:r>
      <w:ins w:id="637" w:author="Luffi" w:date="2017-07-10T22:36:00Z">
        <w:r w:rsidR="00F223C3">
          <w:rPr>
            <w:noProof/>
            <w:webHidden/>
          </w:rPr>
          <w:t>86</w:t>
        </w:r>
      </w:ins>
      <w:ins w:id="638" w:author="Luffi" w:date="2017-07-10T21:03:00Z">
        <w:del w:id="639" w:author="Luffi" w:date="2017-07-10T22:36:00Z">
          <w:r w:rsidR="00B27AC1" w:rsidDel="00F223C3">
            <w:rPr>
              <w:noProof/>
              <w:webHidden/>
            </w:rPr>
            <w:delText>86</w:delText>
          </w:r>
        </w:del>
      </w:ins>
      <w:del w:id="640" w:author="Luffi" w:date="2017-07-10T22:36:00Z">
        <w:r w:rsidR="004E34E6" w:rsidDel="00F223C3">
          <w:rPr>
            <w:noProof/>
            <w:webHidden/>
          </w:rPr>
          <w:delText>82</w:delText>
        </w:r>
      </w:del>
      <w:r w:rsidR="004E34E6">
        <w:rPr>
          <w:noProof/>
          <w:webHidden/>
        </w:rPr>
        <w:fldChar w:fldCharType="end"/>
      </w:r>
      <w:r>
        <w:rPr>
          <w:noProof/>
        </w:rPr>
        <w:fldChar w:fldCharType="end"/>
      </w:r>
    </w:p>
    <w:p w14:paraId="66DB3FAB" w14:textId="743F8C5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"_Toc485290465" </w:instrText>
      </w:r>
      <w:r>
        <w:rPr>
          <w:noProof/>
        </w:rPr>
        <w:fldChar w:fldCharType="separate"/>
      </w:r>
      <w:r w:rsidR="004E34E6" w:rsidRPr="002A3CD5">
        <w:rPr>
          <w:rStyle w:val="Hipervnculo"/>
          <w:noProof/>
        </w:rPr>
        <w:t>Figura 52: Interfaz Impresión de factura</w:t>
      </w:r>
      <w:r w:rsidR="004E34E6">
        <w:rPr>
          <w:noProof/>
          <w:webHidden/>
        </w:rPr>
        <w:tab/>
      </w:r>
      <w:r w:rsidR="004E34E6">
        <w:rPr>
          <w:noProof/>
          <w:webHidden/>
        </w:rPr>
        <w:fldChar w:fldCharType="begin"/>
      </w:r>
      <w:r w:rsidR="004E34E6">
        <w:rPr>
          <w:noProof/>
          <w:webHidden/>
        </w:rPr>
        <w:instrText xml:space="preserve"> PAGEREF _Toc485290465 \h </w:instrText>
      </w:r>
      <w:r w:rsidR="004E34E6">
        <w:rPr>
          <w:noProof/>
          <w:webHidden/>
        </w:rPr>
      </w:r>
      <w:r w:rsidR="004E34E6">
        <w:rPr>
          <w:noProof/>
          <w:webHidden/>
        </w:rPr>
        <w:fldChar w:fldCharType="separate"/>
      </w:r>
      <w:ins w:id="641" w:author="Luffi" w:date="2017-07-10T22:36:00Z">
        <w:r w:rsidR="00F223C3">
          <w:rPr>
            <w:noProof/>
            <w:webHidden/>
          </w:rPr>
          <w:t>87</w:t>
        </w:r>
      </w:ins>
      <w:ins w:id="642" w:author="Luffi" w:date="2017-07-10T21:03:00Z">
        <w:del w:id="643" w:author="Luffi" w:date="2017-07-10T22:36:00Z">
          <w:r w:rsidR="00B27AC1" w:rsidDel="00F223C3">
            <w:rPr>
              <w:noProof/>
              <w:webHidden/>
            </w:rPr>
            <w:delText>87</w:delText>
          </w:r>
        </w:del>
      </w:ins>
      <w:del w:id="644" w:author="Luffi" w:date="2017-07-10T22:36:00Z">
        <w:r w:rsidR="004E34E6" w:rsidDel="00F223C3">
          <w:rPr>
            <w:noProof/>
            <w:webHidden/>
          </w:rPr>
          <w:delText>83</w:delText>
        </w:r>
      </w:del>
      <w:r w:rsidR="004E34E6">
        <w:rPr>
          <w:noProof/>
          <w:webHidden/>
        </w:rPr>
        <w:fldChar w:fldCharType="end"/>
      </w:r>
      <w:r>
        <w:rPr>
          <w:noProof/>
        </w:rPr>
        <w:fldChar w:fldCharType="end"/>
      </w:r>
    </w:p>
    <w:p w14:paraId="04266BA6" w14:textId="44F888DA"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"_Toc485290466" </w:instrText>
      </w:r>
      <w:r>
        <w:rPr>
          <w:noProof/>
        </w:rPr>
        <w:fldChar w:fldCharType="separate"/>
      </w:r>
      <w:r w:rsidR="004E34E6" w:rsidRPr="002A3CD5">
        <w:rPr>
          <w:rStyle w:val="Hipervnculo"/>
          <w:noProof/>
        </w:rPr>
        <w:t>Figura 53: Interfaz Médicos</w:t>
      </w:r>
      <w:r w:rsidR="004E34E6">
        <w:rPr>
          <w:noProof/>
          <w:webHidden/>
        </w:rPr>
        <w:tab/>
      </w:r>
      <w:r w:rsidR="004E34E6">
        <w:rPr>
          <w:noProof/>
          <w:webHidden/>
        </w:rPr>
        <w:fldChar w:fldCharType="begin"/>
      </w:r>
      <w:r w:rsidR="004E34E6">
        <w:rPr>
          <w:noProof/>
          <w:webHidden/>
        </w:rPr>
        <w:instrText xml:space="preserve"> PAGEREF _Toc485290466 \h </w:instrText>
      </w:r>
      <w:r w:rsidR="004E34E6">
        <w:rPr>
          <w:noProof/>
          <w:webHidden/>
        </w:rPr>
      </w:r>
      <w:r w:rsidR="004E34E6">
        <w:rPr>
          <w:noProof/>
          <w:webHidden/>
        </w:rPr>
        <w:fldChar w:fldCharType="separate"/>
      </w:r>
      <w:ins w:id="645" w:author="Luffi" w:date="2017-07-10T22:36:00Z">
        <w:r w:rsidR="00F223C3">
          <w:rPr>
            <w:noProof/>
            <w:webHidden/>
          </w:rPr>
          <w:t>87</w:t>
        </w:r>
      </w:ins>
      <w:ins w:id="646" w:author="Luffi" w:date="2017-07-10T21:03:00Z">
        <w:del w:id="647" w:author="Luffi" w:date="2017-07-10T22:36:00Z">
          <w:r w:rsidR="00B27AC1" w:rsidDel="00F223C3">
            <w:rPr>
              <w:noProof/>
              <w:webHidden/>
            </w:rPr>
            <w:delText>87</w:delText>
          </w:r>
        </w:del>
      </w:ins>
      <w:del w:id="648" w:author="Luffi" w:date="2017-07-10T22:36:00Z">
        <w:r w:rsidR="004E34E6" w:rsidDel="00F223C3">
          <w:rPr>
            <w:noProof/>
            <w:webHidden/>
          </w:rPr>
          <w:delText>83</w:delText>
        </w:r>
      </w:del>
      <w:r w:rsidR="004E34E6">
        <w:rPr>
          <w:noProof/>
          <w:webHidden/>
        </w:rPr>
        <w:fldChar w:fldCharType="end"/>
      </w:r>
      <w:r>
        <w:rPr>
          <w:noProof/>
        </w:rPr>
        <w:fldChar w:fldCharType="end"/>
      </w:r>
    </w:p>
    <w:p w14:paraId="50FC81B1" w14:textId="0DA6EE89"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"_Toc485290467" </w:instrText>
      </w:r>
      <w:r>
        <w:rPr>
          <w:noProof/>
        </w:rPr>
        <w:fldChar w:fldCharType="separate"/>
      </w:r>
      <w:r w:rsidR="004E34E6" w:rsidRPr="002A3CD5">
        <w:rPr>
          <w:rStyle w:val="Hipervnculo"/>
          <w:noProof/>
        </w:rPr>
        <w:t>Figura 54: Interfaz Crear cita médico desde el módulo médicos</w:t>
      </w:r>
      <w:r w:rsidR="004E34E6">
        <w:rPr>
          <w:noProof/>
          <w:webHidden/>
        </w:rPr>
        <w:tab/>
      </w:r>
      <w:r w:rsidR="004E34E6">
        <w:rPr>
          <w:noProof/>
          <w:webHidden/>
        </w:rPr>
        <w:fldChar w:fldCharType="begin"/>
      </w:r>
      <w:r w:rsidR="004E34E6">
        <w:rPr>
          <w:noProof/>
          <w:webHidden/>
        </w:rPr>
        <w:instrText xml:space="preserve"> PAGEREF _Toc485290467 \h </w:instrText>
      </w:r>
      <w:r w:rsidR="004E34E6">
        <w:rPr>
          <w:noProof/>
          <w:webHidden/>
        </w:rPr>
      </w:r>
      <w:r w:rsidR="004E34E6">
        <w:rPr>
          <w:noProof/>
          <w:webHidden/>
        </w:rPr>
        <w:fldChar w:fldCharType="separate"/>
      </w:r>
      <w:ins w:id="649" w:author="Luffi" w:date="2017-07-10T22:36:00Z">
        <w:r w:rsidR="00F223C3">
          <w:rPr>
            <w:noProof/>
            <w:webHidden/>
          </w:rPr>
          <w:t>88</w:t>
        </w:r>
      </w:ins>
      <w:ins w:id="650" w:author="Luffi" w:date="2017-07-10T21:03:00Z">
        <w:del w:id="651" w:author="Luffi" w:date="2017-07-10T22:36:00Z">
          <w:r w:rsidR="00B27AC1" w:rsidDel="00F223C3">
            <w:rPr>
              <w:noProof/>
              <w:webHidden/>
            </w:rPr>
            <w:delText>88</w:delText>
          </w:r>
        </w:del>
      </w:ins>
      <w:del w:id="652" w:author="Luffi" w:date="2017-07-10T22:36:00Z">
        <w:r w:rsidR="004E34E6" w:rsidDel="00F223C3">
          <w:rPr>
            <w:noProof/>
            <w:webHidden/>
          </w:rPr>
          <w:delText>84</w:delText>
        </w:r>
      </w:del>
      <w:r w:rsidR="004E34E6">
        <w:rPr>
          <w:noProof/>
          <w:webHidden/>
        </w:rPr>
        <w:fldChar w:fldCharType="end"/>
      </w:r>
      <w:r>
        <w:rPr>
          <w:noProof/>
        </w:rPr>
        <w:fldChar w:fldCharType="end"/>
      </w:r>
    </w:p>
    <w:p w14:paraId="02083A99" w14:textId="5819C15B"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"_Toc485290468" </w:instrText>
      </w:r>
      <w:r>
        <w:rPr>
          <w:noProof/>
        </w:rPr>
        <w:fldChar w:fldCharType="separate"/>
      </w:r>
      <w:r w:rsidR="004E34E6" w:rsidRPr="002A3CD5">
        <w:rPr>
          <w:rStyle w:val="Hipervnculo"/>
          <w:noProof/>
        </w:rPr>
        <w:t>Figura 55: Interfaz Facturas</w:t>
      </w:r>
      <w:r w:rsidR="004E34E6">
        <w:rPr>
          <w:noProof/>
          <w:webHidden/>
        </w:rPr>
        <w:tab/>
      </w:r>
      <w:r w:rsidR="004E34E6">
        <w:rPr>
          <w:noProof/>
          <w:webHidden/>
        </w:rPr>
        <w:fldChar w:fldCharType="begin"/>
      </w:r>
      <w:r w:rsidR="004E34E6">
        <w:rPr>
          <w:noProof/>
          <w:webHidden/>
        </w:rPr>
        <w:instrText xml:space="preserve"> PAGEREF _Toc485290468 \h </w:instrText>
      </w:r>
      <w:r w:rsidR="004E34E6">
        <w:rPr>
          <w:noProof/>
          <w:webHidden/>
        </w:rPr>
      </w:r>
      <w:r w:rsidR="004E34E6">
        <w:rPr>
          <w:noProof/>
          <w:webHidden/>
        </w:rPr>
        <w:fldChar w:fldCharType="separate"/>
      </w:r>
      <w:ins w:id="653" w:author="Luffi" w:date="2017-07-10T22:36:00Z">
        <w:r w:rsidR="00F223C3">
          <w:rPr>
            <w:noProof/>
            <w:webHidden/>
          </w:rPr>
          <w:t>88</w:t>
        </w:r>
      </w:ins>
      <w:ins w:id="654" w:author="Luffi" w:date="2017-07-10T21:03:00Z">
        <w:del w:id="655" w:author="Luffi" w:date="2017-07-10T22:36:00Z">
          <w:r w:rsidR="00B27AC1" w:rsidDel="00F223C3">
            <w:rPr>
              <w:noProof/>
              <w:webHidden/>
            </w:rPr>
            <w:delText>88</w:delText>
          </w:r>
        </w:del>
      </w:ins>
      <w:del w:id="656" w:author="Luffi" w:date="2017-07-10T22:36:00Z">
        <w:r w:rsidR="004E34E6" w:rsidDel="00F223C3">
          <w:rPr>
            <w:noProof/>
            <w:webHidden/>
          </w:rPr>
          <w:delText>84</w:delText>
        </w:r>
      </w:del>
      <w:r w:rsidR="004E34E6">
        <w:rPr>
          <w:noProof/>
          <w:webHidden/>
        </w:rPr>
        <w:fldChar w:fldCharType="end"/>
      </w:r>
      <w:r>
        <w:rPr>
          <w:noProof/>
        </w:rPr>
        <w:fldChar w:fldCharType="end"/>
      </w:r>
    </w:p>
    <w:p w14:paraId="10BCA426" w14:textId="6F1B93C0"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"_Toc485290469" </w:instrText>
      </w:r>
      <w:r>
        <w:rPr>
          <w:noProof/>
        </w:rPr>
        <w:fldChar w:fldCharType="separate"/>
      </w:r>
      <w:r w:rsidR="004E34E6" w:rsidRPr="002A3CD5">
        <w:rPr>
          <w:rStyle w:val="Hipervnculo"/>
          <w:noProof/>
        </w:rPr>
        <w:t>Figura 56: Interfaz Panel general de médicos</w:t>
      </w:r>
      <w:r w:rsidR="004E34E6">
        <w:rPr>
          <w:noProof/>
          <w:webHidden/>
        </w:rPr>
        <w:tab/>
      </w:r>
      <w:r w:rsidR="004E34E6">
        <w:rPr>
          <w:noProof/>
          <w:webHidden/>
        </w:rPr>
        <w:fldChar w:fldCharType="begin"/>
      </w:r>
      <w:r w:rsidR="004E34E6">
        <w:rPr>
          <w:noProof/>
          <w:webHidden/>
        </w:rPr>
        <w:instrText xml:space="preserve"> PAGEREF _Toc485290469 \h </w:instrText>
      </w:r>
      <w:r w:rsidR="004E34E6">
        <w:rPr>
          <w:noProof/>
          <w:webHidden/>
        </w:rPr>
      </w:r>
      <w:r w:rsidR="004E34E6">
        <w:rPr>
          <w:noProof/>
          <w:webHidden/>
        </w:rPr>
        <w:fldChar w:fldCharType="separate"/>
      </w:r>
      <w:ins w:id="657" w:author="Luffi" w:date="2017-07-10T22:36:00Z">
        <w:r w:rsidR="00F223C3">
          <w:rPr>
            <w:noProof/>
            <w:webHidden/>
          </w:rPr>
          <w:t>89</w:t>
        </w:r>
      </w:ins>
      <w:ins w:id="658" w:author="Luffi" w:date="2017-07-10T21:03:00Z">
        <w:del w:id="659" w:author="Luffi" w:date="2017-07-10T22:36:00Z">
          <w:r w:rsidR="00B27AC1" w:rsidDel="00F223C3">
            <w:rPr>
              <w:noProof/>
              <w:webHidden/>
            </w:rPr>
            <w:delText>89</w:delText>
          </w:r>
        </w:del>
      </w:ins>
      <w:del w:id="660" w:author="Luffi" w:date="2017-07-10T22:36:00Z">
        <w:r w:rsidR="004E34E6" w:rsidDel="00F223C3">
          <w:rPr>
            <w:noProof/>
            <w:webHidden/>
          </w:rPr>
          <w:delText>85</w:delText>
        </w:r>
      </w:del>
      <w:r w:rsidR="004E34E6">
        <w:rPr>
          <w:noProof/>
          <w:webHidden/>
        </w:rPr>
        <w:fldChar w:fldCharType="end"/>
      </w:r>
      <w:r>
        <w:rPr>
          <w:noProof/>
        </w:rPr>
        <w:fldChar w:fldCharType="end"/>
      </w:r>
    </w:p>
    <w:p w14:paraId="2FF211DC" w14:textId="100028D6"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"_Toc485290470" </w:instrText>
      </w:r>
      <w:r>
        <w:rPr>
          <w:noProof/>
        </w:rPr>
        <w:fldChar w:fldCharType="separate"/>
      </w:r>
      <w:r w:rsidR="004E34E6" w:rsidRPr="002A3CD5">
        <w:rPr>
          <w:rStyle w:val="Hipervnculo"/>
          <w:noProof/>
        </w:rPr>
        <w:t>Figura 57: Interfaz Consultas médicas</w:t>
      </w:r>
      <w:r w:rsidR="004E34E6">
        <w:rPr>
          <w:noProof/>
          <w:webHidden/>
        </w:rPr>
        <w:tab/>
      </w:r>
      <w:r w:rsidR="004E34E6">
        <w:rPr>
          <w:noProof/>
          <w:webHidden/>
        </w:rPr>
        <w:fldChar w:fldCharType="begin"/>
      </w:r>
      <w:r w:rsidR="004E34E6">
        <w:rPr>
          <w:noProof/>
          <w:webHidden/>
        </w:rPr>
        <w:instrText xml:space="preserve"> PAGEREF _Toc485290470 \h </w:instrText>
      </w:r>
      <w:r w:rsidR="004E34E6">
        <w:rPr>
          <w:noProof/>
          <w:webHidden/>
        </w:rPr>
      </w:r>
      <w:r w:rsidR="004E34E6">
        <w:rPr>
          <w:noProof/>
          <w:webHidden/>
        </w:rPr>
        <w:fldChar w:fldCharType="separate"/>
      </w:r>
      <w:ins w:id="661" w:author="Luffi" w:date="2017-07-10T22:36:00Z">
        <w:r w:rsidR="00F223C3">
          <w:rPr>
            <w:noProof/>
            <w:webHidden/>
          </w:rPr>
          <w:t>89</w:t>
        </w:r>
      </w:ins>
      <w:ins w:id="662" w:author="Luffi" w:date="2017-07-10T21:03:00Z">
        <w:del w:id="663" w:author="Luffi" w:date="2017-07-10T22:36:00Z">
          <w:r w:rsidR="00B27AC1" w:rsidDel="00F223C3">
            <w:rPr>
              <w:noProof/>
              <w:webHidden/>
            </w:rPr>
            <w:delText>89</w:delText>
          </w:r>
        </w:del>
      </w:ins>
      <w:del w:id="664" w:author="Luffi" w:date="2017-07-10T22:36:00Z">
        <w:r w:rsidR="004E34E6" w:rsidDel="00F223C3">
          <w:rPr>
            <w:noProof/>
            <w:webHidden/>
          </w:rPr>
          <w:delText>85</w:delText>
        </w:r>
      </w:del>
      <w:r w:rsidR="004E34E6">
        <w:rPr>
          <w:noProof/>
          <w:webHidden/>
        </w:rPr>
        <w:fldChar w:fldCharType="end"/>
      </w:r>
      <w:r>
        <w:rPr>
          <w:noProof/>
        </w:rPr>
        <w:fldChar w:fldCharType="end"/>
      </w:r>
    </w:p>
    <w:p w14:paraId="74A3FD69" w14:textId="712B456C"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"_Toc485290471" </w:instrText>
      </w:r>
      <w:r>
        <w:rPr>
          <w:noProof/>
        </w:rPr>
        <w:fldChar w:fldCharType="separate"/>
      </w:r>
      <w:r w:rsidR="004E34E6" w:rsidRPr="002A3CD5">
        <w:rPr>
          <w:rStyle w:val="Hipervnculo"/>
          <w:noProof/>
        </w:rPr>
        <w:t>Figura 58: Interfaz Registro de consulta médica</w:t>
      </w:r>
      <w:r w:rsidR="004E34E6">
        <w:rPr>
          <w:noProof/>
          <w:webHidden/>
        </w:rPr>
        <w:tab/>
      </w:r>
      <w:r w:rsidR="004E34E6">
        <w:rPr>
          <w:noProof/>
          <w:webHidden/>
        </w:rPr>
        <w:fldChar w:fldCharType="begin"/>
      </w:r>
      <w:r w:rsidR="004E34E6">
        <w:rPr>
          <w:noProof/>
          <w:webHidden/>
        </w:rPr>
        <w:instrText xml:space="preserve"> PAGEREF _Toc485290471 \h </w:instrText>
      </w:r>
      <w:r w:rsidR="004E34E6">
        <w:rPr>
          <w:noProof/>
          <w:webHidden/>
        </w:rPr>
      </w:r>
      <w:r w:rsidR="004E34E6">
        <w:rPr>
          <w:noProof/>
          <w:webHidden/>
        </w:rPr>
        <w:fldChar w:fldCharType="separate"/>
      </w:r>
      <w:ins w:id="665" w:author="Luffi" w:date="2017-07-10T22:36:00Z">
        <w:r w:rsidR="00F223C3">
          <w:rPr>
            <w:noProof/>
            <w:webHidden/>
          </w:rPr>
          <w:t>90</w:t>
        </w:r>
      </w:ins>
      <w:ins w:id="666" w:author="Luffi" w:date="2017-07-10T21:03:00Z">
        <w:del w:id="667" w:author="Luffi" w:date="2017-07-10T22:36:00Z">
          <w:r w:rsidR="00B27AC1" w:rsidDel="00F223C3">
            <w:rPr>
              <w:noProof/>
              <w:webHidden/>
            </w:rPr>
            <w:delText>90</w:delText>
          </w:r>
        </w:del>
      </w:ins>
      <w:del w:id="668" w:author="Luffi" w:date="2017-07-10T22:36:00Z">
        <w:r w:rsidR="004E34E6" w:rsidDel="00F223C3">
          <w:rPr>
            <w:noProof/>
            <w:webHidden/>
          </w:rPr>
          <w:delText>86</w:delText>
        </w:r>
      </w:del>
      <w:r w:rsidR="004E34E6">
        <w:rPr>
          <w:noProof/>
          <w:webHidden/>
        </w:rPr>
        <w:fldChar w:fldCharType="end"/>
      </w:r>
      <w:r>
        <w:rPr>
          <w:noProof/>
        </w:rPr>
        <w:fldChar w:fldCharType="end"/>
      </w:r>
    </w:p>
    <w:p w14:paraId="523D92D7" w14:textId="24133C78"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"_Toc485290472" </w:instrText>
      </w:r>
      <w:r>
        <w:rPr>
          <w:noProof/>
        </w:rPr>
        <w:fldChar w:fldCharType="separate"/>
      </w:r>
      <w:r w:rsidR="004E34E6" w:rsidRPr="002A3CD5">
        <w:rPr>
          <w:rStyle w:val="Hipervnculo"/>
          <w:noProof/>
        </w:rPr>
        <w:t>Figura 59: Interfaz Crear cuadro clínico</w:t>
      </w:r>
      <w:r w:rsidR="004E34E6">
        <w:rPr>
          <w:noProof/>
          <w:webHidden/>
        </w:rPr>
        <w:tab/>
      </w:r>
      <w:r w:rsidR="004E34E6">
        <w:rPr>
          <w:noProof/>
          <w:webHidden/>
        </w:rPr>
        <w:fldChar w:fldCharType="begin"/>
      </w:r>
      <w:r w:rsidR="004E34E6">
        <w:rPr>
          <w:noProof/>
          <w:webHidden/>
        </w:rPr>
        <w:instrText xml:space="preserve"> PAGEREF _Toc485290472 \h </w:instrText>
      </w:r>
      <w:r w:rsidR="004E34E6">
        <w:rPr>
          <w:noProof/>
          <w:webHidden/>
        </w:rPr>
      </w:r>
      <w:r w:rsidR="004E34E6">
        <w:rPr>
          <w:noProof/>
          <w:webHidden/>
        </w:rPr>
        <w:fldChar w:fldCharType="separate"/>
      </w:r>
      <w:ins w:id="669" w:author="Luffi" w:date="2017-07-10T22:36:00Z">
        <w:r w:rsidR="00F223C3">
          <w:rPr>
            <w:noProof/>
            <w:webHidden/>
          </w:rPr>
          <w:t>90</w:t>
        </w:r>
      </w:ins>
      <w:ins w:id="670" w:author="Luffi" w:date="2017-07-10T21:03:00Z">
        <w:del w:id="671" w:author="Luffi" w:date="2017-07-10T22:36:00Z">
          <w:r w:rsidR="00B27AC1" w:rsidDel="00F223C3">
            <w:rPr>
              <w:noProof/>
              <w:webHidden/>
            </w:rPr>
            <w:delText>90</w:delText>
          </w:r>
        </w:del>
      </w:ins>
      <w:del w:id="672" w:author="Luffi" w:date="2017-07-10T22:36:00Z">
        <w:r w:rsidR="004E34E6" w:rsidDel="00F223C3">
          <w:rPr>
            <w:noProof/>
            <w:webHidden/>
          </w:rPr>
          <w:delText>86</w:delText>
        </w:r>
      </w:del>
      <w:r w:rsidR="004E34E6">
        <w:rPr>
          <w:noProof/>
          <w:webHidden/>
        </w:rPr>
        <w:fldChar w:fldCharType="end"/>
      </w:r>
      <w:r>
        <w:rPr>
          <w:noProof/>
        </w:rPr>
        <w:fldChar w:fldCharType="end"/>
      </w:r>
    </w:p>
    <w:p w14:paraId="1F3718F3" w14:textId="1103815E"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"_Toc485290473" </w:instrText>
      </w:r>
      <w:r>
        <w:rPr>
          <w:noProof/>
        </w:rPr>
        <w:fldChar w:fldCharType="separate"/>
      </w:r>
      <w:r w:rsidR="004E34E6" w:rsidRPr="002A3CD5">
        <w:rPr>
          <w:rStyle w:val="Hipervnculo"/>
          <w:noProof/>
        </w:rPr>
        <w:t>Figura 60: Interfaz Ver historial del paciente</w:t>
      </w:r>
      <w:r w:rsidR="004E34E6">
        <w:rPr>
          <w:noProof/>
          <w:webHidden/>
        </w:rPr>
        <w:tab/>
      </w:r>
      <w:r w:rsidR="004E34E6">
        <w:rPr>
          <w:noProof/>
          <w:webHidden/>
        </w:rPr>
        <w:fldChar w:fldCharType="begin"/>
      </w:r>
      <w:r w:rsidR="004E34E6">
        <w:rPr>
          <w:noProof/>
          <w:webHidden/>
        </w:rPr>
        <w:instrText xml:space="preserve"> PAGEREF _Toc485290473 \h </w:instrText>
      </w:r>
      <w:r w:rsidR="004E34E6">
        <w:rPr>
          <w:noProof/>
          <w:webHidden/>
        </w:rPr>
      </w:r>
      <w:r w:rsidR="004E34E6">
        <w:rPr>
          <w:noProof/>
          <w:webHidden/>
        </w:rPr>
        <w:fldChar w:fldCharType="separate"/>
      </w:r>
      <w:ins w:id="673" w:author="Luffi" w:date="2017-07-10T22:36:00Z">
        <w:r w:rsidR="00F223C3">
          <w:rPr>
            <w:noProof/>
            <w:webHidden/>
          </w:rPr>
          <w:t>91</w:t>
        </w:r>
      </w:ins>
      <w:ins w:id="674" w:author="Luffi" w:date="2017-07-10T21:03:00Z">
        <w:del w:id="675" w:author="Luffi" w:date="2017-07-10T22:36:00Z">
          <w:r w:rsidR="00B27AC1" w:rsidDel="00F223C3">
            <w:rPr>
              <w:noProof/>
              <w:webHidden/>
            </w:rPr>
            <w:delText>91</w:delText>
          </w:r>
        </w:del>
      </w:ins>
      <w:del w:id="676" w:author="Luffi" w:date="2017-07-10T22:36:00Z">
        <w:r w:rsidR="004E34E6" w:rsidDel="00F223C3">
          <w:rPr>
            <w:noProof/>
            <w:webHidden/>
          </w:rPr>
          <w:delText>87</w:delText>
        </w:r>
      </w:del>
      <w:r w:rsidR="004E34E6">
        <w:rPr>
          <w:noProof/>
          <w:webHidden/>
        </w:rPr>
        <w:fldChar w:fldCharType="end"/>
      </w:r>
      <w:r>
        <w:rPr>
          <w:noProof/>
        </w:rPr>
        <w:fldChar w:fldCharType="end"/>
      </w:r>
    </w:p>
    <w:p w14:paraId="1FC4E9C3" w14:textId="4E86A859" w:rsidR="004E34E6" w:rsidRDefault="00BB0DD1" w:rsidP="004E34E6">
      <w:pPr>
        <w:pStyle w:val="Tabladeilustraciones"/>
        <w:tabs>
          <w:tab w:val="right" w:leader="dot" w:pos="9394"/>
        </w:tabs>
        <w:spacing w:line="360" w:lineRule="auto"/>
        <w:rPr>
          <w:rFonts w:eastAsiaTheme="minorEastAsia"/>
          <w:noProof/>
          <w:lang w:eastAsia="es-BO"/>
        </w:rPr>
      </w:pPr>
      <w:r>
        <w:rPr>
          <w:noProof/>
        </w:rPr>
        <w:fldChar w:fldCharType="begin"/>
      </w:r>
      <w:r>
        <w:rPr>
          <w:noProof/>
        </w:rPr>
        <w:instrText xml:space="preserve"> HYPERLINK \l "_Toc485290474" </w:instrText>
      </w:r>
      <w:r>
        <w:rPr>
          <w:noProof/>
        </w:rPr>
        <w:fldChar w:fldCharType="separate"/>
      </w:r>
      <w:r w:rsidR="004E34E6" w:rsidRPr="002A3CD5">
        <w:rPr>
          <w:rStyle w:val="Hipervnculo"/>
          <w:noProof/>
        </w:rPr>
        <w:t>Figura 61: Interfaz Control pantalla de turno médico</w:t>
      </w:r>
      <w:r w:rsidR="004E34E6">
        <w:rPr>
          <w:noProof/>
          <w:webHidden/>
        </w:rPr>
        <w:tab/>
      </w:r>
      <w:r w:rsidR="004E34E6">
        <w:rPr>
          <w:noProof/>
          <w:webHidden/>
        </w:rPr>
        <w:fldChar w:fldCharType="begin"/>
      </w:r>
      <w:r w:rsidR="004E34E6">
        <w:rPr>
          <w:noProof/>
          <w:webHidden/>
        </w:rPr>
        <w:instrText xml:space="preserve"> PAGEREF _Toc485290474 \h </w:instrText>
      </w:r>
      <w:r w:rsidR="004E34E6">
        <w:rPr>
          <w:noProof/>
          <w:webHidden/>
        </w:rPr>
      </w:r>
      <w:r w:rsidR="004E34E6">
        <w:rPr>
          <w:noProof/>
          <w:webHidden/>
        </w:rPr>
        <w:fldChar w:fldCharType="separate"/>
      </w:r>
      <w:ins w:id="677" w:author="Luffi" w:date="2017-07-10T22:36:00Z">
        <w:r w:rsidR="00F223C3">
          <w:rPr>
            <w:noProof/>
            <w:webHidden/>
          </w:rPr>
          <w:t>91</w:t>
        </w:r>
      </w:ins>
      <w:ins w:id="678" w:author="Luffi" w:date="2017-07-10T21:03:00Z">
        <w:del w:id="679" w:author="Luffi" w:date="2017-07-10T22:36:00Z">
          <w:r w:rsidR="00B27AC1" w:rsidDel="00F223C3">
            <w:rPr>
              <w:noProof/>
              <w:webHidden/>
            </w:rPr>
            <w:delText>91</w:delText>
          </w:r>
        </w:del>
      </w:ins>
      <w:del w:id="680" w:author="Luffi" w:date="2017-07-10T22:36:00Z">
        <w:r w:rsidR="004E34E6" w:rsidDel="00F223C3">
          <w:rPr>
            <w:noProof/>
            <w:webHidden/>
          </w:rPr>
          <w:delText>87</w:delText>
        </w:r>
      </w:del>
      <w:r w:rsidR="004E34E6">
        <w:rPr>
          <w:noProof/>
          <w:webHidden/>
        </w:rPr>
        <w:fldChar w:fldCharType="end"/>
      </w:r>
      <w:r>
        <w:rPr>
          <w:noProof/>
        </w:rPr>
        <w:fldChar w:fldCharType="end"/>
      </w:r>
    </w:p>
    <w:p w14:paraId="60489C41" w14:textId="77777777" w:rsidR="008E0D8D" w:rsidRDefault="00D923C3" w:rsidP="004E34E6">
      <w:pPr>
        <w:spacing w:line="360" w:lineRule="auto"/>
        <w:rPr>
          <w:b/>
          <w:bCs/>
          <w:lang w:val="es-ES"/>
        </w:rPr>
      </w:pPr>
      <w:r w:rsidRPr="00C45AB1">
        <w:rPr>
          <w:b/>
          <w:bCs/>
          <w:sz w:val="24"/>
          <w:szCs w:val="24"/>
          <w:lang w:val="es-ES"/>
        </w:rPr>
        <w:fldChar w:fldCharType="end"/>
      </w:r>
    </w:p>
    <w:p w14:paraId="5C9F4F37" w14:textId="77777777" w:rsidR="008E0D8D" w:rsidRDefault="008E0D8D">
      <w:pPr>
        <w:rPr>
          <w:b/>
          <w:bCs/>
          <w:lang w:val="es-ES"/>
        </w:rPr>
      </w:pPr>
      <w:r>
        <w:rPr>
          <w:b/>
          <w:bCs/>
          <w:lang w:val="es-ES"/>
        </w:rPr>
        <w:br w:type="page"/>
      </w:r>
    </w:p>
    <w:p w14:paraId="66AED682" w14:textId="77777777" w:rsidR="008E0D8D" w:rsidRPr="00F802FA" w:rsidRDefault="008E0D8D" w:rsidP="00C45AB1">
      <w:pPr>
        <w:pStyle w:val="TDC1"/>
        <w:spacing w:line="240" w:lineRule="auto"/>
        <w:rPr>
          <w:sz w:val="20"/>
          <w:szCs w:val="20"/>
          <w:lang w:val="es-ES"/>
          <w:rPrChange w:id="681" w:author="Luffi" w:date="2017-09-22T10:28:00Z">
            <w:rPr>
              <w:lang w:val="es-ES"/>
            </w:rPr>
          </w:rPrChange>
        </w:rPr>
      </w:pPr>
      <w:r w:rsidRPr="00F802FA">
        <w:rPr>
          <w:sz w:val="20"/>
          <w:szCs w:val="20"/>
          <w:lang w:val="es-ES"/>
          <w:rPrChange w:id="682" w:author="Luffi" w:date="2017-09-22T10:28:00Z">
            <w:rPr>
              <w:lang w:val="es-ES"/>
            </w:rPr>
          </w:rPrChange>
        </w:rPr>
        <w:lastRenderedPageBreak/>
        <w:t>INDICE DE ANEXOS</w:t>
      </w:r>
    </w:p>
    <w:p w14:paraId="577F1E04" w14:textId="3AAF328D" w:rsidR="00F802FA" w:rsidRPr="00F802FA" w:rsidRDefault="008E0D8D">
      <w:pPr>
        <w:pStyle w:val="TDC1"/>
        <w:rPr>
          <w:ins w:id="683" w:author="Luffi" w:date="2017-09-22T10:28:00Z"/>
          <w:rFonts w:eastAsiaTheme="minorEastAsia"/>
          <w:noProof/>
          <w:sz w:val="20"/>
          <w:szCs w:val="20"/>
          <w:lang w:eastAsia="es-BO"/>
          <w:rPrChange w:id="684" w:author="Luffi" w:date="2017-09-22T10:28:00Z">
            <w:rPr>
              <w:ins w:id="685" w:author="Luffi" w:date="2017-09-22T10:28:00Z"/>
              <w:rFonts w:eastAsiaTheme="minorEastAsia"/>
              <w:noProof/>
              <w:lang w:eastAsia="es-BO"/>
            </w:rPr>
          </w:rPrChange>
        </w:rPr>
      </w:pPr>
      <w:r w:rsidRPr="00F802FA">
        <w:rPr>
          <w:b/>
          <w:bCs/>
          <w:sz w:val="20"/>
          <w:szCs w:val="20"/>
          <w:lang w:val="es-ES"/>
          <w:rPrChange w:id="686" w:author="Luffi" w:date="2017-09-22T10:28:00Z">
            <w:rPr>
              <w:b/>
              <w:bCs/>
              <w:lang w:val="es-ES"/>
            </w:rPr>
          </w:rPrChange>
        </w:rPr>
        <w:fldChar w:fldCharType="begin"/>
      </w:r>
      <w:r w:rsidRPr="00F802FA">
        <w:rPr>
          <w:b/>
          <w:bCs/>
          <w:sz w:val="20"/>
          <w:szCs w:val="20"/>
          <w:lang w:val="es-ES"/>
          <w:rPrChange w:id="687" w:author="Luffi" w:date="2017-09-22T10:28:00Z">
            <w:rPr>
              <w:b/>
              <w:bCs/>
              <w:lang w:val="es-ES"/>
            </w:rPr>
          </w:rPrChange>
        </w:rPr>
        <w:instrText xml:space="preserve"> TOC \o "1-6" \h \z \u\b "anexo" </w:instrText>
      </w:r>
      <w:r w:rsidRPr="00F802FA">
        <w:rPr>
          <w:b/>
          <w:bCs/>
          <w:sz w:val="20"/>
          <w:szCs w:val="20"/>
          <w:lang w:val="es-ES"/>
          <w:rPrChange w:id="688" w:author="Luffi" w:date="2017-09-22T10:28:00Z">
            <w:rPr>
              <w:b/>
              <w:bCs/>
              <w:lang w:val="es-ES"/>
            </w:rPr>
          </w:rPrChange>
        </w:rPr>
        <w:fldChar w:fldCharType="separate"/>
      </w:r>
      <w:ins w:id="689" w:author="Luffi" w:date="2017-09-22T10:28:00Z">
        <w:r w:rsidR="00F802FA" w:rsidRPr="00F802FA">
          <w:rPr>
            <w:rStyle w:val="Hipervnculo"/>
            <w:noProof/>
            <w:sz w:val="20"/>
            <w:szCs w:val="20"/>
            <w:rPrChange w:id="690" w:author="Luffi" w:date="2017-09-22T10:28:00Z">
              <w:rPr>
                <w:rStyle w:val="Hipervnculo"/>
                <w:noProof/>
              </w:rPr>
            </w:rPrChange>
          </w:rPr>
          <w:fldChar w:fldCharType="begin"/>
        </w:r>
        <w:r w:rsidR="00F802FA" w:rsidRPr="00F802FA">
          <w:rPr>
            <w:rStyle w:val="Hipervnculo"/>
            <w:noProof/>
            <w:sz w:val="20"/>
            <w:szCs w:val="20"/>
            <w:rPrChange w:id="691" w:author="Luffi" w:date="2017-09-22T10:28:00Z">
              <w:rPr>
                <w:rStyle w:val="Hipervnculo"/>
                <w:noProof/>
              </w:rPr>
            </w:rPrChange>
          </w:rPr>
          <w:instrText xml:space="preserve"> </w:instrText>
        </w:r>
        <w:r w:rsidR="00F802FA" w:rsidRPr="00F802FA">
          <w:rPr>
            <w:noProof/>
            <w:sz w:val="20"/>
            <w:szCs w:val="20"/>
            <w:rPrChange w:id="692" w:author="Luffi" w:date="2017-09-22T10:28:00Z">
              <w:rPr>
                <w:noProof/>
              </w:rPr>
            </w:rPrChange>
          </w:rPr>
          <w:instrText>HYPERLINK \l "_Toc493839427"</w:instrText>
        </w:r>
        <w:r w:rsidR="00F802FA" w:rsidRPr="00F802FA">
          <w:rPr>
            <w:rStyle w:val="Hipervnculo"/>
            <w:noProof/>
            <w:sz w:val="20"/>
            <w:szCs w:val="20"/>
            <w:rPrChange w:id="693" w:author="Luffi" w:date="2017-09-22T10:28:00Z">
              <w:rPr>
                <w:rStyle w:val="Hipervnculo"/>
                <w:noProof/>
              </w:rPr>
            </w:rPrChange>
          </w:rPr>
          <w:instrText xml:space="preserve"> </w:instrText>
        </w:r>
        <w:r w:rsidR="00F802FA" w:rsidRPr="00F802FA">
          <w:rPr>
            <w:rStyle w:val="Hipervnculo"/>
            <w:noProof/>
            <w:sz w:val="20"/>
            <w:szCs w:val="20"/>
            <w:rPrChange w:id="694" w:author="Luffi" w:date="2017-09-22T10:28:00Z">
              <w:rPr>
                <w:rStyle w:val="Hipervnculo"/>
                <w:noProof/>
              </w:rPr>
            </w:rPrChange>
          </w:rPr>
        </w:r>
        <w:r w:rsidR="00F802FA" w:rsidRPr="00F802FA">
          <w:rPr>
            <w:rStyle w:val="Hipervnculo"/>
            <w:noProof/>
            <w:sz w:val="20"/>
            <w:szCs w:val="20"/>
            <w:rPrChange w:id="695" w:author="Luffi" w:date="2017-09-22T10:28:00Z">
              <w:rPr>
                <w:rStyle w:val="Hipervnculo"/>
                <w:noProof/>
              </w:rPr>
            </w:rPrChange>
          </w:rPr>
          <w:fldChar w:fldCharType="separate"/>
        </w:r>
        <w:r w:rsidR="00F802FA" w:rsidRPr="00F802FA">
          <w:rPr>
            <w:rStyle w:val="Hipervnculo"/>
            <w:noProof/>
            <w:sz w:val="20"/>
            <w:szCs w:val="20"/>
            <w:rPrChange w:id="696" w:author="Luffi" w:date="2017-09-22T10:28:00Z">
              <w:rPr>
                <w:rStyle w:val="Hipervnculo"/>
                <w:noProof/>
              </w:rPr>
            </w:rPrChange>
          </w:rPr>
          <w:t>ANEXO 1</w:t>
        </w:r>
        <w:r w:rsidR="00F802FA" w:rsidRPr="00F802FA">
          <w:rPr>
            <w:noProof/>
            <w:webHidden/>
            <w:sz w:val="20"/>
            <w:szCs w:val="20"/>
            <w:rPrChange w:id="697" w:author="Luffi" w:date="2017-09-22T10:28:00Z">
              <w:rPr>
                <w:noProof/>
                <w:webHidden/>
              </w:rPr>
            </w:rPrChange>
          </w:rPr>
          <w:tab/>
        </w:r>
        <w:r w:rsidR="00F802FA" w:rsidRPr="00F802FA">
          <w:rPr>
            <w:noProof/>
            <w:webHidden/>
            <w:sz w:val="20"/>
            <w:szCs w:val="20"/>
            <w:rPrChange w:id="698" w:author="Luffi" w:date="2017-09-22T10:28:00Z">
              <w:rPr>
                <w:noProof/>
                <w:webHidden/>
              </w:rPr>
            </w:rPrChange>
          </w:rPr>
          <w:fldChar w:fldCharType="begin"/>
        </w:r>
        <w:r w:rsidR="00F802FA" w:rsidRPr="00F802FA">
          <w:rPr>
            <w:noProof/>
            <w:webHidden/>
            <w:sz w:val="20"/>
            <w:szCs w:val="20"/>
            <w:rPrChange w:id="699" w:author="Luffi" w:date="2017-09-22T10:28:00Z">
              <w:rPr>
                <w:noProof/>
                <w:webHidden/>
              </w:rPr>
            </w:rPrChange>
          </w:rPr>
          <w:instrText xml:space="preserve"> PAGEREF _Toc493839427 \h </w:instrText>
        </w:r>
        <w:r w:rsidR="00F802FA" w:rsidRPr="00F802FA">
          <w:rPr>
            <w:noProof/>
            <w:webHidden/>
            <w:sz w:val="20"/>
            <w:szCs w:val="20"/>
            <w:rPrChange w:id="700" w:author="Luffi" w:date="2017-09-22T10:28:00Z">
              <w:rPr>
                <w:noProof/>
                <w:webHidden/>
              </w:rPr>
            </w:rPrChange>
          </w:rPr>
        </w:r>
      </w:ins>
      <w:r w:rsidR="00F802FA" w:rsidRPr="00F802FA">
        <w:rPr>
          <w:noProof/>
          <w:webHidden/>
          <w:sz w:val="20"/>
          <w:szCs w:val="20"/>
          <w:rPrChange w:id="701" w:author="Luffi" w:date="2017-09-22T10:28:00Z">
            <w:rPr>
              <w:noProof/>
              <w:webHidden/>
            </w:rPr>
          </w:rPrChange>
        </w:rPr>
        <w:fldChar w:fldCharType="separate"/>
      </w:r>
      <w:ins w:id="702" w:author="Luffi" w:date="2017-09-22T10:28:00Z">
        <w:r w:rsidR="00F802FA" w:rsidRPr="00F802FA">
          <w:rPr>
            <w:noProof/>
            <w:webHidden/>
            <w:sz w:val="20"/>
            <w:szCs w:val="20"/>
            <w:rPrChange w:id="703" w:author="Luffi" w:date="2017-09-22T10:28:00Z">
              <w:rPr>
                <w:noProof/>
                <w:webHidden/>
              </w:rPr>
            </w:rPrChange>
          </w:rPr>
          <w:t>1</w:t>
        </w:r>
        <w:r w:rsidR="00F802FA" w:rsidRPr="00F802FA">
          <w:rPr>
            <w:noProof/>
            <w:webHidden/>
            <w:sz w:val="20"/>
            <w:szCs w:val="20"/>
            <w:rPrChange w:id="704" w:author="Luffi" w:date="2017-09-22T10:28:00Z">
              <w:rPr>
                <w:noProof/>
                <w:webHidden/>
              </w:rPr>
            </w:rPrChange>
          </w:rPr>
          <w:fldChar w:fldCharType="end"/>
        </w:r>
        <w:r w:rsidR="00F802FA" w:rsidRPr="00F802FA">
          <w:rPr>
            <w:rStyle w:val="Hipervnculo"/>
            <w:noProof/>
            <w:sz w:val="20"/>
            <w:szCs w:val="20"/>
            <w:rPrChange w:id="705" w:author="Luffi" w:date="2017-09-22T10:28:00Z">
              <w:rPr>
                <w:rStyle w:val="Hipervnculo"/>
                <w:noProof/>
              </w:rPr>
            </w:rPrChange>
          </w:rPr>
          <w:fldChar w:fldCharType="end"/>
        </w:r>
      </w:ins>
    </w:p>
    <w:p w14:paraId="42AF6296" w14:textId="19FF8F0C" w:rsidR="00F802FA" w:rsidRPr="00F802FA" w:rsidRDefault="00F802FA">
      <w:pPr>
        <w:pStyle w:val="TDC2"/>
        <w:rPr>
          <w:ins w:id="706" w:author="Luffi" w:date="2017-09-22T10:28:00Z"/>
          <w:rFonts w:eastAsiaTheme="minorEastAsia"/>
          <w:noProof/>
          <w:sz w:val="20"/>
          <w:szCs w:val="20"/>
          <w:lang w:eastAsia="es-BO"/>
          <w:rPrChange w:id="707" w:author="Luffi" w:date="2017-09-22T10:28:00Z">
            <w:rPr>
              <w:ins w:id="708" w:author="Luffi" w:date="2017-09-22T10:28:00Z"/>
              <w:rFonts w:eastAsiaTheme="minorEastAsia"/>
              <w:noProof/>
              <w:lang w:eastAsia="es-BO"/>
            </w:rPr>
          </w:rPrChange>
        </w:rPr>
      </w:pPr>
      <w:ins w:id="709" w:author="Luffi" w:date="2017-09-22T10:28:00Z">
        <w:r w:rsidRPr="00F802FA">
          <w:rPr>
            <w:rStyle w:val="Hipervnculo"/>
            <w:noProof/>
            <w:sz w:val="20"/>
            <w:szCs w:val="20"/>
            <w:rPrChange w:id="710" w:author="Luffi" w:date="2017-09-22T10:28:00Z">
              <w:rPr>
                <w:rStyle w:val="Hipervnculo"/>
                <w:noProof/>
              </w:rPr>
            </w:rPrChange>
          </w:rPr>
          <w:fldChar w:fldCharType="begin"/>
        </w:r>
        <w:r w:rsidRPr="00F802FA">
          <w:rPr>
            <w:rStyle w:val="Hipervnculo"/>
            <w:noProof/>
            <w:sz w:val="20"/>
            <w:szCs w:val="20"/>
            <w:rPrChange w:id="711" w:author="Luffi" w:date="2017-09-22T10:28:00Z">
              <w:rPr>
                <w:rStyle w:val="Hipervnculo"/>
                <w:noProof/>
              </w:rPr>
            </w:rPrChange>
          </w:rPr>
          <w:instrText xml:space="preserve"> </w:instrText>
        </w:r>
        <w:r w:rsidRPr="00F802FA">
          <w:rPr>
            <w:noProof/>
            <w:sz w:val="20"/>
            <w:szCs w:val="20"/>
            <w:rPrChange w:id="712" w:author="Luffi" w:date="2017-09-22T10:28:00Z">
              <w:rPr>
                <w:noProof/>
              </w:rPr>
            </w:rPrChange>
          </w:rPr>
          <w:instrText>HYPERLINK \l "_Toc493839428"</w:instrText>
        </w:r>
        <w:r w:rsidRPr="00F802FA">
          <w:rPr>
            <w:rStyle w:val="Hipervnculo"/>
            <w:noProof/>
            <w:sz w:val="20"/>
            <w:szCs w:val="20"/>
            <w:rPrChange w:id="713" w:author="Luffi" w:date="2017-09-22T10:28:00Z">
              <w:rPr>
                <w:rStyle w:val="Hipervnculo"/>
                <w:noProof/>
              </w:rPr>
            </w:rPrChange>
          </w:rPr>
          <w:instrText xml:space="preserve"> </w:instrText>
        </w:r>
        <w:r w:rsidRPr="00F802FA">
          <w:rPr>
            <w:rStyle w:val="Hipervnculo"/>
            <w:noProof/>
            <w:sz w:val="20"/>
            <w:szCs w:val="20"/>
            <w:rPrChange w:id="714" w:author="Luffi" w:date="2017-09-22T10:28:00Z">
              <w:rPr>
                <w:rStyle w:val="Hipervnculo"/>
                <w:noProof/>
              </w:rPr>
            </w:rPrChange>
          </w:rPr>
        </w:r>
        <w:r w:rsidRPr="00F802FA">
          <w:rPr>
            <w:rStyle w:val="Hipervnculo"/>
            <w:noProof/>
            <w:sz w:val="20"/>
            <w:szCs w:val="20"/>
            <w:rPrChange w:id="715" w:author="Luffi" w:date="2017-09-22T10:28:00Z">
              <w:rPr>
                <w:rStyle w:val="Hipervnculo"/>
                <w:noProof/>
              </w:rPr>
            </w:rPrChange>
          </w:rPr>
          <w:fldChar w:fldCharType="separate"/>
        </w:r>
        <w:r w:rsidRPr="00F802FA">
          <w:rPr>
            <w:rStyle w:val="Hipervnculo"/>
            <w:noProof/>
            <w:sz w:val="20"/>
            <w:szCs w:val="20"/>
            <w:rPrChange w:id="716" w:author="Luffi" w:date="2017-09-22T10:28:00Z">
              <w:rPr>
                <w:rStyle w:val="Hipervnculo"/>
                <w:noProof/>
              </w:rPr>
            </w:rPrChange>
          </w:rPr>
          <w:t>ÁRBOL DE PROBLEMA</w:t>
        </w:r>
        <w:r w:rsidRPr="00F802FA">
          <w:rPr>
            <w:noProof/>
            <w:webHidden/>
            <w:sz w:val="20"/>
            <w:szCs w:val="20"/>
            <w:rPrChange w:id="717" w:author="Luffi" w:date="2017-09-22T10:28:00Z">
              <w:rPr>
                <w:noProof/>
                <w:webHidden/>
              </w:rPr>
            </w:rPrChange>
          </w:rPr>
          <w:tab/>
        </w:r>
        <w:r w:rsidRPr="00F802FA">
          <w:rPr>
            <w:noProof/>
            <w:webHidden/>
            <w:sz w:val="20"/>
            <w:szCs w:val="20"/>
            <w:rPrChange w:id="718" w:author="Luffi" w:date="2017-09-22T10:28:00Z">
              <w:rPr>
                <w:noProof/>
                <w:webHidden/>
              </w:rPr>
            </w:rPrChange>
          </w:rPr>
          <w:fldChar w:fldCharType="begin"/>
        </w:r>
        <w:r w:rsidRPr="00F802FA">
          <w:rPr>
            <w:noProof/>
            <w:webHidden/>
            <w:sz w:val="20"/>
            <w:szCs w:val="20"/>
            <w:rPrChange w:id="719" w:author="Luffi" w:date="2017-09-22T10:28:00Z">
              <w:rPr>
                <w:noProof/>
                <w:webHidden/>
              </w:rPr>
            </w:rPrChange>
          </w:rPr>
          <w:instrText xml:space="preserve"> PAGEREF _Toc493839428 \h </w:instrText>
        </w:r>
        <w:r w:rsidRPr="00F802FA">
          <w:rPr>
            <w:noProof/>
            <w:webHidden/>
            <w:sz w:val="20"/>
            <w:szCs w:val="20"/>
            <w:rPrChange w:id="720" w:author="Luffi" w:date="2017-09-22T10:28:00Z">
              <w:rPr>
                <w:noProof/>
                <w:webHidden/>
              </w:rPr>
            </w:rPrChange>
          </w:rPr>
        </w:r>
      </w:ins>
      <w:r w:rsidRPr="00F802FA">
        <w:rPr>
          <w:noProof/>
          <w:webHidden/>
          <w:sz w:val="20"/>
          <w:szCs w:val="20"/>
          <w:rPrChange w:id="721" w:author="Luffi" w:date="2017-09-22T10:28:00Z">
            <w:rPr>
              <w:noProof/>
              <w:webHidden/>
            </w:rPr>
          </w:rPrChange>
        </w:rPr>
        <w:fldChar w:fldCharType="separate"/>
      </w:r>
      <w:ins w:id="722" w:author="Luffi" w:date="2017-09-22T10:28:00Z">
        <w:r w:rsidRPr="00F802FA">
          <w:rPr>
            <w:noProof/>
            <w:webHidden/>
            <w:sz w:val="20"/>
            <w:szCs w:val="20"/>
            <w:rPrChange w:id="723" w:author="Luffi" w:date="2017-09-22T10:28:00Z">
              <w:rPr>
                <w:noProof/>
                <w:webHidden/>
              </w:rPr>
            </w:rPrChange>
          </w:rPr>
          <w:t>1</w:t>
        </w:r>
        <w:r w:rsidRPr="00F802FA">
          <w:rPr>
            <w:noProof/>
            <w:webHidden/>
            <w:sz w:val="20"/>
            <w:szCs w:val="20"/>
            <w:rPrChange w:id="724" w:author="Luffi" w:date="2017-09-22T10:28:00Z">
              <w:rPr>
                <w:noProof/>
                <w:webHidden/>
              </w:rPr>
            </w:rPrChange>
          </w:rPr>
          <w:fldChar w:fldCharType="end"/>
        </w:r>
        <w:r w:rsidRPr="00F802FA">
          <w:rPr>
            <w:rStyle w:val="Hipervnculo"/>
            <w:noProof/>
            <w:sz w:val="20"/>
            <w:szCs w:val="20"/>
            <w:rPrChange w:id="725" w:author="Luffi" w:date="2017-09-22T10:28:00Z">
              <w:rPr>
                <w:rStyle w:val="Hipervnculo"/>
                <w:noProof/>
              </w:rPr>
            </w:rPrChange>
          </w:rPr>
          <w:fldChar w:fldCharType="end"/>
        </w:r>
      </w:ins>
    </w:p>
    <w:p w14:paraId="5D65EAE2" w14:textId="3A7C12E9" w:rsidR="00F802FA" w:rsidRPr="00F802FA" w:rsidRDefault="00F802FA">
      <w:pPr>
        <w:pStyle w:val="TDC1"/>
        <w:rPr>
          <w:ins w:id="726" w:author="Luffi" w:date="2017-09-22T10:28:00Z"/>
          <w:rFonts w:eastAsiaTheme="minorEastAsia"/>
          <w:noProof/>
          <w:sz w:val="20"/>
          <w:szCs w:val="20"/>
          <w:lang w:eastAsia="es-BO"/>
          <w:rPrChange w:id="727" w:author="Luffi" w:date="2017-09-22T10:28:00Z">
            <w:rPr>
              <w:ins w:id="728" w:author="Luffi" w:date="2017-09-22T10:28:00Z"/>
              <w:rFonts w:eastAsiaTheme="minorEastAsia"/>
              <w:noProof/>
              <w:lang w:eastAsia="es-BO"/>
            </w:rPr>
          </w:rPrChange>
        </w:rPr>
      </w:pPr>
      <w:ins w:id="729" w:author="Luffi" w:date="2017-09-22T10:28:00Z">
        <w:r w:rsidRPr="00F802FA">
          <w:rPr>
            <w:rStyle w:val="Hipervnculo"/>
            <w:noProof/>
            <w:sz w:val="20"/>
            <w:szCs w:val="20"/>
            <w:rPrChange w:id="730" w:author="Luffi" w:date="2017-09-22T10:28:00Z">
              <w:rPr>
                <w:rStyle w:val="Hipervnculo"/>
                <w:noProof/>
              </w:rPr>
            </w:rPrChange>
          </w:rPr>
          <w:fldChar w:fldCharType="begin"/>
        </w:r>
        <w:r w:rsidRPr="00F802FA">
          <w:rPr>
            <w:rStyle w:val="Hipervnculo"/>
            <w:noProof/>
            <w:sz w:val="20"/>
            <w:szCs w:val="20"/>
            <w:rPrChange w:id="731" w:author="Luffi" w:date="2017-09-22T10:28:00Z">
              <w:rPr>
                <w:rStyle w:val="Hipervnculo"/>
                <w:noProof/>
              </w:rPr>
            </w:rPrChange>
          </w:rPr>
          <w:instrText xml:space="preserve"> </w:instrText>
        </w:r>
        <w:r w:rsidRPr="00F802FA">
          <w:rPr>
            <w:noProof/>
            <w:sz w:val="20"/>
            <w:szCs w:val="20"/>
            <w:rPrChange w:id="732" w:author="Luffi" w:date="2017-09-22T10:28:00Z">
              <w:rPr>
                <w:noProof/>
              </w:rPr>
            </w:rPrChange>
          </w:rPr>
          <w:instrText>HYPERLINK \l "_Toc493839429"</w:instrText>
        </w:r>
        <w:r w:rsidRPr="00F802FA">
          <w:rPr>
            <w:rStyle w:val="Hipervnculo"/>
            <w:noProof/>
            <w:sz w:val="20"/>
            <w:szCs w:val="20"/>
            <w:rPrChange w:id="733" w:author="Luffi" w:date="2017-09-22T10:28:00Z">
              <w:rPr>
                <w:rStyle w:val="Hipervnculo"/>
                <w:noProof/>
              </w:rPr>
            </w:rPrChange>
          </w:rPr>
          <w:instrText xml:space="preserve"> </w:instrText>
        </w:r>
        <w:r w:rsidRPr="00F802FA">
          <w:rPr>
            <w:rStyle w:val="Hipervnculo"/>
            <w:noProof/>
            <w:sz w:val="20"/>
            <w:szCs w:val="20"/>
            <w:rPrChange w:id="734" w:author="Luffi" w:date="2017-09-22T10:28:00Z">
              <w:rPr>
                <w:rStyle w:val="Hipervnculo"/>
                <w:noProof/>
              </w:rPr>
            </w:rPrChange>
          </w:rPr>
        </w:r>
        <w:r w:rsidRPr="00F802FA">
          <w:rPr>
            <w:rStyle w:val="Hipervnculo"/>
            <w:noProof/>
            <w:sz w:val="20"/>
            <w:szCs w:val="20"/>
            <w:rPrChange w:id="735" w:author="Luffi" w:date="2017-09-22T10:28:00Z">
              <w:rPr>
                <w:rStyle w:val="Hipervnculo"/>
                <w:noProof/>
              </w:rPr>
            </w:rPrChange>
          </w:rPr>
          <w:fldChar w:fldCharType="separate"/>
        </w:r>
        <w:r w:rsidRPr="00F802FA">
          <w:rPr>
            <w:rStyle w:val="Hipervnculo"/>
            <w:noProof/>
            <w:sz w:val="20"/>
            <w:szCs w:val="20"/>
            <w:rPrChange w:id="736" w:author="Luffi" w:date="2017-09-22T10:28:00Z">
              <w:rPr>
                <w:rStyle w:val="Hipervnculo"/>
                <w:noProof/>
              </w:rPr>
            </w:rPrChange>
          </w:rPr>
          <w:t>ANEXO 2</w:t>
        </w:r>
        <w:r w:rsidRPr="00F802FA">
          <w:rPr>
            <w:noProof/>
            <w:webHidden/>
            <w:sz w:val="20"/>
            <w:szCs w:val="20"/>
            <w:rPrChange w:id="737" w:author="Luffi" w:date="2017-09-22T10:28:00Z">
              <w:rPr>
                <w:noProof/>
                <w:webHidden/>
              </w:rPr>
            </w:rPrChange>
          </w:rPr>
          <w:tab/>
        </w:r>
        <w:r w:rsidRPr="00F802FA">
          <w:rPr>
            <w:noProof/>
            <w:webHidden/>
            <w:sz w:val="20"/>
            <w:szCs w:val="20"/>
            <w:rPrChange w:id="738" w:author="Luffi" w:date="2017-09-22T10:28:00Z">
              <w:rPr>
                <w:noProof/>
                <w:webHidden/>
              </w:rPr>
            </w:rPrChange>
          </w:rPr>
          <w:fldChar w:fldCharType="begin"/>
        </w:r>
        <w:r w:rsidRPr="00F802FA">
          <w:rPr>
            <w:noProof/>
            <w:webHidden/>
            <w:sz w:val="20"/>
            <w:szCs w:val="20"/>
            <w:rPrChange w:id="739" w:author="Luffi" w:date="2017-09-22T10:28:00Z">
              <w:rPr>
                <w:noProof/>
                <w:webHidden/>
              </w:rPr>
            </w:rPrChange>
          </w:rPr>
          <w:instrText xml:space="preserve"> PAGEREF _Toc493839429 \h </w:instrText>
        </w:r>
        <w:r w:rsidRPr="00F802FA">
          <w:rPr>
            <w:noProof/>
            <w:webHidden/>
            <w:sz w:val="20"/>
            <w:szCs w:val="20"/>
            <w:rPrChange w:id="740" w:author="Luffi" w:date="2017-09-22T10:28:00Z">
              <w:rPr>
                <w:noProof/>
                <w:webHidden/>
              </w:rPr>
            </w:rPrChange>
          </w:rPr>
        </w:r>
      </w:ins>
      <w:r w:rsidRPr="00F802FA">
        <w:rPr>
          <w:noProof/>
          <w:webHidden/>
          <w:sz w:val="20"/>
          <w:szCs w:val="20"/>
          <w:rPrChange w:id="741" w:author="Luffi" w:date="2017-09-22T10:28:00Z">
            <w:rPr>
              <w:noProof/>
              <w:webHidden/>
            </w:rPr>
          </w:rPrChange>
        </w:rPr>
        <w:fldChar w:fldCharType="separate"/>
      </w:r>
      <w:ins w:id="742" w:author="Luffi" w:date="2017-09-22T10:28:00Z">
        <w:r w:rsidRPr="00F802FA">
          <w:rPr>
            <w:noProof/>
            <w:webHidden/>
            <w:sz w:val="20"/>
            <w:szCs w:val="20"/>
            <w:rPrChange w:id="743" w:author="Luffi" w:date="2017-09-22T10:28:00Z">
              <w:rPr>
                <w:noProof/>
                <w:webHidden/>
              </w:rPr>
            </w:rPrChange>
          </w:rPr>
          <w:t>2</w:t>
        </w:r>
        <w:r w:rsidRPr="00F802FA">
          <w:rPr>
            <w:noProof/>
            <w:webHidden/>
            <w:sz w:val="20"/>
            <w:szCs w:val="20"/>
            <w:rPrChange w:id="744" w:author="Luffi" w:date="2017-09-22T10:28:00Z">
              <w:rPr>
                <w:noProof/>
                <w:webHidden/>
              </w:rPr>
            </w:rPrChange>
          </w:rPr>
          <w:fldChar w:fldCharType="end"/>
        </w:r>
        <w:r w:rsidRPr="00F802FA">
          <w:rPr>
            <w:rStyle w:val="Hipervnculo"/>
            <w:noProof/>
            <w:sz w:val="20"/>
            <w:szCs w:val="20"/>
            <w:rPrChange w:id="745" w:author="Luffi" w:date="2017-09-22T10:28:00Z">
              <w:rPr>
                <w:rStyle w:val="Hipervnculo"/>
                <w:noProof/>
              </w:rPr>
            </w:rPrChange>
          </w:rPr>
          <w:fldChar w:fldCharType="end"/>
        </w:r>
      </w:ins>
    </w:p>
    <w:p w14:paraId="29F0CA80" w14:textId="2729E64B" w:rsidR="00F802FA" w:rsidRPr="00F802FA" w:rsidRDefault="00F802FA">
      <w:pPr>
        <w:pStyle w:val="TDC2"/>
        <w:rPr>
          <w:ins w:id="746" w:author="Luffi" w:date="2017-09-22T10:28:00Z"/>
          <w:rFonts w:eastAsiaTheme="minorEastAsia"/>
          <w:noProof/>
          <w:sz w:val="20"/>
          <w:szCs w:val="20"/>
          <w:lang w:eastAsia="es-BO"/>
          <w:rPrChange w:id="747" w:author="Luffi" w:date="2017-09-22T10:28:00Z">
            <w:rPr>
              <w:ins w:id="748" w:author="Luffi" w:date="2017-09-22T10:28:00Z"/>
              <w:rFonts w:eastAsiaTheme="minorEastAsia"/>
              <w:noProof/>
              <w:lang w:eastAsia="es-BO"/>
            </w:rPr>
          </w:rPrChange>
        </w:rPr>
      </w:pPr>
      <w:ins w:id="749" w:author="Luffi" w:date="2017-09-22T10:28:00Z">
        <w:r w:rsidRPr="00F802FA">
          <w:rPr>
            <w:rStyle w:val="Hipervnculo"/>
            <w:noProof/>
            <w:sz w:val="20"/>
            <w:szCs w:val="20"/>
            <w:rPrChange w:id="750" w:author="Luffi" w:date="2017-09-22T10:28:00Z">
              <w:rPr>
                <w:rStyle w:val="Hipervnculo"/>
                <w:noProof/>
              </w:rPr>
            </w:rPrChange>
          </w:rPr>
          <w:fldChar w:fldCharType="begin"/>
        </w:r>
        <w:r w:rsidRPr="00F802FA">
          <w:rPr>
            <w:rStyle w:val="Hipervnculo"/>
            <w:noProof/>
            <w:sz w:val="20"/>
            <w:szCs w:val="20"/>
            <w:rPrChange w:id="751" w:author="Luffi" w:date="2017-09-22T10:28:00Z">
              <w:rPr>
                <w:rStyle w:val="Hipervnculo"/>
                <w:noProof/>
              </w:rPr>
            </w:rPrChange>
          </w:rPr>
          <w:instrText xml:space="preserve"> </w:instrText>
        </w:r>
        <w:r w:rsidRPr="00F802FA">
          <w:rPr>
            <w:noProof/>
            <w:sz w:val="20"/>
            <w:szCs w:val="20"/>
            <w:rPrChange w:id="752" w:author="Luffi" w:date="2017-09-22T10:28:00Z">
              <w:rPr>
                <w:noProof/>
              </w:rPr>
            </w:rPrChange>
          </w:rPr>
          <w:instrText>HYPERLINK \l "_Toc493839430"</w:instrText>
        </w:r>
        <w:r w:rsidRPr="00F802FA">
          <w:rPr>
            <w:rStyle w:val="Hipervnculo"/>
            <w:noProof/>
            <w:sz w:val="20"/>
            <w:szCs w:val="20"/>
            <w:rPrChange w:id="753" w:author="Luffi" w:date="2017-09-22T10:28:00Z">
              <w:rPr>
                <w:rStyle w:val="Hipervnculo"/>
                <w:noProof/>
              </w:rPr>
            </w:rPrChange>
          </w:rPr>
          <w:instrText xml:space="preserve"> </w:instrText>
        </w:r>
        <w:r w:rsidRPr="00F802FA">
          <w:rPr>
            <w:rStyle w:val="Hipervnculo"/>
            <w:noProof/>
            <w:sz w:val="20"/>
            <w:szCs w:val="20"/>
            <w:rPrChange w:id="754" w:author="Luffi" w:date="2017-09-22T10:28:00Z">
              <w:rPr>
                <w:rStyle w:val="Hipervnculo"/>
                <w:noProof/>
              </w:rPr>
            </w:rPrChange>
          </w:rPr>
        </w:r>
        <w:r w:rsidRPr="00F802FA">
          <w:rPr>
            <w:rStyle w:val="Hipervnculo"/>
            <w:noProof/>
            <w:sz w:val="20"/>
            <w:szCs w:val="20"/>
            <w:rPrChange w:id="755" w:author="Luffi" w:date="2017-09-22T10:28:00Z">
              <w:rPr>
                <w:rStyle w:val="Hipervnculo"/>
                <w:noProof/>
              </w:rPr>
            </w:rPrChange>
          </w:rPr>
          <w:fldChar w:fldCharType="separate"/>
        </w:r>
        <w:r w:rsidRPr="00F802FA">
          <w:rPr>
            <w:rStyle w:val="Hipervnculo"/>
            <w:noProof/>
            <w:sz w:val="20"/>
            <w:szCs w:val="20"/>
            <w:rPrChange w:id="756" w:author="Luffi" w:date="2017-09-22T10:28:00Z">
              <w:rPr>
                <w:rStyle w:val="Hipervnculo"/>
                <w:noProof/>
              </w:rPr>
            </w:rPrChange>
          </w:rPr>
          <w:t>GUÍA DE ENTREVISTA DIRIGIDA A SECRETARÍA DEL CENTRO MEDICO DE ESPECIALIDADES ESCULAPIO S.R.L.</w:t>
        </w:r>
        <w:r w:rsidRPr="00F802FA">
          <w:rPr>
            <w:noProof/>
            <w:webHidden/>
            <w:sz w:val="20"/>
            <w:szCs w:val="20"/>
            <w:rPrChange w:id="757" w:author="Luffi" w:date="2017-09-22T10:28:00Z">
              <w:rPr>
                <w:noProof/>
                <w:webHidden/>
              </w:rPr>
            </w:rPrChange>
          </w:rPr>
          <w:tab/>
        </w:r>
        <w:r w:rsidRPr="00F802FA">
          <w:rPr>
            <w:noProof/>
            <w:webHidden/>
            <w:sz w:val="20"/>
            <w:szCs w:val="20"/>
            <w:rPrChange w:id="758" w:author="Luffi" w:date="2017-09-22T10:28:00Z">
              <w:rPr>
                <w:noProof/>
                <w:webHidden/>
              </w:rPr>
            </w:rPrChange>
          </w:rPr>
          <w:fldChar w:fldCharType="begin"/>
        </w:r>
        <w:r w:rsidRPr="00F802FA">
          <w:rPr>
            <w:noProof/>
            <w:webHidden/>
            <w:sz w:val="20"/>
            <w:szCs w:val="20"/>
            <w:rPrChange w:id="759" w:author="Luffi" w:date="2017-09-22T10:28:00Z">
              <w:rPr>
                <w:noProof/>
                <w:webHidden/>
              </w:rPr>
            </w:rPrChange>
          </w:rPr>
          <w:instrText xml:space="preserve"> PAGEREF _Toc493839430 \h </w:instrText>
        </w:r>
        <w:r w:rsidRPr="00F802FA">
          <w:rPr>
            <w:noProof/>
            <w:webHidden/>
            <w:sz w:val="20"/>
            <w:szCs w:val="20"/>
            <w:rPrChange w:id="760" w:author="Luffi" w:date="2017-09-22T10:28:00Z">
              <w:rPr>
                <w:noProof/>
                <w:webHidden/>
              </w:rPr>
            </w:rPrChange>
          </w:rPr>
        </w:r>
      </w:ins>
      <w:r w:rsidRPr="00F802FA">
        <w:rPr>
          <w:noProof/>
          <w:webHidden/>
          <w:sz w:val="20"/>
          <w:szCs w:val="20"/>
          <w:rPrChange w:id="761" w:author="Luffi" w:date="2017-09-22T10:28:00Z">
            <w:rPr>
              <w:noProof/>
              <w:webHidden/>
            </w:rPr>
          </w:rPrChange>
        </w:rPr>
        <w:fldChar w:fldCharType="separate"/>
      </w:r>
      <w:ins w:id="762" w:author="Luffi" w:date="2017-09-22T10:28:00Z">
        <w:r w:rsidRPr="00F802FA">
          <w:rPr>
            <w:noProof/>
            <w:webHidden/>
            <w:sz w:val="20"/>
            <w:szCs w:val="20"/>
            <w:rPrChange w:id="763" w:author="Luffi" w:date="2017-09-22T10:28:00Z">
              <w:rPr>
                <w:noProof/>
                <w:webHidden/>
              </w:rPr>
            </w:rPrChange>
          </w:rPr>
          <w:t>2</w:t>
        </w:r>
        <w:r w:rsidRPr="00F802FA">
          <w:rPr>
            <w:noProof/>
            <w:webHidden/>
            <w:sz w:val="20"/>
            <w:szCs w:val="20"/>
            <w:rPrChange w:id="764" w:author="Luffi" w:date="2017-09-22T10:28:00Z">
              <w:rPr>
                <w:noProof/>
                <w:webHidden/>
              </w:rPr>
            </w:rPrChange>
          </w:rPr>
          <w:fldChar w:fldCharType="end"/>
        </w:r>
        <w:r w:rsidRPr="00F802FA">
          <w:rPr>
            <w:rStyle w:val="Hipervnculo"/>
            <w:noProof/>
            <w:sz w:val="20"/>
            <w:szCs w:val="20"/>
            <w:rPrChange w:id="765" w:author="Luffi" w:date="2017-09-22T10:28:00Z">
              <w:rPr>
                <w:rStyle w:val="Hipervnculo"/>
                <w:noProof/>
              </w:rPr>
            </w:rPrChange>
          </w:rPr>
          <w:fldChar w:fldCharType="end"/>
        </w:r>
      </w:ins>
    </w:p>
    <w:p w14:paraId="159567A5" w14:textId="4907C61E" w:rsidR="00F802FA" w:rsidRPr="00F802FA" w:rsidRDefault="00F802FA">
      <w:pPr>
        <w:pStyle w:val="TDC1"/>
        <w:rPr>
          <w:ins w:id="766" w:author="Luffi" w:date="2017-09-22T10:28:00Z"/>
          <w:rFonts w:eastAsiaTheme="minorEastAsia"/>
          <w:noProof/>
          <w:sz w:val="20"/>
          <w:szCs w:val="20"/>
          <w:lang w:eastAsia="es-BO"/>
          <w:rPrChange w:id="767" w:author="Luffi" w:date="2017-09-22T10:28:00Z">
            <w:rPr>
              <w:ins w:id="768" w:author="Luffi" w:date="2017-09-22T10:28:00Z"/>
              <w:rFonts w:eastAsiaTheme="minorEastAsia"/>
              <w:noProof/>
              <w:lang w:eastAsia="es-BO"/>
            </w:rPr>
          </w:rPrChange>
        </w:rPr>
      </w:pPr>
      <w:ins w:id="769" w:author="Luffi" w:date="2017-09-22T10:28:00Z">
        <w:r w:rsidRPr="00F802FA">
          <w:rPr>
            <w:rStyle w:val="Hipervnculo"/>
            <w:noProof/>
            <w:sz w:val="20"/>
            <w:szCs w:val="20"/>
            <w:rPrChange w:id="770" w:author="Luffi" w:date="2017-09-22T10:28:00Z">
              <w:rPr>
                <w:rStyle w:val="Hipervnculo"/>
                <w:noProof/>
              </w:rPr>
            </w:rPrChange>
          </w:rPr>
          <w:fldChar w:fldCharType="begin"/>
        </w:r>
        <w:r w:rsidRPr="00F802FA">
          <w:rPr>
            <w:rStyle w:val="Hipervnculo"/>
            <w:noProof/>
            <w:sz w:val="20"/>
            <w:szCs w:val="20"/>
            <w:rPrChange w:id="771" w:author="Luffi" w:date="2017-09-22T10:28:00Z">
              <w:rPr>
                <w:rStyle w:val="Hipervnculo"/>
                <w:noProof/>
              </w:rPr>
            </w:rPrChange>
          </w:rPr>
          <w:instrText xml:space="preserve"> </w:instrText>
        </w:r>
        <w:r w:rsidRPr="00F802FA">
          <w:rPr>
            <w:noProof/>
            <w:sz w:val="20"/>
            <w:szCs w:val="20"/>
            <w:rPrChange w:id="772" w:author="Luffi" w:date="2017-09-22T10:28:00Z">
              <w:rPr>
                <w:noProof/>
              </w:rPr>
            </w:rPrChange>
          </w:rPr>
          <w:instrText>HYPERLINK \l "_Toc493839431"</w:instrText>
        </w:r>
        <w:r w:rsidRPr="00F802FA">
          <w:rPr>
            <w:rStyle w:val="Hipervnculo"/>
            <w:noProof/>
            <w:sz w:val="20"/>
            <w:szCs w:val="20"/>
            <w:rPrChange w:id="773" w:author="Luffi" w:date="2017-09-22T10:28:00Z">
              <w:rPr>
                <w:rStyle w:val="Hipervnculo"/>
                <w:noProof/>
              </w:rPr>
            </w:rPrChange>
          </w:rPr>
          <w:instrText xml:space="preserve"> </w:instrText>
        </w:r>
        <w:r w:rsidRPr="00F802FA">
          <w:rPr>
            <w:rStyle w:val="Hipervnculo"/>
            <w:noProof/>
            <w:sz w:val="20"/>
            <w:szCs w:val="20"/>
            <w:rPrChange w:id="774" w:author="Luffi" w:date="2017-09-22T10:28:00Z">
              <w:rPr>
                <w:rStyle w:val="Hipervnculo"/>
                <w:noProof/>
              </w:rPr>
            </w:rPrChange>
          </w:rPr>
        </w:r>
        <w:r w:rsidRPr="00F802FA">
          <w:rPr>
            <w:rStyle w:val="Hipervnculo"/>
            <w:noProof/>
            <w:sz w:val="20"/>
            <w:szCs w:val="20"/>
            <w:rPrChange w:id="775" w:author="Luffi" w:date="2017-09-22T10:28:00Z">
              <w:rPr>
                <w:rStyle w:val="Hipervnculo"/>
                <w:noProof/>
              </w:rPr>
            </w:rPrChange>
          </w:rPr>
          <w:fldChar w:fldCharType="separate"/>
        </w:r>
        <w:r w:rsidRPr="00F802FA">
          <w:rPr>
            <w:rStyle w:val="Hipervnculo"/>
            <w:noProof/>
            <w:sz w:val="20"/>
            <w:szCs w:val="20"/>
            <w:rPrChange w:id="776" w:author="Luffi" w:date="2017-09-22T10:28:00Z">
              <w:rPr>
                <w:rStyle w:val="Hipervnculo"/>
                <w:noProof/>
              </w:rPr>
            </w:rPrChange>
          </w:rPr>
          <w:t>ANEXO 3</w:t>
        </w:r>
        <w:r w:rsidRPr="00F802FA">
          <w:rPr>
            <w:noProof/>
            <w:webHidden/>
            <w:sz w:val="20"/>
            <w:szCs w:val="20"/>
            <w:rPrChange w:id="777" w:author="Luffi" w:date="2017-09-22T10:28:00Z">
              <w:rPr>
                <w:noProof/>
                <w:webHidden/>
              </w:rPr>
            </w:rPrChange>
          </w:rPr>
          <w:tab/>
        </w:r>
        <w:r w:rsidRPr="00F802FA">
          <w:rPr>
            <w:noProof/>
            <w:webHidden/>
            <w:sz w:val="20"/>
            <w:szCs w:val="20"/>
            <w:rPrChange w:id="778" w:author="Luffi" w:date="2017-09-22T10:28:00Z">
              <w:rPr>
                <w:noProof/>
                <w:webHidden/>
              </w:rPr>
            </w:rPrChange>
          </w:rPr>
          <w:fldChar w:fldCharType="begin"/>
        </w:r>
        <w:r w:rsidRPr="00F802FA">
          <w:rPr>
            <w:noProof/>
            <w:webHidden/>
            <w:sz w:val="20"/>
            <w:szCs w:val="20"/>
            <w:rPrChange w:id="779" w:author="Luffi" w:date="2017-09-22T10:28:00Z">
              <w:rPr>
                <w:noProof/>
                <w:webHidden/>
              </w:rPr>
            </w:rPrChange>
          </w:rPr>
          <w:instrText xml:space="preserve"> PAGEREF _Toc493839431 \h </w:instrText>
        </w:r>
        <w:r w:rsidRPr="00F802FA">
          <w:rPr>
            <w:noProof/>
            <w:webHidden/>
            <w:sz w:val="20"/>
            <w:szCs w:val="20"/>
            <w:rPrChange w:id="780" w:author="Luffi" w:date="2017-09-22T10:28:00Z">
              <w:rPr>
                <w:noProof/>
                <w:webHidden/>
              </w:rPr>
            </w:rPrChange>
          </w:rPr>
        </w:r>
      </w:ins>
      <w:r w:rsidRPr="00F802FA">
        <w:rPr>
          <w:noProof/>
          <w:webHidden/>
          <w:sz w:val="20"/>
          <w:szCs w:val="20"/>
          <w:rPrChange w:id="781" w:author="Luffi" w:date="2017-09-22T10:28:00Z">
            <w:rPr>
              <w:noProof/>
              <w:webHidden/>
            </w:rPr>
          </w:rPrChange>
        </w:rPr>
        <w:fldChar w:fldCharType="separate"/>
      </w:r>
      <w:ins w:id="782" w:author="Luffi" w:date="2017-09-22T10:28:00Z">
        <w:r w:rsidRPr="00F802FA">
          <w:rPr>
            <w:noProof/>
            <w:webHidden/>
            <w:sz w:val="20"/>
            <w:szCs w:val="20"/>
            <w:rPrChange w:id="783" w:author="Luffi" w:date="2017-09-22T10:28:00Z">
              <w:rPr>
                <w:noProof/>
                <w:webHidden/>
              </w:rPr>
            </w:rPrChange>
          </w:rPr>
          <w:t>4</w:t>
        </w:r>
        <w:r w:rsidRPr="00F802FA">
          <w:rPr>
            <w:noProof/>
            <w:webHidden/>
            <w:sz w:val="20"/>
            <w:szCs w:val="20"/>
            <w:rPrChange w:id="784" w:author="Luffi" w:date="2017-09-22T10:28:00Z">
              <w:rPr>
                <w:noProof/>
                <w:webHidden/>
              </w:rPr>
            </w:rPrChange>
          </w:rPr>
          <w:fldChar w:fldCharType="end"/>
        </w:r>
        <w:r w:rsidRPr="00F802FA">
          <w:rPr>
            <w:rStyle w:val="Hipervnculo"/>
            <w:noProof/>
            <w:sz w:val="20"/>
            <w:szCs w:val="20"/>
            <w:rPrChange w:id="785" w:author="Luffi" w:date="2017-09-22T10:28:00Z">
              <w:rPr>
                <w:rStyle w:val="Hipervnculo"/>
                <w:noProof/>
              </w:rPr>
            </w:rPrChange>
          </w:rPr>
          <w:fldChar w:fldCharType="end"/>
        </w:r>
      </w:ins>
    </w:p>
    <w:p w14:paraId="1FB5E1EF" w14:textId="706EC812" w:rsidR="00F802FA" w:rsidRPr="00F802FA" w:rsidRDefault="00F802FA">
      <w:pPr>
        <w:pStyle w:val="TDC2"/>
        <w:rPr>
          <w:ins w:id="786" w:author="Luffi" w:date="2017-09-22T10:28:00Z"/>
          <w:rFonts w:eastAsiaTheme="minorEastAsia"/>
          <w:noProof/>
          <w:sz w:val="20"/>
          <w:szCs w:val="20"/>
          <w:lang w:eastAsia="es-BO"/>
          <w:rPrChange w:id="787" w:author="Luffi" w:date="2017-09-22T10:28:00Z">
            <w:rPr>
              <w:ins w:id="788" w:author="Luffi" w:date="2017-09-22T10:28:00Z"/>
              <w:rFonts w:eastAsiaTheme="minorEastAsia"/>
              <w:noProof/>
              <w:lang w:eastAsia="es-BO"/>
            </w:rPr>
          </w:rPrChange>
        </w:rPr>
      </w:pPr>
      <w:ins w:id="789" w:author="Luffi" w:date="2017-09-22T10:28:00Z">
        <w:r w:rsidRPr="00F802FA">
          <w:rPr>
            <w:rStyle w:val="Hipervnculo"/>
            <w:noProof/>
            <w:sz w:val="20"/>
            <w:szCs w:val="20"/>
            <w:rPrChange w:id="790" w:author="Luffi" w:date="2017-09-22T10:28:00Z">
              <w:rPr>
                <w:rStyle w:val="Hipervnculo"/>
                <w:noProof/>
              </w:rPr>
            </w:rPrChange>
          </w:rPr>
          <w:fldChar w:fldCharType="begin"/>
        </w:r>
        <w:r w:rsidRPr="00F802FA">
          <w:rPr>
            <w:rStyle w:val="Hipervnculo"/>
            <w:noProof/>
            <w:sz w:val="20"/>
            <w:szCs w:val="20"/>
            <w:rPrChange w:id="791" w:author="Luffi" w:date="2017-09-22T10:28:00Z">
              <w:rPr>
                <w:rStyle w:val="Hipervnculo"/>
                <w:noProof/>
              </w:rPr>
            </w:rPrChange>
          </w:rPr>
          <w:instrText xml:space="preserve"> </w:instrText>
        </w:r>
        <w:r w:rsidRPr="00F802FA">
          <w:rPr>
            <w:noProof/>
            <w:sz w:val="20"/>
            <w:szCs w:val="20"/>
            <w:rPrChange w:id="792" w:author="Luffi" w:date="2017-09-22T10:28:00Z">
              <w:rPr>
                <w:noProof/>
              </w:rPr>
            </w:rPrChange>
          </w:rPr>
          <w:instrText>HYPERLINK \l "_Toc493839432"</w:instrText>
        </w:r>
        <w:r w:rsidRPr="00F802FA">
          <w:rPr>
            <w:rStyle w:val="Hipervnculo"/>
            <w:noProof/>
            <w:sz w:val="20"/>
            <w:szCs w:val="20"/>
            <w:rPrChange w:id="793" w:author="Luffi" w:date="2017-09-22T10:28:00Z">
              <w:rPr>
                <w:rStyle w:val="Hipervnculo"/>
                <w:noProof/>
              </w:rPr>
            </w:rPrChange>
          </w:rPr>
          <w:instrText xml:space="preserve"> </w:instrText>
        </w:r>
        <w:r w:rsidRPr="00F802FA">
          <w:rPr>
            <w:rStyle w:val="Hipervnculo"/>
            <w:noProof/>
            <w:sz w:val="20"/>
            <w:szCs w:val="20"/>
            <w:rPrChange w:id="794" w:author="Luffi" w:date="2017-09-22T10:28:00Z">
              <w:rPr>
                <w:rStyle w:val="Hipervnculo"/>
                <w:noProof/>
              </w:rPr>
            </w:rPrChange>
          </w:rPr>
        </w:r>
        <w:r w:rsidRPr="00F802FA">
          <w:rPr>
            <w:rStyle w:val="Hipervnculo"/>
            <w:noProof/>
            <w:sz w:val="20"/>
            <w:szCs w:val="20"/>
            <w:rPrChange w:id="795" w:author="Luffi" w:date="2017-09-22T10:28:00Z">
              <w:rPr>
                <w:rStyle w:val="Hipervnculo"/>
                <w:noProof/>
              </w:rPr>
            </w:rPrChange>
          </w:rPr>
          <w:fldChar w:fldCharType="separate"/>
        </w:r>
        <w:r w:rsidRPr="00F802FA">
          <w:rPr>
            <w:rStyle w:val="Hipervnculo"/>
            <w:noProof/>
            <w:sz w:val="20"/>
            <w:szCs w:val="20"/>
            <w:rPrChange w:id="796" w:author="Luffi" w:date="2017-09-22T10:28:00Z">
              <w:rPr>
                <w:rStyle w:val="Hipervnculo"/>
                <w:noProof/>
              </w:rPr>
            </w:rPrChange>
          </w:rPr>
          <w:t>RESULTADOS DE APLICACIÓN DE LA ENTREVISTA</w:t>
        </w:r>
        <w:r w:rsidRPr="00F802FA">
          <w:rPr>
            <w:noProof/>
            <w:webHidden/>
            <w:sz w:val="20"/>
            <w:szCs w:val="20"/>
            <w:rPrChange w:id="797" w:author="Luffi" w:date="2017-09-22T10:28:00Z">
              <w:rPr>
                <w:noProof/>
                <w:webHidden/>
              </w:rPr>
            </w:rPrChange>
          </w:rPr>
          <w:tab/>
        </w:r>
        <w:r w:rsidRPr="00F802FA">
          <w:rPr>
            <w:noProof/>
            <w:webHidden/>
            <w:sz w:val="20"/>
            <w:szCs w:val="20"/>
            <w:rPrChange w:id="798" w:author="Luffi" w:date="2017-09-22T10:28:00Z">
              <w:rPr>
                <w:noProof/>
                <w:webHidden/>
              </w:rPr>
            </w:rPrChange>
          </w:rPr>
          <w:fldChar w:fldCharType="begin"/>
        </w:r>
        <w:r w:rsidRPr="00F802FA">
          <w:rPr>
            <w:noProof/>
            <w:webHidden/>
            <w:sz w:val="20"/>
            <w:szCs w:val="20"/>
            <w:rPrChange w:id="799" w:author="Luffi" w:date="2017-09-22T10:28:00Z">
              <w:rPr>
                <w:noProof/>
                <w:webHidden/>
              </w:rPr>
            </w:rPrChange>
          </w:rPr>
          <w:instrText xml:space="preserve"> PAGEREF _Toc493839432 \h </w:instrText>
        </w:r>
        <w:r w:rsidRPr="00F802FA">
          <w:rPr>
            <w:noProof/>
            <w:webHidden/>
            <w:sz w:val="20"/>
            <w:szCs w:val="20"/>
            <w:rPrChange w:id="800" w:author="Luffi" w:date="2017-09-22T10:28:00Z">
              <w:rPr>
                <w:noProof/>
                <w:webHidden/>
              </w:rPr>
            </w:rPrChange>
          </w:rPr>
        </w:r>
      </w:ins>
      <w:r w:rsidRPr="00F802FA">
        <w:rPr>
          <w:noProof/>
          <w:webHidden/>
          <w:sz w:val="20"/>
          <w:szCs w:val="20"/>
          <w:rPrChange w:id="801" w:author="Luffi" w:date="2017-09-22T10:28:00Z">
            <w:rPr>
              <w:noProof/>
              <w:webHidden/>
            </w:rPr>
          </w:rPrChange>
        </w:rPr>
        <w:fldChar w:fldCharType="separate"/>
      </w:r>
      <w:ins w:id="802" w:author="Luffi" w:date="2017-09-22T10:28:00Z">
        <w:r w:rsidRPr="00F802FA">
          <w:rPr>
            <w:noProof/>
            <w:webHidden/>
            <w:sz w:val="20"/>
            <w:szCs w:val="20"/>
            <w:rPrChange w:id="803" w:author="Luffi" w:date="2017-09-22T10:28:00Z">
              <w:rPr>
                <w:noProof/>
                <w:webHidden/>
              </w:rPr>
            </w:rPrChange>
          </w:rPr>
          <w:t>4</w:t>
        </w:r>
        <w:r w:rsidRPr="00F802FA">
          <w:rPr>
            <w:noProof/>
            <w:webHidden/>
            <w:sz w:val="20"/>
            <w:szCs w:val="20"/>
            <w:rPrChange w:id="804" w:author="Luffi" w:date="2017-09-22T10:28:00Z">
              <w:rPr>
                <w:noProof/>
                <w:webHidden/>
              </w:rPr>
            </w:rPrChange>
          </w:rPr>
          <w:fldChar w:fldCharType="end"/>
        </w:r>
        <w:r w:rsidRPr="00F802FA">
          <w:rPr>
            <w:rStyle w:val="Hipervnculo"/>
            <w:noProof/>
            <w:sz w:val="20"/>
            <w:szCs w:val="20"/>
            <w:rPrChange w:id="805" w:author="Luffi" w:date="2017-09-22T10:28:00Z">
              <w:rPr>
                <w:rStyle w:val="Hipervnculo"/>
                <w:noProof/>
              </w:rPr>
            </w:rPrChange>
          </w:rPr>
          <w:fldChar w:fldCharType="end"/>
        </w:r>
      </w:ins>
    </w:p>
    <w:p w14:paraId="1FA9621F" w14:textId="18F07B6C" w:rsidR="00F802FA" w:rsidRPr="00F802FA" w:rsidRDefault="00F802FA">
      <w:pPr>
        <w:pStyle w:val="TDC1"/>
        <w:rPr>
          <w:ins w:id="806" w:author="Luffi" w:date="2017-09-22T10:28:00Z"/>
          <w:rFonts w:eastAsiaTheme="minorEastAsia"/>
          <w:noProof/>
          <w:sz w:val="20"/>
          <w:szCs w:val="20"/>
          <w:lang w:eastAsia="es-BO"/>
          <w:rPrChange w:id="807" w:author="Luffi" w:date="2017-09-22T10:28:00Z">
            <w:rPr>
              <w:ins w:id="808" w:author="Luffi" w:date="2017-09-22T10:28:00Z"/>
              <w:rFonts w:eastAsiaTheme="minorEastAsia"/>
              <w:noProof/>
              <w:lang w:eastAsia="es-BO"/>
            </w:rPr>
          </w:rPrChange>
        </w:rPr>
      </w:pPr>
      <w:ins w:id="809" w:author="Luffi" w:date="2017-09-22T10:28:00Z">
        <w:r w:rsidRPr="00F802FA">
          <w:rPr>
            <w:rStyle w:val="Hipervnculo"/>
            <w:noProof/>
            <w:sz w:val="20"/>
            <w:szCs w:val="20"/>
            <w:rPrChange w:id="810" w:author="Luffi" w:date="2017-09-22T10:28:00Z">
              <w:rPr>
                <w:rStyle w:val="Hipervnculo"/>
                <w:noProof/>
              </w:rPr>
            </w:rPrChange>
          </w:rPr>
          <w:fldChar w:fldCharType="begin"/>
        </w:r>
        <w:r w:rsidRPr="00F802FA">
          <w:rPr>
            <w:rStyle w:val="Hipervnculo"/>
            <w:noProof/>
            <w:sz w:val="20"/>
            <w:szCs w:val="20"/>
            <w:rPrChange w:id="811" w:author="Luffi" w:date="2017-09-22T10:28:00Z">
              <w:rPr>
                <w:rStyle w:val="Hipervnculo"/>
                <w:noProof/>
              </w:rPr>
            </w:rPrChange>
          </w:rPr>
          <w:instrText xml:space="preserve"> </w:instrText>
        </w:r>
        <w:r w:rsidRPr="00F802FA">
          <w:rPr>
            <w:noProof/>
            <w:sz w:val="20"/>
            <w:szCs w:val="20"/>
            <w:rPrChange w:id="812" w:author="Luffi" w:date="2017-09-22T10:28:00Z">
              <w:rPr>
                <w:noProof/>
              </w:rPr>
            </w:rPrChange>
          </w:rPr>
          <w:instrText>HYPERLINK \l "_Toc493839433"</w:instrText>
        </w:r>
        <w:r w:rsidRPr="00F802FA">
          <w:rPr>
            <w:rStyle w:val="Hipervnculo"/>
            <w:noProof/>
            <w:sz w:val="20"/>
            <w:szCs w:val="20"/>
            <w:rPrChange w:id="813" w:author="Luffi" w:date="2017-09-22T10:28:00Z">
              <w:rPr>
                <w:rStyle w:val="Hipervnculo"/>
                <w:noProof/>
              </w:rPr>
            </w:rPrChange>
          </w:rPr>
          <w:instrText xml:space="preserve"> </w:instrText>
        </w:r>
        <w:r w:rsidRPr="00F802FA">
          <w:rPr>
            <w:rStyle w:val="Hipervnculo"/>
            <w:noProof/>
            <w:sz w:val="20"/>
            <w:szCs w:val="20"/>
            <w:rPrChange w:id="814" w:author="Luffi" w:date="2017-09-22T10:28:00Z">
              <w:rPr>
                <w:rStyle w:val="Hipervnculo"/>
                <w:noProof/>
              </w:rPr>
            </w:rPrChange>
          </w:rPr>
        </w:r>
        <w:r w:rsidRPr="00F802FA">
          <w:rPr>
            <w:rStyle w:val="Hipervnculo"/>
            <w:noProof/>
            <w:sz w:val="20"/>
            <w:szCs w:val="20"/>
            <w:rPrChange w:id="815" w:author="Luffi" w:date="2017-09-22T10:28:00Z">
              <w:rPr>
                <w:rStyle w:val="Hipervnculo"/>
                <w:noProof/>
              </w:rPr>
            </w:rPrChange>
          </w:rPr>
          <w:fldChar w:fldCharType="separate"/>
        </w:r>
        <w:r w:rsidRPr="00F802FA">
          <w:rPr>
            <w:rStyle w:val="Hipervnculo"/>
            <w:noProof/>
            <w:sz w:val="20"/>
            <w:szCs w:val="20"/>
            <w:rPrChange w:id="816" w:author="Luffi" w:date="2017-09-22T10:28:00Z">
              <w:rPr>
                <w:rStyle w:val="Hipervnculo"/>
                <w:noProof/>
              </w:rPr>
            </w:rPrChange>
          </w:rPr>
          <w:t>ANEXO 4</w:t>
        </w:r>
        <w:r w:rsidRPr="00F802FA">
          <w:rPr>
            <w:noProof/>
            <w:webHidden/>
            <w:sz w:val="20"/>
            <w:szCs w:val="20"/>
            <w:rPrChange w:id="817" w:author="Luffi" w:date="2017-09-22T10:28:00Z">
              <w:rPr>
                <w:noProof/>
                <w:webHidden/>
              </w:rPr>
            </w:rPrChange>
          </w:rPr>
          <w:tab/>
        </w:r>
        <w:r w:rsidRPr="00F802FA">
          <w:rPr>
            <w:noProof/>
            <w:webHidden/>
            <w:sz w:val="20"/>
            <w:szCs w:val="20"/>
            <w:rPrChange w:id="818" w:author="Luffi" w:date="2017-09-22T10:28:00Z">
              <w:rPr>
                <w:noProof/>
                <w:webHidden/>
              </w:rPr>
            </w:rPrChange>
          </w:rPr>
          <w:fldChar w:fldCharType="begin"/>
        </w:r>
        <w:r w:rsidRPr="00F802FA">
          <w:rPr>
            <w:noProof/>
            <w:webHidden/>
            <w:sz w:val="20"/>
            <w:szCs w:val="20"/>
            <w:rPrChange w:id="819" w:author="Luffi" w:date="2017-09-22T10:28:00Z">
              <w:rPr>
                <w:noProof/>
                <w:webHidden/>
              </w:rPr>
            </w:rPrChange>
          </w:rPr>
          <w:instrText xml:space="preserve"> PAGEREF _Toc493839433 \h </w:instrText>
        </w:r>
        <w:r w:rsidRPr="00F802FA">
          <w:rPr>
            <w:noProof/>
            <w:webHidden/>
            <w:sz w:val="20"/>
            <w:szCs w:val="20"/>
            <w:rPrChange w:id="820" w:author="Luffi" w:date="2017-09-22T10:28:00Z">
              <w:rPr>
                <w:noProof/>
                <w:webHidden/>
              </w:rPr>
            </w:rPrChange>
          </w:rPr>
        </w:r>
      </w:ins>
      <w:r w:rsidRPr="00F802FA">
        <w:rPr>
          <w:noProof/>
          <w:webHidden/>
          <w:sz w:val="20"/>
          <w:szCs w:val="20"/>
          <w:rPrChange w:id="821" w:author="Luffi" w:date="2017-09-22T10:28:00Z">
            <w:rPr>
              <w:noProof/>
              <w:webHidden/>
            </w:rPr>
          </w:rPrChange>
        </w:rPr>
        <w:fldChar w:fldCharType="separate"/>
      </w:r>
      <w:ins w:id="822" w:author="Luffi" w:date="2017-09-22T10:28:00Z">
        <w:r w:rsidRPr="00F802FA">
          <w:rPr>
            <w:noProof/>
            <w:webHidden/>
            <w:sz w:val="20"/>
            <w:szCs w:val="20"/>
            <w:rPrChange w:id="823" w:author="Luffi" w:date="2017-09-22T10:28:00Z">
              <w:rPr>
                <w:noProof/>
                <w:webHidden/>
              </w:rPr>
            </w:rPrChange>
          </w:rPr>
          <w:t>6</w:t>
        </w:r>
        <w:r w:rsidRPr="00F802FA">
          <w:rPr>
            <w:noProof/>
            <w:webHidden/>
            <w:sz w:val="20"/>
            <w:szCs w:val="20"/>
            <w:rPrChange w:id="824" w:author="Luffi" w:date="2017-09-22T10:28:00Z">
              <w:rPr>
                <w:noProof/>
                <w:webHidden/>
              </w:rPr>
            </w:rPrChange>
          </w:rPr>
          <w:fldChar w:fldCharType="end"/>
        </w:r>
        <w:r w:rsidRPr="00F802FA">
          <w:rPr>
            <w:rStyle w:val="Hipervnculo"/>
            <w:noProof/>
            <w:sz w:val="20"/>
            <w:szCs w:val="20"/>
            <w:rPrChange w:id="825" w:author="Luffi" w:date="2017-09-22T10:28:00Z">
              <w:rPr>
                <w:rStyle w:val="Hipervnculo"/>
                <w:noProof/>
              </w:rPr>
            </w:rPrChange>
          </w:rPr>
          <w:fldChar w:fldCharType="end"/>
        </w:r>
      </w:ins>
    </w:p>
    <w:p w14:paraId="40260000" w14:textId="00383501" w:rsidR="00F802FA" w:rsidRPr="00F802FA" w:rsidRDefault="00F802FA">
      <w:pPr>
        <w:pStyle w:val="TDC2"/>
        <w:rPr>
          <w:ins w:id="826" w:author="Luffi" w:date="2017-09-22T10:28:00Z"/>
          <w:rFonts w:eastAsiaTheme="minorEastAsia"/>
          <w:noProof/>
          <w:sz w:val="20"/>
          <w:szCs w:val="20"/>
          <w:lang w:eastAsia="es-BO"/>
          <w:rPrChange w:id="827" w:author="Luffi" w:date="2017-09-22T10:28:00Z">
            <w:rPr>
              <w:ins w:id="828" w:author="Luffi" w:date="2017-09-22T10:28:00Z"/>
              <w:rFonts w:eastAsiaTheme="minorEastAsia"/>
              <w:noProof/>
              <w:lang w:eastAsia="es-BO"/>
            </w:rPr>
          </w:rPrChange>
        </w:rPr>
      </w:pPr>
      <w:ins w:id="829" w:author="Luffi" w:date="2017-09-22T10:28:00Z">
        <w:r w:rsidRPr="00F802FA">
          <w:rPr>
            <w:rStyle w:val="Hipervnculo"/>
            <w:noProof/>
            <w:sz w:val="20"/>
            <w:szCs w:val="20"/>
            <w:rPrChange w:id="830" w:author="Luffi" w:date="2017-09-22T10:28:00Z">
              <w:rPr>
                <w:rStyle w:val="Hipervnculo"/>
                <w:noProof/>
              </w:rPr>
            </w:rPrChange>
          </w:rPr>
          <w:fldChar w:fldCharType="begin"/>
        </w:r>
        <w:r w:rsidRPr="00F802FA">
          <w:rPr>
            <w:rStyle w:val="Hipervnculo"/>
            <w:noProof/>
            <w:sz w:val="20"/>
            <w:szCs w:val="20"/>
            <w:rPrChange w:id="831" w:author="Luffi" w:date="2017-09-22T10:28:00Z">
              <w:rPr>
                <w:rStyle w:val="Hipervnculo"/>
                <w:noProof/>
              </w:rPr>
            </w:rPrChange>
          </w:rPr>
          <w:instrText xml:space="preserve"> </w:instrText>
        </w:r>
        <w:r w:rsidRPr="00F802FA">
          <w:rPr>
            <w:noProof/>
            <w:sz w:val="20"/>
            <w:szCs w:val="20"/>
            <w:rPrChange w:id="832" w:author="Luffi" w:date="2017-09-22T10:28:00Z">
              <w:rPr>
                <w:noProof/>
              </w:rPr>
            </w:rPrChange>
          </w:rPr>
          <w:instrText>HYPERLINK \l "_Toc493839434"</w:instrText>
        </w:r>
        <w:r w:rsidRPr="00F802FA">
          <w:rPr>
            <w:rStyle w:val="Hipervnculo"/>
            <w:noProof/>
            <w:sz w:val="20"/>
            <w:szCs w:val="20"/>
            <w:rPrChange w:id="833" w:author="Luffi" w:date="2017-09-22T10:28:00Z">
              <w:rPr>
                <w:rStyle w:val="Hipervnculo"/>
                <w:noProof/>
              </w:rPr>
            </w:rPrChange>
          </w:rPr>
          <w:instrText xml:space="preserve"> </w:instrText>
        </w:r>
        <w:r w:rsidRPr="00F802FA">
          <w:rPr>
            <w:rStyle w:val="Hipervnculo"/>
            <w:noProof/>
            <w:sz w:val="20"/>
            <w:szCs w:val="20"/>
            <w:rPrChange w:id="834" w:author="Luffi" w:date="2017-09-22T10:28:00Z">
              <w:rPr>
                <w:rStyle w:val="Hipervnculo"/>
                <w:noProof/>
              </w:rPr>
            </w:rPrChange>
          </w:rPr>
        </w:r>
        <w:r w:rsidRPr="00F802FA">
          <w:rPr>
            <w:rStyle w:val="Hipervnculo"/>
            <w:noProof/>
            <w:sz w:val="20"/>
            <w:szCs w:val="20"/>
            <w:rPrChange w:id="835" w:author="Luffi" w:date="2017-09-22T10:28:00Z">
              <w:rPr>
                <w:rStyle w:val="Hipervnculo"/>
                <w:noProof/>
              </w:rPr>
            </w:rPrChange>
          </w:rPr>
          <w:fldChar w:fldCharType="separate"/>
        </w:r>
        <w:r w:rsidRPr="00F802FA">
          <w:rPr>
            <w:rStyle w:val="Hipervnculo"/>
            <w:noProof/>
            <w:sz w:val="20"/>
            <w:szCs w:val="20"/>
            <w:rPrChange w:id="836" w:author="Luffi" w:date="2017-09-22T10:28:00Z">
              <w:rPr>
                <w:rStyle w:val="Hipervnculo"/>
                <w:noProof/>
              </w:rPr>
            </w:rPrChange>
          </w:rPr>
          <w:t>GUÍA DE ENTREVISTA DIRIGIDA A LOS MEDICOS ESPECIALISTAS DEL CENTRO MEDICO DE ESPECIALIDADES ESCULAPIO S.R.L.</w:t>
        </w:r>
        <w:r w:rsidRPr="00F802FA">
          <w:rPr>
            <w:noProof/>
            <w:webHidden/>
            <w:sz w:val="20"/>
            <w:szCs w:val="20"/>
            <w:rPrChange w:id="837" w:author="Luffi" w:date="2017-09-22T10:28:00Z">
              <w:rPr>
                <w:noProof/>
                <w:webHidden/>
              </w:rPr>
            </w:rPrChange>
          </w:rPr>
          <w:tab/>
        </w:r>
        <w:r w:rsidRPr="00F802FA">
          <w:rPr>
            <w:noProof/>
            <w:webHidden/>
            <w:sz w:val="20"/>
            <w:szCs w:val="20"/>
            <w:rPrChange w:id="838" w:author="Luffi" w:date="2017-09-22T10:28:00Z">
              <w:rPr>
                <w:noProof/>
                <w:webHidden/>
              </w:rPr>
            </w:rPrChange>
          </w:rPr>
          <w:fldChar w:fldCharType="begin"/>
        </w:r>
        <w:r w:rsidRPr="00F802FA">
          <w:rPr>
            <w:noProof/>
            <w:webHidden/>
            <w:sz w:val="20"/>
            <w:szCs w:val="20"/>
            <w:rPrChange w:id="839" w:author="Luffi" w:date="2017-09-22T10:28:00Z">
              <w:rPr>
                <w:noProof/>
                <w:webHidden/>
              </w:rPr>
            </w:rPrChange>
          </w:rPr>
          <w:instrText xml:space="preserve"> PAGEREF _Toc493839434 \h </w:instrText>
        </w:r>
        <w:r w:rsidRPr="00F802FA">
          <w:rPr>
            <w:noProof/>
            <w:webHidden/>
            <w:sz w:val="20"/>
            <w:szCs w:val="20"/>
            <w:rPrChange w:id="840" w:author="Luffi" w:date="2017-09-22T10:28:00Z">
              <w:rPr>
                <w:noProof/>
                <w:webHidden/>
              </w:rPr>
            </w:rPrChange>
          </w:rPr>
        </w:r>
      </w:ins>
      <w:r w:rsidRPr="00F802FA">
        <w:rPr>
          <w:noProof/>
          <w:webHidden/>
          <w:sz w:val="20"/>
          <w:szCs w:val="20"/>
          <w:rPrChange w:id="841" w:author="Luffi" w:date="2017-09-22T10:28:00Z">
            <w:rPr>
              <w:noProof/>
              <w:webHidden/>
            </w:rPr>
          </w:rPrChange>
        </w:rPr>
        <w:fldChar w:fldCharType="separate"/>
      </w:r>
      <w:ins w:id="842" w:author="Luffi" w:date="2017-09-22T10:28:00Z">
        <w:r w:rsidRPr="00F802FA">
          <w:rPr>
            <w:noProof/>
            <w:webHidden/>
            <w:sz w:val="20"/>
            <w:szCs w:val="20"/>
            <w:rPrChange w:id="843" w:author="Luffi" w:date="2017-09-22T10:28:00Z">
              <w:rPr>
                <w:noProof/>
                <w:webHidden/>
              </w:rPr>
            </w:rPrChange>
          </w:rPr>
          <w:t>6</w:t>
        </w:r>
        <w:r w:rsidRPr="00F802FA">
          <w:rPr>
            <w:noProof/>
            <w:webHidden/>
            <w:sz w:val="20"/>
            <w:szCs w:val="20"/>
            <w:rPrChange w:id="844" w:author="Luffi" w:date="2017-09-22T10:28:00Z">
              <w:rPr>
                <w:noProof/>
                <w:webHidden/>
              </w:rPr>
            </w:rPrChange>
          </w:rPr>
          <w:fldChar w:fldCharType="end"/>
        </w:r>
        <w:r w:rsidRPr="00F802FA">
          <w:rPr>
            <w:rStyle w:val="Hipervnculo"/>
            <w:noProof/>
            <w:sz w:val="20"/>
            <w:szCs w:val="20"/>
            <w:rPrChange w:id="845" w:author="Luffi" w:date="2017-09-22T10:28:00Z">
              <w:rPr>
                <w:rStyle w:val="Hipervnculo"/>
                <w:noProof/>
              </w:rPr>
            </w:rPrChange>
          </w:rPr>
          <w:fldChar w:fldCharType="end"/>
        </w:r>
      </w:ins>
    </w:p>
    <w:p w14:paraId="0CDAD772" w14:textId="01A86736" w:rsidR="00F802FA" w:rsidRPr="00F802FA" w:rsidRDefault="00F802FA">
      <w:pPr>
        <w:pStyle w:val="TDC1"/>
        <w:rPr>
          <w:ins w:id="846" w:author="Luffi" w:date="2017-09-22T10:28:00Z"/>
          <w:rFonts w:eastAsiaTheme="minorEastAsia"/>
          <w:noProof/>
          <w:sz w:val="20"/>
          <w:szCs w:val="20"/>
          <w:lang w:eastAsia="es-BO"/>
          <w:rPrChange w:id="847" w:author="Luffi" w:date="2017-09-22T10:28:00Z">
            <w:rPr>
              <w:ins w:id="848" w:author="Luffi" w:date="2017-09-22T10:28:00Z"/>
              <w:rFonts w:eastAsiaTheme="minorEastAsia"/>
              <w:noProof/>
              <w:lang w:eastAsia="es-BO"/>
            </w:rPr>
          </w:rPrChange>
        </w:rPr>
      </w:pPr>
      <w:ins w:id="849" w:author="Luffi" w:date="2017-09-22T10:28:00Z">
        <w:r w:rsidRPr="00F802FA">
          <w:rPr>
            <w:rStyle w:val="Hipervnculo"/>
            <w:noProof/>
            <w:sz w:val="20"/>
            <w:szCs w:val="20"/>
            <w:rPrChange w:id="850" w:author="Luffi" w:date="2017-09-22T10:28:00Z">
              <w:rPr>
                <w:rStyle w:val="Hipervnculo"/>
                <w:noProof/>
              </w:rPr>
            </w:rPrChange>
          </w:rPr>
          <w:fldChar w:fldCharType="begin"/>
        </w:r>
        <w:r w:rsidRPr="00F802FA">
          <w:rPr>
            <w:rStyle w:val="Hipervnculo"/>
            <w:noProof/>
            <w:sz w:val="20"/>
            <w:szCs w:val="20"/>
            <w:rPrChange w:id="851" w:author="Luffi" w:date="2017-09-22T10:28:00Z">
              <w:rPr>
                <w:rStyle w:val="Hipervnculo"/>
                <w:noProof/>
              </w:rPr>
            </w:rPrChange>
          </w:rPr>
          <w:instrText xml:space="preserve"> </w:instrText>
        </w:r>
        <w:r w:rsidRPr="00F802FA">
          <w:rPr>
            <w:noProof/>
            <w:sz w:val="20"/>
            <w:szCs w:val="20"/>
            <w:rPrChange w:id="852" w:author="Luffi" w:date="2017-09-22T10:28:00Z">
              <w:rPr>
                <w:noProof/>
              </w:rPr>
            </w:rPrChange>
          </w:rPr>
          <w:instrText>HYPERLINK \l "_Toc493839435"</w:instrText>
        </w:r>
        <w:r w:rsidRPr="00F802FA">
          <w:rPr>
            <w:rStyle w:val="Hipervnculo"/>
            <w:noProof/>
            <w:sz w:val="20"/>
            <w:szCs w:val="20"/>
            <w:rPrChange w:id="853" w:author="Luffi" w:date="2017-09-22T10:28:00Z">
              <w:rPr>
                <w:rStyle w:val="Hipervnculo"/>
                <w:noProof/>
              </w:rPr>
            </w:rPrChange>
          </w:rPr>
          <w:instrText xml:space="preserve"> </w:instrText>
        </w:r>
        <w:r w:rsidRPr="00F802FA">
          <w:rPr>
            <w:rStyle w:val="Hipervnculo"/>
            <w:noProof/>
            <w:sz w:val="20"/>
            <w:szCs w:val="20"/>
            <w:rPrChange w:id="854" w:author="Luffi" w:date="2017-09-22T10:28:00Z">
              <w:rPr>
                <w:rStyle w:val="Hipervnculo"/>
                <w:noProof/>
              </w:rPr>
            </w:rPrChange>
          </w:rPr>
        </w:r>
        <w:r w:rsidRPr="00F802FA">
          <w:rPr>
            <w:rStyle w:val="Hipervnculo"/>
            <w:noProof/>
            <w:sz w:val="20"/>
            <w:szCs w:val="20"/>
            <w:rPrChange w:id="855" w:author="Luffi" w:date="2017-09-22T10:28:00Z">
              <w:rPr>
                <w:rStyle w:val="Hipervnculo"/>
                <w:noProof/>
              </w:rPr>
            </w:rPrChange>
          </w:rPr>
          <w:fldChar w:fldCharType="separate"/>
        </w:r>
        <w:r w:rsidRPr="00F802FA">
          <w:rPr>
            <w:rStyle w:val="Hipervnculo"/>
            <w:noProof/>
            <w:sz w:val="20"/>
            <w:szCs w:val="20"/>
            <w:rPrChange w:id="856" w:author="Luffi" w:date="2017-09-22T10:28:00Z">
              <w:rPr>
                <w:rStyle w:val="Hipervnculo"/>
                <w:noProof/>
              </w:rPr>
            </w:rPrChange>
          </w:rPr>
          <w:t>ANEXO 5</w:t>
        </w:r>
        <w:r w:rsidRPr="00F802FA">
          <w:rPr>
            <w:noProof/>
            <w:webHidden/>
            <w:sz w:val="20"/>
            <w:szCs w:val="20"/>
            <w:rPrChange w:id="857" w:author="Luffi" w:date="2017-09-22T10:28:00Z">
              <w:rPr>
                <w:noProof/>
                <w:webHidden/>
              </w:rPr>
            </w:rPrChange>
          </w:rPr>
          <w:tab/>
        </w:r>
        <w:r w:rsidRPr="00F802FA">
          <w:rPr>
            <w:noProof/>
            <w:webHidden/>
            <w:sz w:val="20"/>
            <w:szCs w:val="20"/>
            <w:rPrChange w:id="858" w:author="Luffi" w:date="2017-09-22T10:28:00Z">
              <w:rPr>
                <w:noProof/>
                <w:webHidden/>
              </w:rPr>
            </w:rPrChange>
          </w:rPr>
          <w:fldChar w:fldCharType="begin"/>
        </w:r>
        <w:r w:rsidRPr="00F802FA">
          <w:rPr>
            <w:noProof/>
            <w:webHidden/>
            <w:sz w:val="20"/>
            <w:szCs w:val="20"/>
            <w:rPrChange w:id="859" w:author="Luffi" w:date="2017-09-22T10:28:00Z">
              <w:rPr>
                <w:noProof/>
                <w:webHidden/>
              </w:rPr>
            </w:rPrChange>
          </w:rPr>
          <w:instrText xml:space="preserve"> PAGEREF _Toc493839435 \h </w:instrText>
        </w:r>
        <w:r w:rsidRPr="00F802FA">
          <w:rPr>
            <w:noProof/>
            <w:webHidden/>
            <w:sz w:val="20"/>
            <w:szCs w:val="20"/>
            <w:rPrChange w:id="860" w:author="Luffi" w:date="2017-09-22T10:28:00Z">
              <w:rPr>
                <w:noProof/>
                <w:webHidden/>
              </w:rPr>
            </w:rPrChange>
          </w:rPr>
        </w:r>
      </w:ins>
      <w:r w:rsidRPr="00F802FA">
        <w:rPr>
          <w:noProof/>
          <w:webHidden/>
          <w:sz w:val="20"/>
          <w:szCs w:val="20"/>
          <w:rPrChange w:id="861" w:author="Luffi" w:date="2017-09-22T10:28:00Z">
            <w:rPr>
              <w:noProof/>
              <w:webHidden/>
            </w:rPr>
          </w:rPrChange>
        </w:rPr>
        <w:fldChar w:fldCharType="separate"/>
      </w:r>
      <w:ins w:id="862" w:author="Luffi" w:date="2017-09-22T10:28:00Z">
        <w:r w:rsidRPr="00F802FA">
          <w:rPr>
            <w:noProof/>
            <w:webHidden/>
            <w:sz w:val="20"/>
            <w:szCs w:val="20"/>
            <w:rPrChange w:id="863" w:author="Luffi" w:date="2017-09-22T10:28:00Z">
              <w:rPr>
                <w:noProof/>
                <w:webHidden/>
              </w:rPr>
            </w:rPrChange>
          </w:rPr>
          <w:t>8</w:t>
        </w:r>
        <w:r w:rsidRPr="00F802FA">
          <w:rPr>
            <w:noProof/>
            <w:webHidden/>
            <w:sz w:val="20"/>
            <w:szCs w:val="20"/>
            <w:rPrChange w:id="864" w:author="Luffi" w:date="2017-09-22T10:28:00Z">
              <w:rPr>
                <w:noProof/>
                <w:webHidden/>
              </w:rPr>
            </w:rPrChange>
          </w:rPr>
          <w:fldChar w:fldCharType="end"/>
        </w:r>
        <w:r w:rsidRPr="00F802FA">
          <w:rPr>
            <w:rStyle w:val="Hipervnculo"/>
            <w:noProof/>
            <w:sz w:val="20"/>
            <w:szCs w:val="20"/>
            <w:rPrChange w:id="865" w:author="Luffi" w:date="2017-09-22T10:28:00Z">
              <w:rPr>
                <w:rStyle w:val="Hipervnculo"/>
                <w:noProof/>
              </w:rPr>
            </w:rPrChange>
          </w:rPr>
          <w:fldChar w:fldCharType="end"/>
        </w:r>
      </w:ins>
    </w:p>
    <w:p w14:paraId="4287E2EA" w14:textId="5311B7AD" w:rsidR="00F802FA" w:rsidRPr="00F802FA" w:rsidRDefault="00F802FA">
      <w:pPr>
        <w:pStyle w:val="TDC2"/>
        <w:rPr>
          <w:ins w:id="866" w:author="Luffi" w:date="2017-09-22T10:28:00Z"/>
          <w:rFonts w:eastAsiaTheme="minorEastAsia"/>
          <w:noProof/>
          <w:sz w:val="20"/>
          <w:szCs w:val="20"/>
          <w:lang w:eastAsia="es-BO"/>
          <w:rPrChange w:id="867" w:author="Luffi" w:date="2017-09-22T10:28:00Z">
            <w:rPr>
              <w:ins w:id="868" w:author="Luffi" w:date="2017-09-22T10:28:00Z"/>
              <w:rFonts w:eastAsiaTheme="minorEastAsia"/>
              <w:noProof/>
              <w:lang w:eastAsia="es-BO"/>
            </w:rPr>
          </w:rPrChange>
        </w:rPr>
      </w:pPr>
      <w:ins w:id="869" w:author="Luffi" w:date="2017-09-22T10:28:00Z">
        <w:r w:rsidRPr="00F802FA">
          <w:rPr>
            <w:rStyle w:val="Hipervnculo"/>
            <w:noProof/>
            <w:sz w:val="20"/>
            <w:szCs w:val="20"/>
            <w:rPrChange w:id="870" w:author="Luffi" w:date="2017-09-22T10:28:00Z">
              <w:rPr>
                <w:rStyle w:val="Hipervnculo"/>
                <w:noProof/>
              </w:rPr>
            </w:rPrChange>
          </w:rPr>
          <w:fldChar w:fldCharType="begin"/>
        </w:r>
        <w:r w:rsidRPr="00F802FA">
          <w:rPr>
            <w:rStyle w:val="Hipervnculo"/>
            <w:noProof/>
            <w:sz w:val="20"/>
            <w:szCs w:val="20"/>
            <w:rPrChange w:id="871" w:author="Luffi" w:date="2017-09-22T10:28:00Z">
              <w:rPr>
                <w:rStyle w:val="Hipervnculo"/>
                <w:noProof/>
              </w:rPr>
            </w:rPrChange>
          </w:rPr>
          <w:instrText xml:space="preserve"> </w:instrText>
        </w:r>
        <w:r w:rsidRPr="00F802FA">
          <w:rPr>
            <w:noProof/>
            <w:sz w:val="20"/>
            <w:szCs w:val="20"/>
            <w:rPrChange w:id="872" w:author="Luffi" w:date="2017-09-22T10:28:00Z">
              <w:rPr>
                <w:noProof/>
              </w:rPr>
            </w:rPrChange>
          </w:rPr>
          <w:instrText>HYPERLINK \l "_Toc493839436"</w:instrText>
        </w:r>
        <w:r w:rsidRPr="00F802FA">
          <w:rPr>
            <w:rStyle w:val="Hipervnculo"/>
            <w:noProof/>
            <w:sz w:val="20"/>
            <w:szCs w:val="20"/>
            <w:rPrChange w:id="873" w:author="Luffi" w:date="2017-09-22T10:28:00Z">
              <w:rPr>
                <w:rStyle w:val="Hipervnculo"/>
                <w:noProof/>
              </w:rPr>
            </w:rPrChange>
          </w:rPr>
          <w:instrText xml:space="preserve"> </w:instrText>
        </w:r>
        <w:r w:rsidRPr="00F802FA">
          <w:rPr>
            <w:rStyle w:val="Hipervnculo"/>
            <w:noProof/>
            <w:sz w:val="20"/>
            <w:szCs w:val="20"/>
            <w:rPrChange w:id="874" w:author="Luffi" w:date="2017-09-22T10:28:00Z">
              <w:rPr>
                <w:rStyle w:val="Hipervnculo"/>
                <w:noProof/>
              </w:rPr>
            </w:rPrChange>
          </w:rPr>
        </w:r>
        <w:r w:rsidRPr="00F802FA">
          <w:rPr>
            <w:rStyle w:val="Hipervnculo"/>
            <w:noProof/>
            <w:sz w:val="20"/>
            <w:szCs w:val="20"/>
            <w:rPrChange w:id="875" w:author="Luffi" w:date="2017-09-22T10:28:00Z">
              <w:rPr>
                <w:rStyle w:val="Hipervnculo"/>
                <w:noProof/>
              </w:rPr>
            </w:rPrChange>
          </w:rPr>
          <w:fldChar w:fldCharType="separate"/>
        </w:r>
        <w:r w:rsidRPr="00F802FA">
          <w:rPr>
            <w:rStyle w:val="Hipervnculo"/>
            <w:noProof/>
            <w:sz w:val="20"/>
            <w:szCs w:val="20"/>
            <w:rPrChange w:id="876" w:author="Luffi" w:date="2017-09-22T10:28:00Z">
              <w:rPr>
                <w:rStyle w:val="Hipervnculo"/>
                <w:noProof/>
              </w:rPr>
            </w:rPrChange>
          </w:rPr>
          <w:t>RESULTADOS DE LA APLICACIÓN DE ENTREVISTA</w:t>
        </w:r>
        <w:r w:rsidRPr="00F802FA">
          <w:rPr>
            <w:noProof/>
            <w:webHidden/>
            <w:sz w:val="20"/>
            <w:szCs w:val="20"/>
            <w:rPrChange w:id="877" w:author="Luffi" w:date="2017-09-22T10:28:00Z">
              <w:rPr>
                <w:noProof/>
                <w:webHidden/>
              </w:rPr>
            </w:rPrChange>
          </w:rPr>
          <w:tab/>
        </w:r>
        <w:r w:rsidRPr="00F802FA">
          <w:rPr>
            <w:noProof/>
            <w:webHidden/>
            <w:sz w:val="20"/>
            <w:szCs w:val="20"/>
            <w:rPrChange w:id="878" w:author="Luffi" w:date="2017-09-22T10:28:00Z">
              <w:rPr>
                <w:noProof/>
                <w:webHidden/>
              </w:rPr>
            </w:rPrChange>
          </w:rPr>
          <w:fldChar w:fldCharType="begin"/>
        </w:r>
        <w:r w:rsidRPr="00F802FA">
          <w:rPr>
            <w:noProof/>
            <w:webHidden/>
            <w:sz w:val="20"/>
            <w:szCs w:val="20"/>
            <w:rPrChange w:id="879" w:author="Luffi" w:date="2017-09-22T10:28:00Z">
              <w:rPr>
                <w:noProof/>
                <w:webHidden/>
              </w:rPr>
            </w:rPrChange>
          </w:rPr>
          <w:instrText xml:space="preserve"> PAGEREF _Toc493839436 \h </w:instrText>
        </w:r>
        <w:r w:rsidRPr="00F802FA">
          <w:rPr>
            <w:noProof/>
            <w:webHidden/>
            <w:sz w:val="20"/>
            <w:szCs w:val="20"/>
            <w:rPrChange w:id="880" w:author="Luffi" w:date="2017-09-22T10:28:00Z">
              <w:rPr>
                <w:noProof/>
                <w:webHidden/>
              </w:rPr>
            </w:rPrChange>
          </w:rPr>
        </w:r>
      </w:ins>
      <w:r w:rsidRPr="00F802FA">
        <w:rPr>
          <w:noProof/>
          <w:webHidden/>
          <w:sz w:val="20"/>
          <w:szCs w:val="20"/>
          <w:rPrChange w:id="881" w:author="Luffi" w:date="2017-09-22T10:28:00Z">
            <w:rPr>
              <w:noProof/>
              <w:webHidden/>
            </w:rPr>
          </w:rPrChange>
        </w:rPr>
        <w:fldChar w:fldCharType="separate"/>
      </w:r>
      <w:ins w:id="882" w:author="Luffi" w:date="2017-09-22T10:28:00Z">
        <w:r w:rsidRPr="00F802FA">
          <w:rPr>
            <w:noProof/>
            <w:webHidden/>
            <w:sz w:val="20"/>
            <w:szCs w:val="20"/>
            <w:rPrChange w:id="883" w:author="Luffi" w:date="2017-09-22T10:28:00Z">
              <w:rPr>
                <w:noProof/>
                <w:webHidden/>
              </w:rPr>
            </w:rPrChange>
          </w:rPr>
          <w:t>8</w:t>
        </w:r>
        <w:r w:rsidRPr="00F802FA">
          <w:rPr>
            <w:noProof/>
            <w:webHidden/>
            <w:sz w:val="20"/>
            <w:szCs w:val="20"/>
            <w:rPrChange w:id="884" w:author="Luffi" w:date="2017-09-22T10:28:00Z">
              <w:rPr>
                <w:noProof/>
                <w:webHidden/>
              </w:rPr>
            </w:rPrChange>
          </w:rPr>
          <w:fldChar w:fldCharType="end"/>
        </w:r>
        <w:r w:rsidRPr="00F802FA">
          <w:rPr>
            <w:rStyle w:val="Hipervnculo"/>
            <w:noProof/>
            <w:sz w:val="20"/>
            <w:szCs w:val="20"/>
            <w:rPrChange w:id="885" w:author="Luffi" w:date="2017-09-22T10:28:00Z">
              <w:rPr>
                <w:rStyle w:val="Hipervnculo"/>
                <w:noProof/>
              </w:rPr>
            </w:rPrChange>
          </w:rPr>
          <w:fldChar w:fldCharType="end"/>
        </w:r>
      </w:ins>
    </w:p>
    <w:p w14:paraId="7219152E" w14:textId="39E44E0A" w:rsidR="00F802FA" w:rsidRPr="00F802FA" w:rsidRDefault="00F802FA">
      <w:pPr>
        <w:pStyle w:val="TDC1"/>
        <w:rPr>
          <w:ins w:id="886" w:author="Luffi" w:date="2017-09-22T10:28:00Z"/>
          <w:rFonts w:eastAsiaTheme="minorEastAsia"/>
          <w:noProof/>
          <w:sz w:val="20"/>
          <w:szCs w:val="20"/>
          <w:lang w:eastAsia="es-BO"/>
          <w:rPrChange w:id="887" w:author="Luffi" w:date="2017-09-22T10:28:00Z">
            <w:rPr>
              <w:ins w:id="888" w:author="Luffi" w:date="2017-09-22T10:28:00Z"/>
              <w:rFonts w:eastAsiaTheme="minorEastAsia"/>
              <w:noProof/>
              <w:lang w:eastAsia="es-BO"/>
            </w:rPr>
          </w:rPrChange>
        </w:rPr>
      </w:pPr>
      <w:ins w:id="889" w:author="Luffi" w:date="2017-09-22T10:28:00Z">
        <w:r w:rsidRPr="00F802FA">
          <w:rPr>
            <w:rStyle w:val="Hipervnculo"/>
            <w:noProof/>
            <w:sz w:val="20"/>
            <w:szCs w:val="20"/>
            <w:rPrChange w:id="890" w:author="Luffi" w:date="2017-09-22T10:28:00Z">
              <w:rPr>
                <w:rStyle w:val="Hipervnculo"/>
                <w:noProof/>
              </w:rPr>
            </w:rPrChange>
          </w:rPr>
          <w:fldChar w:fldCharType="begin"/>
        </w:r>
        <w:r w:rsidRPr="00F802FA">
          <w:rPr>
            <w:rStyle w:val="Hipervnculo"/>
            <w:noProof/>
            <w:sz w:val="20"/>
            <w:szCs w:val="20"/>
            <w:rPrChange w:id="891" w:author="Luffi" w:date="2017-09-22T10:28:00Z">
              <w:rPr>
                <w:rStyle w:val="Hipervnculo"/>
                <w:noProof/>
              </w:rPr>
            </w:rPrChange>
          </w:rPr>
          <w:instrText xml:space="preserve"> </w:instrText>
        </w:r>
        <w:r w:rsidRPr="00F802FA">
          <w:rPr>
            <w:noProof/>
            <w:sz w:val="20"/>
            <w:szCs w:val="20"/>
            <w:rPrChange w:id="892" w:author="Luffi" w:date="2017-09-22T10:28:00Z">
              <w:rPr>
                <w:noProof/>
              </w:rPr>
            </w:rPrChange>
          </w:rPr>
          <w:instrText>HYPERLINK \l "_Toc493839437"</w:instrText>
        </w:r>
        <w:r w:rsidRPr="00F802FA">
          <w:rPr>
            <w:rStyle w:val="Hipervnculo"/>
            <w:noProof/>
            <w:sz w:val="20"/>
            <w:szCs w:val="20"/>
            <w:rPrChange w:id="893" w:author="Luffi" w:date="2017-09-22T10:28:00Z">
              <w:rPr>
                <w:rStyle w:val="Hipervnculo"/>
                <w:noProof/>
              </w:rPr>
            </w:rPrChange>
          </w:rPr>
          <w:instrText xml:space="preserve"> </w:instrText>
        </w:r>
        <w:r w:rsidRPr="00F802FA">
          <w:rPr>
            <w:rStyle w:val="Hipervnculo"/>
            <w:noProof/>
            <w:sz w:val="20"/>
            <w:szCs w:val="20"/>
            <w:rPrChange w:id="894" w:author="Luffi" w:date="2017-09-22T10:28:00Z">
              <w:rPr>
                <w:rStyle w:val="Hipervnculo"/>
                <w:noProof/>
              </w:rPr>
            </w:rPrChange>
          </w:rPr>
        </w:r>
        <w:r w:rsidRPr="00F802FA">
          <w:rPr>
            <w:rStyle w:val="Hipervnculo"/>
            <w:noProof/>
            <w:sz w:val="20"/>
            <w:szCs w:val="20"/>
            <w:rPrChange w:id="895" w:author="Luffi" w:date="2017-09-22T10:28:00Z">
              <w:rPr>
                <w:rStyle w:val="Hipervnculo"/>
                <w:noProof/>
              </w:rPr>
            </w:rPrChange>
          </w:rPr>
          <w:fldChar w:fldCharType="separate"/>
        </w:r>
        <w:r w:rsidRPr="00F802FA">
          <w:rPr>
            <w:rStyle w:val="Hipervnculo"/>
            <w:noProof/>
            <w:sz w:val="20"/>
            <w:szCs w:val="20"/>
            <w:rPrChange w:id="896" w:author="Luffi" w:date="2017-09-22T10:28:00Z">
              <w:rPr>
                <w:rStyle w:val="Hipervnculo"/>
                <w:noProof/>
              </w:rPr>
            </w:rPrChange>
          </w:rPr>
          <w:t>ANEXO 6</w:t>
        </w:r>
        <w:r w:rsidRPr="00F802FA">
          <w:rPr>
            <w:noProof/>
            <w:webHidden/>
            <w:sz w:val="20"/>
            <w:szCs w:val="20"/>
            <w:rPrChange w:id="897" w:author="Luffi" w:date="2017-09-22T10:28:00Z">
              <w:rPr>
                <w:noProof/>
                <w:webHidden/>
              </w:rPr>
            </w:rPrChange>
          </w:rPr>
          <w:tab/>
        </w:r>
        <w:r w:rsidRPr="00F802FA">
          <w:rPr>
            <w:noProof/>
            <w:webHidden/>
            <w:sz w:val="20"/>
            <w:szCs w:val="20"/>
            <w:rPrChange w:id="898" w:author="Luffi" w:date="2017-09-22T10:28:00Z">
              <w:rPr>
                <w:noProof/>
                <w:webHidden/>
              </w:rPr>
            </w:rPrChange>
          </w:rPr>
          <w:fldChar w:fldCharType="begin"/>
        </w:r>
        <w:r w:rsidRPr="00F802FA">
          <w:rPr>
            <w:noProof/>
            <w:webHidden/>
            <w:sz w:val="20"/>
            <w:szCs w:val="20"/>
            <w:rPrChange w:id="899" w:author="Luffi" w:date="2017-09-22T10:28:00Z">
              <w:rPr>
                <w:noProof/>
                <w:webHidden/>
              </w:rPr>
            </w:rPrChange>
          </w:rPr>
          <w:instrText xml:space="preserve"> PAGEREF _Toc493839437 \h </w:instrText>
        </w:r>
        <w:r w:rsidRPr="00F802FA">
          <w:rPr>
            <w:noProof/>
            <w:webHidden/>
            <w:sz w:val="20"/>
            <w:szCs w:val="20"/>
            <w:rPrChange w:id="900" w:author="Luffi" w:date="2017-09-22T10:28:00Z">
              <w:rPr>
                <w:noProof/>
                <w:webHidden/>
              </w:rPr>
            </w:rPrChange>
          </w:rPr>
        </w:r>
      </w:ins>
      <w:r w:rsidRPr="00F802FA">
        <w:rPr>
          <w:noProof/>
          <w:webHidden/>
          <w:sz w:val="20"/>
          <w:szCs w:val="20"/>
          <w:rPrChange w:id="901" w:author="Luffi" w:date="2017-09-22T10:28:00Z">
            <w:rPr>
              <w:noProof/>
              <w:webHidden/>
            </w:rPr>
          </w:rPrChange>
        </w:rPr>
        <w:fldChar w:fldCharType="separate"/>
      </w:r>
      <w:ins w:id="902" w:author="Luffi" w:date="2017-09-22T10:28:00Z">
        <w:r w:rsidRPr="00F802FA">
          <w:rPr>
            <w:noProof/>
            <w:webHidden/>
            <w:sz w:val="20"/>
            <w:szCs w:val="20"/>
            <w:rPrChange w:id="903" w:author="Luffi" w:date="2017-09-22T10:28:00Z">
              <w:rPr>
                <w:noProof/>
                <w:webHidden/>
              </w:rPr>
            </w:rPrChange>
          </w:rPr>
          <w:t>10</w:t>
        </w:r>
        <w:r w:rsidRPr="00F802FA">
          <w:rPr>
            <w:noProof/>
            <w:webHidden/>
            <w:sz w:val="20"/>
            <w:szCs w:val="20"/>
            <w:rPrChange w:id="904" w:author="Luffi" w:date="2017-09-22T10:28:00Z">
              <w:rPr>
                <w:noProof/>
                <w:webHidden/>
              </w:rPr>
            </w:rPrChange>
          </w:rPr>
          <w:fldChar w:fldCharType="end"/>
        </w:r>
        <w:r w:rsidRPr="00F802FA">
          <w:rPr>
            <w:rStyle w:val="Hipervnculo"/>
            <w:noProof/>
            <w:sz w:val="20"/>
            <w:szCs w:val="20"/>
            <w:rPrChange w:id="905" w:author="Luffi" w:date="2017-09-22T10:28:00Z">
              <w:rPr>
                <w:rStyle w:val="Hipervnculo"/>
                <w:noProof/>
              </w:rPr>
            </w:rPrChange>
          </w:rPr>
          <w:fldChar w:fldCharType="end"/>
        </w:r>
      </w:ins>
    </w:p>
    <w:p w14:paraId="474E6E50" w14:textId="4616D9C8" w:rsidR="00F802FA" w:rsidRPr="00F802FA" w:rsidRDefault="00F802FA">
      <w:pPr>
        <w:pStyle w:val="TDC2"/>
        <w:rPr>
          <w:ins w:id="906" w:author="Luffi" w:date="2017-09-22T10:28:00Z"/>
          <w:rFonts w:eastAsiaTheme="minorEastAsia"/>
          <w:noProof/>
          <w:sz w:val="20"/>
          <w:szCs w:val="20"/>
          <w:lang w:eastAsia="es-BO"/>
          <w:rPrChange w:id="907" w:author="Luffi" w:date="2017-09-22T10:28:00Z">
            <w:rPr>
              <w:ins w:id="908" w:author="Luffi" w:date="2017-09-22T10:28:00Z"/>
              <w:rFonts w:eastAsiaTheme="minorEastAsia"/>
              <w:noProof/>
              <w:lang w:eastAsia="es-BO"/>
            </w:rPr>
          </w:rPrChange>
        </w:rPr>
      </w:pPr>
      <w:ins w:id="909" w:author="Luffi" w:date="2017-09-22T10:28:00Z">
        <w:r w:rsidRPr="00F802FA">
          <w:rPr>
            <w:rStyle w:val="Hipervnculo"/>
            <w:noProof/>
            <w:sz w:val="20"/>
            <w:szCs w:val="20"/>
            <w:rPrChange w:id="910" w:author="Luffi" w:date="2017-09-22T10:28:00Z">
              <w:rPr>
                <w:rStyle w:val="Hipervnculo"/>
                <w:noProof/>
              </w:rPr>
            </w:rPrChange>
          </w:rPr>
          <w:fldChar w:fldCharType="begin"/>
        </w:r>
        <w:r w:rsidRPr="00F802FA">
          <w:rPr>
            <w:rStyle w:val="Hipervnculo"/>
            <w:noProof/>
            <w:sz w:val="20"/>
            <w:szCs w:val="20"/>
            <w:rPrChange w:id="911" w:author="Luffi" w:date="2017-09-22T10:28:00Z">
              <w:rPr>
                <w:rStyle w:val="Hipervnculo"/>
                <w:noProof/>
              </w:rPr>
            </w:rPrChange>
          </w:rPr>
          <w:instrText xml:space="preserve"> </w:instrText>
        </w:r>
        <w:r w:rsidRPr="00F802FA">
          <w:rPr>
            <w:noProof/>
            <w:sz w:val="20"/>
            <w:szCs w:val="20"/>
            <w:rPrChange w:id="912" w:author="Luffi" w:date="2017-09-22T10:28:00Z">
              <w:rPr>
                <w:noProof/>
              </w:rPr>
            </w:rPrChange>
          </w:rPr>
          <w:instrText>HYPERLINK \l "_Toc493839438"</w:instrText>
        </w:r>
        <w:r w:rsidRPr="00F802FA">
          <w:rPr>
            <w:rStyle w:val="Hipervnculo"/>
            <w:noProof/>
            <w:sz w:val="20"/>
            <w:szCs w:val="20"/>
            <w:rPrChange w:id="913" w:author="Luffi" w:date="2017-09-22T10:28:00Z">
              <w:rPr>
                <w:rStyle w:val="Hipervnculo"/>
                <w:noProof/>
              </w:rPr>
            </w:rPrChange>
          </w:rPr>
          <w:instrText xml:space="preserve"> </w:instrText>
        </w:r>
        <w:r w:rsidRPr="00F802FA">
          <w:rPr>
            <w:rStyle w:val="Hipervnculo"/>
            <w:noProof/>
            <w:sz w:val="20"/>
            <w:szCs w:val="20"/>
            <w:rPrChange w:id="914" w:author="Luffi" w:date="2017-09-22T10:28:00Z">
              <w:rPr>
                <w:rStyle w:val="Hipervnculo"/>
                <w:noProof/>
              </w:rPr>
            </w:rPrChange>
          </w:rPr>
        </w:r>
        <w:r w:rsidRPr="00F802FA">
          <w:rPr>
            <w:rStyle w:val="Hipervnculo"/>
            <w:noProof/>
            <w:sz w:val="20"/>
            <w:szCs w:val="20"/>
            <w:rPrChange w:id="915" w:author="Luffi" w:date="2017-09-22T10:28:00Z">
              <w:rPr>
                <w:rStyle w:val="Hipervnculo"/>
                <w:noProof/>
              </w:rPr>
            </w:rPrChange>
          </w:rPr>
          <w:fldChar w:fldCharType="separate"/>
        </w:r>
        <w:r w:rsidRPr="00F802FA">
          <w:rPr>
            <w:rStyle w:val="Hipervnculo"/>
            <w:noProof/>
            <w:sz w:val="20"/>
            <w:szCs w:val="20"/>
            <w:rPrChange w:id="916" w:author="Luffi" w:date="2017-09-22T10:28:00Z">
              <w:rPr>
                <w:rStyle w:val="Hipervnculo"/>
                <w:noProof/>
              </w:rPr>
            </w:rPrChange>
          </w:rPr>
          <w:t>ENCUESTA DIRIGIDA A PACIENTES DEL CENTRO MEDICO DE ESPECIALIDADES ESCULAPIO S.R.L.</w:t>
        </w:r>
        <w:r w:rsidRPr="00F802FA">
          <w:rPr>
            <w:noProof/>
            <w:webHidden/>
            <w:sz w:val="20"/>
            <w:szCs w:val="20"/>
            <w:rPrChange w:id="917" w:author="Luffi" w:date="2017-09-22T10:28:00Z">
              <w:rPr>
                <w:noProof/>
                <w:webHidden/>
              </w:rPr>
            </w:rPrChange>
          </w:rPr>
          <w:tab/>
        </w:r>
        <w:r w:rsidRPr="00F802FA">
          <w:rPr>
            <w:noProof/>
            <w:webHidden/>
            <w:sz w:val="20"/>
            <w:szCs w:val="20"/>
            <w:rPrChange w:id="918" w:author="Luffi" w:date="2017-09-22T10:28:00Z">
              <w:rPr>
                <w:noProof/>
                <w:webHidden/>
              </w:rPr>
            </w:rPrChange>
          </w:rPr>
          <w:fldChar w:fldCharType="begin"/>
        </w:r>
        <w:r w:rsidRPr="00F802FA">
          <w:rPr>
            <w:noProof/>
            <w:webHidden/>
            <w:sz w:val="20"/>
            <w:szCs w:val="20"/>
            <w:rPrChange w:id="919" w:author="Luffi" w:date="2017-09-22T10:28:00Z">
              <w:rPr>
                <w:noProof/>
                <w:webHidden/>
              </w:rPr>
            </w:rPrChange>
          </w:rPr>
          <w:instrText xml:space="preserve"> PAGEREF _Toc493839438 \h </w:instrText>
        </w:r>
        <w:r w:rsidRPr="00F802FA">
          <w:rPr>
            <w:noProof/>
            <w:webHidden/>
            <w:sz w:val="20"/>
            <w:szCs w:val="20"/>
            <w:rPrChange w:id="920" w:author="Luffi" w:date="2017-09-22T10:28:00Z">
              <w:rPr>
                <w:noProof/>
                <w:webHidden/>
              </w:rPr>
            </w:rPrChange>
          </w:rPr>
        </w:r>
      </w:ins>
      <w:r w:rsidRPr="00F802FA">
        <w:rPr>
          <w:noProof/>
          <w:webHidden/>
          <w:sz w:val="20"/>
          <w:szCs w:val="20"/>
          <w:rPrChange w:id="921" w:author="Luffi" w:date="2017-09-22T10:28:00Z">
            <w:rPr>
              <w:noProof/>
              <w:webHidden/>
            </w:rPr>
          </w:rPrChange>
        </w:rPr>
        <w:fldChar w:fldCharType="separate"/>
      </w:r>
      <w:ins w:id="922" w:author="Luffi" w:date="2017-09-22T10:28:00Z">
        <w:r w:rsidRPr="00F802FA">
          <w:rPr>
            <w:noProof/>
            <w:webHidden/>
            <w:sz w:val="20"/>
            <w:szCs w:val="20"/>
            <w:rPrChange w:id="923" w:author="Luffi" w:date="2017-09-22T10:28:00Z">
              <w:rPr>
                <w:noProof/>
                <w:webHidden/>
              </w:rPr>
            </w:rPrChange>
          </w:rPr>
          <w:t>10</w:t>
        </w:r>
        <w:r w:rsidRPr="00F802FA">
          <w:rPr>
            <w:noProof/>
            <w:webHidden/>
            <w:sz w:val="20"/>
            <w:szCs w:val="20"/>
            <w:rPrChange w:id="924" w:author="Luffi" w:date="2017-09-22T10:28:00Z">
              <w:rPr>
                <w:noProof/>
                <w:webHidden/>
              </w:rPr>
            </w:rPrChange>
          </w:rPr>
          <w:fldChar w:fldCharType="end"/>
        </w:r>
        <w:r w:rsidRPr="00F802FA">
          <w:rPr>
            <w:rStyle w:val="Hipervnculo"/>
            <w:noProof/>
            <w:sz w:val="20"/>
            <w:szCs w:val="20"/>
            <w:rPrChange w:id="925" w:author="Luffi" w:date="2017-09-22T10:28:00Z">
              <w:rPr>
                <w:rStyle w:val="Hipervnculo"/>
                <w:noProof/>
              </w:rPr>
            </w:rPrChange>
          </w:rPr>
          <w:fldChar w:fldCharType="end"/>
        </w:r>
      </w:ins>
    </w:p>
    <w:p w14:paraId="26EABC6B" w14:textId="6BC9337D" w:rsidR="00F802FA" w:rsidRPr="00F802FA" w:rsidRDefault="00F802FA">
      <w:pPr>
        <w:pStyle w:val="TDC1"/>
        <w:rPr>
          <w:ins w:id="926" w:author="Luffi" w:date="2017-09-22T10:28:00Z"/>
          <w:rFonts w:eastAsiaTheme="minorEastAsia"/>
          <w:noProof/>
          <w:sz w:val="20"/>
          <w:szCs w:val="20"/>
          <w:lang w:eastAsia="es-BO"/>
          <w:rPrChange w:id="927" w:author="Luffi" w:date="2017-09-22T10:28:00Z">
            <w:rPr>
              <w:ins w:id="928" w:author="Luffi" w:date="2017-09-22T10:28:00Z"/>
              <w:rFonts w:eastAsiaTheme="minorEastAsia"/>
              <w:noProof/>
              <w:lang w:eastAsia="es-BO"/>
            </w:rPr>
          </w:rPrChange>
        </w:rPr>
      </w:pPr>
      <w:ins w:id="929" w:author="Luffi" w:date="2017-09-22T10:28:00Z">
        <w:r w:rsidRPr="00F802FA">
          <w:rPr>
            <w:rStyle w:val="Hipervnculo"/>
            <w:noProof/>
            <w:sz w:val="20"/>
            <w:szCs w:val="20"/>
            <w:rPrChange w:id="930" w:author="Luffi" w:date="2017-09-22T10:28:00Z">
              <w:rPr>
                <w:rStyle w:val="Hipervnculo"/>
                <w:noProof/>
              </w:rPr>
            </w:rPrChange>
          </w:rPr>
          <w:fldChar w:fldCharType="begin"/>
        </w:r>
        <w:r w:rsidRPr="00F802FA">
          <w:rPr>
            <w:rStyle w:val="Hipervnculo"/>
            <w:noProof/>
            <w:sz w:val="20"/>
            <w:szCs w:val="20"/>
            <w:rPrChange w:id="931" w:author="Luffi" w:date="2017-09-22T10:28:00Z">
              <w:rPr>
                <w:rStyle w:val="Hipervnculo"/>
                <w:noProof/>
              </w:rPr>
            </w:rPrChange>
          </w:rPr>
          <w:instrText xml:space="preserve"> </w:instrText>
        </w:r>
        <w:r w:rsidRPr="00F802FA">
          <w:rPr>
            <w:noProof/>
            <w:sz w:val="20"/>
            <w:szCs w:val="20"/>
            <w:rPrChange w:id="932" w:author="Luffi" w:date="2017-09-22T10:28:00Z">
              <w:rPr>
                <w:noProof/>
              </w:rPr>
            </w:rPrChange>
          </w:rPr>
          <w:instrText>HYPERLINK \l "_Toc493839439"</w:instrText>
        </w:r>
        <w:r w:rsidRPr="00F802FA">
          <w:rPr>
            <w:rStyle w:val="Hipervnculo"/>
            <w:noProof/>
            <w:sz w:val="20"/>
            <w:szCs w:val="20"/>
            <w:rPrChange w:id="933" w:author="Luffi" w:date="2017-09-22T10:28:00Z">
              <w:rPr>
                <w:rStyle w:val="Hipervnculo"/>
                <w:noProof/>
              </w:rPr>
            </w:rPrChange>
          </w:rPr>
          <w:instrText xml:space="preserve"> </w:instrText>
        </w:r>
        <w:r w:rsidRPr="00F802FA">
          <w:rPr>
            <w:rStyle w:val="Hipervnculo"/>
            <w:noProof/>
            <w:sz w:val="20"/>
            <w:szCs w:val="20"/>
            <w:rPrChange w:id="934" w:author="Luffi" w:date="2017-09-22T10:28:00Z">
              <w:rPr>
                <w:rStyle w:val="Hipervnculo"/>
                <w:noProof/>
              </w:rPr>
            </w:rPrChange>
          </w:rPr>
        </w:r>
        <w:r w:rsidRPr="00F802FA">
          <w:rPr>
            <w:rStyle w:val="Hipervnculo"/>
            <w:noProof/>
            <w:sz w:val="20"/>
            <w:szCs w:val="20"/>
            <w:rPrChange w:id="935" w:author="Luffi" w:date="2017-09-22T10:28:00Z">
              <w:rPr>
                <w:rStyle w:val="Hipervnculo"/>
                <w:noProof/>
              </w:rPr>
            </w:rPrChange>
          </w:rPr>
          <w:fldChar w:fldCharType="separate"/>
        </w:r>
        <w:r w:rsidRPr="00F802FA">
          <w:rPr>
            <w:rStyle w:val="Hipervnculo"/>
            <w:noProof/>
            <w:sz w:val="20"/>
            <w:szCs w:val="20"/>
            <w:rPrChange w:id="936" w:author="Luffi" w:date="2017-09-22T10:28:00Z">
              <w:rPr>
                <w:rStyle w:val="Hipervnculo"/>
                <w:noProof/>
              </w:rPr>
            </w:rPrChange>
          </w:rPr>
          <w:t>ANEXO 7</w:t>
        </w:r>
        <w:r w:rsidRPr="00F802FA">
          <w:rPr>
            <w:noProof/>
            <w:webHidden/>
            <w:sz w:val="20"/>
            <w:szCs w:val="20"/>
            <w:rPrChange w:id="937" w:author="Luffi" w:date="2017-09-22T10:28:00Z">
              <w:rPr>
                <w:noProof/>
                <w:webHidden/>
              </w:rPr>
            </w:rPrChange>
          </w:rPr>
          <w:tab/>
        </w:r>
        <w:r w:rsidRPr="00F802FA">
          <w:rPr>
            <w:noProof/>
            <w:webHidden/>
            <w:sz w:val="20"/>
            <w:szCs w:val="20"/>
            <w:rPrChange w:id="938" w:author="Luffi" w:date="2017-09-22T10:28:00Z">
              <w:rPr>
                <w:noProof/>
                <w:webHidden/>
              </w:rPr>
            </w:rPrChange>
          </w:rPr>
          <w:fldChar w:fldCharType="begin"/>
        </w:r>
        <w:r w:rsidRPr="00F802FA">
          <w:rPr>
            <w:noProof/>
            <w:webHidden/>
            <w:sz w:val="20"/>
            <w:szCs w:val="20"/>
            <w:rPrChange w:id="939" w:author="Luffi" w:date="2017-09-22T10:28:00Z">
              <w:rPr>
                <w:noProof/>
                <w:webHidden/>
              </w:rPr>
            </w:rPrChange>
          </w:rPr>
          <w:instrText xml:space="preserve"> PAGEREF _Toc493839439 \h </w:instrText>
        </w:r>
        <w:r w:rsidRPr="00F802FA">
          <w:rPr>
            <w:noProof/>
            <w:webHidden/>
            <w:sz w:val="20"/>
            <w:szCs w:val="20"/>
            <w:rPrChange w:id="940" w:author="Luffi" w:date="2017-09-22T10:28:00Z">
              <w:rPr>
                <w:noProof/>
                <w:webHidden/>
              </w:rPr>
            </w:rPrChange>
          </w:rPr>
        </w:r>
      </w:ins>
      <w:r w:rsidRPr="00F802FA">
        <w:rPr>
          <w:noProof/>
          <w:webHidden/>
          <w:sz w:val="20"/>
          <w:szCs w:val="20"/>
          <w:rPrChange w:id="941" w:author="Luffi" w:date="2017-09-22T10:28:00Z">
            <w:rPr>
              <w:noProof/>
              <w:webHidden/>
            </w:rPr>
          </w:rPrChange>
        </w:rPr>
        <w:fldChar w:fldCharType="separate"/>
      </w:r>
      <w:ins w:id="942" w:author="Luffi" w:date="2017-09-22T10:28:00Z">
        <w:r w:rsidRPr="00F802FA">
          <w:rPr>
            <w:noProof/>
            <w:webHidden/>
            <w:sz w:val="20"/>
            <w:szCs w:val="20"/>
            <w:rPrChange w:id="943" w:author="Luffi" w:date="2017-09-22T10:28:00Z">
              <w:rPr>
                <w:noProof/>
                <w:webHidden/>
              </w:rPr>
            </w:rPrChange>
          </w:rPr>
          <w:t>12</w:t>
        </w:r>
        <w:r w:rsidRPr="00F802FA">
          <w:rPr>
            <w:noProof/>
            <w:webHidden/>
            <w:sz w:val="20"/>
            <w:szCs w:val="20"/>
            <w:rPrChange w:id="944" w:author="Luffi" w:date="2017-09-22T10:28:00Z">
              <w:rPr>
                <w:noProof/>
                <w:webHidden/>
              </w:rPr>
            </w:rPrChange>
          </w:rPr>
          <w:fldChar w:fldCharType="end"/>
        </w:r>
        <w:r w:rsidRPr="00F802FA">
          <w:rPr>
            <w:rStyle w:val="Hipervnculo"/>
            <w:noProof/>
            <w:sz w:val="20"/>
            <w:szCs w:val="20"/>
            <w:rPrChange w:id="945" w:author="Luffi" w:date="2017-09-22T10:28:00Z">
              <w:rPr>
                <w:rStyle w:val="Hipervnculo"/>
                <w:noProof/>
              </w:rPr>
            </w:rPrChange>
          </w:rPr>
          <w:fldChar w:fldCharType="end"/>
        </w:r>
      </w:ins>
    </w:p>
    <w:p w14:paraId="164B280B" w14:textId="1E5A54C8" w:rsidR="00F802FA" w:rsidRPr="00F802FA" w:rsidRDefault="00F802FA">
      <w:pPr>
        <w:pStyle w:val="TDC2"/>
        <w:rPr>
          <w:ins w:id="946" w:author="Luffi" w:date="2017-09-22T10:28:00Z"/>
          <w:rFonts w:eastAsiaTheme="minorEastAsia"/>
          <w:noProof/>
          <w:sz w:val="20"/>
          <w:szCs w:val="20"/>
          <w:lang w:eastAsia="es-BO"/>
          <w:rPrChange w:id="947" w:author="Luffi" w:date="2017-09-22T10:28:00Z">
            <w:rPr>
              <w:ins w:id="948" w:author="Luffi" w:date="2017-09-22T10:28:00Z"/>
              <w:rFonts w:eastAsiaTheme="minorEastAsia"/>
              <w:noProof/>
              <w:lang w:eastAsia="es-BO"/>
            </w:rPr>
          </w:rPrChange>
        </w:rPr>
      </w:pPr>
      <w:ins w:id="949" w:author="Luffi" w:date="2017-09-22T10:28:00Z">
        <w:r w:rsidRPr="00F802FA">
          <w:rPr>
            <w:rStyle w:val="Hipervnculo"/>
            <w:noProof/>
            <w:sz w:val="20"/>
            <w:szCs w:val="20"/>
            <w:rPrChange w:id="950" w:author="Luffi" w:date="2017-09-22T10:28:00Z">
              <w:rPr>
                <w:rStyle w:val="Hipervnculo"/>
                <w:noProof/>
              </w:rPr>
            </w:rPrChange>
          </w:rPr>
          <w:fldChar w:fldCharType="begin"/>
        </w:r>
        <w:r w:rsidRPr="00F802FA">
          <w:rPr>
            <w:rStyle w:val="Hipervnculo"/>
            <w:noProof/>
            <w:sz w:val="20"/>
            <w:szCs w:val="20"/>
            <w:rPrChange w:id="951" w:author="Luffi" w:date="2017-09-22T10:28:00Z">
              <w:rPr>
                <w:rStyle w:val="Hipervnculo"/>
                <w:noProof/>
              </w:rPr>
            </w:rPrChange>
          </w:rPr>
          <w:instrText xml:space="preserve"> </w:instrText>
        </w:r>
        <w:r w:rsidRPr="00F802FA">
          <w:rPr>
            <w:noProof/>
            <w:sz w:val="20"/>
            <w:szCs w:val="20"/>
            <w:rPrChange w:id="952" w:author="Luffi" w:date="2017-09-22T10:28:00Z">
              <w:rPr>
                <w:noProof/>
              </w:rPr>
            </w:rPrChange>
          </w:rPr>
          <w:instrText>HYPERLINK \l "_Toc493839440"</w:instrText>
        </w:r>
        <w:r w:rsidRPr="00F802FA">
          <w:rPr>
            <w:rStyle w:val="Hipervnculo"/>
            <w:noProof/>
            <w:sz w:val="20"/>
            <w:szCs w:val="20"/>
            <w:rPrChange w:id="953" w:author="Luffi" w:date="2017-09-22T10:28:00Z">
              <w:rPr>
                <w:rStyle w:val="Hipervnculo"/>
                <w:noProof/>
              </w:rPr>
            </w:rPrChange>
          </w:rPr>
          <w:instrText xml:space="preserve"> </w:instrText>
        </w:r>
        <w:r w:rsidRPr="00F802FA">
          <w:rPr>
            <w:rStyle w:val="Hipervnculo"/>
            <w:noProof/>
            <w:sz w:val="20"/>
            <w:szCs w:val="20"/>
            <w:rPrChange w:id="954" w:author="Luffi" w:date="2017-09-22T10:28:00Z">
              <w:rPr>
                <w:rStyle w:val="Hipervnculo"/>
                <w:noProof/>
              </w:rPr>
            </w:rPrChange>
          </w:rPr>
        </w:r>
        <w:r w:rsidRPr="00F802FA">
          <w:rPr>
            <w:rStyle w:val="Hipervnculo"/>
            <w:noProof/>
            <w:sz w:val="20"/>
            <w:szCs w:val="20"/>
            <w:rPrChange w:id="955" w:author="Luffi" w:date="2017-09-22T10:28:00Z">
              <w:rPr>
                <w:rStyle w:val="Hipervnculo"/>
                <w:noProof/>
              </w:rPr>
            </w:rPrChange>
          </w:rPr>
          <w:fldChar w:fldCharType="separate"/>
        </w:r>
        <w:r w:rsidRPr="00F802FA">
          <w:rPr>
            <w:rStyle w:val="Hipervnculo"/>
            <w:noProof/>
            <w:sz w:val="20"/>
            <w:szCs w:val="20"/>
            <w:rPrChange w:id="956" w:author="Luffi" w:date="2017-09-22T10:28:00Z">
              <w:rPr>
                <w:rStyle w:val="Hipervnculo"/>
                <w:noProof/>
              </w:rPr>
            </w:rPrChange>
          </w:rPr>
          <w:t>RESULTADOS DE APLICACIÓN DE LA ENCUESTA</w:t>
        </w:r>
        <w:r w:rsidRPr="00F802FA">
          <w:rPr>
            <w:noProof/>
            <w:webHidden/>
            <w:sz w:val="20"/>
            <w:szCs w:val="20"/>
            <w:rPrChange w:id="957" w:author="Luffi" w:date="2017-09-22T10:28:00Z">
              <w:rPr>
                <w:noProof/>
                <w:webHidden/>
              </w:rPr>
            </w:rPrChange>
          </w:rPr>
          <w:tab/>
        </w:r>
        <w:r w:rsidRPr="00F802FA">
          <w:rPr>
            <w:noProof/>
            <w:webHidden/>
            <w:sz w:val="20"/>
            <w:szCs w:val="20"/>
            <w:rPrChange w:id="958" w:author="Luffi" w:date="2017-09-22T10:28:00Z">
              <w:rPr>
                <w:noProof/>
                <w:webHidden/>
              </w:rPr>
            </w:rPrChange>
          </w:rPr>
          <w:fldChar w:fldCharType="begin"/>
        </w:r>
        <w:r w:rsidRPr="00F802FA">
          <w:rPr>
            <w:noProof/>
            <w:webHidden/>
            <w:sz w:val="20"/>
            <w:szCs w:val="20"/>
            <w:rPrChange w:id="959" w:author="Luffi" w:date="2017-09-22T10:28:00Z">
              <w:rPr>
                <w:noProof/>
                <w:webHidden/>
              </w:rPr>
            </w:rPrChange>
          </w:rPr>
          <w:instrText xml:space="preserve"> PAGEREF _Toc493839440 \h </w:instrText>
        </w:r>
        <w:r w:rsidRPr="00F802FA">
          <w:rPr>
            <w:noProof/>
            <w:webHidden/>
            <w:sz w:val="20"/>
            <w:szCs w:val="20"/>
            <w:rPrChange w:id="960" w:author="Luffi" w:date="2017-09-22T10:28:00Z">
              <w:rPr>
                <w:noProof/>
                <w:webHidden/>
              </w:rPr>
            </w:rPrChange>
          </w:rPr>
        </w:r>
      </w:ins>
      <w:r w:rsidRPr="00F802FA">
        <w:rPr>
          <w:noProof/>
          <w:webHidden/>
          <w:sz w:val="20"/>
          <w:szCs w:val="20"/>
          <w:rPrChange w:id="961" w:author="Luffi" w:date="2017-09-22T10:28:00Z">
            <w:rPr>
              <w:noProof/>
              <w:webHidden/>
            </w:rPr>
          </w:rPrChange>
        </w:rPr>
        <w:fldChar w:fldCharType="separate"/>
      </w:r>
      <w:ins w:id="962" w:author="Luffi" w:date="2017-09-22T10:28:00Z">
        <w:r w:rsidRPr="00F802FA">
          <w:rPr>
            <w:noProof/>
            <w:webHidden/>
            <w:sz w:val="20"/>
            <w:szCs w:val="20"/>
            <w:rPrChange w:id="963" w:author="Luffi" w:date="2017-09-22T10:28:00Z">
              <w:rPr>
                <w:noProof/>
                <w:webHidden/>
              </w:rPr>
            </w:rPrChange>
          </w:rPr>
          <w:t>12</w:t>
        </w:r>
        <w:r w:rsidRPr="00F802FA">
          <w:rPr>
            <w:noProof/>
            <w:webHidden/>
            <w:sz w:val="20"/>
            <w:szCs w:val="20"/>
            <w:rPrChange w:id="964" w:author="Luffi" w:date="2017-09-22T10:28:00Z">
              <w:rPr>
                <w:noProof/>
                <w:webHidden/>
              </w:rPr>
            </w:rPrChange>
          </w:rPr>
          <w:fldChar w:fldCharType="end"/>
        </w:r>
        <w:r w:rsidRPr="00F802FA">
          <w:rPr>
            <w:rStyle w:val="Hipervnculo"/>
            <w:noProof/>
            <w:sz w:val="20"/>
            <w:szCs w:val="20"/>
            <w:rPrChange w:id="965" w:author="Luffi" w:date="2017-09-22T10:28:00Z">
              <w:rPr>
                <w:rStyle w:val="Hipervnculo"/>
                <w:noProof/>
              </w:rPr>
            </w:rPrChange>
          </w:rPr>
          <w:fldChar w:fldCharType="end"/>
        </w:r>
      </w:ins>
    </w:p>
    <w:p w14:paraId="5C4BF94C" w14:textId="3F7F661B" w:rsidR="00F802FA" w:rsidRPr="00F802FA" w:rsidRDefault="00F802FA">
      <w:pPr>
        <w:pStyle w:val="TDC1"/>
        <w:rPr>
          <w:ins w:id="966" w:author="Luffi" w:date="2017-09-22T10:28:00Z"/>
          <w:rFonts w:eastAsiaTheme="minorEastAsia"/>
          <w:noProof/>
          <w:sz w:val="20"/>
          <w:szCs w:val="20"/>
          <w:lang w:eastAsia="es-BO"/>
          <w:rPrChange w:id="967" w:author="Luffi" w:date="2017-09-22T10:28:00Z">
            <w:rPr>
              <w:ins w:id="968" w:author="Luffi" w:date="2017-09-22T10:28:00Z"/>
              <w:rFonts w:eastAsiaTheme="minorEastAsia"/>
              <w:noProof/>
              <w:lang w:eastAsia="es-BO"/>
            </w:rPr>
          </w:rPrChange>
        </w:rPr>
      </w:pPr>
      <w:ins w:id="969" w:author="Luffi" w:date="2017-09-22T10:28:00Z">
        <w:r w:rsidRPr="00F802FA">
          <w:rPr>
            <w:rStyle w:val="Hipervnculo"/>
            <w:noProof/>
            <w:sz w:val="20"/>
            <w:szCs w:val="20"/>
            <w:rPrChange w:id="970" w:author="Luffi" w:date="2017-09-22T10:28:00Z">
              <w:rPr>
                <w:rStyle w:val="Hipervnculo"/>
                <w:noProof/>
              </w:rPr>
            </w:rPrChange>
          </w:rPr>
          <w:fldChar w:fldCharType="begin"/>
        </w:r>
        <w:r w:rsidRPr="00F802FA">
          <w:rPr>
            <w:rStyle w:val="Hipervnculo"/>
            <w:noProof/>
            <w:sz w:val="20"/>
            <w:szCs w:val="20"/>
            <w:rPrChange w:id="971" w:author="Luffi" w:date="2017-09-22T10:28:00Z">
              <w:rPr>
                <w:rStyle w:val="Hipervnculo"/>
                <w:noProof/>
              </w:rPr>
            </w:rPrChange>
          </w:rPr>
          <w:instrText xml:space="preserve"> </w:instrText>
        </w:r>
        <w:r w:rsidRPr="00F802FA">
          <w:rPr>
            <w:noProof/>
            <w:sz w:val="20"/>
            <w:szCs w:val="20"/>
            <w:rPrChange w:id="972" w:author="Luffi" w:date="2017-09-22T10:28:00Z">
              <w:rPr>
                <w:noProof/>
              </w:rPr>
            </w:rPrChange>
          </w:rPr>
          <w:instrText>HYPERLINK \l "_Toc493839441"</w:instrText>
        </w:r>
        <w:r w:rsidRPr="00F802FA">
          <w:rPr>
            <w:rStyle w:val="Hipervnculo"/>
            <w:noProof/>
            <w:sz w:val="20"/>
            <w:szCs w:val="20"/>
            <w:rPrChange w:id="973" w:author="Luffi" w:date="2017-09-22T10:28:00Z">
              <w:rPr>
                <w:rStyle w:val="Hipervnculo"/>
                <w:noProof/>
              </w:rPr>
            </w:rPrChange>
          </w:rPr>
          <w:instrText xml:space="preserve"> </w:instrText>
        </w:r>
        <w:r w:rsidRPr="00F802FA">
          <w:rPr>
            <w:rStyle w:val="Hipervnculo"/>
            <w:noProof/>
            <w:sz w:val="20"/>
            <w:szCs w:val="20"/>
            <w:rPrChange w:id="974" w:author="Luffi" w:date="2017-09-22T10:28:00Z">
              <w:rPr>
                <w:rStyle w:val="Hipervnculo"/>
                <w:noProof/>
              </w:rPr>
            </w:rPrChange>
          </w:rPr>
        </w:r>
        <w:r w:rsidRPr="00F802FA">
          <w:rPr>
            <w:rStyle w:val="Hipervnculo"/>
            <w:noProof/>
            <w:sz w:val="20"/>
            <w:szCs w:val="20"/>
            <w:rPrChange w:id="975" w:author="Luffi" w:date="2017-09-22T10:28:00Z">
              <w:rPr>
                <w:rStyle w:val="Hipervnculo"/>
                <w:noProof/>
              </w:rPr>
            </w:rPrChange>
          </w:rPr>
          <w:fldChar w:fldCharType="separate"/>
        </w:r>
        <w:r w:rsidRPr="00F802FA">
          <w:rPr>
            <w:rStyle w:val="Hipervnculo"/>
            <w:noProof/>
            <w:sz w:val="20"/>
            <w:szCs w:val="20"/>
            <w:rPrChange w:id="976" w:author="Luffi" w:date="2017-09-22T10:28:00Z">
              <w:rPr>
                <w:rStyle w:val="Hipervnculo"/>
                <w:noProof/>
              </w:rPr>
            </w:rPrChange>
          </w:rPr>
          <w:t>ANEXO 8</w:t>
        </w:r>
        <w:r w:rsidRPr="00F802FA">
          <w:rPr>
            <w:noProof/>
            <w:webHidden/>
            <w:sz w:val="20"/>
            <w:szCs w:val="20"/>
            <w:rPrChange w:id="977" w:author="Luffi" w:date="2017-09-22T10:28:00Z">
              <w:rPr>
                <w:noProof/>
                <w:webHidden/>
              </w:rPr>
            </w:rPrChange>
          </w:rPr>
          <w:tab/>
        </w:r>
        <w:r w:rsidRPr="00F802FA">
          <w:rPr>
            <w:noProof/>
            <w:webHidden/>
            <w:sz w:val="20"/>
            <w:szCs w:val="20"/>
            <w:rPrChange w:id="978" w:author="Luffi" w:date="2017-09-22T10:28:00Z">
              <w:rPr>
                <w:noProof/>
                <w:webHidden/>
              </w:rPr>
            </w:rPrChange>
          </w:rPr>
          <w:fldChar w:fldCharType="begin"/>
        </w:r>
        <w:r w:rsidRPr="00F802FA">
          <w:rPr>
            <w:noProof/>
            <w:webHidden/>
            <w:sz w:val="20"/>
            <w:szCs w:val="20"/>
            <w:rPrChange w:id="979" w:author="Luffi" w:date="2017-09-22T10:28:00Z">
              <w:rPr>
                <w:noProof/>
                <w:webHidden/>
              </w:rPr>
            </w:rPrChange>
          </w:rPr>
          <w:instrText xml:space="preserve"> PAGEREF _Toc493839441 \h </w:instrText>
        </w:r>
        <w:r w:rsidRPr="00F802FA">
          <w:rPr>
            <w:noProof/>
            <w:webHidden/>
            <w:sz w:val="20"/>
            <w:szCs w:val="20"/>
            <w:rPrChange w:id="980" w:author="Luffi" w:date="2017-09-22T10:28:00Z">
              <w:rPr>
                <w:noProof/>
                <w:webHidden/>
              </w:rPr>
            </w:rPrChange>
          </w:rPr>
        </w:r>
      </w:ins>
      <w:r w:rsidRPr="00F802FA">
        <w:rPr>
          <w:noProof/>
          <w:webHidden/>
          <w:sz w:val="20"/>
          <w:szCs w:val="20"/>
          <w:rPrChange w:id="981" w:author="Luffi" w:date="2017-09-22T10:28:00Z">
            <w:rPr>
              <w:noProof/>
              <w:webHidden/>
            </w:rPr>
          </w:rPrChange>
        </w:rPr>
        <w:fldChar w:fldCharType="separate"/>
      </w:r>
      <w:ins w:id="982" w:author="Luffi" w:date="2017-09-22T10:28:00Z">
        <w:r w:rsidRPr="00F802FA">
          <w:rPr>
            <w:noProof/>
            <w:webHidden/>
            <w:sz w:val="20"/>
            <w:szCs w:val="20"/>
            <w:rPrChange w:id="983" w:author="Luffi" w:date="2017-09-22T10:28:00Z">
              <w:rPr>
                <w:noProof/>
                <w:webHidden/>
              </w:rPr>
            </w:rPrChange>
          </w:rPr>
          <w:t>16</w:t>
        </w:r>
        <w:r w:rsidRPr="00F802FA">
          <w:rPr>
            <w:noProof/>
            <w:webHidden/>
            <w:sz w:val="20"/>
            <w:szCs w:val="20"/>
            <w:rPrChange w:id="984" w:author="Luffi" w:date="2017-09-22T10:28:00Z">
              <w:rPr>
                <w:noProof/>
                <w:webHidden/>
              </w:rPr>
            </w:rPrChange>
          </w:rPr>
          <w:fldChar w:fldCharType="end"/>
        </w:r>
        <w:r w:rsidRPr="00F802FA">
          <w:rPr>
            <w:rStyle w:val="Hipervnculo"/>
            <w:noProof/>
            <w:sz w:val="20"/>
            <w:szCs w:val="20"/>
            <w:rPrChange w:id="985" w:author="Luffi" w:date="2017-09-22T10:28:00Z">
              <w:rPr>
                <w:rStyle w:val="Hipervnculo"/>
                <w:noProof/>
              </w:rPr>
            </w:rPrChange>
          </w:rPr>
          <w:fldChar w:fldCharType="end"/>
        </w:r>
      </w:ins>
    </w:p>
    <w:p w14:paraId="69A7C780" w14:textId="0E5907B5" w:rsidR="00F802FA" w:rsidRPr="00F802FA" w:rsidRDefault="00F802FA">
      <w:pPr>
        <w:pStyle w:val="TDC2"/>
        <w:rPr>
          <w:ins w:id="986" w:author="Luffi" w:date="2017-09-22T10:28:00Z"/>
          <w:rFonts w:eastAsiaTheme="minorEastAsia"/>
          <w:noProof/>
          <w:sz w:val="20"/>
          <w:szCs w:val="20"/>
          <w:lang w:eastAsia="es-BO"/>
          <w:rPrChange w:id="987" w:author="Luffi" w:date="2017-09-22T10:28:00Z">
            <w:rPr>
              <w:ins w:id="988" w:author="Luffi" w:date="2017-09-22T10:28:00Z"/>
              <w:rFonts w:eastAsiaTheme="minorEastAsia"/>
              <w:noProof/>
              <w:lang w:eastAsia="es-BO"/>
            </w:rPr>
          </w:rPrChange>
        </w:rPr>
      </w:pPr>
      <w:ins w:id="989" w:author="Luffi" w:date="2017-09-22T10:28:00Z">
        <w:r w:rsidRPr="00F802FA">
          <w:rPr>
            <w:rStyle w:val="Hipervnculo"/>
            <w:noProof/>
            <w:sz w:val="20"/>
            <w:szCs w:val="20"/>
            <w:rPrChange w:id="990" w:author="Luffi" w:date="2017-09-22T10:28:00Z">
              <w:rPr>
                <w:rStyle w:val="Hipervnculo"/>
                <w:noProof/>
              </w:rPr>
            </w:rPrChange>
          </w:rPr>
          <w:fldChar w:fldCharType="begin"/>
        </w:r>
        <w:r w:rsidRPr="00F802FA">
          <w:rPr>
            <w:rStyle w:val="Hipervnculo"/>
            <w:noProof/>
            <w:sz w:val="20"/>
            <w:szCs w:val="20"/>
            <w:rPrChange w:id="991" w:author="Luffi" w:date="2017-09-22T10:28:00Z">
              <w:rPr>
                <w:rStyle w:val="Hipervnculo"/>
                <w:noProof/>
              </w:rPr>
            </w:rPrChange>
          </w:rPr>
          <w:instrText xml:space="preserve"> </w:instrText>
        </w:r>
        <w:r w:rsidRPr="00F802FA">
          <w:rPr>
            <w:noProof/>
            <w:sz w:val="20"/>
            <w:szCs w:val="20"/>
            <w:rPrChange w:id="992" w:author="Luffi" w:date="2017-09-22T10:28:00Z">
              <w:rPr>
                <w:noProof/>
              </w:rPr>
            </w:rPrChange>
          </w:rPr>
          <w:instrText>HYPERLINK \l "_Toc493839442"</w:instrText>
        </w:r>
        <w:r w:rsidRPr="00F802FA">
          <w:rPr>
            <w:rStyle w:val="Hipervnculo"/>
            <w:noProof/>
            <w:sz w:val="20"/>
            <w:szCs w:val="20"/>
            <w:rPrChange w:id="993" w:author="Luffi" w:date="2017-09-22T10:28:00Z">
              <w:rPr>
                <w:rStyle w:val="Hipervnculo"/>
                <w:noProof/>
              </w:rPr>
            </w:rPrChange>
          </w:rPr>
          <w:instrText xml:space="preserve"> </w:instrText>
        </w:r>
        <w:r w:rsidRPr="00F802FA">
          <w:rPr>
            <w:rStyle w:val="Hipervnculo"/>
            <w:noProof/>
            <w:sz w:val="20"/>
            <w:szCs w:val="20"/>
            <w:rPrChange w:id="994" w:author="Luffi" w:date="2017-09-22T10:28:00Z">
              <w:rPr>
                <w:rStyle w:val="Hipervnculo"/>
                <w:noProof/>
              </w:rPr>
            </w:rPrChange>
          </w:rPr>
        </w:r>
        <w:r w:rsidRPr="00F802FA">
          <w:rPr>
            <w:rStyle w:val="Hipervnculo"/>
            <w:noProof/>
            <w:sz w:val="20"/>
            <w:szCs w:val="20"/>
            <w:rPrChange w:id="995" w:author="Luffi" w:date="2017-09-22T10:28:00Z">
              <w:rPr>
                <w:rStyle w:val="Hipervnculo"/>
                <w:noProof/>
              </w:rPr>
            </w:rPrChange>
          </w:rPr>
          <w:fldChar w:fldCharType="separate"/>
        </w:r>
        <w:r w:rsidRPr="00F802FA">
          <w:rPr>
            <w:rStyle w:val="Hipervnculo"/>
            <w:noProof/>
            <w:sz w:val="20"/>
            <w:szCs w:val="20"/>
            <w:rPrChange w:id="996" w:author="Luffi" w:date="2017-09-22T10:28:00Z">
              <w:rPr>
                <w:rStyle w:val="Hipervnculo"/>
                <w:noProof/>
              </w:rPr>
            </w:rPrChange>
          </w:rPr>
          <w:t>GUÍA DE OBSERVACIÓN</w:t>
        </w:r>
        <w:r w:rsidRPr="00F802FA">
          <w:rPr>
            <w:noProof/>
            <w:webHidden/>
            <w:sz w:val="20"/>
            <w:szCs w:val="20"/>
            <w:rPrChange w:id="997" w:author="Luffi" w:date="2017-09-22T10:28:00Z">
              <w:rPr>
                <w:noProof/>
                <w:webHidden/>
              </w:rPr>
            </w:rPrChange>
          </w:rPr>
          <w:tab/>
        </w:r>
        <w:r w:rsidRPr="00F802FA">
          <w:rPr>
            <w:noProof/>
            <w:webHidden/>
            <w:sz w:val="20"/>
            <w:szCs w:val="20"/>
            <w:rPrChange w:id="998" w:author="Luffi" w:date="2017-09-22T10:28:00Z">
              <w:rPr>
                <w:noProof/>
                <w:webHidden/>
              </w:rPr>
            </w:rPrChange>
          </w:rPr>
          <w:fldChar w:fldCharType="begin"/>
        </w:r>
        <w:r w:rsidRPr="00F802FA">
          <w:rPr>
            <w:noProof/>
            <w:webHidden/>
            <w:sz w:val="20"/>
            <w:szCs w:val="20"/>
            <w:rPrChange w:id="999" w:author="Luffi" w:date="2017-09-22T10:28:00Z">
              <w:rPr>
                <w:noProof/>
                <w:webHidden/>
              </w:rPr>
            </w:rPrChange>
          </w:rPr>
          <w:instrText xml:space="preserve"> PAGEREF _Toc493839442 \h </w:instrText>
        </w:r>
        <w:r w:rsidRPr="00F802FA">
          <w:rPr>
            <w:noProof/>
            <w:webHidden/>
            <w:sz w:val="20"/>
            <w:szCs w:val="20"/>
            <w:rPrChange w:id="1000" w:author="Luffi" w:date="2017-09-22T10:28:00Z">
              <w:rPr>
                <w:noProof/>
                <w:webHidden/>
              </w:rPr>
            </w:rPrChange>
          </w:rPr>
        </w:r>
      </w:ins>
      <w:r w:rsidRPr="00F802FA">
        <w:rPr>
          <w:noProof/>
          <w:webHidden/>
          <w:sz w:val="20"/>
          <w:szCs w:val="20"/>
          <w:rPrChange w:id="1001" w:author="Luffi" w:date="2017-09-22T10:28:00Z">
            <w:rPr>
              <w:noProof/>
              <w:webHidden/>
            </w:rPr>
          </w:rPrChange>
        </w:rPr>
        <w:fldChar w:fldCharType="separate"/>
      </w:r>
      <w:ins w:id="1002" w:author="Luffi" w:date="2017-09-22T10:28:00Z">
        <w:r w:rsidRPr="00F802FA">
          <w:rPr>
            <w:noProof/>
            <w:webHidden/>
            <w:sz w:val="20"/>
            <w:szCs w:val="20"/>
            <w:rPrChange w:id="1003" w:author="Luffi" w:date="2017-09-22T10:28:00Z">
              <w:rPr>
                <w:noProof/>
                <w:webHidden/>
              </w:rPr>
            </w:rPrChange>
          </w:rPr>
          <w:t>16</w:t>
        </w:r>
        <w:r w:rsidRPr="00F802FA">
          <w:rPr>
            <w:noProof/>
            <w:webHidden/>
            <w:sz w:val="20"/>
            <w:szCs w:val="20"/>
            <w:rPrChange w:id="1004" w:author="Luffi" w:date="2017-09-22T10:28:00Z">
              <w:rPr>
                <w:noProof/>
                <w:webHidden/>
              </w:rPr>
            </w:rPrChange>
          </w:rPr>
          <w:fldChar w:fldCharType="end"/>
        </w:r>
        <w:r w:rsidRPr="00F802FA">
          <w:rPr>
            <w:rStyle w:val="Hipervnculo"/>
            <w:noProof/>
            <w:sz w:val="20"/>
            <w:szCs w:val="20"/>
            <w:rPrChange w:id="1005" w:author="Luffi" w:date="2017-09-22T10:28:00Z">
              <w:rPr>
                <w:rStyle w:val="Hipervnculo"/>
                <w:noProof/>
              </w:rPr>
            </w:rPrChange>
          </w:rPr>
          <w:fldChar w:fldCharType="end"/>
        </w:r>
      </w:ins>
    </w:p>
    <w:p w14:paraId="649D731B" w14:textId="044C53C1" w:rsidR="00F802FA" w:rsidRPr="00F802FA" w:rsidRDefault="00F802FA">
      <w:pPr>
        <w:pStyle w:val="TDC1"/>
        <w:rPr>
          <w:ins w:id="1006" w:author="Luffi" w:date="2017-09-22T10:28:00Z"/>
          <w:rFonts w:eastAsiaTheme="minorEastAsia"/>
          <w:noProof/>
          <w:sz w:val="20"/>
          <w:szCs w:val="20"/>
          <w:lang w:eastAsia="es-BO"/>
          <w:rPrChange w:id="1007" w:author="Luffi" w:date="2017-09-22T10:28:00Z">
            <w:rPr>
              <w:ins w:id="1008" w:author="Luffi" w:date="2017-09-22T10:28:00Z"/>
              <w:rFonts w:eastAsiaTheme="minorEastAsia"/>
              <w:noProof/>
              <w:lang w:eastAsia="es-BO"/>
            </w:rPr>
          </w:rPrChange>
        </w:rPr>
      </w:pPr>
      <w:ins w:id="1009" w:author="Luffi" w:date="2017-09-22T10:28:00Z">
        <w:r w:rsidRPr="00F802FA">
          <w:rPr>
            <w:rStyle w:val="Hipervnculo"/>
            <w:noProof/>
            <w:sz w:val="20"/>
            <w:szCs w:val="20"/>
            <w:rPrChange w:id="1010" w:author="Luffi" w:date="2017-09-22T10:28:00Z">
              <w:rPr>
                <w:rStyle w:val="Hipervnculo"/>
                <w:noProof/>
              </w:rPr>
            </w:rPrChange>
          </w:rPr>
          <w:fldChar w:fldCharType="begin"/>
        </w:r>
        <w:r w:rsidRPr="00F802FA">
          <w:rPr>
            <w:rStyle w:val="Hipervnculo"/>
            <w:noProof/>
            <w:sz w:val="20"/>
            <w:szCs w:val="20"/>
            <w:rPrChange w:id="1011" w:author="Luffi" w:date="2017-09-22T10:28:00Z">
              <w:rPr>
                <w:rStyle w:val="Hipervnculo"/>
                <w:noProof/>
              </w:rPr>
            </w:rPrChange>
          </w:rPr>
          <w:instrText xml:space="preserve"> </w:instrText>
        </w:r>
        <w:r w:rsidRPr="00F802FA">
          <w:rPr>
            <w:noProof/>
            <w:sz w:val="20"/>
            <w:szCs w:val="20"/>
            <w:rPrChange w:id="1012" w:author="Luffi" w:date="2017-09-22T10:28:00Z">
              <w:rPr>
                <w:noProof/>
              </w:rPr>
            </w:rPrChange>
          </w:rPr>
          <w:instrText>HYPERLINK \l "_Toc493839443"</w:instrText>
        </w:r>
        <w:r w:rsidRPr="00F802FA">
          <w:rPr>
            <w:rStyle w:val="Hipervnculo"/>
            <w:noProof/>
            <w:sz w:val="20"/>
            <w:szCs w:val="20"/>
            <w:rPrChange w:id="1013" w:author="Luffi" w:date="2017-09-22T10:28:00Z">
              <w:rPr>
                <w:rStyle w:val="Hipervnculo"/>
                <w:noProof/>
              </w:rPr>
            </w:rPrChange>
          </w:rPr>
          <w:instrText xml:space="preserve"> </w:instrText>
        </w:r>
        <w:r w:rsidRPr="00F802FA">
          <w:rPr>
            <w:rStyle w:val="Hipervnculo"/>
            <w:noProof/>
            <w:sz w:val="20"/>
            <w:szCs w:val="20"/>
            <w:rPrChange w:id="1014" w:author="Luffi" w:date="2017-09-22T10:28:00Z">
              <w:rPr>
                <w:rStyle w:val="Hipervnculo"/>
                <w:noProof/>
              </w:rPr>
            </w:rPrChange>
          </w:rPr>
        </w:r>
        <w:r w:rsidRPr="00F802FA">
          <w:rPr>
            <w:rStyle w:val="Hipervnculo"/>
            <w:noProof/>
            <w:sz w:val="20"/>
            <w:szCs w:val="20"/>
            <w:rPrChange w:id="1015" w:author="Luffi" w:date="2017-09-22T10:28:00Z">
              <w:rPr>
                <w:rStyle w:val="Hipervnculo"/>
                <w:noProof/>
              </w:rPr>
            </w:rPrChange>
          </w:rPr>
          <w:fldChar w:fldCharType="separate"/>
        </w:r>
        <w:r w:rsidRPr="00F802FA">
          <w:rPr>
            <w:rStyle w:val="Hipervnculo"/>
            <w:noProof/>
            <w:sz w:val="20"/>
            <w:szCs w:val="20"/>
            <w:rPrChange w:id="1016" w:author="Luffi" w:date="2017-09-22T10:28:00Z">
              <w:rPr>
                <w:rStyle w:val="Hipervnculo"/>
                <w:noProof/>
              </w:rPr>
            </w:rPrChange>
          </w:rPr>
          <w:t>ANEXO 9</w:t>
        </w:r>
        <w:r w:rsidRPr="00F802FA">
          <w:rPr>
            <w:noProof/>
            <w:webHidden/>
            <w:sz w:val="20"/>
            <w:szCs w:val="20"/>
            <w:rPrChange w:id="1017" w:author="Luffi" w:date="2017-09-22T10:28:00Z">
              <w:rPr>
                <w:noProof/>
                <w:webHidden/>
              </w:rPr>
            </w:rPrChange>
          </w:rPr>
          <w:tab/>
        </w:r>
        <w:r w:rsidRPr="00F802FA">
          <w:rPr>
            <w:noProof/>
            <w:webHidden/>
            <w:sz w:val="20"/>
            <w:szCs w:val="20"/>
            <w:rPrChange w:id="1018" w:author="Luffi" w:date="2017-09-22T10:28:00Z">
              <w:rPr>
                <w:noProof/>
                <w:webHidden/>
              </w:rPr>
            </w:rPrChange>
          </w:rPr>
          <w:fldChar w:fldCharType="begin"/>
        </w:r>
        <w:r w:rsidRPr="00F802FA">
          <w:rPr>
            <w:noProof/>
            <w:webHidden/>
            <w:sz w:val="20"/>
            <w:szCs w:val="20"/>
            <w:rPrChange w:id="1019" w:author="Luffi" w:date="2017-09-22T10:28:00Z">
              <w:rPr>
                <w:noProof/>
                <w:webHidden/>
              </w:rPr>
            </w:rPrChange>
          </w:rPr>
          <w:instrText xml:space="preserve"> PAGEREF _Toc493839443 \h </w:instrText>
        </w:r>
        <w:r w:rsidRPr="00F802FA">
          <w:rPr>
            <w:noProof/>
            <w:webHidden/>
            <w:sz w:val="20"/>
            <w:szCs w:val="20"/>
            <w:rPrChange w:id="1020" w:author="Luffi" w:date="2017-09-22T10:28:00Z">
              <w:rPr>
                <w:noProof/>
                <w:webHidden/>
              </w:rPr>
            </w:rPrChange>
          </w:rPr>
        </w:r>
      </w:ins>
      <w:r w:rsidRPr="00F802FA">
        <w:rPr>
          <w:noProof/>
          <w:webHidden/>
          <w:sz w:val="20"/>
          <w:szCs w:val="20"/>
          <w:rPrChange w:id="1021" w:author="Luffi" w:date="2017-09-22T10:28:00Z">
            <w:rPr>
              <w:noProof/>
              <w:webHidden/>
            </w:rPr>
          </w:rPrChange>
        </w:rPr>
        <w:fldChar w:fldCharType="separate"/>
      </w:r>
      <w:ins w:id="1022" w:author="Luffi" w:date="2017-09-22T10:28:00Z">
        <w:r w:rsidRPr="00F802FA">
          <w:rPr>
            <w:noProof/>
            <w:webHidden/>
            <w:sz w:val="20"/>
            <w:szCs w:val="20"/>
            <w:rPrChange w:id="1023" w:author="Luffi" w:date="2017-09-22T10:28:00Z">
              <w:rPr>
                <w:noProof/>
                <w:webHidden/>
              </w:rPr>
            </w:rPrChange>
          </w:rPr>
          <w:t>18</w:t>
        </w:r>
        <w:r w:rsidRPr="00F802FA">
          <w:rPr>
            <w:noProof/>
            <w:webHidden/>
            <w:sz w:val="20"/>
            <w:szCs w:val="20"/>
            <w:rPrChange w:id="1024" w:author="Luffi" w:date="2017-09-22T10:28:00Z">
              <w:rPr>
                <w:noProof/>
                <w:webHidden/>
              </w:rPr>
            </w:rPrChange>
          </w:rPr>
          <w:fldChar w:fldCharType="end"/>
        </w:r>
        <w:r w:rsidRPr="00F802FA">
          <w:rPr>
            <w:rStyle w:val="Hipervnculo"/>
            <w:noProof/>
            <w:sz w:val="20"/>
            <w:szCs w:val="20"/>
            <w:rPrChange w:id="1025" w:author="Luffi" w:date="2017-09-22T10:28:00Z">
              <w:rPr>
                <w:rStyle w:val="Hipervnculo"/>
                <w:noProof/>
              </w:rPr>
            </w:rPrChange>
          </w:rPr>
          <w:fldChar w:fldCharType="end"/>
        </w:r>
      </w:ins>
    </w:p>
    <w:p w14:paraId="0755CB72" w14:textId="4FD70013" w:rsidR="00F802FA" w:rsidRPr="00F802FA" w:rsidRDefault="00F802FA">
      <w:pPr>
        <w:pStyle w:val="TDC2"/>
        <w:rPr>
          <w:ins w:id="1026" w:author="Luffi" w:date="2017-09-22T10:28:00Z"/>
          <w:rFonts w:eastAsiaTheme="minorEastAsia"/>
          <w:noProof/>
          <w:sz w:val="20"/>
          <w:szCs w:val="20"/>
          <w:lang w:eastAsia="es-BO"/>
          <w:rPrChange w:id="1027" w:author="Luffi" w:date="2017-09-22T10:28:00Z">
            <w:rPr>
              <w:ins w:id="1028" w:author="Luffi" w:date="2017-09-22T10:28:00Z"/>
              <w:rFonts w:eastAsiaTheme="minorEastAsia"/>
              <w:noProof/>
              <w:lang w:eastAsia="es-BO"/>
            </w:rPr>
          </w:rPrChange>
        </w:rPr>
      </w:pPr>
      <w:ins w:id="1029" w:author="Luffi" w:date="2017-09-22T10:28:00Z">
        <w:r w:rsidRPr="00F802FA">
          <w:rPr>
            <w:rStyle w:val="Hipervnculo"/>
            <w:noProof/>
            <w:sz w:val="20"/>
            <w:szCs w:val="20"/>
            <w:rPrChange w:id="1030" w:author="Luffi" w:date="2017-09-22T10:28:00Z">
              <w:rPr>
                <w:rStyle w:val="Hipervnculo"/>
                <w:noProof/>
              </w:rPr>
            </w:rPrChange>
          </w:rPr>
          <w:fldChar w:fldCharType="begin"/>
        </w:r>
        <w:r w:rsidRPr="00F802FA">
          <w:rPr>
            <w:rStyle w:val="Hipervnculo"/>
            <w:noProof/>
            <w:sz w:val="20"/>
            <w:szCs w:val="20"/>
            <w:rPrChange w:id="1031" w:author="Luffi" w:date="2017-09-22T10:28:00Z">
              <w:rPr>
                <w:rStyle w:val="Hipervnculo"/>
                <w:noProof/>
              </w:rPr>
            </w:rPrChange>
          </w:rPr>
          <w:instrText xml:space="preserve"> </w:instrText>
        </w:r>
        <w:r w:rsidRPr="00F802FA">
          <w:rPr>
            <w:noProof/>
            <w:sz w:val="20"/>
            <w:szCs w:val="20"/>
            <w:rPrChange w:id="1032" w:author="Luffi" w:date="2017-09-22T10:28:00Z">
              <w:rPr>
                <w:noProof/>
              </w:rPr>
            </w:rPrChange>
          </w:rPr>
          <w:instrText>HYPERLINK \l "_Toc493839444"</w:instrText>
        </w:r>
        <w:r w:rsidRPr="00F802FA">
          <w:rPr>
            <w:rStyle w:val="Hipervnculo"/>
            <w:noProof/>
            <w:sz w:val="20"/>
            <w:szCs w:val="20"/>
            <w:rPrChange w:id="1033" w:author="Luffi" w:date="2017-09-22T10:28:00Z">
              <w:rPr>
                <w:rStyle w:val="Hipervnculo"/>
                <w:noProof/>
              </w:rPr>
            </w:rPrChange>
          </w:rPr>
          <w:instrText xml:space="preserve"> </w:instrText>
        </w:r>
        <w:r w:rsidRPr="00F802FA">
          <w:rPr>
            <w:rStyle w:val="Hipervnculo"/>
            <w:noProof/>
            <w:sz w:val="20"/>
            <w:szCs w:val="20"/>
            <w:rPrChange w:id="1034" w:author="Luffi" w:date="2017-09-22T10:28:00Z">
              <w:rPr>
                <w:rStyle w:val="Hipervnculo"/>
                <w:noProof/>
              </w:rPr>
            </w:rPrChange>
          </w:rPr>
        </w:r>
        <w:r w:rsidRPr="00F802FA">
          <w:rPr>
            <w:rStyle w:val="Hipervnculo"/>
            <w:noProof/>
            <w:sz w:val="20"/>
            <w:szCs w:val="20"/>
            <w:rPrChange w:id="1035" w:author="Luffi" w:date="2017-09-22T10:28:00Z">
              <w:rPr>
                <w:rStyle w:val="Hipervnculo"/>
                <w:noProof/>
              </w:rPr>
            </w:rPrChange>
          </w:rPr>
          <w:fldChar w:fldCharType="separate"/>
        </w:r>
        <w:r w:rsidRPr="00F802FA">
          <w:rPr>
            <w:rStyle w:val="Hipervnculo"/>
            <w:noProof/>
            <w:sz w:val="20"/>
            <w:szCs w:val="20"/>
            <w:rPrChange w:id="1036" w:author="Luffi" w:date="2017-09-22T10:28:00Z">
              <w:rPr>
                <w:rStyle w:val="Hipervnculo"/>
                <w:noProof/>
              </w:rPr>
            </w:rPrChange>
          </w:rPr>
          <w:t>RESULTADO DE LA OBSERVACIÓN</w:t>
        </w:r>
        <w:r w:rsidRPr="00F802FA">
          <w:rPr>
            <w:noProof/>
            <w:webHidden/>
            <w:sz w:val="20"/>
            <w:szCs w:val="20"/>
            <w:rPrChange w:id="1037" w:author="Luffi" w:date="2017-09-22T10:28:00Z">
              <w:rPr>
                <w:noProof/>
                <w:webHidden/>
              </w:rPr>
            </w:rPrChange>
          </w:rPr>
          <w:tab/>
        </w:r>
        <w:r w:rsidRPr="00F802FA">
          <w:rPr>
            <w:noProof/>
            <w:webHidden/>
            <w:sz w:val="20"/>
            <w:szCs w:val="20"/>
            <w:rPrChange w:id="1038" w:author="Luffi" w:date="2017-09-22T10:28:00Z">
              <w:rPr>
                <w:noProof/>
                <w:webHidden/>
              </w:rPr>
            </w:rPrChange>
          </w:rPr>
          <w:fldChar w:fldCharType="begin"/>
        </w:r>
        <w:r w:rsidRPr="00F802FA">
          <w:rPr>
            <w:noProof/>
            <w:webHidden/>
            <w:sz w:val="20"/>
            <w:szCs w:val="20"/>
            <w:rPrChange w:id="1039" w:author="Luffi" w:date="2017-09-22T10:28:00Z">
              <w:rPr>
                <w:noProof/>
                <w:webHidden/>
              </w:rPr>
            </w:rPrChange>
          </w:rPr>
          <w:instrText xml:space="preserve"> PAGEREF _Toc493839444 \h </w:instrText>
        </w:r>
        <w:r w:rsidRPr="00F802FA">
          <w:rPr>
            <w:noProof/>
            <w:webHidden/>
            <w:sz w:val="20"/>
            <w:szCs w:val="20"/>
            <w:rPrChange w:id="1040" w:author="Luffi" w:date="2017-09-22T10:28:00Z">
              <w:rPr>
                <w:noProof/>
                <w:webHidden/>
              </w:rPr>
            </w:rPrChange>
          </w:rPr>
        </w:r>
      </w:ins>
      <w:r w:rsidRPr="00F802FA">
        <w:rPr>
          <w:noProof/>
          <w:webHidden/>
          <w:sz w:val="20"/>
          <w:szCs w:val="20"/>
          <w:rPrChange w:id="1041" w:author="Luffi" w:date="2017-09-22T10:28:00Z">
            <w:rPr>
              <w:noProof/>
              <w:webHidden/>
            </w:rPr>
          </w:rPrChange>
        </w:rPr>
        <w:fldChar w:fldCharType="separate"/>
      </w:r>
      <w:ins w:id="1042" w:author="Luffi" w:date="2017-09-22T10:28:00Z">
        <w:r w:rsidRPr="00F802FA">
          <w:rPr>
            <w:noProof/>
            <w:webHidden/>
            <w:sz w:val="20"/>
            <w:szCs w:val="20"/>
            <w:rPrChange w:id="1043" w:author="Luffi" w:date="2017-09-22T10:28:00Z">
              <w:rPr>
                <w:noProof/>
                <w:webHidden/>
              </w:rPr>
            </w:rPrChange>
          </w:rPr>
          <w:t>18</w:t>
        </w:r>
        <w:r w:rsidRPr="00F802FA">
          <w:rPr>
            <w:noProof/>
            <w:webHidden/>
            <w:sz w:val="20"/>
            <w:szCs w:val="20"/>
            <w:rPrChange w:id="1044" w:author="Luffi" w:date="2017-09-22T10:28:00Z">
              <w:rPr>
                <w:noProof/>
                <w:webHidden/>
              </w:rPr>
            </w:rPrChange>
          </w:rPr>
          <w:fldChar w:fldCharType="end"/>
        </w:r>
        <w:r w:rsidRPr="00F802FA">
          <w:rPr>
            <w:rStyle w:val="Hipervnculo"/>
            <w:noProof/>
            <w:sz w:val="20"/>
            <w:szCs w:val="20"/>
            <w:rPrChange w:id="1045" w:author="Luffi" w:date="2017-09-22T10:28:00Z">
              <w:rPr>
                <w:rStyle w:val="Hipervnculo"/>
                <w:noProof/>
              </w:rPr>
            </w:rPrChange>
          </w:rPr>
          <w:fldChar w:fldCharType="end"/>
        </w:r>
      </w:ins>
    </w:p>
    <w:p w14:paraId="016A98D4" w14:textId="06CE2738" w:rsidR="00F802FA" w:rsidRPr="00F802FA" w:rsidRDefault="00F802FA">
      <w:pPr>
        <w:pStyle w:val="TDC1"/>
        <w:rPr>
          <w:ins w:id="1046" w:author="Luffi" w:date="2017-09-22T10:28:00Z"/>
          <w:rFonts w:eastAsiaTheme="minorEastAsia"/>
          <w:noProof/>
          <w:sz w:val="20"/>
          <w:szCs w:val="20"/>
          <w:lang w:eastAsia="es-BO"/>
          <w:rPrChange w:id="1047" w:author="Luffi" w:date="2017-09-22T10:28:00Z">
            <w:rPr>
              <w:ins w:id="1048" w:author="Luffi" w:date="2017-09-22T10:28:00Z"/>
              <w:rFonts w:eastAsiaTheme="minorEastAsia"/>
              <w:noProof/>
              <w:lang w:eastAsia="es-BO"/>
            </w:rPr>
          </w:rPrChange>
        </w:rPr>
      </w:pPr>
      <w:ins w:id="1049" w:author="Luffi" w:date="2017-09-22T10:28:00Z">
        <w:r w:rsidRPr="00F802FA">
          <w:rPr>
            <w:rStyle w:val="Hipervnculo"/>
            <w:noProof/>
            <w:sz w:val="20"/>
            <w:szCs w:val="20"/>
            <w:rPrChange w:id="1050" w:author="Luffi" w:date="2017-09-22T10:28:00Z">
              <w:rPr>
                <w:rStyle w:val="Hipervnculo"/>
                <w:noProof/>
              </w:rPr>
            </w:rPrChange>
          </w:rPr>
          <w:fldChar w:fldCharType="begin"/>
        </w:r>
        <w:r w:rsidRPr="00F802FA">
          <w:rPr>
            <w:rStyle w:val="Hipervnculo"/>
            <w:noProof/>
            <w:sz w:val="20"/>
            <w:szCs w:val="20"/>
            <w:rPrChange w:id="1051" w:author="Luffi" w:date="2017-09-22T10:28:00Z">
              <w:rPr>
                <w:rStyle w:val="Hipervnculo"/>
                <w:noProof/>
              </w:rPr>
            </w:rPrChange>
          </w:rPr>
          <w:instrText xml:space="preserve"> </w:instrText>
        </w:r>
        <w:r w:rsidRPr="00F802FA">
          <w:rPr>
            <w:noProof/>
            <w:sz w:val="20"/>
            <w:szCs w:val="20"/>
            <w:rPrChange w:id="1052" w:author="Luffi" w:date="2017-09-22T10:28:00Z">
              <w:rPr>
                <w:noProof/>
              </w:rPr>
            </w:rPrChange>
          </w:rPr>
          <w:instrText>HYPERLINK \l "_Toc493839445"</w:instrText>
        </w:r>
        <w:r w:rsidRPr="00F802FA">
          <w:rPr>
            <w:rStyle w:val="Hipervnculo"/>
            <w:noProof/>
            <w:sz w:val="20"/>
            <w:szCs w:val="20"/>
            <w:rPrChange w:id="1053" w:author="Luffi" w:date="2017-09-22T10:28:00Z">
              <w:rPr>
                <w:rStyle w:val="Hipervnculo"/>
                <w:noProof/>
              </w:rPr>
            </w:rPrChange>
          </w:rPr>
          <w:instrText xml:space="preserve"> </w:instrText>
        </w:r>
        <w:r w:rsidRPr="00F802FA">
          <w:rPr>
            <w:rStyle w:val="Hipervnculo"/>
            <w:noProof/>
            <w:sz w:val="20"/>
            <w:szCs w:val="20"/>
            <w:rPrChange w:id="1054" w:author="Luffi" w:date="2017-09-22T10:28:00Z">
              <w:rPr>
                <w:rStyle w:val="Hipervnculo"/>
                <w:noProof/>
              </w:rPr>
            </w:rPrChange>
          </w:rPr>
        </w:r>
        <w:r w:rsidRPr="00F802FA">
          <w:rPr>
            <w:rStyle w:val="Hipervnculo"/>
            <w:noProof/>
            <w:sz w:val="20"/>
            <w:szCs w:val="20"/>
            <w:rPrChange w:id="1055" w:author="Luffi" w:date="2017-09-22T10:28:00Z">
              <w:rPr>
                <w:rStyle w:val="Hipervnculo"/>
                <w:noProof/>
              </w:rPr>
            </w:rPrChange>
          </w:rPr>
          <w:fldChar w:fldCharType="separate"/>
        </w:r>
        <w:r w:rsidRPr="00F802FA">
          <w:rPr>
            <w:rStyle w:val="Hipervnculo"/>
            <w:noProof/>
            <w:sz w:val="20"/>
            <w:szCs w:val="20"/>
            <w:rPrChange w:id="1056" w:author="Luffi" w:date="2017-09-22T10:28:00Z">
              <w:rPr>
                <w:rStyle w:val="Hipervnculo"/>
                <w:noProof/>
              </w:rPr>
            </w:rPrChange>
          </w:rPr>
          <w:t>ANEXO 10</w:t>
        </w:r>
        <w:r w:rsidRPr="00F802FA">
          <w:rPr>
            <w:noProof/>
            <w:webHidden/>
            <w:sz w:val="20"/>
            <w:szCs w:val="20"/>
            <w:rPrChange w:id="1057" w:author="Luffi" w:date="2017-09-22T10:28:00Z">
              <w:rPr>
                <w:noProof/>
                <w:webHidden/>
              </w:rPr>
            </w:rPrChange>
          </w:rPr>
          <w:tab/>
        </w:r>
        <w:r w:rsidRPr="00F802FA">
          <w:rPr>
            <w:noProof/>
            <w:webHidden/>
            <w:sz w:val="20"/>
            <w:szCs w:val="20"/>
            <w:rPrChange w:id="1058" w:author="Luffi" w:date="2017-09-22T10:28:00Z">
              <w:rPr>
                <w:noProof/>
                <w:webHidden/>
              </w:rPr>
            </w:rPrChange>
          </w:rPr>
          <w:fldChar w:fldCharType="begin"/>
        </w:r>
        <w:r w:rsidRPr="00F802FA">
          <w:rPr>
            <w:noProof/>
            <w:webHidden/>
            <w:sz w:val="20"/>
            <w:szCs w:val="20"/>
            <w:rPrChange w:id="1059" w:author="Luffi" w:date="2017-09-22T10:28:00Z">
              <w:rPr>
                <w:noProof/>
                <w:webHidden/>
              </w:rPr>
            </w:rPrChange>
          </w:rPr>
          <w:instrText xml:space="preserve"> PAGEREF _Toc493839445 \h </w:instrText>
        </w:r>
        <w:r w:rsidRPr="00F802FA">
          <w:rPr>
            <w:noProof/>
            <w:webHidden/>
            <w:sz w:val="20"/>
            <w:szCs w:val="20"/>
            <w:rPrChange w:id="1060" w:author="Luffi" w:date="2017-09-22T10:28:00Z">
              <w:rPr>
                <w:noProof/>
                <w:webHidden/>
              </w:rPr>
            </w:rPrChange>
          </w:rPr>
        </w:r>
      </w:ins>
      <w:r w:rsidRPr="00F802FA">
        <w:rPr>
          <w:noProof/>
          <w:webHidden/>
          <w:sz w:val="20"/>
          <w:szCs w:val="20"/>
          <w:rPrChange w:id="1061" w:author="Luffi" w:date="2017-09-22T10:28:00Z">
            <w:rPr>
              <w:noProof/>
              <w:webHidden/>
            </w:rPr>
          </w:rPrChange>
        </w:rPr>
        <w:fldChar w:fldCharType="separate"/>
      </w:r>
      <w:ins w:id="1062" w:author="Luffi" w:date="2017-09-22T10:28:00Z">
        <w:r w:rsidRPr="00F802FA">
          <w:rPr>
            <w:noProof/>
            <w:webHidden/>
            <w:sz w:val="20"/>
            <w:szCs w:val="20"/>
            <w:rPrChange w:id="1063" w:author="Luffi" w:date="2017-09-22T10:28:00Z">
              <w:rPr>
                <w:noProof/>
                <w:webHidden/>
              </w:rPr>
            </w:rPrChange>
          </w:rPr>
          <w:t>20</w:t>
        </w:r>
        <w:r w:rsidRPr="00F802FA">
          <w:rPr>
            <w:noProof/>
            <w:webHidden/>
            <w:sz w:val="20"/>
            <w:szCs w:val="20"/>
            <w:rPrChange w:id="1064" w:author="Luffi" w:date="2017-09-22T10:28:00Z">
              <w:rPr>
                <w:noProof/>
                <w:webHidden/>
              </w:rPr>
            </w:rPrChange>
          </w:rPr>
          <w:fldChar w:fldCharType="end"/>
        </w:r>
        <w:r w:rsidRPr="00F802FA">
          <w:rPr>
            <w:rStyle w:val="Hipervnculo"/>
            <w:noProof/>
            <w:sz w:val="20"/>
            <w:szCs w:val="20"/>
            <w:rPrChange w:id="1065" w:author="Luffi" w:date="2017-09-22T10:28:00Z">
              <w:rPr>
                <w:rStyle w:val="Hipervnculo"/>
                <w:noProof/>
              </w:rPr>
            </w:rPrChange>
          </w:rPr>
          <w:fldChar w:fldCharType="end"/>
        </w:r>
      </w:ins>
    </w:p>
    <w:p w14:paraId="7175AA45" w14:textId="04006221" w:rsidR="00F802FA" w:rsidRPr="00F802FA" w:rsidRDefault="00F802FA">
      <w:pPr>
        <w:pStyle w:val="TDC2"/>
        <w:rPr>
          <w:ins w:id="1066" w:author="Luffi" w:date="2017-09-22T10:28:00Z"/>
          <w:rFonts w:eastAsiaTheme="minorEastAsia"/>
          <w:noProof/>
          <w:sz w:val="20"/>
          <w:szCs w:val="20"/>
          <w:lang w:eastAsia="es-BO"/>
          <w:rPrChange w:id="1067" w:author="Luffi" w:date="2017-09-22T10:28:00Z">
            <w:rPr>
              <w:ins w:id="1068" w:author="Luffi" w:date="2017-09-22T10:28:00Z"/>
              <w:rFonts w:eastAsiaTheme="minorEastAsia"/>
              <w:noProof/>
              <w:lang w:eastAsia="es-BO"/>
            </w:rPr>
          </w:rPrChange>
        </w:rPr>
      </w:pPr>
      <w:ins w:id="1069" w:author="Luffi" w:date="2017-09-22T10:28:00Z">
        <w:r w:rsidRPr="00F802FA">
          <w:rPr>
            <w:rStyle w:val="Hipervnculo"/>
            <w:noProof/>
            <w:sz w:val="20"/>
            <w:szCs w:val="20"/>
            <w:rPrChange w:id="1070" w:author="Luffi" w:date="2017-09-22T10:28:00Z">
              <w:rPr>
                <w:rStyle w:val="Hipervnculo"/>
                <w:noProof/>
              </w:rPr>
            </w:rPrChange>
          </w:rPr>
          <w:fldChar w:fldCharType="begin"/>
        </w:r>
        <w:r w:rsidRPr="00F802FA">
          <w:rPr>
            <w:rStyle w:val="Hipervnculo"/>
            <w:noProof/>
            <w:sz w:val="20"/>
            <w:szCs w:val="20"/>
            <w:rPrChange w:id="1071" w:author="Luffi" w:date="2017-09-22T10:28:00Z">
              <w:rPr>
                <w:rStyle w:val="Hipervnculo"/>
                <w:noProof/>
              </w:rPr>
            </w:rPrChange>
          </w:rPr>
          <w:instrText xml:space="preserve"> </w:instrText>
        </w:r>
        <w:r w:rsidRPr="00F802FA">
          <w:rPr>
            <w:noProof/>
            <w:sz w:val="20"/>
            <w:szCs w:val="20"/>
            <w:rPrChange w:id="1072" w:author="Luffi" w:date="2017-09-22T10:28:00Z">
              <w:rPr>
                <w:noProof/>
              </w:rPr>
            </w:rPrChange>
          </w:rPr>
          <w:instrText>HYPERLINK \l "_Toc493839446"</w:instrText>
        </w:r>
        <w:r w:rsidRPr="00F802FA">
          <w:rPr>
            <w:rStyle w:val="Hipervnculo"/>
            <w:noProof/>
            <w:sz w:val="20"/>
            <w:szCs w:val="20"/>
            <w:rPrChange w:id="1073" w:author="Luffi" w:date="2017-09-22T10:28:00Z">
              <w:rPr>
                <w:rStyle w:val="Hipervnculo"/>
                <w:noProof/>
              </w:rPr>
            </w:rPrChange>
          </w:rPr>
          <w:instrText xml:space="preserve"> </w:instrText>
        </w:r>
        <w:r w:rsidRPr="00F802FA">
          <w:rPr>
            <w:rStyle w:val="Hipervnculo"/>
            <w:noProof/>
            <w:sz w:val="20"/>
            <w:szCs w:val="20"/>
            <w:rPrChange w:id="1074" w:author="Luffi" w:date="2017-09-22T10:28:00Z">
              <w:rPr>
                <w:rStyle w:val="Hipervnculo"/>
                <w:noProof/>
              </w:rPr>
            </w:rPrChange>
          </w:rPr>
        </w:r>
        <w:r w:rsidRPr="00F802FA">
          <w:rPr>
            <w:rStyle w:val="Hipervnculo"/>
            <w:noProof/>
            <w:sz w:val="20"/>
            <w:szCs w:val="20"/>
            <w:rPrChange w:id="1075" w:author="Luffi" w:date="2017-09-22T10:28:00Z">
              <w:rPr>
                <w:rStyle w:val="Hipervnculo"/>
                <w:noProof/>
              </w:rPr>
            </w:rPrChange>
          </w:rPr>
          <w:fldChar w:fldCharType="separate"/>
        </w:r>
        <w:r w:rsidRPr="00F802FA">
          <w:rPr>
            <w:rStyle w:val="Hipervnculo"/>
            <w:noProof/>
            <w:sz w:val="20"/>
            <w:szCs w:val="20"/>
            <w:rPrChange w:id="1076" w:author="Luffi" w:date="2017-09-22T10:28:00Z">
              <w:rPr>
                <w:rStyle w:val="Hipervnculo"/>
                <w:noProof/>
              </w:rPr>
            </w:rPrChange>
          </w:rPr>
          <w:t>RECURSOS DE HARDWARE UTILIZADOS PARA EL DESARROLLO</w:t>
        </w:r>
        <w:r w:rsidRPr="00F802FA">
          <w:rPr>
            <w:noProof/>
            <w:webHidden/>
            <w:sz w:val="20"/>
            <w:szCs w:val="20"/>
            <w:rPrChange w:id="1077" w:author="Luffi" w:date="2017-09-22T10:28:00Z">
              <w:rPr>
                <w:noProof/>
                <w:webHidden/>
              </w:rPr>
            </w:rPrChange>
          </w:rPr>
          <w:tab/>
        </w:r>
        <w:r w:rsidRPr="00F802FA">
          <w:rPr>
            <w:noProof/>
            <w:webHidden/>
            <w:sz w:val="20"/>
            <w:szCs w:val="20"/>
            <w:rPrChange w:id="1078" w:author="Luffi" w:date="2017-09-22T10:28:00Z">
              <w:rPr>
                <w:noProof/>
                <w:webHidden/>
              </w:rPr>
            </w:rPrChange>
          </w:rPr>
          <w:fldChar w:fldCharType="begin"/>
        </w:r>
        <w:r w:rsidRPr="00F802FA">
          <w:rPr>
            <w:noProof/>
            <w:webHidden/>
            <w:sz w:val="20"/>
            <w:szCs w:val="20"/>
            <w:rPrChange w:id="1079" w:author="Luffi" w:date="2017-09-22T10:28:00Z">
              <w:rPr>
                <w:noProof/>
                <w:webHidden/>
              </w:rPr>
            </w:rPrChange>
          </w:rPr>
          <w:instrText xml:space="preserve"> PAGEREF _Toc493839446 \h </w:instrText>
        </w:r>
        <w:r w:rsidRPr="00F802FA">
          <w:rPr>
            <w:noProof/>
            <w:webHidden/>
            <w:sz w:val="20"/>
            <w:szCs w:val="20"/>
            <w:rPrChange w:id="1080" w:author="Luffi" w:date="2017-09-22T10:28:00Z">
              <w:rPr>
                <w:noProof/>
                <w:webHidden/>
              </w:rPr>
            </w:rPrChange>
          </w:rPr>
        </w:r>
      </w:ins>
      <w:r w:rsidRPr="00F802FA">
        <w:rPr>
          <w:noProof/>
          <w:webHidden/>
          <w:sz w:val="20"/>
          <w:szCs w:val="20"/>
          <w:rPrChange w:id="1081" w:author="Luffi" w:date="2017-09-22T10:28:00Z">
            <w:rPr>
              <w:noProof/>
              <w:webHidden/>
            </w:rPr>
          </w:rPrChange>
        </w:rPr>
        <w:fldChar w:fldCharType="separate"/>
      </w:r>
      <w:ins w:id="1082" w:author="Luffi" w:date="2017-09-22T10:28:00Z">
        <w:r w:rsidRPr="00F802FA">
          <w:rPr>
            <w:noProof/>
            <w:webHidden/>
            <w:sz w:val="20"/>
            <w:szCs w:val="20"/>
            <w:rPrChange w:id="1083" w:author="Luffi" w:date="2017-09-22T10:28:00Z">
              <w:rPr>
                <w:noProof/>
                <w:webHidden/>
              </w:rPr>
            </w:rPrChange>
          </w:rPr>
          <w:t>20</w:t>
        </w:r>
        <w:r w:rsidRPr="00F802FA">
          <w:rPr>
            <w:noProof/>
            <w:webHidden/>
            <w:sz w:val="20"/>
            <w:szCs w:val="20"/>
            <w:rPrChange w:id="1084" w:author="Luffi" w:date="2017-09-22T10:28:00Z">
              <w:rPr>
                <w:noProof/>
                <w:webHidden/>
              </w:rPr>
            </w:rPrChange>
          </w:rPr>
          <w:fldChar w:fldCharType="end"/>
        </w:r>
        <w:r w:rsidRPr="00F802FA">
          <w:rPr>
            <w:rStyle w:val="Hipervnculo"/>
            <w:noProof/>
            <w:sz w:val="20"/>
            <w:szCs w:val="20"/>
            <w:rPrChange w:id="1085" w:author="Luffi" w:date="2017-09-22T10:28:00Z">
              <w:rPr>
                <w:rStyle w:val="Hipervnculo"/>
                <w:noProof/>
              </w:rPr>
            </w:rPrChange>
          </w:rPr>
          <w:fldChar w:fldCharType="end"/>
        </w:r>
      </w:ins>
    </w:p>
    <w:p w14:paraId="4A120E2E" w14:textId="54EA916F" w:rsidR="00F802FA" w:rsidRPr="00F802FA" w:rsidRDefault="00F802FA">
      <w:pPr>
        <w:pStyle w:val="TDC1"/>
        <w:rPr>
          <w:ins w:id="1086" w:author="Luffi" w:date="2017-09-22T10:28:00Z"/>
          <w:rFonts w:eastAsiaTheme="minorEastAsia"/>
          <w:noProof/>
          <w:sz w:val="20"/>
          <w:szCs w:val="20"/>
          <w:lang w:eastAsia="es-BO"/>
          <w:rPrChange w:id="1087" w:author="Luffi" w:date="2017-09-22T10:28:00Z">
            <w:rPr>
              <w:ins w:id="1088" w:author="Luffi" w:date="2017-09-22T10:28:00Z"/>
              <w:rFonts w:eastAsiaTheme="minorEastAsia"/>
              <w:noProof/>
              <w:lang w:eastAsia="es-BO"/>
            </w:rPr>
          </w:rPrChange>
        </w:rPr>
      </w:pPr>
      <w:ins w:id="1089" w:author="Luffi" w:date="2017-09-22T10:28:00Z">
        <w:r w:rsidRPr="00F802FA">
          <w:rPr>
            <w:rStyle w:val="Hipervnculo"/>
            <w:noProof/>
            <w:sz w:val="20"/>
            <w:szCs w:val="20"/>
            <w:rPrChange w:id="1090" w:author="Luffi" w:date="2017-09-22T10:28:00Z">
              <w:rPr>
                <w:rStyle w:val="Hipervnculo"/>
                <w:noProof/>
              </w:rPr>
            </w:rPrChange>
          </w:rPr>
          <w:fldChar w:fldCharType="begin"/>
        </w:r>
        <w:r w:rsidRPr="00F802FA">
          <w:rPr>
            <w:rStyle w:val="Hipervnculo"/>
            <w:noProof/>
            <w:sz w:val="20"/>
            <w:szCs w:val="20"/>
            <w:rPrChange w:id="1091" w:author="Luffi" w:date="2017-09-22T10:28:00Z">
              <w:rPr>
                <w:rStyle w:val="Hipervnculo"/>
                <w:noProof/>
              </w:rPr>
            </w:rPrChange>
          </w:rPr>
          <w:instrText xml:space="preserve"> </w:instrText>
        </w:r>
        <w:r w:rsidRPr="00F802FA">
          <w:rPr>
            <w:noProof/>
            <w:sz w:val="20"/>
            <w:szCs w:val="20"/>
            <w:rPrChange w:id="1092" w:author="Luffi" w:date="2017-09-22T10:28:00Z">
              <w:rPr>
                <w:noProof/>
              </w:rPr>
            </w:rPrChange>
          </w:rPr>
          <w:instrText>HYPERLINK \l "_Toc493839447"</w:instrText>
        </w:r>
        <w:r w:rsidRPr="00F802FA">
          <w:rPr>
            <w:rStyle w:val="Hipervnculo"/>
            <w:noProof/>
            <w:sz w:val="20"/>
            <w:szCs w:val="20"/>
            <w:rPrChange w:id="1093" w:author="Luffi" w:date="2017-09-22T10:28:00Z">
              <w:rPr>
                <w:rStyle w:val="Hipervnculo"/>
                <w:noProof/>
              </w:rPr>
            </w:rPrChange>
          </w:rPr>
          <w:instrText xml:space="preserve"> </w:instrText>
        </w:r>
        <w:r w:rsidRPr="00F802FA">
          <w:rPr>
            <w:rStyle w:val="Hipervnculo"/>
            <w:noProof/>
            <w:sz w:val="20"/>
            <w:szCs w:val="20"/>
            <w:rPrChange w:id="1094" w:author="Luffi" w:date="2017-09-22T10:28:00Z">
              <w:rPr>
                <w:rStyle w:val="Hipervnculo"/>
                <w:noProof/>
              </w:rPr>
            </w:rPrChange>
          </w:rPr>
        </w:r>
        <w:r w:rsidRPr="00F802FA">
          <w:rPr>
            <w:rStyle w:val="Hipervnculo"/>
            <w:noProof/>
            <w:sz w:val="20"/>
            <w:szCs w:val="20"/>
            <w:rPrChange w:id="1095" w:author="Luffi" w:date="2017-09-22T10:28:00Z">
              <w:rPr>
                <w:rStyle w:val="Hipervnculo"/>
                <w:noProof/>
              </w:rPr>
            </w:rPrChange>
          </w:rPr>
          <w:fldChar w:fldCharType="separate"/>
        </w:r>
        <w:r w:rsidRPr="00F802FA">
          <w:rPr>
            <w:rStyle w:val="Hipervnculo"/>
            <w:noProof/>
            <w:sz w:val="20"/>
            <w:szCs w:val="20"/>
            <w:rPrChange w:id="1096" w:author="Luffi" w:date="2017-09-22T10:28:00Z">
              <w:rPr>
                <w:rStyle w:val="Hipervnculo"/>
                <w:noProof/>
              </w:rPr>
            </w:rPrChange>
          </w:rPr>
          <w:t>ANEXO 11</w:t>
        </w:r>
        <w:r w:rsidRPr="00F802FA">
          <w:rPr>
            <w:noProof/>
            <w:webHidden/>
            <w:sz w:val="20"/>
            <w:szCs w:val="20"/>
            <w:rPrChange w:id="1097" w:author="Luffi" w:date="2017-09-22T10:28:00Z">
              <w:rPr>
                <w:noProof/>
                <w:webHidden/>
              </w:rPr>
            </w:rPrChange>
          </w:rPr>
          <w:tab/>
        </w:r>
        <w:r w:rsidRPr="00F802FA">
          <w:rPr>
            <w:noProof/>
            <w:webHidden/>
            <w:sz w:val="20"/>
            <w:szCs w:val="20"/>
            <w:rPrChange w:id="1098" w:author="Luffi" w:date="2017-09-22T10:28:00Z">
              <w:rPr>
                <w:noProof/>
                <w:webHidden/>
              </w:rPr>
            </w:rPrChange>
          </w:rPr>
          <w:fldChar w:fldCharType="begin"/>
        </w:r>
        <w:r w:rsidRPr="00F802FA">
          <w:rPr>
            <w:noProof/>
            <w:webHidden/>
            <w:sz w:val="20"/>
            <w:szCs w:val="20"/>
            <w:rPrChange w:id="1099" w:author="Luffi" w:date="2017-09-22T10:28:00Z">
              <w:rPr>
                <w:noProof/>
                <w:webHidden/>
              </w:rPr>
            </w:rPrChange>
          </w:rPr>
          <w:instrText xml:space="preserve"> PAGEREF _Toc493839447 \h </w:instrText>
        </w:r>
        <w:r w:rsidRPr="00F802FA">
          <w:rPr>
            <w:noProof/>
            <w:webHidden/>
            <w:sz w:val="20"/>
            <w:szCs w:val="20"/>
            <w:rPrChange w:id="1100" w:author="Luffi" w:date="2017-09-22T10:28:00Z">
              <w:rPr>
                <w:noProof/>
                <w:webHidden/>
              </w:rPr>
            </w:rPrChange>
          </w:rPr>
        </w:r>
      </w:ins>
      <w:r w:rsidRPr="00F802FA">
        <w:rPr>
          <w:noProof/>
          <w:webHidden/>
          <w:sz w:val="20"/>
          <w:szCs w:val="20"/>
          <w:rPrChange w:id="1101" w:author="Luffi" w:date="2017-09-22T10:28:00Z">
            <w:rPr>
              <w:noProof/>
              <w:webHidden/>
            </w:rPr>
          </w:rPrChange>
        </w:rPr>
        <w:fldChar w:fldCharType="separate"/>
      </w:r>
      <w:ins w:id="1102" w:author="Luffi" w:date="2017-09-22T10:28:00Z">
        <w:r w:rsidRPr="00F802FA">
          <w:rPr>
            <w:noProof/>
            <w:webHidden/>
            <w:sz w:val="20"/>
            <w:szCs w:val="20"/>
            <w:rPrChange w:id="1103" w:author="Luffi" w:date="2017-09-22T10:28:00Z">
              <w:rPr>
                <w:noProof/>
                <w:webHidden/>
              </w:rPr>
            </w:rPrChange>
          </w:rPr>
          <w:t>21</w:t>
        </w:r>
        <w:r w:rsidRPr="00F802FA">
          <w:rPr>
            <w:noProof/>
            <w:webHidden/>
            <w:sz w:val="20"/>
            <w:szCs w:val="20"/>
            <w:rPrChange w:id="1104" w:author="Luffi" w:date="2017-09-22T10:28:00Z">
              <w:rPr>
                <w:noProof/>
                <w:webHidden/>
              </w:rPr>
            </w:rPrChange>
          </w:rPr>
          <w:fldChar w:fldCharType="end"/>
        </w:r>
        <w:r w:rsidRPr="00F802FA">
          <w:rPr>
            <w:rStyle w:val="Hipervnculo"/>
            <w:noProof/>
            <w:sz w:val="20"/>
            <w:szCs w:val="20"/>
            <w:rPrChange w:id="1105" w:author="Luffi" w:date="2017-09-22T10:28:00Z">
              <w:rPr>
                <w:rStyle w:val="Hipervnculo"/>
                <w:noProof/>
              </w:rPr>
            </w:rPrChange>
          </w:rPr>
          <w:fldChar w:fldCharType="end"/>
        </w:r>
      </w:ins>
    </w:p>
    <w:p w14:paraId="31B6DC7E" w14:textId="01DC7A7E" w:rsidR="00F802FA" w:rsidRPr="00F802FA" w:rsidRDefault="00F802FA">
      <w:pPr>
        <w:pStyle w:val="TDC2"/>
        <w:rPr>
          <w:ins w:id="1106" w:author="Luffi" w:date="2017-09-22T10:28:00Z"/>
          <w:rFonts w:eastAsiaTheme="minorEastAsia"/>
          <w:noProof/>
          <w:sz w:val="20"/>
          <w:szCs w:val="20"/>
          <w:lang w:eastAsia="es-BO"/>
          <w:rPrChange w:id="1107" w:author="Luffi" w:date="2017-09-22T10:28:00Z">
            <w:rPr>
              <w:ins w:id="1108" w:author="Luffi" w:date="2017-09-22T10:28:00Z"/>
              <w:rFonts w:eastAsiaTheme="minorEastAsia"/>
              <w:noProof/>
              <w:lang w:eastAsia="es-BO"/>
            </w:rPr>
          </w:rPrChange>
        </w:rPr>
      </w:pPr>
      <w:ins w:id="1109" w:author="Luffi" w:date="2017-09-22T10:28:00Z">
        <w:r w:rsidRPr="00F802FA">
          <w:rPr>
            <w:rStyle w:val="Hipervnculo"/>
            <w:noProof/>
            <w:sz w:val="20"/>
            <w:szCs w:val="20"/>
            <w:rPrChange w:id="1110" w:author="Luffi" w:date="2017-09-22T10:28:00Z">
              <w:rPr>
                <w:rStyle w:val="Hipervnculo"/>
                <w:noProof/>
              </w:rPr>
            </w:rPrChange>
          </w:rPr>
          <w:fldChar w:fldCharType="begin"/>
        </w:r>
        <w:r w:rsidRPr="00F802FA">
          <w:rPr>
            <w:rStyle w:val="Hipervnculo"/>
            <w:noProof/>
            <w:sz w:val="20"/>
            <w:szCs w:val="20"/>
            <w:rPrChange w:id="1111" w:author="Luffi" w:date="2017-09-22T10:28:00Z">
              <w:rPr>
                <w:rStyle w:val="Hipervnculo"/>
                <w:noProof/>
              </w:rPr>
            </w:rPrChange>
          </w:rPr>
          <w:instrText xml:space="preserve"> </w:instrText>
        </w:r>
        <w:r w:rsidRPr="00F802FA">
          <w:rPr>
            <w:noProof/>
            <w:sz w:val="20"/>
            <w:szCs w:val="20"/>
            <w:rPrChange w:id="1112" w:author="Luffi" w:date="2017-09-22T10:28:00Z">
              <w:rPr>
                <w:noProof/>
              </w:rPr>
            </w:rPrChange>
          </w:rPr>
          <w:instrText>HYPERLINK \l "_Toc493839448"</w:instrText>
        </w:r>
        <w:r w:rsidRPr="00F802FA">
          <w:rPr>
            <w:rStyle w:val="Hipervnculo"/>
            <w:noProof/>
            <w:sz w:val="20"/>
            <w:szCs w:val="20"/>
            <w:rPrChange w:id="1113" w:author="Luffi" w:date="2017-09-22T10:28:00Z">
              <w:rPr>
                <w:rStyle w:val="Hipervnculo"/>
                <w:noProof/>
              </w:rPr>
            </w:rPrChange>
          </w:rPr>
          <w:instrText xml:space="preserve"> </w:instrText>
        </w:r>
        <w:r w:rsidRPr="00F802FA">
          <w:rPr>
            <w:rStyle w:val="Hipervnculo"/>
            <w:noProof/>
            <w:sz w:val="20"/>
            <w:szCs w:val="20"/>
            <w:rPrChange w:id="1114" w:author="Luffi" w:date="2017-09-22T10:28:00Z">
              <w:rPr>
                <w:rStyle w:val="Hipervnculo"/>
                <w:noProof/>
              </w:rPr>
            </w:rPrChange>
          </w:rPr>
        </w:r>
        <w:r w:rsidRPr="00F802FA">
          <w:rPr>
            <w:rStyle w:val="Hipervnculo"/>
            <w:noProof/>
            <w:sz w:val="20"/>
            <w:szCs w:val="20"/>
            <w:rPrChange w:id="1115" w:author="Luffi" w:date="2017-09-22T10:28:00Z">
              <w:rPr>
                <w:rStyle w:val="Hipervnculo"/>
                <w:noProof/>
              </w:rPr>
            </w:rPrChange>
          </w:rPr>
          <w:fldChar w:fldCharType="separate"/>
        </w:r>
        <w:r w:rsidRPr="00F802FA">
          <w:rPr>
            <w:rStyle w:val="Hipervnculo"/>
            <w:noProof/>
            <w:sz w:val="20"/>
            <w:szCs w:val="20"/>
            <w:rPrChange w:id="1116" w:author="Luffi" w:date="2017-09-22T10:28:00Z">
              <w:rPr>
                <w:rStyle w:val="Hipervnculo"/>
                <w:noProof/>
              </w:rPr>
            </w:rPrChange>
          </w:rPr>
          <w:t>RECURSOS DE HARDWARE UTILIZADOS PARA LA IMPLANTACIÓN DEL SISTEMA EN LA INSTITUCIÓN</w:t>
        </w:r>
        <w:r w:rsidRPr="00F802FA">
          <w:rPr>
            <w:noProof/>
            <w:webHidden/>
            <w:sz w:val="20"/>
            <w:szCs w:val="20"/>
            <w:rPrChange w:id="1117" w:author="Luffi" w:date="2017-09-22T10:28:00Z">
              <w:rPr>
                <w:noProof/>
                <w:webHidden/>
              </w:rPr>
            </w:rPrChange>
          </w:rPr>
          <w:tab/>
        </w:r>
        <w:r w:rsidRPr="00F802FA">
          <w:rPr>
            <w:noProof/>
            <w:webHidden/>
            <w:sz w:val="20"/>
            <w:szCs w:val="20"/>
            <w:rPrChange w:id="1118" w:author="Luffi" w:date="2017-09-22T10:28:00Z">
              <w:rPr>
                <w:noProof/>
                <w:webHidden/>
              </w:rPr>
            </w:rPrChange>
          </w:rPr>
          <w:fldChar w:fldCharType="begin"/>
        </w:r>
        <w:r w:rsidRPr="00F802FA">
          <w:rPr>
            <w:noProof/>
            <w:webHidden/>
            <w:sz w:val="20"/>
            <w:szCs w:val="20"/>
            <w:rPrChange w:id="1119" w:author="Luffi" w:date="2017-09-22T10:28:00Z">
              <w:rPr>
                <w:noProof/>
                <w:webHidden/>
              </w:rPr>
            </w:rPrChange>
          </w:rPr>
          <w:instrText xml:space="preserve"> PAGEREF _Toc493839448 \h </w:instrText>
        </w:r>
        <w:r w:rsidRPr="00F802FA">
          <w:rPr>
            <w:noProof/>
            <w:webHidden/>
            <w:sz w:val="20"/>
            <w:szCs w:val="20"/>
            <w:rPrChange w:id="1120" w:author="Luffi" w:date="2017-09-22T10:28:00Z">
              <w:rPr>
                <w:noProof/>
                <w:webHidden/>
              </w:rPr>
            </w:rPrChange>
          </w:rPr>
        </w:r>
      </w:ins>
      <w:r w:rsidRPr="00F802FA">
        <w:rPr>
          <w:noProof/>
          <w:webHidden/>
          <w:sz w:val="20"/>
          <w:szCs w:val="20"/>
          <w:rPrChange w:id="1121" w:author="Luffi" w:date="2017-09-22T10:28:00Z">
            <w:rPr>
              <w:noProof/>
              <w:webHidden/>
            </w:rPr>
          </w:rPrChange>
        </w:rPr>
        <w:fldChar w:fldCharType="separate"/>
      </w:r>
      <w:ins w:id="1122" w:author="Luffi" w:date="2017-09-22T10:28:00Z">
        <w:r w:rsidRPr="00F802FA">
          <w:rPr>
            <w:noProof/>
            <w:webHidden/>
            <w:sz w:val="20"/>
            <w:szCs w:val="20"/>
            <w:rPrChange w:id="1123" w:author="Luffi" w:date="2017-09-22T10:28:00Z">
              <w:rPr>
                <w:noProof/>
                <w:webHidden/>
              </w:rPr>
            </w:rPrChange>
          </w:rPr>
          <w:t>21</w:t>
        </w:r>
        <w:r w:rsidRPr="00F802FA">
          <w:rPr>
            <w:noProof/>
            <w:webHidden/>
            <w:sz w:val="20"/>
            <w:szCs w:val="20"/>
            <w:rPrChange w:id="1124" w:author="Luffi" w:date="2017-09-22T10:28:00Z">
              <w:rPr>
                <w:noProof/>
                <w:webHidden/>
              </w:rPr>
            </w:rPrChange>
          </w:rPr>
          <w:fldChar w:fldCharType="end"/>
        </w:r>
        <w:r w:rsidRPr="00F802FA">
          <w:rPr>
            <w:rStyle w:val="Hipervnculo"/>
            <w:noProof/>
            <w:sz w:val="20"/>
            <w:szCs w:val="20"/>
            <w:rPrChange w:id="1125" w:author="Luffi" w:date="2017-09-22T10:28:00Z">
              <w:rPr>
                <w:rStyle w:val="Hipervnculo"/>
                <w:noProof/>
              </w:rPr>
            </w:rPrChange>
          </w:rPr>
          <w:fldChar w:fldCharType="end"/>
        </w:r>
      </w:ins>
    </w:p>
    <w:p w14:paraId="4F35A92F" w14:textId="2C80B56D" w:rsidR="00F802FA" w:rsidRPr="00F802FA" w:rsidRDefault="00F802FA">
      <w:pPr>
        <w:pStyle w:val="TDC1"/>
        <w:rPr>
          <w:ins w:id="1126" w:author="Luffi" w:date="2017-09-22T10:28:00Z"/>
          <w:rFonts w:eastAsiaTheme="minorEastAsia"/>
          <w:noProof/>
          <w:sz w:val="20"/>
          <w:szCs w:val="20"/>
          <w:lang w:eastAsia="es-BO"/>
          <w:rPrChange w:id="1127" w:author="Luffi" w:date="2017-09-22T10:28:00Z">
            <w:rPr>
              <w:ins w:id="1128" w:author="Luffi" w:date="2017-09-22T10:28:00Z"/>
              <w:rFonts w:eastAsiaTheme="minorEastAsia"/>
              <w:noProof/>
              <w:lang w:eastAsia="es-BO"/>
            </w:rPr>
          </w:rPrChange>
        </w:rPr>
      </w:pPr>
      <w:ins w:id="1129" w:author="Luffi" w:date="2017-09-22T10:28:00Z">
        <w:r w:rsidRPr="00F802FA">
          <w:rPr>
            <w:rStyle w:val="Hipervnculo"/>
            <w:noProof/>
            <w:sz w:val="20"/>
            <w:szCs w:val="20"/>
            <w:rPrChange w:id="1130" w:author="Luffi" w:date="2017-09-22T10:28:00Z">
              <w:rPr>
                <w:rStyle w:val="Hipervnculo"/>
                <w:noProof/>
              </w:rPr>
            </w:rPrChange>
          </w:rPr>
          <w:fldChar w:fldCharType="begin"/>
        </w:r>
        <w:r w:rsidRPr="00F802FA">
          <w:rPr>
            <w:rStyle w:val="Hipervnculo"/>
            <w:noProof/>
            <w:sz w:val="20"/>
            <w:szCs w:val="20"/>
            <w:rPrChange w:id="1131" w:author="Luffi" w:date="2017-09-22T10:28:00Z">
              <w:rPr>
                <w:rStyle w:val="Hipervnculo"/>
                <w:noProof/>
              </w:rPr>
            </w:rPrChange>
          </w:rPr>
          <w:instrText xml:space="preserve"> </w:instrText>
        </w:r>
        <w:r w:rsidRPr="00F802FA">
          <w:rPr>
            <w:noProof/>
            <w:sz w:val="20"/>
            <w:szCs w:val="20"/>
            <w:rPrChange w:id="1132" w:author="Luffi" w:date="2017-09-22T10:28:00Z">
              <w:rPr>
                <w:noProof/>
              </w:rPr>
            </w:rPrChange>
          </w:rPr>
          <w:instrText>HYPERLINK \l "_Toc493839449"</w:instrText>
        </w:r>
        <w:r w:rsidRPr="00F802FA">
          <w:rPr>
            <w:rStyle w:val="Hipervnculo"/>
            <w:noProof/>
            <w:sz w:val="20"/>
            <w:szCs w:val="20"/>
            <w:rPrChange w:id="1133" w:author="Luffi" w:date="2017-09-22T10:28:00Z">
              <w:rPr>
                <w:rStyle w:val="Hipervnculo"/>
                <w:noProof/>
              </w:rPr>
            </w:rPrChange>
          </w:rPr>
          <w:instrText xml:space="preserve"> </w:instrText>
        </w:r>
        <w:r w:rsidRPr="00F802FA">
          <w:rPr>
            <w:rStyle w:val="Hipervnculo"/>
            <w:noProof/>
            <w:sz w:val="20"/>
            <w:szCs w:val="20"/>
            <w:rPrChange w:id="1134" w:author="Luffi" w:date="2017-09-22T10:28:00Z">
              <w:rPr>
                <w:rStyle w:val="Hipervnculo"/>
                <w:noProof/>
              </w:rPr>
            </w:rPrChange>
          </w:rPr>
        </w:r>
        <w:r w:rsidRPr="00F802FA">
          <w:rPr>
            <w:rStyle w:val="Hipervnculo"/>
            <w:noProof/>
            <w:sz w:val="20"/>
            <w:szCs w:val="20"/>
            <w:rPrChange w:id="1135" w:author="Luffi" w:date="2017-09-22T10:28:00Z">
              <w:rPr>
                <w:rStyle w:val="Hipervnculo"/>
                <w:noProof/>
              </w:rPr>
            </w:rPrChange>
          </w:rPr>
          <w:fldChar w:fldCharType="separate"/>
        </w:r>
        <w:r w:rsidRPr="00F802FA">
          <w:rPr>
            <w:rStyle w:val="Hipervnculo"/>
            <w:noProof/>
            <w:sz w:val="20"/>
            <w:szCs w:val="20"/>
            <w:rPrChange w:id="1136" w:author="Luffi" w:date="2017-09-22T10:28:00Z">
              <w:rPr>
                <w:rStyle w:val="Hipervnculo"/>
                <w:noProof/>
              </w:rPr>
            </w:rPrChange>
          </w:rPr>
          <w:t>ANEXO 12</w:t>
        </w:r>
        <w:r w:rsidRPr="00F802FA">
          <w:rPr>
            <w:noProof/>
            <w:webHidden/>
            <w:sz w:val="20"/>
            <w:szCs w:val="20"/>
            <w:rPrChange w:id="1137" w:author="Luffi" w:date="2017-09-22T10:28:00Z">
              <w:rPr>
                <w:noProof/>
                <w:webHidden/>
              </w:rPr>
            </w:rPrChange>
          </w:rPr>
          <w:tab/>
        </w:r>
        <w:r w:rsidRPr="00F802FA">
          <w:rPr>
            <w:noProof/>
            <w:webHidden/>
            <w:sz w:val="20"/>
            <w:szCs w:val="20"/>
            <w:rPrChange w:id="1138" w:author="Luffi" w:date="2017-09-22T10:28:00Z">
              <w:rPr>
                <w:noProof/>
                <w:webHidden/>
              </w:rPr>
            </w:rPrChange>
          </w:rPr>
          <w:fldChar w:fldCharType="begin"/>
        </w:r>
        <w:r w:rsidRPr="00F802FA">
          <w:rPr>
            <w:noProof/>
            <w:webHidden/>
            <w:sz w:val="20"/>
            <w:szCs w:val="20"/>
            <w:rPrChange w:id="1139" w:author="Luffi" w:date="2017-09-22T10:28:00Z">
              <w:rPr>
                <w:noProof/>
                <w:webHidden/>
              </w:rPr>
            </w:rPrChange>
          </w:rPr>
          <w:instrText xml:space="preserve"> PAGEREF _Toc493839449 \h </w:instrText>
        </w:r>
        <w:r w:rsidRPr="00F802FA">
          <w:rPr>
            <w:noProof/>
            <w:webHidden/>
            <w:sz w:val="20"/>
            <w:szCs w:val="20"/>
            <w:rPrChange w:id="1140" w:author="Luffi" w:date="2017-09-22T10:28:00Z">
              <w:rPr>
                <w:noProof/>
                <w:webHidden/>
              </w:rPr>
            </w:rPrChange>
          </w:rPr>
        </w:r>
      </w:ins>
      <w:r w:rsidRPr="00F802FA">
        <w:rPr>
          <w:noProof/>
          <w:webHidden/>
          <w:sz w:val="20"/>
          <w:szCs w:val="20"/>
          <w:rPrChange w:id="1141" w:author="Luffi" w:date="2017-09-22T10:28:00Z">
            <w:rPr>
              <w:noProof/>
              <w:webHidden/>
            </w:rPr>
          </w:rPrChange>
        </w:rPr>
        <w:fldChar w:fldCharType="separate"/>
      </w:r>
      <w:ins w:id="1142" w:author="Luffi" w:date="2017-09-22T10:28:00Z">
        <w:r w:rsidRPr="00F802FA">
          <w:rPr>
            <w:noProof/>
            <w:webHidden/>
            <w:sz w:val="20"/>
            <w:szCs w:val="20"/>
            <w:rPrChange w:id="1143" w:author="Luffi" w:date="2017-09-22T10:28:00Z">
              <w:rPr>
                <w:noProof/>
                <w:webHidden/>
              </w:rPr>
            </w:rPrChange>
          </w:rPr>
          <w:t>22</w:t>
        </w:r>
        <w:r w:rsidRPr="00F802FA">
          <w:rPr>
            <w:noProof/>
            <w:webHidden/>
            <w:sz w:val="20"/>
            <w:szCs w:val="20"/>
            <w:rPrChange w:id="1144" w:author="Luffi" w:date="2017-09-22T10:28:00Z">
              <w:rPr>
                <w:noProof/>
                <w:webHidden/>
              </w:rPr>
            </w:rPrChange>
          </w:rPr>
          <w:fldChar w:fldCharType="end"/>
        </w:r>
        <w:r w:rsidRPr="00F802FA">
          <w:rPr>
            <w:rStyle w:val="Hipervnculo"/>
            <w:noProof/>
            <w:sz w:val="20"/>
            <w:szCs w:val="20"/>
            <w:rPrChange w:id="1145" w:author="Luffi" w:date="2017-09-22T10:28:00Z">
              <w:rPr>
                <w:rStyle w:val="Hipervnculo"/>
                <w:noProof/>
              </w:rPr>
            </w:rPrChange>
          </w:rPr>
          <w:fldChar w:fldCharType="end"/>
        </w:r>
      </w:ins>
    </w:p>
    <w:p w14:paraId="58A860FD" w14:textId="5BBF37F9" w:rsidR="00F802FA" w:rsidRPr="00F802FA" w:rsidRDefault="00F802FA">
      <w:pPr>
        <w:pStyle w:val="TDC2"/>
        <w:rPr>
          <w:ins w:id="1146" w:author="Luffi" w:date="2017-09-22T10:28:00Z"/>
          <w:rFonts w:eastAsiaTheme="minorEastAsia"/>
          <w:noProof/>
          <w:sz w:val="20"/>
          <w:szCs w:val="20"/>
          <w:lang w:eastAsia="es-BO"/>
          <w:rPrChange w:id="1147" w:author="Luffi" w:date="2017-09-22T10:28:00Z">
            <w:rPr>
              <w:ins w:id="1148" w:author="Luffi" w:date="2017-09-22T10:28:00Z"/>
              <w:rFonts w:eastAsiaTheme="minorEastAsia"/>
              <w:noProof/>
              <w:lang w:eastAsia="es-BO"/>
            </w:rPr>
          </w:rPrChange>
        </w:rPr>
      </w:pPr>
      <w:ins w:id="1149" w:author="Luffi" w:date="2017-09-22T10:28:00Z">
        <w:r w:rsidRPr="00F802FA">
          <w:rPr>
            <w:rStyle w:val="Hipervnculo"/>
            <w:noProof/>
            <w:sz w:val="20"/>
            <w:szCs w:val="20"/>
            <w:rPrChange w:id="1150" w:author="Luffi" w:date="2017-09-22T10:28:00Z">
              <w:rPr>
                <w:rStyle w:val="Hipervnculo"/>
                <w:noProof/>
              </w:rPr>
            </w:rPrChange>
          </w:rPr>
          <w:fldChar w:fldCharType="begin"/>
        </w:r>
        <w:r w:rsidRPr="00F802FA">
          <w:rPr>
            <w:rStyle w:val="Hipervnculo"/>
            <w:noProof/>
            <w:sz w:val="20"/>
            <w:szCs w:val="20"/>
            <w:rPrChange w:id="1151" w:author="Luffi" w:date="2017-09-22T10:28:00Z">
              <w:rPr>
                <w:rStyle w:val="Hipervnculo"/>
                <w:noProof/>
              </w:rPr>
            </w:rPrChange>
          </w:rPr>
          <w:instrText xml:space="preserve"> </w:instrText>
        </w:r>
        <w:r w:rsidRPr="00F802FA">
          <w:rPr>
            <w:noProof/>
            <w:sz w:val="20"/>
            <w:szCs w:val="20"/>
            <w:rPrChange w:id="1152" w:author="Luffi" w:date="2017-09-22T10:28:00Z">
              <w:rPr>
                <w:noProof/>
              </w:rPr>
            </w:rPrChange>
          </w:rPr>
          <w:instrText>HYPERLINK \l "_Toc493839450"</w:instrText>
        </w:r>
        <w:r w:rsidRPr="00F802FA">
          <w:rPr>
            <w:rStyle w:val="Hipervnculo"/>
            <w:noProof/>
            <w:sz w:val="20"/>
            <w:szCs w:val="20"/>
            <w:rPrChange w:id="1153" w:author="Luffi" w:date="2017-09-22T10:28:00Z">
              <w:rPr>
                <w:rStyle w:val="Hipervnculo"/>
                <w:noProof/>
              </w:rPr>
            </w:rPrChange>
          </w:rPr>
          <w:instrText xml:space="preserve"> </w:instrText>
        </w:r>
        <w:r w:rsidRPr="00F802FA">
          <w:rPr>
            <w:rStyle w:val="Hipervnculo"/>
            <w:noProof/>
            <w:sz w:val="20"/>
            <w:szCs w:val="20"/>
            <w:rPrChange w:id="1154" w:author="Luffi" w:date="2017-09-22T10:28:00Z">
              <w:rPr>
                <w:rStyle w:val="Hipervnculo"/>
                <w:noProof/>
              </w:rPr>
            </w:rPrChange>
          </w:rPr>
        </w:r>
        <w:r w:rsidRPr="00F802FA">
          <w:rPr>
            <w:rStyle w:val="Hipervnculo"/>
            <w:noProof/>
            <w:sz w:val="20"/>
            <w:szCs w:val="20"/>
            <w:rPrChange w:id="1155" w:author="Luffi" w:date="2017-09-22T10:28:00Z">
              <w:rPr>
                <w:rStyle w:val="Hipervnculo"/>
                <w:noProof/>
              </w:rPr>
            </w:rPrChange>
          </w:rPr>
          <w:fldChar w:fldCharType="separate"/>
        </w:r>
        <w:r w:rsidRPr="00F802FA">
          <w:rPr>
            <w:rStyle w:val="Hipervnculo"/>
            <w:noProof/>
            <w:sz w:val="20"/>
            <w:szCs w:val="20"/>
            <w:rPrChange w:id="1156" w:author="Luffi" w:date="2017-09-22T10:28:00Z">
              <w:rPr>
                <w:rStyle w:val="Hipervnculo"/>
                <w:noProof/>
              </w:rPr>
            </w:rPrChange>
          </w:rPr>
          <w:t>FACTIBILIDAD ECONÓMICA</w:t>
        </w:r>
        <w:r w:rsidRPr="00F802FA">
          <w:rPr>
            <w:noProof/>
            <w:webHidden/>
            <w:sz w:val="20"/>
            <w:szCs w:val="20"/>
            <w:rPrChange w:id="1157" w:author="Luffi" w:date="2017-09-22T10:28:00Z">
              <w:rPr>
                <w:noProof/>
                <w:webHidden/>
              </w:rPr>
            </w:rPrChange>
          </w:rPr>
          <w:tab/>
        </w:r>
        <w:r w:rsidRPr="00F802FA">
          <w:rPr>
            <w:noProof/>
            <w:webHidden/>
            <w:sz w:val="20"/>
            <w:szCs w:val="20"/>
            <w:rPrChange w:id="1158" w:author="Luffi" w:date="2017-09-22T10:28:00Z">
              <w:rPr>
                <w:noProof/>
                <w:webHidden/>
              </w:rPr>
            </w:rPrChange>
          </w:rPr>
          <w:fldChar w:fldCharType="begin"/>
        </w:r>
        <w:r w:rsidRPr="00F802FA">
          <w:rPr>
            <w:noProof/>
            <w:webHidden/>
            <w:sz w:val="20"/>
            <w:szCs w:val="20"/>
            <w:rPrChange w:id="1159" w:author="Luffi" w:date="2017-09-22T10:28:00Z">
              <w:rPr>
                <w:noProof/>
                <w:webHidden/>
              </w:rPr>
            </w:rPrChange>
          </w:rPr>
          <w:instrText xml:space="preserve"> PAGEREF _Toc493839450 \h </w:instrText>
        </w:r>
        <w:r w:rsidRPr="00F802FA">
          <w:rPr>
            <w:noProof/>
            <w:webHidden/>
            <w:sz w:val="20"/>
            <w:szCs w:val="20"/>
            <w:rPrChange w:id="1160" w:author="Luffi" w:date="2017-09-22T10:28:00Z">
              <w:rPr>
                <w:noProof/>
                <w:webHidden/>
              </w:rPr>
            </w:rPrChange>
          </w:rPr>
        </w:r>
      </w:ins>
      <w:r w:rsidRPr="00F802FA">
        <w:rPr>
          <w:noProof/>
          <w:webHidden/>
          <w:sz w:val="20"/>
          <w:szCs w:val="20"/>
          <w:rPrChange w:id="1161" w:author="Luffi" w:date="2017-09-22T10:28:00Z">
            <w:rPr>
              <w:noProof/>
              <w:webHidden/>
            </w:rPr>
          </w:rPrChange>
        </w:rPr>
        <w:fldChar w:fldCharType="separate"/>
      </w:r>
      <w:ins w:id="1162" w:author="Luffi" w:date="2017-09-22T10:28:00Z">
        <w:r w:rsidRPr="00F802FA">
          <w:rPr>
            <w:noProof/>
            <w:webHidden/>
            <w:sz w:val="20"/>
            <w:szCs w:val="20"/>
            <w:rPrChange w:id="1163" w:author="Luffi" w:date="2017-09-22T10:28:00Z">
              <w:rPr>
                <w:noProof/>
                <w:webHidden/>
              </w:rPr>
            </w:rPrChange>
          </w:rPr>
          <w:t>22</w:t>
        </w:r>
        <w:r w:rsidRPr="00F802FA">
          <w:rPr>
            <w:noProof/>
            <w:webHidden/>
            <w:sz w:val="20"/>
            <w:szCs w:val="20"/>
            <w:rPrChange w:id="1164" w:author="Luffi" w:date="2017-09-22T10:28:00Z">
              <w:rPr>
                <w:noProof/>
                <w:webHidden/>
              </w:rPr>
            </w:rPrChange>
          </w:rPr>
          <w:fldChar w:fldCharType="end"/>
        </w:r>
        <w:r w:rsidRPr="00F802FA">
          <w:rPr>
            <w:rStyle w:val="Hipervnculo"/>
            <w:noProof/>
            <w:sz w:val="20"/>
            <w:szCs w:val="20"/>
            <w:rPrChange w:id="1165" w:author="Luffi" w:date="2017-09-22T10:28:00Z">
              <w:rPr>
                <w:rStyle w:val="Hipervnculo"/>
                <w:noProof/>
              </w:rPr>
            </w:rPrChange>
          </w:rPr>
          <w:fldChar w:fldCharType="end"/>
        </w:r>
      </w:ins>
    </w:p>
    <w:p w14:paraId="4E9DBFD9" w14:textId="7E6ECC4A" w:rsidR="00F802FA" w:rsidRPr="00F802FA" w:rsidRDefault="00F802FA">
      <w:pPr>
        <w:pStyle w:val="TDC1"/>
        <w:rPr>
          <w:ins w:id="1166" w:author="Luffi" w:date="2017-09-22T10:28:00Z"/>
          <w:rFonts w:eastAsiaTheme="minorEastAsia"/>
          <w:noProof/>
          <w:sz w:val="20"/>
          <w:szCs w:val="20"/>
          <w:lang w:eastAsia="es-BO"/>
          <w:rPrChange w:id="1167" w:author="Luffi" w:date="2017-09-22T10:28:00Z">
            <w:rPr>
              <w:ins w:id="1168" w:author="Luffi" w:date="2017-09-22T10:28:00Z"/>
              <w:rFonts w:eastAsiaTheme="minorEastAsia"/>
              <w:noProof/>
              <w:lang w:eastAsia="es-BO"/>
            </w:rPr>
          </w:rPrChange>
        </w:rPr>
      </w:pPr>
      <w:ins w:id="1169" w:author="Luffi" w:date="2017-09-22T10:28:00Z">
        <w:r w:rsidRPr="00F802FA">
          <w:rPr>
            <w:rStyle w:val="Hipervnculo"/>
            <w:noProof/>
            <w:sz w:val="20"/>
            <w:szCs w:val="20"/>
            <w:rPrChange w:id="1170" w:author="Luffi" w:date="2017-09-22T10:28:00Z">
              <w:rPr>
                <w:rStyle w:val="Hipervnculo"/>
                <w:noProof/>
              </w:rPr>
            </w:rPrChange>
          </w:rPr>
          <w:fldChar w:fldCharType="begin"/>
        </w:r>
        <w:r w:rsidRPr="00F802FA">
          <w:rPr>
            <w:rStyle w:val="Hipervnculo"/>
            <w:noProof/>
            <w:sz w:val="20"/>
            <w:szCs w:val="20"/>
            <w:rPrChange w:id="1171" w:author="Luffi" w:date="2017-09-22T10:28:00Z">
              <w:rPr>
                <w:rStyle w:val="Hipervnculo"/>
                <w:noProof/>
              </w:rPr>
            </w:rPrChange>
          </w:rPr>
          <w:instrText xml:space="preserve"> </w:instrText>
        </w:r>
        <w:r w:rsidRPr="00F802FA">
          <w:rPr>
            <w:noProof/>
            <w:sz w:val="20"/>
            <w:szCs w:val="20"/>
            <w:rPrChange w:id="1172" w:author="Luffi" w:date="2017-09-22T10:28:00Z">
              <w:rPr>
                <w:noProof/>
              </w:rPr>
            </w:rPrChange>
          </w:rPr>
          <w:instrText>HYPERLINK \l "_Toc493839451"</w:instrText>
        </w:r>
        <w:r w:rsidRPr="00F802FA">
          <w:rPr>
            <w:rStyle w:val="Hipervnculo"/>
            <w:noProof/>
            <w:sz w:val="20"/>
            <w:szCs w:val="20"/>
            <w:rPrChange w:id="1173" w:author="Luffi" w:date="2017-09-22T10:28:00Z">
              <w:rPr>
                <w:rStyle w:val="Hipervnculo"/>
                <w:noProof/>
              </w:rPr>
            </w:rPrChange>
          </w:rPr>
          <w:instrText xml:space="preserve"> </w:instrText>
        </w:r>
        <w:r w:rsidRPr="00F802FA">
          <w:rPr>
            <w:rStyle w:val="Hipervnculo"/>
            <w:noProof/>
            <w:sz w:val="20"/>
            <w:szCs w:val="20"/>
            <w:rPrChange w:id="1174" w:author="Luffi" w:date="2017-09-22T10:28:00Z">
              <w:rPr>
                <w:rStyle w:val="Hipervnculo"/>
                <w:noProof/>
              </w:rPr>
            </w:rPrChange>
          </w:rPr>
        </w:r>
        <w:r w:rsidRPr="00F802FA">
          <w:rPr>
            <w:rStyle w:val="Hipervnculo"/>
            <w:noProof/>
            <w:sz w:val="20"/>
            <w:szCs w:val="20"/>
            <w:rPrChange w:id="1175" w:author="Luffi" w:date="2017-09-22T10:28:00Z">
              <w:rPr>
                <w:rStyle w:val="Hipervnculo"/>
                <w:noProof/>
              </w:rPr>
            </w:rPrChange>
          </w:rPr>
          <w:fldChar w:fldCharType="separate"/>
        </w:r>
        <w:r w:rsidRPr="00F802FA">
          <w:rPr>
            <w:rStyle w:val="Hipervnculo"/>
            <w:noProof/>
            <w:sz w:val="20"/>
            <w:szCs w:val="20"/>
            <w:rPrChange w:id="1176" w:author="Luffi" w:date="2017-09-22T10:28:00Z">
              <w:rPr>
                <w:rStyle w:val="Hipervnculo"/>
                <w:noProof/>
              </w:rPr>
            </w:rPrChange>
          </w:rPr>
          <w:t>ANEXO 13</w:t>
        </w:r>
        <w:r w:rsidRPr="00F802FA">
          <w:rPr>
            <w:noProof/>
            <w:webHidden/>
            <w:sz w:val="20"/>
            <w:szCs w:val="20"/>
            <w:rPrChange w:id="1177" w:author="Luffi" w:date="2017-09-22T10:28:00Z">
              <w:rPr>
                <w:noProof/>
                <w:webHidden/>
              </w:rPr>
            </w:rPrChange>
          </w:rPr>
          <w:tab/>
        </w:r>
        <w:r w:rsidRPr="00F802FA">
          <w:rPr>
            <w:noProof/>
            <w:webHidden/>
            <w:sz w:val="20"/>
            <w:szCs w:val="20"/>
            <w:rPrChange w:id="1178" w:author="Luffi" w:date="2017-09-22T10:28:00Z">
              <w:rPr>
                <w:noProof/>
                <w:webHidden/>
              </w:rPr>
            </w:rPrChange>
          </w:rPr>
          <w:fldChar w:fldCharType="begin"/>
        </w:r>
        <w:r w:rsidRPr="00F802FA">
          <w:rPr>
            <w:noProof/>
            <w:webHidden/>
            <w:sz w:val="20"/>
            <w:szCs w:val="20"/>
            <w:rPrChange w:id="1179" w:author="Luffi" w:date="2017-09-22T10:28:00Z">
              <w:rPr>
                <w:noProof/>
                <w:webHidden/>
              </w:rPr>
            </w:rPrChange>
          </w:rPr>
          <w:instrText xml:space="preserve"> PAGEREF _Toc493839451 \h </w:instrText>
        </w:r>
        <w:r w:rsidRPr="00F802FA">
          <w:rPr>
            <w:noProof/>
            <w:webHidden/>
            <w:sz w:val="20"/>
            <w:szCs w:val="20"/>
            <w:rPrChange w:id="1180" w:author="Luffi" w:date="2017-09-22T10:28:00Z">
              <w:rPr>
                <w:noProof/>
                <w:webHidden/>
              </w:rPr>
            </w:rPrChange>
          </w:rPr>
        </w:r>
      </w:ins>
      <w:r w:rsidRPr="00F802FA">
        <w:rPr>
          <w:noProof/>
          <w:webHidden/>
          <w:sz w:val="20"/>
          <w:szCs w:val="20"/>
          <w:rPrChange w:id="1181" w:author="Luffi" w:date="2017-09-22T10:28:00Z">
            <w:rPr>
              <w:noProof/>
              <w:webHidden/>
            </w:rPr>
          </w:rPrChange>
        </w:rPr>
        <w:fldChar w:fldCharType="separate"/>
      </w:r>
      <w:ins w:id="1182" w:author="Luffi" w:date="2017-09-22T10:28:00Z">
        <w:r w:rsidRPr="00F802FA">
          <w:rPr>
            <w:noProof/>
            <w:webHidden/>
            <w:sz w:val="20"/>
            <w:szCs w:val="20"/>
            <w:rPrChange w:id="1183" w:author="Luffi" w:date="2017-09-22T10:28:00Z">
              <w:rPr>
                <w:noProof/>
                <w:webHidden/>
              </w:rPr>
            </w:rPrChange>
          </w:rPr>
          <w:t>24</w:t>
        </w:r>
        <w:r w:rsidRPr="00F802FA">
          <w:rPr>
            <w:noProof/>
            <w:webHidden/>
            <w:sz w:val="20"/>
            <w:szCs w:val="20"/>
            <w:rPrChange w:id="1184" w:author="Luffi" w:date="2017-09-22T10:28:00Z">
              <w:rPr>
                <w:noProof/>
                <w:webHidden/>
              </w:rPr>
            </w:rPrChange>
          </w:rPr>
          <w:fldChar w:fldCharType="end"/>
        </w:r>
        <w:r w:rsidRPr="00F802FA">
          <w:rPr>
            <w:rStyle w:val="Hipervnculo"/>
            <w:noProof/>
            <w:sz w:val="20"/>
            <w:szCs w:val="20"/>
            <w:rPrChange w:id="1185" w:author="Luffi" w:date="2017-09-22T10:28:00Z">
              <w:rPr>
                <w:rStyle w:val="Hipervnculo"/>
                <w:noProof/>
              </w:rPr>
            </w:rPrChange>
          </w:rPr>
          <w:fldChar w:fldCharType="end"/>
        </w:r>
      </w:ins>
    </w:p>
    <w:p w14:paraId="14D5BDED" w14:textId="6937A666" w:rsidR="00F802FA" w:rsidRPr="00F802FA" w:rsidRDefault="00F802FA">
      <w:pPr>
        <w:pStyle w:val="TDC2"/>
        <w:rPr>
          <w:ins w:id="1186" w:author="Luffi" w:date="2017-09-22T10:28:00Z"/>
          <w:rFonts w:eastAsiaTheme="minorEastAsia"/>
          <w:noProof/>
          <w:sz w:val="20"/>
          <w:szCs w:val="20"/>
          <w:lang w:eastAsia="es-BO"/>
          <w:rPrChange w:id="1187" w:author="Luffi" w:date="2017-09-22T10:28:00Z">
            <w:rPr>
              <w:ins w:id="1188" w:author="Luffi" w:date="2017-09-22T10:28:00Z"/>
              <w:rFonts w:eastAsiaTheme="minorEastAsia"/>
              <w:noProof/>
              <w:lang w:eastAsia="es-BO"/>
            </w:rPr>
          </w:rPrChange>
        </w:rPr>
      </w:pPr>
      <w:ins w:id="1189" w:author="Luffi" w:date="2017-09-22T10:28:00Z">
        <w:r w:rsidRPr="00F802FA">
          <w:rPr>
            <w:rStyle w:val="Hipervnculo"/>
            <w:noProof/>
            <w:sz w:val="20"/>
            <w:szCs w:val="20"/>
            <w:rPrChange w:id="1190" w:author="Luffi" w:date="2017-09-22T10:28:00Z">
              <w:rPr>
                <w:rStyle w:val="Hipervnculo"/>
                <w:noProof/>
              </w:rPr>
            </w:rPrChange>
          </w:rPr>
          <w:fldChar w:fldCharType="begin"/>
        </w:r>
        <w:r w:rsidRPr="00F802FA">
          <w:rPr>
            <w:rStyle w:val="Hipervnculo"/>
            <w:noProof/>
            <w:sz w:val="20"/>
            <w:szCs w:val="20"/>
            <w:rPrChange w:id="1191" w:author="Luffi" w:date="2017-09-22T10:28:00Z">
              <w:rPr>
                <w:rStyle w:val="Hipervnculo"/>
                <w:noProof/>
              </w:rPr>
            </w:rPrChange>
          </w:rPr>
          <w:instrText xml:space="preserve"> </w:instrText>
        </w:r>
        <w:r w:rsidRPr="00F802FA">
          <w:rPr>
            <w:noProof/>
            <w:sz w:val="20"/>
            <w:szCs w:val="20"/>
            <w:rPrChange w:id="1192" w:author="Luffi" w:date="2017-09-22T10:28:00Z">
              <w:rPr>
                <w:noProof/>
              </w:rPr>
            </w:rPrChange>
          </w:rPr>
          <w:instrText>HYPERLINK \l "_Toc493839452"</w:instrText>
        </w:r>
        <w:r w:rsidRPr="00F802FA">
          <w:rPr>
            <w:rStyle w:val="Hipervnculo"/>
            <w:noProof/>
            <w:sz w:val="20"/>
            <w:szCs w:val="20"/>
            <w:rPrChange w:id="1193" w:author="Luffi" w:date="2017-09-22T10:28:00Z">
              <w:rPr>
                <w:rStyle w:val="Hipervnculo"/>
                <w:noProof/>
              </w:rPr>
            </w:rPrChange>
          </w:rPr>
          <w:instrText xml:space="preserve"> </w:instrText>
        </w:r>
        <w:r w:rsidRPr="00F802FA">
          <w:rPr>
            <w:rStyle w:val="Hipervnculo"/>
            <w:noProof/>
            <w:sz w:val="20"/>
            <w:szCs w:val="20"/>
            <w:rPrChange w:id="1194" w:author="Luffi" w:date="2017-09-22T10:28:00Z">
              <w:rPr>
                <w:rStyle w:val="Hipervnculo"/>
                <w:noProof/>
              </w:rPr>
            </w:rPrChange>
          </w:rPr>
        </w:r>
        <w:r w:rsidRPr="00F802FA">
          <w:rPr>
            <w:rStyle w:val="Hipervnculo"/>
            <w:noProof/>
            <w:sz w:val="20"/>
            <w:szCs w:val="20"/>
            <w:rPrChange w:id="1195" w:author="Luffi" w:date="2017-09-22T10:28:00Z">
              <w:rPr>
                <w:rStyle w:val="Hipervnculo"/>
                <w:noProof/>
              </w:rPr>
            </w:rPrChange>
          </w:rPr>
          <w:fldChar w:fldCharType="separate"/>
        </w:r>
        <w:r w:rsidRPr="00F802FA">
          <w:rPr>
            <w:rStyle w:val="Hipervnculo"/>
            <w:noProof/>
            <w:sz w:val="20"/>
            <w:szCs w:val="20"/>
            <w:rPrChange w:id="1196" w:author="Luffi" w:date="2017-09-22T10:28:00Z">
              <w:rPr>
                <w:rStyle w:val="Hipervnculo"/>
                <w:noProof/>
              </w:rPr>
            </w:rPrChange>
          </w:rPr>
          <w:t>Costo SIA</w:t>
        </w:r>
        <w:r w:rsidRPr="00F802FA">
          <w:rPr>
            <w:noProof/>
            <w:webHidden/>
            <w:sz w:val="20"/>
            <w:szCs w:val="20"/>
            <w:rPrChange w:id="1197" w:author="Luffi" w:date="2017-09-22T10:28:00Z">
              <w:rPr>
                <w:noProof/>
                <w:webHidden/>
              </w:rPr>
            </w:rPrChange>
          </w:rPr>
          <w:tab/>
        </w:r>
        <w:r w:rsidRPr="00F802FA">
          <w:rPr>
            <w:noProof/>
            <w:webHidden/>
            <w:sz w:val="20"/>
            <w:szCs w:val="20"/>
            <w:rPrChange w:id="1198" w:author="Luffi" w:date="2017-09-22T10:28:00Z">
              <w:rPr>
                <w:noProof/>
                <w:webHidden/>
              </w:rPr>
            </w:rPrChange>
          </w:rPr>
          <w:fldChar w:fldCharType="begin"/>
        </w:r>
        <w:r w:rsidRPr="00F802FA">
          <w:rPr>
            <w:noProof/>
            <w:webHidden/>
            <w:sz w:val="20"/>
            <w:szCs w:val="20"/>
            <w:rPrChange w:id="1199" w:author="Luffi" w:date="2017-09-22T10:28:00Z">
              <w:rPr>
                <w:noProof/>
                <w:webHidden/>
              </w:rPr>
            </w:rPrChange>
          </w:rPr>
          <w:instrText xml:space="preserve"> PAGEREF _Toc493839452 \h </w:instrText>
        </w:r>
        <w:r w:rsidRPr="00F802FA">
          <w:rPr>
            <w:noProof/>
            <w:webHidden/>
            <w:sz w:val="20"/>
            <w:szCs w:val="20"/>
            <w:rPrChange w:id="1200" w:author="Luffi" w:date="2017-09-22T10:28:00Z">
              <w:rPr>
                <w:noProof/>
                <w:webHidden/>
              </w:rPr>
            </w:rPrChange>
          </w:rPr>
        </w:r>
      </w:ins>
      <w:r w:rsidRPr="00F802FA">
        <w:rPr>
          <w:noProof/>
          <w:webHidden/>
          <w:sz w:val="20"/>
          <w:szCs w:val="20"/>
          <w:rPrChange w:id="1201" w:author="Luffi" w:date="2017-09-22T10:28:00Z">
            <w:rPr>
              <w:noProof/>
              <w:webHidden/>
            </w:rPr>
          </w:rPrChange>
        </w:rPr>
        <w:fldChar w:fldCharType="separate"/>
      </w:r>
      <w:ins w:id="1202" w:author="Luffi" w:date="2017-09-22T10:28:00Z">
        <w:r w:rsidRPr="00F802FA">
          <w:rPr>
            <w:noProof/>
            <w:webHidden/>
            <w:sz w:val="20"/>
            <w:szCs w:val="20"/>
            <w:rPrChange w:id="1203" w:author="Luffi" w:date="2017-09-22T10:28:00Z">
              <w:rPr>
                <w:noProof/>
                <w:webHidden/>
              </w:rPr>
            </w:rPrChange>
          </w:rPr>
          <w:t>24</w:t>
        </w:r>
        <w:r w:rsidRPr="00F802FA">
          <w:rPr>
            <w:noProof/>
            <w:webHidden/>
            <w:sz w:val="20"/>
            <w:szCs w:val="20"/>
            <w:rPrChange w:id="1204" w:author="Luffi" w:date="2017-09-22T10:28:00Z">
              <w:rPr>
                <w:noProof/>
                <w:webHidden/>
              </w:rPr>
            </w:rPrChange>
          </w:rPr>
          <w:fldChar w:fldCharType="end"/>
        </w:r>
        <w:r w:rsidRPr="00F802FA">
          <w:rPr>
            <w:rStyle w:val="Hipervnculo"/>
            <w:noProof/>
            <w:sz w:val="20"/>
            <w:szCs w:val="20"/>
            <w:rPrChange w:id="1205" w:author="Luffi" w:date="2017-09-22T10:28:00Z">
              <w:rPr>
                <w:rStyle w:val="Hipervnculo"/>
                <w:noProof/>
              </w:rPr>
            </w:rPrChange>
          </w:rPr>
          <w:fldChar w:fldCharType="end"/>
        </w:r>
      </w:ins>
    </w:p>
    <w:p w14:paraId="66E3FB9F" w14:textId="5D4761CE" w:rsidR="00F802FA" w:rsidRPr="00F802FA" w:rsidRDefault="00F802FA">
      <w:pPr>
        <w:pStyle w:val="TDC1"/>
        <w:rPr>
          <w:ins w:id="1206" w:author="Luffi" w:date="2017-09-22T10:28:00Z"/>
          <w:rFonts w:eastAsiaTheme="minorEastAsia"/>
          <w:noProof/>
          <w:sz w:val="20"/>
          <w:szCs w:val="20"/>
          <w:lang w:eastAsia="es-BO"/>
          <w:rPrChange w:id="1207" w:author="Luffi" w:date="2017-09-22T10:28:00Z">
            <w:rPr>
              <w:ins w:id="1208" w:author="Luffi" w:date="2017-09-22T10:28:00Z"/>
              <w:rFonts w:eastAsiaTheme="minorEastAsia"/>
              <w:noProof/>
              <w:lang w:eastAsia="es-BO"/>
            </w:rPr>
          </w:rPrChange>
        </w:rPr>
      </w:pPr>
      <w:ins w:id="1209" w:author="Luffi" w:date="2017-09-22T10:28:00Z">
        <w:r w:rsidRPr="00F802FA">
          <w:rPr>
            <w:rStyle w:val="Hipervnculo"/>
            <w:noProof/>
            <w:sz w:val="20"/>
            <w:szCs w:val="20"/>
            <w:rPrChange w:id="1210" w:author="Luffi" w:date="2017-09-22T10:28:00Z">
              <w:rPr>
                <w:rStyle w:val="Hipervnculo"/>
                <w:noProof/>
              </w:rPr>
            </w:rPrChange>
          </w:rPr>
          <w:fldChar w:fldCharType="begin"/>
        </w:r>
        <w:r w:rsidRPr="00F802FA">
          <w:rPr>
            <w:rStyle w:val="Hipervnculo"/>
            <w:noProof/>
            <w:sz w:val="20"/>
            <w:szCs w:val="20"/>
            <w:rPrChange w:id="1211" w:author="Luffi" w:date="2017-09-22T10:28:00Z">
              <w:rPr>
                <w:rStyle w:val="Hipervnculo"/>
                <w:noProof/>
              </w:rPr>
            </w:rPrChange>
          </w:rPr>
          <w:instrText xml:space="preserve"> </w:instrText>
        </w:r>
        <w:r w:rsidRPr="00F802FA">
          <w:rPr>
            <w:noProof/>
            <w:sz w:val="20"/>
            <w:szCs w:val="20"/>
            <w:rPrChange w:id="1212" w:author="Luffi" w:date="2017-09-22T10:28:00Z">
              <w:rPr>
                <w:noProof/>
              </w:rPr>
            </w:rPrChange>
          </w:rPr>
          <w:instrText>HYPERLINK \l "_Toc493839453"</w:instrText>
        </w:r>
        <w:r w:rsidRPr="00F802FA">
          <w:rPr>
            <w:rStyle w:val="Hipervnculo"/>
            <w:noProof/>
            <w:sz w:val="20"/>
            <w:szCs w:val="20"/>
            <w:rPrChange w:id="1213" w:author="Luffi" w:date="2017-09-22T10:28:00Z">
              <w:rPr>
                <w:rStyle w:val="Hipervnculo"/>
                <w:noProof/>
              </w:rPr>
            </w:rPrChange>
          </w:rPr>
          <w:instrText xml:space="preserve"> </w:instrText>
        </w:r>
        <w:r w:rsidRPr="00F802FA">
          <w:rPr>
            <w:rStyle w:val="Hipervnculo"/>
            <w:noProof/>
            <w:sz w:val="20"/>
            <w:szCs w:val="20"/>
            <w:rPrChange w:id="1214" w:author="Luffi" w:date="2017-09-22T10:28:00Z">
              <w:rPr>
                <w:rStyle w:val="Hipervnculo"/>
                <w:noProof/>
              </w:rPr>
            </w:rPrChange>
          </w:rPr>
        </w:r>
        <w:r w:rsidRPr="00F802FA">
          <w:rPr>
            <w:rStyle w:val="Hipervnculo"/>
            <w:noProof/>
            <w:sz w:val="20"/>
            <w:szCs w:val="20"/>
            <w:rPrChange w:id="1215" w:author="Luffi" w:date="2017-09-22T10:28:00Z">
              <w:rPr>
                <w:rStyle w:val="Hipervnculo"/>
                <w:noProof/>
              </w:rPr>
            </w:rPrChange>
          </w:rPr>
          <w:fldChar w:fldCharType="separate"/>
        </w:r>
        <w:r w:rsidRPr="00F802FA">
          <w:rPr>
            <w:rStyle w:val="Hipervnculo"/>
            <w:noProof/>
            <w:sz w:val="20"/>
            <w:szCs w:val="20"/>
            <w:rPrChange w:id="1216" w:author="Luffi" w:date="2017-09-22T10:28:00Z">
              <w:rPr>
                <w:rStyle w:val="Hipervnculo"/>
                <w:noProof/>
              </w:rPr>
            </w:rPrChange>
          </w:rPr>
          <w:t>ANEXO 14</w:t>
        </w:r>
        <w:r w:rsidRPr="00F802FA">
          <w:rPr>
            <w:noProof/>
            <w:webHidden/>
            <w:sz w:val="20"/>
            <w:szCs w:val="20"/>
            <w:rPrChange w:id="1217" w:author="Luffi" w:date="2017-09-22T10:28:00Z">
              <w:rPr>
                <w:noProof/>
                <w:webHidden/>
              </w:rPr>
            </w:rPrChange>
          </w:rPr>
          <w:tab/>
        </w:r>
        <w:r w:rsidRPr="00F802FA">
          <w:rPr>
            <w:noProof/>
            <w:webHidden/>
            <w:sz w:val="20"/>
            <w:szCs w:val="20"/>
            <w:rPrChange w:id="1218" w:author="Luffi" w:date="2017-09-22T10:28:00Z">
              <w:rPr>
                <w:noProof/>
                <w:webHidden/>
              </w:rPr>
            </w:rPrChange>
          </w:rPr>
          <w:fldChar w:fldCharType="begin"/>
        </w:r>
        <w:r w:rsidRPr="00F802FA">
          <w:rPr>
            <w:noProof/>
            <w:webHidden/>
            <w:sz w:val="20"/>
            <w:szCs w:val="20"/>
            <w:rPrChange w:id="1219" w:author="Luffi" w:date="2017-09-22T10:28:00Z">
              <w:rPr>
                <w:noProof/>
                <w:webHidden/>
              </w:rPr>
            </w:rPrChange>
          </w:rPr>
          <w:instrText xml:space="preserve"> PAGEREF _Toc493839453 \h </w:instrText>
        </w:r>
        <w:r w:rsidRPr="00F802FA">
          <w:rPr>
            <w:noProof/>
            <w:webHidden/>
            <w:sz w:val="20"/>
            <w:szCs w:val="20"/>
            <w:rPrChange w:id="1220" w:author="Luffi" w:date="2017-09-22T10:28:00Z">
              <w:rPr>
                <w:noProof/>
                <w:webHidden/>
              </w:rPr>
            </w:rPrChange>
          </w:rPr>
        </w:r>
      </w:ins>
      <w:r w:rsidRPr="00F802FA">
        <w:rPr>
          <w:noProof/>
          <w:webHidden/>
          <w:sz w:val="20"/>
          <w:szCs w:val="20"/>
          <w:rPrChange w:id="1221" w:author="Luffi" w:date="2017-09-22T10:28:00Z">
            <w:rPr>
              <w:noProof/>
              <w:webHidden/>
            </w:rPr>
          </w:rPrChange>
        </w:rPr>
        <w:fldChar w:fldCharType="separate"/>
      </w:r>
      <w:ins w:id="1222" w:author="Luffi" w:date="2017-09-22T10:28:00Z">
        <w:r w:rsidRPr="00F802FA">
          <w:rPr>
            <w:noProof/>
            <w:webHidden/>
            <w:sz w:val="20"/>
            <w:szCs w:val="20"/>
            <w:rPrChange w:id="1223" w:author="Luffi" w:date="2017-09-22T10:28:00Z">
              <w:rPr>
                <w:noProof/>
                <w:webHidden/>
              </w:rPr>
            </w:rPrChange>
          </w:rPr>
          <w:t>28</w:t>
        </w:r>
        <w:r w:rsidRPr="00F802FA">
          <w:rPr>
            <w:noProof/>
            <w:webHidden/>
            <w:sz w:val="20"/>
            <w:szCs w:val="20"/>
            <w:rPrChange w:id="1224" w:author="Luffi" w:date="2017-09-22T10:28:00Z">
              <w:rPr>
                <w:noProof/>
                <w:webHidden/>
              </w:rPr>
            </w:rPrChange>
          </w:rPr>
          <w:fldChar w:fldCharType="end"/>
        </w:r>
        <w:r w:rsidRPr="00F802FA">
          <w:rPr>
            <w:rStyle w:val="Hipervnculo"/>
            <w:noProof/>
            <w:sz w:val="20"/>
            <w:szCs w:val="20"/>
            <w:rPrChange w:id="1225" w:author="Luffi" w:date="2017-09-22T10:28:00Z">
              <w:rPr>
                <w:rStyle w:val="Hipervnculo"/>
                <w:noProof/>
              </w:rPr>
            </w:rPrChange>
          </w:rPr>
          <w:fldChar w:fldCharType="end"/>
        </w:r>
      </w:ins>
    </w:p>
    <w:p w14:paraId="5338EA63" w14:textId="0A9F57CB" w:rsidR="00F802FA" w:rsidRPr="00F802FA" w:rsidRDefault="00F802FA">
      <w:pPr>
        <w:pStyle w:val="TDC2"/>
        <w:rPr>
          <w:ins w:id="1226" w:author="Luffi" w:date="2017-09-22T10:28:00Z"/>
          <w:rFonts w:eastAsiaTheme="minorEastAsia"/>
          <w:noProof/>
          <w:sz w:val="20"/>
          <w:szCs w:val="20"/>
          <w:lang w:eastAsia="es-BO"/>
          <w:rPrChange w:id="1227" w:author="Luffi" w:date="2017-09-22T10:28:00Z">
            <w:rPr>
              <w:ins w:id="1228" w:author="Luffi" w:date="2017-09-22T10:28:00Z"/>
              <w:rFonts w:eastAsiaTheme="minorEastAsia"/>
              <w:noProof/>
              <w:lang w:eastAsia="es-BO"/>
            </w:rPr>
          </w:rPrChange>
        </w:rPr>
      </w:pPr>
      <w:ins w:id="1229" w:author="Luffi" w:date="2017-09-22T10:28:00Z">
        <w:r w:rsidRPr="00F802FA">
          <w:rPr>
            <w:rStyle w:val="Hipervnculo"/>
            <w:noProof/>
            <w:sz w:val="20"/>
            <w:szCs w:val="20"/>
            <w:rPrChange w:id="1230" w:author="Luffi" w:date="2017-09-22T10:28:00Z">
              <w:rPr>
                <w:rStyle w:val="Hipervnculo"/>
                <w:noProof/>
              </w:rPr>
            </w:rPrChange>
          </w:rPr>
          <w:fldChar w:fldCharType="begin"/>
        </w:r>
        <w:r w:rsidRPr="00F802FA">
          <w:rPr>
            <w:rStyle w:val="Hipervnculo"/>
            <w:noProof/>
            <w:sz w:val="20"/>
            <w:szCs w:val="20"/>
            <w:rPrChange w:id="1231" w:author="Luffi" w:date="2017-09-22T10:28:00Z">
              <w:rPr>
                <w:rStyle w:val="Hipervnculo"/>
                <w:noProof/>
              </w:rPr>
            </w:rPrChange>
          </w:rPr>
          <w:instrText xml:space="preserve"> </w:instrText>
        </w:r>
        <w:r w:rsidRPr="00F802FA">
          <w:rPr>
            <w:noProof/>
            <w:sz w:val="20"/>
            <w:szCs w:val="20"/>
            <w:rPrChange w:id="1232" w:author="Luffi" w:date="2017-09-22T10:28:00Z">
              <w:rPr>
                <w:noProof/>
              </w:rPr>
            </w:rPrChange>
          </w:rPr>
          <w:instrText>HYPERLINK \l "_Toc493839454"</w:instrText>
        </w:r>
        <w:r w:rsidRPr="00F802FA">
          <w:rPr>
            <w:rStyle w:val="Hipervnculo"/>
            <w:noProof/>
            <w:sz w:val="20"/>
            <w:szCs w:val="20"/>
            <w:rPrChange w:id="1233" w:author="Luffi" w:date="2017-09-22T10:28:00Z">
              <w:rPr>
                <w:rStyle w:val="Hipervnculo"/>
                <w:noProof/>
              </w:rPr>
            </w:rPrChange>
          </w:rPr>
          <w:instrText xml:space="preserve"> </w:instrText>
        </w:r>
        <w:r w:rsidRPr="00F802FA">
          <w:rPr>
            <w:rStyle w:val="Hipervnculo"/>
            <w:noProof/>
            <w:sz w:val="20"/>
            <w:szCs w:val="20"/>
            <w:rPrChange w:id="1234" w:author="Luffi" w:date="2017-09-22T10:28:00Z">
              <w:rPr>
                <w:rStyle w:val="Hipervnculo"/>
                <w:noProof/>
              </w:rPr>
            </w:rPrChange>
          </w:rPr>
        </w:r>
        <w:r w:rsidRPr="00F802FA">
          <w:rPr>
            <w:rStyle w:val="Hipervnculo"/>
            <w:noProof/>
            <w:sz w:val="20"/>
            <w:szCs w:val="20"/>
            <w:rPrChange w:id="1235" w:author="Luffi" w:date="2017-09-22T10:28:00Z">
              <w:rPr>
                <w:rStyle w:val="Hipervnculo"/>
                <w:noProof/>
              </w:rPr>
            </w:rPrChange>
          </w:rPr>
          <w:fldChar w:fldCharType="separate"/>
        </w:r>
        <w:r w:rsidRPr="00F802FA">
          <w:rPr>
            <w:rStyle w:val="Hipervnculo"/>
            <w:noProof/>
            <w:sz w:val="20"/>
            <w:szCs w:val="20"/>
            <w:rPrChange w:id="1236" w:author="Luffi" w:date="2017-09-22T10:28:00Z">
              <w:rPr>
                <w:rStyle w:val="Hipervnculo"/>
                <w:noProof/>
              </w:rPr>
            </w:rPrChange>
          </w:rPr>
          <w:t>Modelo Relacional</w:t>
        </w:r>
        <w:r w:rsidRPr="00F802FA">
          <w:rPr>
            <w:noProof/>
            <w:webHidden/>
            <w:sz w:val="20"/>
            <w:szCs w:val="20"/>
            <w:rPrChange w:id="1237" w:author="Luffi" w:date="2017-09-22T10:28:00Z">
              <w:rPr>
                <w:noProof/>
                <w:webHidden/>
              </w:rPr>
            </w:rPrChange>
          </w:rPr>
          <w:tab/>
        </w:r>
        <w:r w:rsidRPr="00F802FA">
          <w:rPr>
            <w:noProof/>
            <w:webHidden/>
            <w:sz w:val="20"/>
            <w:szCs w:val="20"/>
            <w:rPrChange w:id="1238" w:author="Luffi" w:date="2017-09-22T10:28:00Z">
              <w:rPr>
                <w:noProof/>
                <w:webHidden/>
              </w:rPr>
            </w:rPrChange>
          </w:rPr>
          <w:fldChar w:fldCharType="begin"/>
        </w:r>
        <w:r w:rsidRPr="00F802FA">
          <w:rPr>
            <w:noProof/>
            <w:webHidden/>
            <w:sz w:val="20"/>
            <w:szCs w:val="20"/>
            <w:rPrChange w:id="1239" w:author="Luffi" w:date="2017-09-22T10:28:00Z">
              <w:rPr>
                <w:noProof/>
                <w:webHidden/>
              </w:rPr>
            </w:rPrChange>
          </w:rPr>
          <w:instrText xml:space="preserve"> PAGEREF _Toc493839454 \h </w:instrText>
        </w:r>
        <w:r w:rsidRPr="00F802FA">
          <w:rPr>
            <w:noProof/>
            <w:webHidden/>
            <w:sz w:val="20"/>
            <w:szCs w:val="20"/>
            <w:rPrChange w:id="1240" w:author="Luffi" w:date="2017-09-22T10:28:00Z">
              <w:rPr>
                <w:noProof/>
                <w:webHidden/>
              </w:rPr>
            </w:rPrChange>
          </w:rPr>
        </w:r>
      </w:ins>
      <w:r w:rsidRPr="00F802FA">
        <w:rPr>
          <w:noProof/>
          <w:webHidden/>
          <w:sz w:val="20"/>
          <w:szCs w:val="20"/>
          <w:rPrChange w:id="1241" w:author="Luffi" w:date="2017-09-22T10:28:00Z">
            <w:rPr>
              <w:noProof/>
              <w:webHidden/>
            </w:rPr>
          </w:rPrChange>
        </w:rPr>
        <w:fldChar w:fldCharType="separate"/>
      </w:r>
      <w:ins w:id="1242" w:author="Luffi" w:date="2017-09-22T10:28:00Z">
        <w:r w:rsidRPr="00F802FA">
          <w:rPr>
            <w:noProof/>
            <w:webHidden/>
            <w:sz w:val="20"/>
            <w:szCs w:val="20"/>
            <w:rPrChange w:id="1243" w:author="Luffi" w:date="2017-09-22T10:28:00Z">
              <w:rPr>
                <w:noProof/>
                <w:webHidden/>
              </w:rPr>
            </w:rPrChange>
          </w:rPr>
          <w:t>28</w:t>
        </w:r>
        <w:r w:rsidRPr="00F802FA">
          <w:rPr>
            <w:noProof/>
            <w:webHidden/>
            <w:sz w:val="20"/>
            <w:szCs w:val="20"/>
            <w:rPrChange w:id="1244" w:author="Luffi" w:date="2017-09-22T10:28:00Z">
              <w:rPr>
                <w:noProof/>
                <w:webHidden/>
              </w:rPr>
            </w:rPrChange>
          </w:rPr>
          <w:fldChar w:fldCharType="end"/>
        </w:r>
        <w:r w:rsidRPr="00F802FA">
          <w:rPr>
            <w:rStyle w:val="Hipervnculo"/>
            <w:noProof/>
            <w:sz w:val="20"/>
            <w:szCs w:val="20"/>
            <w:rPrChange w:id="1245" w:author="Luffi" w:date="2017-09-22T10:28:00Z">
              <w:rPr>
                <w:rStyle w:val="Hipervnculo"/>
                <w:noProof/>
              </w:rPr>
            </w:rPrChange>
          </w:rPr>
          <w:fldChar w:fldCharType="end"/>
        </w:r>
      </w:ins>
    </w:p>
    <w:p w14:paraId="4984B9D2" w14:textId="1A61457F" w:rsidR="00F802FA" w:rsidRPr="00F802FA" w:rsidRDefault="00F802FA">
      <w:pPr>
        <w:pStyle w:val="TDC1"/>
        <w:rPr>
          <w:ins w:id="1246" w:author="Luffi" w:date="2017-09-22T10:28:00Z"/>
          <w:rFonts w:eastAsiaTheme="minorEastAsia"/>
          <w:noProof/>
          <w:sz w:val="20"/>
          <w:szCs w:val="20"/>
          <w:lang w:eastAsia="es-BO"/>
          <w:rPrChange w:id="1247" w:author="Luffi" w:date="2017-09-22T10:28:00Z">
            <w:rPr>
              <w:ins w:id="1248" w:author="Luffi" w:date="2017-09-22T10:28:00Z"/>
              <w:rFonts w:eastAsiaTheme="minorEastAsia"/>
              <w:noProof/>
              <w:lang w:eastAsia="es-BO"/>
            </w:rPr>
          </w:rPrChange>
        </w:rPr>
      </w:pPr>
      <w:ins w:id="1249" w:author="Luffi" w:date="2017-09-22T10:28:00Z">
        <w:r w:rsidRPr="00F802FA">
          <w:rPr>
            <w:rStyle w:val="Hipervnculo"/>
            <w:noProof/>
            <w:sz w:val="20"/>
            <w:szCs w:val="20"/>
            <w:rPrChange w:id="1250" w:author="Luffi" w:date="2017-09-22T10:28:00Z">
              <w:rPr>
                <w:rStyle w:val="Hipervnculo"/>
                <w:noProof/>
              </w:rPr>
            </w:rPrChange>
          </w:rPr>
          <w:fldChar w:fldCharType="begin"/>
        </w:r>
        <w:r w:rsidRPr="00F802FA">
          <w:rPr>
            <w:rStyle w:val="Hipervnculo"/>
            <w:noProof/>
            <w:sz w:val="20"/>
            <w:szCs w:val="20"/>
            <w:rPrChange w:id="1251" w:author="Luffi" w:date="2017-09-22T10:28:00Z">
              <w:rPr>
                <w:rStyle w:val="Hipervnculo"/>
                <w:noProof/>
              </w:rPr>
            </w:rPrChange>
          </w:rPr>
          <w:instrText xml:space="preserve"> </w:instrText>
        </w:r>
        <w:r w:rsidRPr="00F802FA">
          <w:rPr>
            <w:noProof/>
            <w:sz w:val="20"/>
            <w:szCs w:val="20"/>
            <w:rPrChange w:id="1252" w:author="Luffi" w:date="2017-09-22T10:28:00Z">
              <w:rPr>
                <w:noProof/>
              </w:rPr>
            </w:rPrChange>
          </w:rPr>
          <w:instrText>HYPERLINK \l "_Toc493839455"</w:instrText>
        </w:r>
        <w:r w:rsidRPr="00F802FA">
          <w:rPr>
            <w:rStyle w:val="Hipervnculo"/>
            <w:noProof/>
            <w:sz w:val="20"/>
            <w:szCs w:val="20"/>
            <w:rPrChange w:id="1253" w:author="Luffi" w:date="2017-09-22T10:28:00Z">
              <w:rPr>
                <w:rStyle w:val="Hipervnculo"/>
                <w:noProof/>
              </w:rPr>
            </w:rPrChange>
          </w:rPr>
          <w:instrText xml:space="preserve"> </w:instrText>
        </w:r>
        <w:r w:rsidRPr="00F802FA">
          <w:rPr>
            <w:rStyle w:val="Hipervnculo"/>
            <w:noProof/>
            <w:sz w:val="20"/>
            <w:szCs w:val="20"/>
            <w:rPrChange w:id="1254" w:author="Luffi" w:date="2017-09-22T10:28:00Z">
              <w:rPr>
                <w:rStyle w:val="Hipervnculo"/>
                <w:noProof/>
              </w:rPr>
            </w:rPrChange>
          </w:rPr>
        </w:r>
        <w:r w:rsidRPr="00F802FA">
          <w:rPr>
            <w:rStyle w:val="Hipervnculo"/>
            <w:noProof/>
            <w:sz w:val="20"/>
            <w:szCs w:val="20"/>
            <w:rPrChange w:id="1255" w:author="Luffi" w:date="2017-09-22T10:28:00Z">
              <w:rPr>
                <w:rStyle w:val="Hipervnculo"/>
                <w:noProof/>
              </w:rPr>
            </w:rPrChange>
          </w:rPr>
          <w:fldChar w:fldCharType="separate"/>
        </w:r>
        <w:r w:rsidRPr="00F802FA">
          <w:rPr>
            <w:rStyle w:val="Hipervnculo"/>
            <w:noProof/>
            <w:sz w:val="20"/>
            <w:szCs w:val="20"/>
            <w:rPrChange w:id="1256" w:author="Luffi" w:date="2017-09-22T10:28:00Z">
              <w:rPr>
                <w:rStyle w:val="Hipervnculo"/>
                <w:noProof/>
              </w:rPr>
            </w:rPrChange>
          </w:rPr>
          <w:t>ANEXO 15</w:t>
        </w:r>
        <w:r w:rsidRPr="00F802FA">
          <w:rPr>
            <w:noProof/>
            <w:webHidden/>
            <w:sz w:val="20"/>
            <w:szCs w:val="20"/>
            <w:rPrChange w:id="1257" w:author="Luffi" w:date="2017-09-22T10:28:00Z">
              <w:rPr>
                <w:noProof/>
                <w:webHidden/>
              </w:rPr>
            </w:rPrChange>
          </w:rPr>
          <w:tab/>
        </w:r>
        <w:r w:rsidRPr="00F802FA">
          <w:rPr>
            <w:noProof/>
            <w:webHidden/>
            <w:sz w:val="20"/>
            <w:szCs w:val="20"/>
            <w:rPrChange w:id="1258" w:author="Luffi" w:date="2017-09-22T10:28:00Z">
              <w:rPr>
                <w:noProof/>
                <w:webHidden/>
              </w:rPr>
            </w:rPrChange>
          </w:rPr>
          <w:fldChar w:fldCharType="begin"/>
        </w:r>
        <w:r w:rsidRPr="00F802FA">
          <w:rPr>
            <w:noProof/>
            <w:webHidden/>
            <w:sz w:val="20"/>
            <w:szCs w:val="20"/>
            <w:rPrChange w:id="1259" w:author="Luffi" w:date="2017-09-22T10:28:00Z">
              <w:rPr>
                <w:noProof/>
                <w:webHidden/>
              </w:rPr>
            </w:rPrChange>
          </w:rPr>
          <w:instrText xml:space="preserve"> PAGEREF _Toc493839455 \h </w:instrText>
        </w:r>
        <w:r w:rsidRPr="00F802FA">
          <w:rPr>
            <w:noProof/>
            <w:webHidden/>
            <w:sz w:val="20"/>
            <w:szCs w:val="20"/>
            <w:rPrChange w:id="1260" w:author="Luffi" w:date="2017-09-22T10:28:00Z">
              <w:rPr>
                <w:noProof/>
                <w:webHidden/>
              </w:rPr>
            </w:rPrChange>
          </w:rPr>
        </w:r>
      </w:ins>
      <w:r w:rsidRPr="00F802FA">
        <w:rPr>
          <w:noProof/>
          <w:webHidden/>
          <w:sz w:val="20"/>
          <w:szCs w:val="20"/>
          <w:rPrChange w:id="1261" w:author="Luffi" w:date="2017-09-22T10:28:00Z">
            <w:rPr>
              <w:noProof/>
              <w:webHidden/>
            </w:rPr>
          </w:rPrChange>
        </w:rPr>
        <w:fldChar w:fldCharType="separate"/>
      </w:r>
      <w:ins w:id="1262" w:author="Luffi" w:date="2017-09-22T10:28:00Z">
        <w:r w:rsidRPr="00F802FA">
          <w:rPr>
            <w:noProof/>
            <w:webHidden/>
            <w:sz w:val="20"/>
            <w:szCs w:val="20"/>
            <w:rPrChange w:id="1263" w:author="Luffi" w:date="2017-09-22T10:28:00Z">
              <w:rPr>
                <w:noProof/>
                <w:webHidden/>
              </w:rPr>
            </w:rPrChange>
          </w:rPr>
          <w:t>29</w:t>
        </w:r>
        <w:r w:rsidRPr="00F802FA">
          <w:rPr>
            <w:noProof/>
            <w:webHidden/>
            <w:sz w:val="20"/>
            <w:szCs w:val="20"/>
            <w:rPrChange w:id="1264" w:author="Luffi" w:date="2017-09-22T10:28:00Z">
              <w:rPr>
                <w:noProof/>
                <w:webHidden/>
              </w:rPr>
            </w:rPrChange>
          </w:rPr>
          <w:fldChar w:fldCharType="end"/>
        </w:r>
        <w:r w:rsidRPr="00F802FA">
          <w:rPr>
            <w:rStyle w:val="Hipervnculo"/>
            <w:noProof/>
            <w:sz w:val="20"/>
            <w:szCs w:val="20"/>
            <w:rPrChange w:id="1265" w:author="Luffi" w:date="2017-09-22T10:28:00Z">
              <w:rPr>
                <w:rStyle w:val="Hipervnculo"/>
                <w:noProof/>
              </w:rPr>
            </w:rPrChange>
          </w:rPr>
          <w:fldChar w:fldCharType="end"/>
        </w:r>
      </w:ins>
    </w:p>
    <w:p w14:paraId="03D98FAD" w14:textId="499324A8" w:rsidR="00F802FA" w:rsidRPr="00F802FA" w:rsidRDefault="00F802FA">
      <w:pPr>
        <w:pStyle w:val="TDC2"/>
        <w:rPr>
          <w:ins w:id="1266" w:author="Luffi" w:date="2017-09-22T10:28:00Z"/>
          <w:rFonts w:eastAsiaTheme="minorEastAsia"/>
          <w:noProof/>
          <w:sz w:val="20"/>
          <w:szCs w:val="20"/>
          <w:lang w:eastAsia="es-BO"/>
          <w:rPrChange w:id="1267" w:author="Luffi" w:date="2017-09-22T10:28:00Z">
            <w:rPr>
              <w:ins w:id="1268" w:author="Luffi" w:date="2017-09-22T10:28:00Z"/>
              <w:rFonts w:eastAsiaTheme="minorEastAsia"/>
              <w:noProof/>
              <w:lang w:eastAsia="es-BO"/>
            </w:rPr>
          </w:rPrChange>
        </w:rPr>
      </w:pPr>
      <w:ins w:id="1269" w:author="Luffi" w:date="2017-09-22T10:28:00Z">
        <w:r w:rsidRPr="00F802FA">
          <w:rPr>
            <w:rStyle w:val="Hipervnculo"/>
            <w:noProof/>
            <w:sz w:val="20"/>
            <w:szCs w:val="20"/>
            <w:rPrChange w:id="1270" w:author="Luffi" w:date="2017-09-22T10:28:00Z">
              <w:rPr>
                <w:rStyle w:val="Hipervnculo"/>
                <w:noProof/>
              </w:rPr>
            </w:rPrChange>
          </w:rPr>
          <w:fldChar w:fldCharType="begin"/>
        </w:r>
        <w:r w:rsidRPr="00F802FA">
          <w:rPr>
            <w:rStyle w:val="Hipervnculo"/>
            <w:noProof/>
            <w:sz w:val="20"/>
            <w:szCs w:val="20"/>
            <w:rPrChange w:id="1271" w:author="Luffi" w:date="2017-09-22T10:28:00Z">
              <w:rPr>
                <w:rStyle w:val="Hipervnculo"/>
                <w:noProof/>
              </w:rPr>
            </w:rPrChange>
          </w:rPr>
          <w:instrText xml:space="preserve"> </w:instrText>
        </w:r>
        <w:r w:rsidRPr="00F802FA">
          <w:rPr>
            <w:noProof/>
            <w:sz w:val="20"/>
            <w:szCs w:val="20"/>
            <w:rPrChange w:id="1272" w:author="Luffi" w:date="2017-09-22T10:28:00Z">
              <w:rPr>
                <w:noProof/>
              </w:rPr>
            </w:rPrChange>
          </w:rPr>
          <w:instrText>HYPERLINK \l "_Toc493839456"</w:instrText>
        </w:r>
        <w:r w:rsidRPr="00F802FA">
          <w:rPr>
            <w:rStyle w:val="Hipervnculo"/>
            <w:noProof/>
            <w:sz w:val="20"/>
            <w:szCs w:val="20"/>
            <w:rPrChange w:id="1273" w:author="Luffi" w:date="2017-09-22T10:28:00Z">
              <w:rPr>
                <w:rStyle w:val="Hipervnculo"/>
                <w:noProof/>
              </w:rPr>
            </w:rPrChange>
          </w:rPr>
          <w:instrText xml:space="preserve"> </w:instrText>
        </w:r>
        <w:r w:rsidRPr="00F802FA">
          <w:rPr>
            <w:rStyle w:val="Hipervnculo"/>
            <w:noProof/>
            <w:sz w:val="20"/>
            <w:szCs w:val="20"/>
            <w:rPrChange w:id="1274" w:author="Luffi" w:date="2017-09-22T10:28:00Z">
              <w:rPr>
                <w:rStyle w:val="Hipervnculo"/>
                <w:noProof/>
              </w:rPr>
            </w:rPrChange>
          </w:rPr>
        </w:r>
        <w:r w:rsidRPr="00F802FA">
          <w:rPr>
            <w:rStyle w:val="Hipervnculo"/>
            <w:noProof/>
            <w:sz w:val="20"/>
            <w:szCs w:val="20"/>
            <w:rPrChange w:id="1275" w:author="Luffi" w:date="2017-09-22T10:28:00Z">
              <w:rPr>
                <w:rStyle w:val="Hipervnculo"/>
                <w:noProof/>
              </w:rPr>
            </w:rPrChange>
          </w:rPr>
          <w:fldChar w:fldCharType="separate"/>
        </w:r>
        <w:r w:rsidRPr="00F802FA">
          <w:rPr>
            <w:rStyle w:val="Hipervnculo"/>
            <w:noProof/>
            <w:sz w:val="20"/>
            <w:szCs w:val="20"/>
            <w:rPrChange w:id="1276" w:author="Luffi" w:date="2017-09-22T10:28:00Z">
              <w:rPr>
                <w:rStyle w:val="Hipervnculo"/>
                <w:noProof/>
              </w:rPr>
            </w:rPrChange>
          </w:rPr>
          <w:t>Diccionario de datos</w:t>
        </w:r>
        <w:r w:rsidRPr="00F802FA">
          <w:rPr>
            <w:noProof/>
            <w:webHidden/>
            <w:sz w:val="20"/>
            <w:szCs w:val="20"/>
            <w:rPrChange w:id="1277" w:author="Luffi" w:date="2017-09-22T10:28:00Z">
              <w:rPr>
                <w:noProof/>
                <w:webHidden/>
              </w:rPr>
            </w:rPrChange>
          </w:rPr>
          <w:tab/>
        </w:r>
        <w:r w:rsidRPr="00F802FA">
          <w:rPr>
            <w:noProof/>
            <w:webHidden/>
            <w:sz w:val="20"/>
            <w:szCs w:val="20"/>
            <w:rPrChange w:id="1278" w:author="Luffi" w:date="2017-09-22T10:28:00Z">
              <w:rPr>
                <w:noProof/>
                <w:webHidden/>
              </w:rPr>
            </w:rPrChange>
          </w:rPr>
          <w:fldChar w:fldCharType="begin"/>
        </w:r>
        <w:r w:rsidRPr="00F802FA">
          <w:rPr>
            <w:noProof/>
            <w:webHidden/>
            <w:sz w:val="20"/>
            <w:szCs w:val="20"/>
            <w:rPrChange w:id="1279" w:author="Luffi" w:date="2017-09-22T10:28:00Z">
              <w:rPr>
                <w:noProof/>
                <w:webHidden/>
              </w:rPr>
            </w:rPrChange>
          </w:rPr>
          <w:instrText xml:space="preserve"> PAGEREF _Toc493839456 \h </w:instrText>
        </w:r>
        <w:r w:rsidRPr="00F802FA">
          <w:rPr>
            <w:noProof/>
            <w:webHidden/>
            <w:sz w:val="20"/>
            <w:szCs w:val="20"/>
            <w:rPrChange w:id="1280" w:author="Luffi" w:date="2017-09-22T10:28:00Z">
              <w:rPr>
                <w:noProof/>
                <w:webHidden/>
              </w:rPr>
            </w:rPrChange>
          </w:rPr>
        </w:r>
      </w:ins>
      <w:r w:rsidRPr="00F802FA">
        <w:rPr>
          <w:noProof/>
          <w:webHidden/>
          <w:sz w:val="20"/>
          <w:szCs w:val="20"/>
          <w:rPrChange w:id="1281" w:author="Luffi" w:date="2017-09-22T10:28:00Z">
            <w:rPr>
              <w:noProof/>
              <w:webHidden/>
            </w:rPr>
          </w:rPrChange>
        </w:rPr>
        <w:fldChar w:fldCharType="separate"/>
      </w:r>
      <w:ins w:id="1282" w:author="Luffi" w:date="2017-09-22T10:28:00Z">
        <w:r w:rsidRPr="00F802FA">
          <w:rPr>
            <w:noProof/>
            <w:webHidden/>
            <w:sz w:val="20"/>
            <w:szCs w:val="20"/>
            <w:rPrChange w:id="1283" w:author="Luffi" w:date="2017-09-22T10:28:00Z">
              <w:rPr>
                <w:noProof/>
                <w:webHidden/>
              </w:rPr>
            </w:rPrChange>
          </w:rPr>
          <w:t>29</w:t>
        </w:r>
        <w:r w:rsidRPr="00F802FA">
          <w:rPr>
            <w:noProof/>
            <w:webHidden/>
            <w:sz w:val="20"/>
            <w:szCs w:val="20"/>
            <w:rPrChange w:id="1284" w:author="Luffi" w:date="2017-09-22T10:28:00Z">
              <w:rPr>
                <w:noProof/>
                <w:webHidden/>
              </w:rPr>
            </w:rPrChange>
          </w:rPr>
          <w:fldChar w:fldCharType="end"/>
        </w:r>
        <w:r w:rsidRPr="00F802FA">
          <w:rPr>
            <w:rStyle w:val="Hipervnculo"/>
            <w:noProof/>
            <w:sz w:val="20"/>
            <w:szCs w:val="20"/>
            <w:rPrChange w:id="1285" w:author="Luffi" w:date="2017-09-22T10:28:00Z">
              <w:rPr>
                <w:rStyle w:val="Hipervnculo"/>
                <w:noProof/>
              </w:rPr>
            </w:rPrChange>
          </w:rPr>
          <w:fldChar w:fldCharType="end"/>
        </w:r>
      </w:ins>
    </w:p>
    <w:p w14:paraId="4C697FEB" w14:textId="107E99CA" w:rsidR="00F802FA" w:rsidRPr="00F802FA" w:rsidRDefault="00F802FA">
      <w:pPr>
        <w:pStyle w:val="TDC1"/>
        <w:rPr>
          <w:ins w:id="1286" w:author="Luffi" w:date="2017-09-22T10:28:00Z"/>
          <w:rFonts w:eastAsiaTheme="minorEastAsia"/>
          <w:noProof/>
          <w:sz w:val="20"/>
          <w:szCs w:val="20"/>
          <w:lang w:eastAsia="es-BO"/>
          <w:rPrChange w:id="1287" w:author="Luffi" w:date="2017-09-22T10:28:00Z">
            <w:rPr>
              <w:ins w:id="1288" w:author="Luffi" w:date="2017-09-22T10:28:00Z"/>
              <w:rFonts w:eastAsiaTheme="minorEastAsia"/>
              <w:noProof/>
              <w:lang w:eastAsia="es-BO"/>
            </w:rPr>
          </w:rPrChange>
        </w:rPr>
      </w:pPr>
      <w:ins w:id="1289" w:author="Luffi" w:date="2017-09-22T10:28:00Z">
        <w:r w:rsidRPr="00F802FA">
          <w:rPr>
            <w:rStyle w:val="Hipervnculo"/>
            <w:noProof/>
            <w:sz w:val="20"/>
            <w:szCs w:val="20"/>
            <w:rPrChange w:id="1290" w:author="Luffi" w:date="2017-09-22T10:28:00Z">
              <w:rPr>
                <w:rStyle w:val="Hipervnculo"/>
                <w:noProof/>
              </w:rPr>
            </w:rPrChange>
          </w:rPr>
          <w:fldChar w:fldCharType="begin"/>
        </w:r>
        <w:r w:rsidRPr="00F802FA">
          <w:rPr>
            <w:rStyle w:val="Hipervnculo"/>
            <w:noProof/>
            <w:sz w:val="20"/>
            <w:szCs w:val="20"/>
            <w:rPrChange w:id="1291" w:author="Luffi" w:date="2017-09-22T10:28:00Z">
              <w:rPr>
                <w:rStyle w:val="Hipervnculo"/>
                <w:noProof/>
              </w:rPr>
            </w:rPrChange>
          </w:rPr>
          <w:instrText xml:space="preserve"> </w:instrText>
        </w:r>
        <w:r w:rsidRPr="00F802FA">
          <w:rPr>
            <w:noProof/>
            <w:sz w:val="20"/>
            <w:szCs w:val="20"/>
            <w:rPrChange w:id="1292" w:author="Luffi" w:date="2017-09-22T10:28:00Z">
              <w:rPr>
                <w:noProof/>
              </w:rPr>
            </w:rPrChange>
          </w:rPr>
          <w:instrText>HYPERLINK \l "_Toc493839457"</w:instrText>
        </w:r>
        <w:r w:rsidRPr="00F802FA">
          <w:rPr>
            <w:rStyle w:val="Hipervnculo"/>
            <w:noProof/>
            <w:sz w:val="20"/>
            <w:szCs w:val="20"/>
            <w:rPrChange w:id="1293" w:author="Luffi" w:date="2017-09-22T10:28:00Z">
              <w:rPr>
                <w:rStyle w:val="Hipervnculo"/>
                <w:noProof/>
              </w:rPr>
            </w:rPrChange>
          </w:rPr>
          <w:instrText xml:space="preserve"> </w:instrText>
        </w:r>
        <w:r w:rsidRPr="00F802FA">
          <w:rPr>
            <w:rStyle w:val="Hipervnculo"/>
            <w:noProof/>
            <w:sz w:val="20"/>
            <w:szCs w:val="20"/>
            <w:rPrChange w:id="1294" w:author="Luffi" w:date="2017-09-22T10:28:00Z">
              <w:rPr>
                <w:rStyle w:val="Hipervnculo"/>
                <w:noProof/>
              </w:rPr>
            </w:rPrChange>
          </w:rPr>
        </w:r>
        <w:r w:rsidRPr="00F802FA">
          <w:rPr>
            <w:rStyle w:val="Hipervnculo"/>
            <w:noProof/>
            <w:sz w:val="20"/>
            <w:szCs w:val="20"/>
            <w:rPrChange w:id="1295" w:author="Luffi" w:date="2017-09-22T10:28:00Z">
              <w:rPr>
                <w:rStyle w:val="Hipervnculo"/>
                <w:noProof/>
              </w:rPr>
            </w:rPrChange>
          </w:rPr>
          <w:fldChar w:fldCharType="separate"/>
        </w:r>
        <w:r w:rsidRPr="00F802FA">
          <w:rPr>
            <w:rStyle w:val="Hipervnculo"/>
            <w:noProof/>
            <w:sz w:val="20"/>
            <w:szCs w:val="20"/>
            <w:rPrChange w:id="1296" w:author="Luffi" w:date="2017-09-22T10:28:00Z">
              <w:rPr>
                <w:rStyle w:val="Hipervnculo"/>
                <w:noProof/>
              </w:rPr>
            </w:rPrChange>
          </w:rPr>
          <w:t>ANEXO 16</w:t>
        </w:r>
        <w:r w:rsidRPr="00F802FA">
          <w:rPr>
            <w:noProof/>
            <w:webHidden/>
            <w:sz w:val="20"/>
            <w:szCs w:val="20"/>
            <w:rPrChange w:id="1297" w:author="Luffi" w:date="2017-09-22T10:28:00Z">
              <w:rPr>
                <w:noProof/>
                <w:webHidden/>
              </w:rPr>
            </w:rPrChange>
          </w:rPr>
          <w:tab/>
        </w:r>
        <w:r w:rsidRPr="00F802FA">
          <w:rPr>
            <w:noProof/>
            <w:webHidden/>
            <w:sz w:val="20"/>
            <w:szCs w:val="20"/>
            <w:rPrChange w:id="1298" w:author="Luffi" w:date="2017-09-22T10:28:00Z">
              <w:rPr>
                <w:noProof/>
                <w:webHidden/>
              </w:rPr>
            </w:rPrChange>
          </w:rPr>
          <w:fldChar w:fldCharType="begin"/>
        </w:r>
        <w:r w:rsidRPr="00F802FA">
          <w:rPr>
            <w:noProof/>
            <w:webHidden/>
            <w:sz w:val="20"/>
            <w:szCs w:val="20"/>
            <w:rPrChange w:id="1299" w:author="Luffi" w:date="2017-09-22T10:28:00Z">
              <w:rPr>
                <w:noProof/>
                <w:webHidden/>
              </w:rPr>
            </w:rPrChange>
          </w:rPr>
          <w:instrText xml:space="preserve"> PAGEREF _Toc493839457 \h </w:instrText>
        </w:r>
        <w:r w:rsidRPr="00F802FA">
          <w:rPr>
            <w:noProof/>
            <w:webHidden/>
            <w:sz w:val="20"/>
            <w:szCs w:val="20"/>
            <w:rPrChange w:id="1300" w:author="Luffi" w:date="2017-09-22T10:28:00Z">
              <w:rPr>
                <w:noProof/>
                <w:webHidden/>
              </w:rPr>
            </w:rPrChange>
          </w:rPr>
        </w:r>
      </w:ins>
      <w:r w:rsidRPr="00F802FA">
        <w:rPr>
          <w:noProof/>
          <w:webHidden/>
          <w:sz w:val="20"/>
          <w:szCs w:val="20"/>
          <w:rPrChange w:id="1301" w:author="Luffi" w:date="2017-09-22T10:28:00Z">
            <w:rPr>
              <w:noProof/>
              <w:webHidden/>
            </w:rPr>
          </w:rPrChange>
        </w:rPr>
        <w:fldChar w:fldCharType="separate"/>
      </w:r>
      <w:ins w:id="1302" w:author="Luffi" w:date="2017-09-22T10:28:00Z">
        <w:r w:rsidRPr="00F802FA">
          <w:rPr>
            <w:noProof/>
            <w:webHidden/>
            <w:sz w:val="20"/>
            <w:szCs w:val="20"/>
            <w:rPrChange w:id="1303" w:author="Luffi" w:date="2017-09-22T10:28:00Z">
              <w:rPr>
                <w:noProof/>
                <w:webHidden/>
              </w:rPr>
            </w:rPrChange>
          </w:rPr>
          <w:t>34</w:t>
        </w:r>
        <w:r w:rsidRPr="00F802FA">
          <w:rPr>
            <w:noProof/>
            <w:webHidden/>
            <w:sz w:val="20"/>
            <w:szCs w:val="20"/>
            <w:rPrChange w:id="1304" w:author="Luffi" w:date="2017-09-22T10:28:00Z">
              <w:rPr>
                <w:noProof/>
                <w:webHidden/>
              </w:rPr>
            </w:rPrChange>
          </w:rPr>
          <w:fldChar w:fldCharType="end"/>
        </w:r>
        <w:r w:rsidRPr="00F802FA">
          <w:rPr>
            <w:rStyle w:val="Hipervnculo"/>
            <w:noProof/>
            <w:sz w:val="20"/>
            <w:szCs w:val="20"/>
            <w:rPrChange w:id="1305" w:author="Luffi" w:date="2017-09-22T10:28:00Z">
              <w:rPr>
                <w:rStyle w:val="Hipervnculo"/>
                <w:noProof/>
              </w:rPr>
            </w:rPrChange>
          </w:rPr>
          <w:fldChar w:fldCharType="end"/>
        </w:r>
      </w:ins>
    </w:p>
    <w:p w14:paraId="065D2A53" w14:textId="2086C581" w:rsidR="00F802FA" w:rsidRPr="00F802FA" w:rsidRDefault="00F802FA">
      <w:pPr>
        <w:pStyle w:val="TDC2"/>
        <w:rPr>
          <w:ins w:id="1306" w:author="Luffi" w:date="2017-09-22T10:28:00Z"/>
          <w:rFonts w:eastAsiaTheme="minorEastAsia"/>
          <w:noProof/>
          <w:sz w:val="20"/>
          <w:szCs w:val="20"/>
          <w:lang w:eastAsia="es-BO"/>
          <w:rPrChange w:id="1307" w:author="Luffi" w:date="2017-09-22T10:28:00Z">
            <w:rPr>
              <w:ins w:id="1308" w:author="Luffi" w:date="2017-09-22T10:28:00Z"/>
              <w:rFonts w:eastAsiaTheme="minorEastAsia"/>
              <w:noProof/>
              <w:lang w:eastAsia="es-BO"/>
            </w:rPr>
          </w:rPrChange>
        </w:rPr>
      </w:pPr>
      <w:ins w:id="1309" w:author="Luffi" w:date="2017-09-22T10:28:00Z">
        <w:r w:rsidRPr="00F802FA">
          <w:rPr>
            <w:rStyle w:val="Hipervnculo"/>
            <w:noProof/>
            <w:sz w:val="20"/>
            <w:szCs w:val="20"/>
            <w:rPrChange w:id="1310" w:author="Luffi" w:date="2017-09-22T10:28:00Z">
              <w:rPr>
                <w:rStyle w:val="Hipervnculo"/>
                <w:noProof/>
              </w:rPr>
            </w:rPrChange>
          </w:rPr>
          <w:fldChar w:fldCharType="begin"/>
        </w:r>
        <w:r w:rsidRPr="00F802FA">
          <w:rPr>
            <w:rStyle w:val="Hipervnculo"/>
            <w:noProof/>
            <w:sz w:val="20"/>
            <w:szCs w:val="20"/>
            <w:rPrChange w:id="1311" w:author="Luffi" w:date="2017-09-22T10:28:00Z">
              <w:rPr>
                <w:rStyle w:val="Hipervnculo"/>
                <w:noProof/>
              </w:rPr>
            </w:rPrChange>
          </w:rPr>
          <w:instrText xml:space="preserve"> </w:instrText>
        </w:r>
        <w:r w:rsidRPr="00F802FA">
          <w:rPr>
            <w:noProof/>
            <w:sz w:val="20"/>
            <w:szCs w:val="20"/>
            <w:rPrChange w:id="1312" w:author="Luffi" w:date="2017-09-22T10:28:00Z">
              <w:rPr>
                <w:noProof/>
              </w:rPr>
            </w:rPrChange>
          </w:rPr>
          <w:instrText>HYPERLINK \l "_Toc493839458"</w:instrText>
        </w:r>
        <w:r w:rsidRPr="00F802FA">
          <w:rPr>
            <w:rStyle w:val="Hipervnculo"/>
            <w:noProof/>
            <w:sz w:val="20"/>
            <w:szCs w:val="20"/>
            <w:rPrChange w:id="1313" w:author="Luffi" w:date="2017-09-22T10:28:00Z">
              <w:rPr>
                <w:rStyle w:val="Hipervnculo"/>
                <w:noProof/>
              </w:rPr>
            </w:rPrChange>
          </w:rPr>
          <w:instrText xml:space="preserve"> </w:instrText>
        </w:r>
        <w:r w:rsidRPr="00F802FA">
          <w:rPr>
            <w:rStyle w:val="Hipervnculo"/>
            <w:noProof/>
            <w:sz w:val="20"/>
            <w:szCs w:val="20"/>
            <w:rPrChange w:id="1314" w:author="Luffi" w:date="2017-09-22T10:28:00Z">
              <w:rPr>
                <w:rStyle w:val="Hipervnculo"/>
                <w:noProof/>
              </w:rPr>
            </w:rPrChange>
          </w:rPr>
        </w:r>
        <w:r w:rsidRPr="00F802FA">
          <w:rPr>
            <w:rStyle w:val="Hipervnculo"/>
            <w:noProof/>
            <w:sz w:val="20"/>
            <w:szCs w:val="20"/>
            <w:rPrChange w:id="1315" w:author="Luffi" w:date="2017-09-22T10:28:00Z">
              <w:rPr>
                <w:rStyle w:val="Hipervnculo"/>
                <w:noProof/>
              </w:rPr>
            </w:rPrChange>
          </w:rPr>
          <w:fldChar w:fldCharType="separate"/>
        </w:r>
        <w:r w:rsidRPr="00F802FA">
          <w:rPr>
            <w:rStyle w:val="Hipervnculo"/>
            <w:noProof/>
            <w:sz w:val="20"/>
            <w:szCs w:val="20"/>
            <w:rPrChange w:id="1316" w:author="Luffi" w:date="2017-09-22T10:28:00Z">
              <w:rPr>
                <w:rStyle w:val="Hipervnculo"/>
                <w:noProof/>
              </w:rPr>
            </w:rPrChange>
          </w:rPr>
          <w:t>CARTA DE ACEPTACIÓN E INFORME DE LA INSTITUCIÓN</w:t>
        </w:r>
        <w:r w:rsidRPr="00F802FA">
          <w:rPr>
            <w:noProof/>
            <w:webHidden/>
            <w:sz w:val="20"/>
            <w:szCs w:val="20"/>
            <w:rPrChange w:id="1317" w:author="Luffi" w:date="2017-09-22T10:28:00Z">
              <w:rPr>
                <w:noProof/>
                <w:webHidden/>
              </w:rPr>
            </w:rPrChange>
          </w:rPr>
          <w:tab/>
        </w:r>
        <w:r w:rsidRPr="00F802FA">
          <w:rPr>
            <w:noProof/>
            <w:webHidden/>
            <w:sz w:val="20"/>
            <w:szCs w:val="20"/>
            <w:rPrChange w:id="1318" w:author="Luffi" w:date="2017-09-22T10:28:00Z">
              <w:rPr>
                <w:noProof/>
                <w:webHidden/>
              </w:rPr>
            </w:rPrChange>
          </w:rPr>
          <w:fldChar w:fldCharType="begin"/>
        </w:r>
        <w:r w:rsidRPr="00F802FA">
          <w:rPr>
            <w:noProof/>
            <w:webHidden/>
            <w:sz w:val="20"/>
            <w:szCs w:val="20"/>
            <w:rPrChange w:id="1319" w:author="Luffi" w:date="2017-09-22T10:28:00Z">
              <w:rPr>
                <w:noProof/>
                <w:webHidden/>
              </w:rPr>
            </w:rPrChange>
          </w:rPr>
          <w:instrText xml:space="preserve"> PAGEREF _Toc493839458 \h </w:instrText>
        </w:r>
        <w:r w:rsidRPr="00F802FA">
          <w:rPr>
            <w:noProof/>
            <w:webHidden/>
            <w:sz w:val="20"/>
            <w:szCs w:val="20"/>
            <w:rPrChange w:id="1320" w:author="Luffi" w:date="2017-09-22T10:28:00Z">
              <w:rPr>
                <w:noProof/>
                <w:webHidden/>
              </w:rPr>
            </w:rPrChange>
          </w:rPr>
        </w:r>
      </w:ins>
      <w:r w:rsidRPr="00F802FA">
        <w:rPr>
          <w:noProof/>
          <w:webHidden/>
          <w:sz w:val="20"/>
          <w:szCs w:val="20"/>
          <w:rPrChange w:id="1321" w:author="Luffi" w:date="2017-09-22T10:28:00Z">
            <w:rPr>
              <w:noProof/>
              <w:webHidden/>
            </w:rPr>
          </w:rPrChange>
        </w:rPr>
        <w:fldChar w:fldCharType="separate"/>
      </w:r>
      <w:ins w:id="1322" w:author="Luffi" w:date="2017-09-22T10:28:00Z">
        <w:r w:rsidRPr="00F802FA">
          <w:rPr>
            <w:noProof/>
            <w:webHidden/>
            <w:sz w:val="20"/>
            <w:szCs w:val="20"/>
            <w:rPrChange w:id="1323" w:author="Luffi" w:date="2017-09-22T10:28:00Z">
              <w:rPr>
                <w:noProof/>
                <w:webHidden/>
              </w:rPr>
            </w:rPrChange>
          </w:rPr>
          <w:t>34</w:t>
        </w:r>
        <w:r w:rsidRPr="00F802FA">
          <w:rPr>
            <w:noProof/>
            <w:webHidden/>
            <w:sz w:val="20"/>
            <w:szCs w:val="20"/>
            <w:rPrChange w:id="1324" w:author="Luffi" w:date="2017-09-22T10:28:00Z">
              <w:rPr>
                <w:noProof/>
                <w:webHidden/>
              </w:rPr>
            </w:rPrChange>
          </w:rPr>
          <w:fldChar w:fldCharType="end"/>
        </w:r>
        <w:r w:rsidRPr="00F802FA">
          <w:rPr>
            <w:rStyle w:val="Hipervnculo"/>
            <w:noProof/>
            <w:sz w:val="20"/>
            <w:szCs w:val="20"/>
            <w:rPrChange w:id="1325" w:author="Luffi" w:date="2017-09-22T10:28:00Z">
              <w:rPr>
                <w:rStyle w:val="Hipervnculo"/>
                <w:noProof/>
              </w:rPr>
            </w:rPrChange>
          </w:rPr>
          <w:fldChar w:fldCharType="end"/>
        </w:r>
      </w:ins>
    </w:p>
    <w:p w14:paraId="5C6817C9" w14:textId="5563FB67" w:rsidR="00C45AB1" w:rsidRPr="00F802FA" w:rsidDel="00F802FA" w:rsidRDefault="00C45AB1" w:rsidP="00C45AB1">
      <w:pPr>
        <w:pStyle w:val="TDC1"/>
        <w:spacing w:line="240" w:lineRule="auto"/>
        <w:rPr>
          <w:del w:id="1326" w:author="Luffi" w:date="2017-09-22T10:28:00Z"/>
          <w:rFonts w:eastAsiaTheme="minorEastAsia"/>
          <w:noProof/>
          <w:sz w:val="20"/>
          <w:szCs w:val="20"/>
          <w:lang w:eastAsia="es-BO"/>
          <w:rPrChange w:id="1327" w:author="Luffi" w:date="2017-09-22T10:28:00Z">
            <w:rPr>
              <w:del w:id="1328" w:author="Luffi" w:date="2017-09-22T10:28:00Z"/>
              <w:rFonts w:eastAsiaTheme="minorEastAsia"/>
              <w:noProof/>
              <w:lang w:eastAsia="es-BO"/>
            </w:rPr>
          </w:rPrChange>
        </w:rPr>
      </w:pPr>
      <w:del w:id="1329" w:author="Luffi" w:date="2017-09-22T10:28:00Z">
        <w:r w:rsidRPr="00F802FA" w:rsidDel="00F802FA">
          <w:rPr>
            <w:noProof/>
            <w:sz w:val="20"/>
            <w:szCs w:val="20"/>
            <w:rPrChange w:id="1330" w:author="Luffi" w:date="2017-09-22T10:28:00Z">
              <w:rPr>
                <w:rStyle w:val="Hipervnculo"/>
                <w:noProof/>
              </w:rPr>
            </w:rPrChange>
          </w:rPr>
          <w:delText>ANEXO 1</w:delText>
        </w:r>
        <w:r w:rsidRPr="00F802FA" w:rsidDel="00F802FA">
          <w:rPr>
            <w:noProof/>
            <w:webHidden/>
            <w:sz w:val="20"/>
            <w:szCs w:val="20"/>
            <w:rPrChange w:id="1331" w:author="Luffi" w:date="2017-09-22T10:28:00Z">
              <w:rPr>
                <w:noProof/>
                <w:webHidden/>
              </w:rPr>
            </w:rPrChange>
          </w:rPr>
          <w:tab/>
        </w:r>
      </w:del>
      <w:del w:id="1332" w:author="Luffi" w:date="2017-07-10T22:36:00Z">
        <w:r w:rsidR="00BB0DD1" w:rsidRPr="00F802FA" w:rsidDel="00F223C3">
          <w:rPr>
            <w:noProof/>
            <w:webHidden/>
            <w:sz w:val="20"/>
            <w:szCs w:val="20"/>
            <w:rPrChange w:id="1333" w:author="Luffi" w:date="2017-09-22T10:28:00Z">
              <w:rPr>
                <w:noProof/>
                <w:webHidden/>
              </w:rPr>
            </w:rPrChange>
          </w:rPr>
          <w:delText>1</w:delText>
        </w:r>
      </w:del>
    </w:p>
    <w:p w14:paraId="20655CB4" w14:textId="49893C0F" w:rsidR="00C45AB1" w:rsidRPr="00F802FA" w:rsidDel="00F802FA" w:rsidRDefault="00C45AB1" w:rsidP="000A6714">
      <w:pPr>
        <w:pStyle w:val="TDC2"/>
        <w:rPr>
          <w:del w:id="1334" w:author="Luffi" w:date="2017-09-22T10:28:00Z"/>
          <w:rFonts w:eastAsiaTheme="minorEastAsia"/>
          <w:noProof/>
          <w:sz w:val="20"/>
          <w:szCs w:val="20"/>
          <w:lang w:eastAsia="es-BO"/>
          <w:rPrChange w:id="1335" w:author="Luffi" w:date="2017-09-22T10:28:00Z">
            <w:rPr>
              <w:del w:id="1336" w:author="Luffi" w:date="2017-09-22T10:28:00Z"/>
              <w:rFonts w:eastAsiaTheme="minorEastAsia"/>
              <w:noProof/>
              <w:lang w:eastAsia="es-BO"/>
            </w:rPr>
          </w:rPrChange>
        </w:rPr>
      </w:pPr>
      <w:del w:id="1337" w:author="Luffi" w:date="2017-09-22T10:28:00Z">
        <w:r w:rsidRPr="00F802FA" w:rsidDel="00F802FA">
          <w:rPr>
            <w:noProof/>
            <w:sz w:val="20"/>
            <w:szCs w:val="20"/>
            <w:rPrChange w:id="1338" w:author="Luffi" w:date="2017-09-22T10:28:00Z">
              <w:rPr>
                <w:rStyle w:val="Hipervnculo"/>
                <w:noProof/>
              </w:rPr>
            </w:rPrChange>
          </w:rPr>
          <w:delText>ÁRBOL DE PROBLEMA</w:delText>
        </w:r>
        <w:r w:rsidRPr="00F802FA" w:rsidDel="00F802FA">
          <w:rPr>
            <w:noProof/>
            <w:webHidden/>
            <w:sz w:val="20"/>
            <w:szCs w:val="20"/>
            <w:rPrChange w:id="1339" w:author="Luffi" w:date="2017-09-22T10:28:00Z">
              <w:rPr>
                <w:noProof/>
                <w:webHidden/>
              </w:rPr>
            </w:rPrChange>
          </w:rPr>
          <w:tab/>
        </w:r>
      </w:del>
      <w:del w:id="1340" w:author="Luffi" w:date="2017-07-10T22:36:00Z">
        <w:r w:rsidR="00BB0DD1" w:rsidRPr="00F802FA" w:rsidDel="00F223C3">
          <w:rPr>
            <w:noProof/>
            <w:webHidden/>
            <w:sz w:val="20"/>
            <w:szCs w:val="20"/>
            <w:rPrChange w:id="1341" w:author="Luffi" w:date="2017-09-22T10:28:00Z">
              <w:rPr>
                <w:noProof/>
                <w:webHidden/>
              </w:rPr>
            </w:rPrChange>
          </w:rPr>
          <w:delText>1</w:delText>
        </w:r>
      </w:del>
    </w:p>
    <w:p w14:paraId="6BA22155" w14:textId="01898036" w:rsidR="00C45AB1" w:rsidRPr="00F802FA" w:rsidDel="00F802FA" w:rsidRDefault="00C45AB1" w:rsidP="00C45AB1">
      <w:pPr>
        <w:pStyle w:val="TDC1"/>
        <w:spacing w:line="240" w:lineRule="auto"/>
        <w:rPr>
          <w:del w:id="1342" w:author="Luffi" w:date="2017-09-22T10:28:00Z"/>
          <w:rFonts w:eastAsiaTheme="minorEastAsia"/>
          <w:noProof/>
          <w:sz w:val="20"/>
          <w:szCs w:val="20"/>
          <w:lang w:eastAsia="es-BO"/>
          <w:rPrChange w:id="1343" w:author="Luffi" w:date="2017-09-22T10:28:00Z">
            <w:rPr>
              <w:del w:id="1344" w:author="Luffi" w:date="2017-09-22T10:28:00Z"/>
              <w:rFonts w:eastAsiaTheme="minorEastAsia"/>
              <w:noProof/>
              <w:lang w:eastAsia="es-BO"/>
            </w:rPr>
          </w:rPrChange>
        </w:rPr>
      </w:pPr>
      <w:del w:id="1345" w:author="Luffi" w:date="2017-09-22T10:28:00Z">
        <w:r w:rsidRPr="00F802FA" w:rsidDel="00F802FA">
          <w:rPr>
            <w:noProof/>
            <w:sz w:val="20"/>
            <w:szCs w:val="20"/>
            <w:rPrChange w:id="1346" w:author="Luffi" w:date="2017-09-22T10:28:00Z">
              <w:rPr>
                <w:rStyle w:val="Hipervnculo"/>
                <w:noProof/>
              </w:rPr>
            </w:rPrChange>
          </w:rPr>
          <w:delText>ANEXO 2</w:delText>
        </w:r>
        <w:r w:rsidRPr="00F802FA" w:rsidDel="00F802FA">
          <w:rPr>
            <w:noProof/>
            <w:webHidden/>
            <w:sz w:val="20"/>
            <w:szCs w:val="20"/>
            <w:rPrChange w:id="1347" w:author="Luffi" w:date="2017-09-22T10:28:00Z">
              <w:rPr>
                <w:noProof/>
                <w:webHidden/>
              </w:rPr>
            </w:rPrChange>
          </w:rPr>
          <w:tab/>
        </w:r>
      </w:del>
      <w:del w:id="1348" w:author="Luffi" w:date="2017-07-10T22:36:00Z">
        <w:r w:rsidR="00BB0DD1" w:rsidRPr="00F802FA" w:rsidDel="00F223C3">
          <w:rPr>
            <w:noProof/>
            <w:webHidden/>
            <w:sz w:val="20"/>
            <w:szCs w:val="20"/>
            <w:rPrChange w:id="1349" w:author="Luffi" w:date="2017-09-22T10:28:00Z">
              <w:rPr>
                <w:noProof/>
                <w:webHidden/>
              </w:rPr>
            </w:rPrChange>
          </w:rPr>
          <w:delText>2</w:delText>
        </w:r>
      </w:del>
    </w:p>
    <w:p w14:paraId="45E59FB5" w14:textId="3FD3EDCA" w:rsidR="00C45AB1" w:rsidRPr="00F802FA" w:rsidDel="00F802FA" w:rsidRDefault="00C45AB1" w:rsidP="000A6714">
      <w:pPr>
        <w:pStyle w:val="TDC2"/>
        <w:rPr>
          <w:del w:id="1350" w:author="Luffi" w:date="2017-09-22T10:28:00Z"/>
          <w:rFonts w:eastAsiaTheme="minorEastAsia"/>
          <w:noProof/>
          <w:sz w:val="20"/>
          <w:szCs w:val="20"/>
          <w:lang w:eastAsia="es-BO"/>
          <w:rPrChange w:id="1351" w:author="Luffi" w:date="2017-09-22T10:28:00Z">
            <w:rPr>
              <w:del w:id="1352" w:author="Luffi" w:date="2017-09-22T10:28:00Z"/>
              <w:rFonts w:eastAsiaTheme="minorEastAsia"/>
              <w:noProof/>
              <w:lang w:eastAsia="es-BO"/>
            </w:rPr>
          </w:rPrChange>
        </w:rPr>
      </w:pPr>
      <w:del w:id="1353" w:author="Luffi" w:date="2017-09-22T10:28:00Z">
        <w:r w:rsidRPr="00F802FA" w:rsidDel="00F802FA">
          <w:rPr>
            <w:noProof/>
            <w:sz w:val="20"/>
            <w:szCs w:val="20"/>
            <w:rPrChange w:id="1354" w:author="Luffi" w:date="2017-09-22T10:28:00Z">
              <w:rPr>
                <w:rStyle w:val="Hipervnculo"/>
                <w:noProof/>
              </w:rPr>
            </w:rPrChange>
          </w:rPr>
          <w:delText>GUÍA DE ENTREVISTA DIRIGIDA A SECRETARÍA DEL CENTRO MEDICO DE ESPECIALIDADES ESCULAPIO S.R.L.</w:delText>
        </w:r>
        <w:r w:rsidRPr="00F802FA" w:rsidDel="00F802FA">
          <w:rPr>
            <w:noProof/>
            <w:webHidden/>
            <w:sz w:val="20"/>
            <w:szCs w:val="20"/>
            <w:rPrChange w:id="1355" w:author="Luffi" w:date="2017-09-22T10:28:00Z">
              <w:rPr>
                <w:noProof/>
                <w:webHidden/>
              </w:rPr>
            </w:rPrChange>
          </w:rPr>
          <w:tab/>
        </w:r>
      </w:del>
      <w:del w:id="1356" w:author="Luffi" w:date="2017-07-10T22:36:00Z">
        <w:r w:rsidR="00BB0DD1" w:rsidRPr="00F802FA" w:rsidDel="00F223C3">
          <w:rPr>
            <w:noProof/>
            <w:webHidden/>
            <w:sz w:val="20"/>
            <w:szCs w:val="20"/>
            <w:rPrChange w:id="1357" w:author="Luffi" w:date="2017-09-22T10:28:00Z">
              <w:rPr>
                <w:noProof/>
                <w:webHidden/>
              </w:rPr>
            </w:rPrChange>
          </w:rPr>
          <w:delText>2</w:delText>
        </w:r>
      </w:del>
    </w:p>
    <w:p w14:paraId="152CB6E7" w14:textId="4660085C" w:rsidR="00C45AB1" w:rsidRPr="00F802FA" w:rsidDel="00F802FA" w:rsidRDefault="00C45AB1" w:rsidP="00C45AB1">
      <w:pPr>
        <w:pStyle w:val="TDC1"/>
        <w:spacing w:line="240" w:lineRule="auto"/>
        <w:rPr>
          <w:del w:id="1358" w:author="Luffi" w:date="2017-09-22T10:28:00Z"/>
          <w:rFonts w:eastAsiaTheme="minorEastAsia"/>
          <w:noProof/>
          <w:sz w:val="20"/>
          <w:szCs w:val="20"/>
          <w:lang w:eastAsia="es-BO"/>
          <w:rPrChange w:id="1359" w:author="Luffi" w:date="2017-09-22T10:28:00Z">
            <w:rPr>
              <w:del w:id="1360" w:author="Luffi" w:date="2017-09-22T10:28:00Z"/>
              <w:rFonts w:eastAsiaTheme="minorEastAsia"/>
              <w:noProof/>
              <w:lang w:eastAsia="es-BO"/>
            </w:rPr>
          </w:rPrChange>
        </w:rPr>
      </w:pPr>
      <w:del w:id="1361" w:author="Luffi" w:date="2017-09-22T10:28:00Z">
        <w:r w:rsidRPr="00F802FA" w:rsidDel="00F802FA">
          <w:rPr>
            <w:noProof/>
            <w:sz w:val="20"/>
            <w:szCs w:val="20"/>
            <w:rPrChange w:id="1362" w:author="Luffi" w:date="2017-09-22T10:28:00Z">
              <w:rPr>
                <w:rStyle w:val="Hipervnculo"/>
                <w:noProof/>
              </w:rPr>
            </w:rPrChange>
          </w:rPr>
          <w:delText>ANEXO 3</w:delText>
        </w:r>
        <w:r w:rsidRPr="00F802FA" w:rsidDel="00F802FA">
          <w:rPr>
            <w:noProof/>
            <w:webHidden/>
            <w:sz w:val="20"/>
            <w:szCs w:val="20"/>
            <w:rPrChange w:id="1363" w:author="Luffi" w:date="2017-09-22T10:28:00Z">
              <w:rPr>
                <w:noProof/>
                <w:webHidden/>
              </w:rPr>
            </w:rPrChange>
          </w:rPr>
          <w:tab/>
        </w:r>
      </w:del>
      <w:del w:id="1364" w:author="Luffi" w:date="2017-07-10T22:36:00Z">
        <w:r w:rsidR="00BB0DD1" w:rsidRPr="00F802FA" w:rsidDel="00F223C3">
          <w:rPr>
            <w:noProof/>
            <w:webHidden/>
            <w:sz w:val="20"/>
            <w:szCs w:val="20"/>
            <w:rPrChange w:id="1365" w:author="Luffi" w:date="2017-09-22T10:28:00Z">
              <w:rPr>
                <w:noProof/>
                <w:webHidden/>
              </w:rPr>
            </w:rPrChange>
          </w:rPr>
          <w:delText>4</w:delText>
        </w:r>
      </w:del>
    </w:p>
    <w:p w14:paraId="6F716EB7" w14:textId="094F837A" w:rsidR="00C45AB1" w:rsidRPr="00F802FA" w:rsidDel="00F802FA" w:rsidRDefault="00C45AB1" w:rsidP="000A6714">
      <w:pPr>
        <w:pStyle w:val="TDC2"/>
        <w:rPr>
          <w:del w:id="1366" w:author="Luffi" w:date="2017-09-22T10:28:00Z"/>
          <w:rFonts w:eastAsiaTheme="minorEastAsia"/>
          <w:noProof/>
          <w:sz w:val="20"/>
          <w:szCs w:val="20"/>
          <w:lang w:eastAsia="es-BO"/>
          <w:rPrChange w:id="1367" w:author="Luffi" w:date="2017-09-22T10:28:00Z">
            <w:rPr>
              <w:del w:id="1368" w:author="Luffi" w:date="2017-09-22T10:28:00Z"/>
              <w:rFonts w:eastAsiaTheme="minorEastAsia"/>
              <w:noProof/>
              <w:lang w:eastAsia="es-BO"/>
            </w:rPr>
          </w:rPrChange>
        </w:rPr>
      </w:pPr>
      <w:del w:id="1369" w:author="Luffi" w:date="2017-09-22T10:28:00Z">
        <w:r w:rsidRPr="00F802FA" w:rsidDel="00F802FA">
          <w:rPr>
            <w:noProof/>
            <w:sz w:val="20"/>
            <w:szCs w:val="20"/>
            <w:rPrChange w:id="1370" w:author="Luffi" w:date="2017-09-22T10:28:00Z">
              <w:rPr>
                <w:rStyle w:val="Hipervnculo"/>
                <w:noProof/>
              </w:rPr>
            </w:rPrChange>
          </w:rPr>
          <w:delText>RESULTADOS DE APLICACIÓN DE LA ENTREVISTA</w:delText>
        </w:r>
        <w:r w:rsidRPr="00F802FA" w:rsidDel="00F802FA">
          <w:rPr>
            <w:noProof/>
            <w:webHidden/>
            <w:sz w:val="20"/>
            <w:szCs w:val="20"/>
            <w:rPrChange w:id="1371" w:author="Luffi" w:date="2017-09-22T10:28:00Z">
              <w:rPr>
                <w:noProof/>
                <w:webHidden/>
              </w:rPr>
            </w:rPrChange>
          </w:rPr>
          <w:tab/>
        </w:r>
      </w:del>
      <w:del w:id="1372" w:author="Luffi" w:date="2017-07-10T22:36:00Z">
        <w:r w:rsidR="00BB0DD1" w:rsidRPr="00F802FA" w:rsidDel="00F223C3">
          <w:rPr>
            <w:noProof/>
            <w:webHidden/>
            <w:sz w:val="20"/>
            <w:szCs w:val="20"/>
            <w:rPrChange w:id="1373" w:author="Luffi" w:date="2017-09-22T10:28:00Z">
              <w:rPr>
                <w:noProof/>
                <w:webHidden/>
              </w:rPr>
            </w:rPrChange>
          </w:rPr>
          <w:delText>4</w:delText>
        </w:r>
      </w:del>
    </w:p>
    <w:p w14:paraId="6DB16886" w14:textId="515750D0" w:rsidR="00C45AB1" w:rsidRPr="00F802FA" w:rsidDel="00F802FA" w:rsidRDefault="00C45AB1" w:rsidP="00C45AB1">
      <w:pPr>
        <w:pStyle w:val="TDC1"/>
        <w:spacing w:line="240" w:lineRule="auto"/>
        <w:rPr>
          <w:del w:id="1374" w:author="Luffi" w:date="2017-09-22T10:28:00Z"/>
          <w:rFonts w:eastAsiaTheme="minorEastAsia"/>
          <w:noProof/>
          <w:sz w:val="20"/>
          <w:szCs w:val="20"/>
          <w:lang w:eastAsia="es-BO"/>
          <w:rPrChange w:id="1375" w:author="Luffi" w:date="2017-09-22T10:28:00Z">
            <w:rPr>
              <w:del w:id="1376" w:author="Luffi" w:date="2017-09-22T10:28:00Z"/>
              <w:rFonts w:eastAsiaTheme="minorEastAsia"/>
              <w:noProof/>
              <w:lang w:eastAsia="es-BO"/>
            </w:rPr>
          </w:rPrChange>
        </w:rPr>
      </w:pPr>
      <w:del w:id="1377" w:author="Luffi" w:date="2017-09-22T10:28:00Z">
        <w:r w:rsidRPr="00F802FA" w:rsidDel="00F802FA">
          <w:rPr>
            <w:noProof/>
            <w:sz w:val="20"/>
            <w:szCs w:val="20"/>
            <w:rPrChange w:id="1378" w:author="Luffi" w:date="2017-09-22T10:28:00Z">
              <w:rPr>
                <w:rStyle w:val="Hipervnculo"/>
                <w:noProof/>
              </w:rPr>
            </w:rPrChange>
          </w:rPr>
          <w:delText>ANEXO 4</w:delText>
        </w:r>
        <w:r w:rsidRPr="00F802FA" w:rsidDel="00F802FA">
          <w:rPr>
            <w:noProof/>
            <w:webHidden/>
            <w:sz w:val="20"/>
            <w:szCs w:val="20"/>
            <w:rPrChange w:id="1379" w:author="Luffi" w:date="2017-09-22T10:28:00Z">
              <w:rPr>
                <w:noProof/>
                <w:webHidden/>
              </w:rPr>
            </w:rPrChange>
          </w:rPr>
          <w:tab/>
        </w:r>
      </w:del>
      <w:del w:id="1380" w:author="Luffi" w:date="2017-07-10T22:36:00Z">
        <w:r w:rsidR="00804F82" w:rsidRPr="00F802FA" w:rsidDel="00F223C3">
          <w:rPr>
            <w:noProof/>
            <w:webHidden/>
            <w:sz w:val="20"/>
            <w:szCs w:val="20"/>
            <w:rPrChange w:id="1381" w:author="Luffi" w:date="2017-09-22T10:28:00Z">
              <w:rPr>
                <w:noProof/>
                <w:webHidden/>
              </w:rPr>
            </w:rPrChange>
          </w:rPr>
          <w:delText>6</w:delText>
        </w:r>
      </w:del>
    </w:p>
    <w:p w14:paraId="4A03DB3C" w14:textId="0608A702" w:rsidR="00C45AB1" w:rsidRPr="00F802FA" w:rsidDel="00F802FA" w:rsidRDefault="00C45AB1" w:rsidP="000A6714">
      <w:pPr>
        <w:pStyle w:val="TDC2"/>
        <w:rPr>
          <w:del w:id="1382" w:author="Luffi" w:date="2017-09-22T10:28:00Z"/>
          <w:rFonts w:eastAsiaTheme="minorEastAsia"/>
          <w:noProof/>
          <w:sz w:val="20"/>
          <w:szCs w:val="20"/>
          <w:lang w:eastAsia="es-BO"/>
          <w:rPrChange w:id="1383" w:author="Luffi" w:date="2017-09-22T10:28:00Z">
            <w:rPr>
              <w:del w:id="1384" w:author="Luffi" w:date="2017-09-22T10:28:00Z"/>
              <w:rFonts w:eastAsiaTheme="minorEastAsia"/>
              <w:noProof/>
              <w:lang w:eastAsia="es-BO"/>
            </w:rPr>
          </w:rPrChange>
        </w:rPr>
      </w:pPr>
      <w:del w:id="1385" w:author="Luffi" w:date="2017-09-22T10:28:00Z">
        <w:r w:rsidRPr="00F802FA" w:rsidDel="00F802FA">
          <w:rPr>
            <w:noProof/>
            <w:sz w:val="20"/>
            <w:szCs w:val="20"/>
            <w:rPrChange w:id="1386" w:author="Luffi" w:date="2017-09-22T10:28:00Z">
              <w:rPr>
                <w:rStyle w:val="Hipervnculo"/>
                <w:noProof/>
              </w:rPr>
            </w:rPrChange>
          </w:rPr>
          <w:delText>GUÍA DE ENTREVISTA DIRIGIDA A LOS MEDICOS ESPECIALISTAS DEL CENTRO MEDICO DE ESPECIALIDADES ESCULAPIO S.R.L.</w:delText>
        </w:r>
        <w:r w:rsidRPr="00F802FA" w:rsidDel="00F802FA">
          <w:rPr>
            <w:noProof/>
            <w:webHidden/>
            <w:sz w:val="20"/>
            <w:szCs w:val="20"/>
            <w:rPrChange w:id="1387" w:author="Luffi" w:date="2017-09-22T10:28:00Z">
              <w:rPr>
                <w:noProof/>
                <w:webHidden/>
              </w:rPr>
            </w:rPrChange>
          </w:rPr>
          <w:tab/>
        </w:r>
      </w:del>
      <w:del w:id="1388" w:author="Luffi" w:date="2017-07-10T22:36:00Z">
        <w:r w:rsidR="00804F82" w:rsidRPr="00F802FA" w:rsidDel="00F223C3">
          <w:rPr>
            <w:noProof/>
            <w:webHidden/>
            <w:sz w:val="20"/>
            <w:szCs w:val="20"/>
            <w:rPrChange w:id="1389" w:author="Luffi" w:date="2017-09-22T10:28:00Z">
              <w:rPr>
                <w:noProof/>
                <w:webHidden/>
              </w:rPr>
            </w:rPrChange>
          </w:rPr>
          <w:delText>6</w:delText>
        </w:r>
      </w:del>
    </w:p>
    <w:p w14:paraId="10FE5EB2" w14:textId="164B36E9" w:rsidR="00C45AB1" w:rsidRPr="00F802FA" w:rsidDel="00F802FA" w:rsidRDefault="00C45AB1" w:rsidP="00C45AB1">
      <w:pPr>
        <w:pStyle w:val="TDC1"/>
        <w:spacing w:line="240" w:lineRule="auto"/>
        <w:rPr>
          <w:del w:id="1390" w:author="Luffi" w:date="2017-09-22T10:28:00Z"/>
          <w:rFonts w:eastAsiaTheme="minorEastAsia"/>
          <w:noProof/>
          <w:sz w:val="20"/>
          <w:szCs w:val="20"/>
          <w:lang w:eastAsia="es-BO"/>
          <w:rPrChange w:id="1391" w:author="Luffi" w:date="2017-09-22T10:28:00Z">
            <w:rPr>
              <w:del w:id="1392" w:author="Luffi" w:date="2017-09-22T10:28:00Z"/>
              <w:rFonts w:eastAsiaTheme="minorEastAsia"/>
              <w:noProof/>
              <w:lang w:eastAsia="es-BO"/>
            </w:rPr>
          </w:rPrChange>
        </w:rPr>
      </w:pPr>
      <w:del w:id="1393" w:author="Luffi" w:date="2017-09-22T10:28:00Z">
        <w:r w:rsidRPr="00F802FA" w:rsidDel="00F802FA">
          <w:rPr>
            <w:noProof/>
            <w:sz w:val="20"/>
            <w:szCs w:val="20"/>
            <w:rPrChange w:id="1394" w:author="Luffi" w:date="2017-09-22T10:28:00Z">
              <w:rPr>
                <w:rStyle w:val="Hipervnculo"/>
                <w:noProof/>
              </w:rPr>
            </w:rPrChange>
          </w:rPr>
          <w:delText>ANEXO 5</w:delText>
        </w:r>
        <w:r w:rsidRPr="00F802FA" w:rsidDel="00F802FA">
          <w:rPr>
            <w:noProof/>
            <w:webHidden/>
            <w:sz w:val="20"/>
            <w:szCs w:val="20"/>
            <w:rPrChange w:id="1395" w:author="Luffi" w:date="2017-09-22T10:28:00Z">
              <w:rPr>
                <w:noProof/>
                <w:webHidden/>
              </w:rPr>
            </w:rPrChange>
          </w:rPr>
          <w:tab/>
        </w:r>
      </w:del>
      <w:del w:id="1396" w:author="Luffi" w:date="2017-07-10T22:36:00Z">
        <w:r w:rsidR="00BB0DD1" w:rsidRPr="00F802FA" w:rsidDel="00F223C3">
          <w:rPr>
            <w:noProof/>
            <w:webHidden/>
            <w:sz w:val="20"/>
            <w:szCs w:val="20"/>
            <w:rPrChange w:id="1397" w:author="Luffi" w:date="2017-09-22T10:28:00Z">
              <w:rPr>
                <w:noProof/>
                <w:webHidden/>
              </w:rPr>
            </w:rPrChange>
          </w:rPr>
          <w:delText>8</w:delText>
        </w:r>
      </w:del>
    </w:p>
    <w:p w14:paraId="09839A99" w14:textId="5F6F7AEA" w:rsidR="00C45AB1" w:rsidRPr="00F802FA" w:rsidDel="00F802FA" w:rsidRDefault="00C45AB1" w:rsidP="000A6714">
      <w:pPr>
        <w:pStyle w:val="TDC2"/>
        <w:rPr>
          <w:del w:id="1398" w:author="Luffi" w:date="2017-09-22T10:28:00Z"/>
          <w:rFonts w:eastAsiaTheme="minorEastAsia"/>
          <w:noProof/>
          <w:sz w:val="20"/>
          <w:szCs w:val="20"/>
          <w:lang w:eastAsia="es-BO"/>
          <w:rPrChange w:id="1399" w:author="Luffi" w:date="2017-09-22T10:28:00Z">
            <w:rPr>
              <w:del w:id="1400" w:author="Luffi" w:date="2017-09-22T10:28:00Z"/>
              <w:rFonts w:eastAsiaTheme="minorEastAsia"/>
              <w:noProof/>
              <w:lang w:eastAsia="es-BO"/>
            </w:rPr>
          </w:rPrChange>
        </w:rPr>
      </w:pPr>
      <w:del w:id="1401" w:author="Luffi" w:date="2017-09-22T10:28:00Z">
        <w:r w:rsidRPr="00F802FA" w:rsidDel="00F802FA">
          <w:rPr>
            <w:noProof/>
            <w:sz w:val="20"/>
            <w:szCs w:val="20"/>
            <w:rPrChange w:id="1402" w:author="Luffi" w:date="2017-09-22T10:28:00Z">
              <w:rPr>
                <w:rStyle w:val="Hipervnculo"/>
                <w:noProof/>
              </w:rPr>
            </w:rPrChange>
          </w:rPr>
          <w:delText>RESULTADOS DE LA APLICACIÓN DE ENTREVISTA</w:delText>
        </w:r>
        <w:r w:rsidRPr="00F802FA" w:rsidDel="00F802FA">
          <w:rPr>
            <w:noProof/>
            <w:webHidden/>
            <w:sz w:val="20"/>
            <w:szCs w:val="20"/>
            <w:rPrChange w:id="1403" w:author="Luffi" w:date="2017-09-22T10:28:00Z">
              <w:rPr>
                <w:noProof/>
                <w:webHidden/>
              </w:rPr>
            </w:rPrChange>
          </w:rPr>
          <w:tab/>
        </w:r>
      </w:del>
      <w:del w:id="1404" w:author="Luffi" w:date="2017-07-10T22:36:00Z">
        <w:r w:rsidR="00BB0DD1" w:rsidRPr="00F802FA" w:rsidDel="00F223C3">
          <w:rPr>
            <w:noProof/>
            <w:webHidden/>
            <w:sz w:val="20"/>
            <w:szCs w:val="20"/>
            <w:rPrChange w:id="1405" w:author="Luffi" w:date="2017-09-22T10:28:00Z">
              <w:rPr>
                <w:noProof/>
                <w:webHidden/>
              </w:rPr>
            </w:rPrChange>
          </w:rPr>
          <w:delText>8</w:delText>
        </w:r>
      </w:del>
    </w:p>
    <w:p w14:paraId="18CEA172" w14:textId="5BCD0CC7" w:rsidR="00C45AB1" w:rsidRPr="00F802FA" w:rsidDel="00F802FA" w:rsidRDefault="00C45AB1" w:rsidP="00C45AB1">
      <w:pPr>
        <w:pStyle w:val="TDC1"/>
        <w:spacing w:line="240" w:lineRule="auto"/>
        <w:rPr>
          <w:del w:id="1406" w:author="Luffi" w:date="2017-09-22T10:28:00Z"/>
          <w:rFonts w:eastAsiaTheme="minorEastAsia"/>
          <w:noProof/>
          <w:sz w:val="20"/>
          <w:szCs w:val="20"/>
          <w:lang w:eastAsia="es-BO"/>
          <w:rPrChange w:id="1407" w:author="Luffi" w:date="2017-09-22T10:28:00Z">
            <w:rPr>
              <w:del w:id="1408" w:author="Luffi" w:date="2017-09-22T10:28:00Z"/>
              <w:rFonts w:eastAsiaTheme="minorEastAsia"/>
              <w:noProof/>
              <w:lang w:eastAsia="es-BO"/>
            </w:rPr>
          </w:rPrChange>
        </w:rPr>
      </w:pPr>
      <w:del w:id="1409" w:author="Luffi" w:date="2017-09-22T10:28:00Z">
        <w:r w:rsidRPr="00F802FA" w:rsidDel="00F802FA">
          <w:rPr>
            <w:noProof/>
            <w:sz w:val="20"/>
            <w:szCs w:val="20"/>
            <w:rPrChange w:id="1410" w:author="Luffi" w:date="2017-09-22T10:28:00Z">
              <w:rPr>
                <w:rStyle w:val="Hipervnculo"/>
                <w:noProof/>
              </w:rPr>
            </w:rPrChange>
          </w:rPr>
          <w:delText>ANEXO 6</w:delText>
        </w:r>
        <w:r w:rsidRPr="00F802FA" w:rsidDel="00F802FA">
          <w:rPr>
            <w:noProof/>
            <w:webHidden/>
            <w:sz w:val="20"/>
            <w:szCs w:val="20"/>
            <w:rPrChange w:id="1411" w:author="Luffi" w:date="2017-09-22T10:28:00Z">
              <w:rPr>
                <w:noProof/>
                <w:webHidden/>
              </w:rPr>
            </w:rPrChange>
          </w:rPr>
          <w:tab/>
        </w:r>
      </w:del>
      <w:del w:id="1412" w:author="Luffi" w:date="2017-07-10T22:36:00Z">
        <w:r w:rsidR="00BB0DD1" w:rsidRPr="00F802FA" w:rsidDel="00F223C3">
          <w:rPr>
            <w:noProof/>
            <w:webHidden/>
            <w:sz w:val="20"/>
            <w:szCs w:val="20"/>
            <w:rPrChange w:id="1413" w:author="Luffi" w:date="2017-09-22T10:28:00Z">
              <w:rPr>
                <w:noProof/>
                <w:webHidden/>
              </w:rPr>
            </w:rPrChange>
          </w:rPr>
          <w:delText>10</w:delText>
        </w:r>
      </w:del>
    </w:p>
    <w:p w14:paraId="4A145F4A" w14:textId="389E95E7" w:rsidR="00C45AB1" w:rsidRPr="00F802FA" w:rsidDel="00F802FA" w:rsidRDefault="00C45AB1" w:rsidP="000A6714">
      <w:pPr>
        <w:pStyle w:val="TDC2"/>
        <w:rPr>
          <w:del w:id="1414" w:author="Luffi" w:date="2017-09-22T10:28:00Z"/>
          <w:rFonts w:eastAsiaTheme="minorEastAsia"/>
          <w:noProof/>
          <w:sz w:val="20"/>
          <w:szCs w:val="20"/>
          <w:lang w:eastAsia="es-BO"/>
          <w:rPrChange w:id="1415" w:author="Luffi" w:date="2017-09-22T10:28:00Z">
            <w:rPr>
              <w:del w:id="1416" w:author="Luffi" w:date="2017-09-22T10:28:00Z"/>
              <w:rFonts w:eastAsiaTheme="minorEastAsia"/>
              <w:noProof/>
              <w:lang w:eastAsia="es-BO"/>
            </w:rPr>
          </w:rPrChange>
        </w:rPr>
      </w:pPr>
      <w:del w:id="1417" w:author="Luffi" w:date="2017-09-22T10:28:00Z">
        <w:r w:rsidRPr="00F802FA" w:rsidDel="00F802FA">
          <w:rPr>
            <w:noProof/>
            <w:sz w:val="20"/>
            <w:szCs w:val="20"/>
            <w:rPrChange w:id="1418" w:author="Luffi" w:date="2017-09-22T10:28:00Z">
              <w:rPr>
                <w:rStyle w:val="Hipervnculo"/>
                <w:noProof/>
              </w:rPr>
            </w:rPrChange>
          </w:rPr>
          <w:delText>ENCUESTA DIRIGIDA A PACIENTES DEL CENTRO MEDICO DE ESPECIALIDADES ESCULAPIO S.R.L.</w:delText>
        </w:r>
        <w:r w:rsidRPr="00F802FA" w:rsidDel="00F802FA">
          <w:rPr>
            <w:noProof/>
            <w:webHidden/>
            <w:sz w:val="20"/>
            <w:szCs w:val="20"/>
            <w:rPrChange w:id="1419" w:author="Luffi" w:date="2017-09-22T10:28:00Z">
              <w:rPr>
                <w:noProof/>
                <w:webHidden/>
              </w:rPr>
            </w:rPrChange>
          </w:rPr>
          <w:tab/>
        </w:r>
      </w:del>
      <w:del w:id="1420" w:author="Luffi" w:date="2017-07-10T22:36:00Z">
        <w:r w:rsidR="00BB0DD1" w:rsidRPr="00F802FA" w:rsidDel="00F223C3">
          <w:rPr>
            <w:noProof/>
            <w:webHidden/>
            <w:sz w:val="20"/>
            <w:szCs w:val="20"/>
            <w:rPrChange w:id="1421" w:author="Luffi" w:date="2017-09-22T10:28:00Z">
              <w:rPr>
                <w:noProof/>
                <w:webHidden/>
              </w:rPr>
            </w:rPrChange>
          </w:rPr>
          <w:delText>10</w:delText>
        </w:r>
      </w:del>
    </w:p>
    <w:p w14:paraId="0A9881A9" w14:textId="3BCC8E2F" w:rsidR="00C45AB1" w:rsidRPr="00F802FA" w:rsidDel="00F802FA" w:rsidRDefault="00C45AB1" w:rsidP="00C45AB1">
      <w:pPr>
        <w:pStyle w:val="TDC1"/>
        <w:spacing w:line="240" w:lineRule="auto"/>
        <w:rPr>
          <w:del w:id="1422" w:author="Luffi" w:date="2017-09-22T10:28:00Z"/>
          <w:rFonts w:eastAsiaTheme="minorEastAsia"/>
          <w:noProof/>
          <w:sz w:val="20"/>
          <w:szCs w:val="20"/>
          <w:lang w:eastAsia="es-BO"/>
          <w:rPrChange w:id="1423" w:author="Luffi" w:date="2017-09-22T10:28:00Z">
            <w:rPr>
              <w:del w:id="1424" w:author="Luffi" w:date="2017-09-22T10:28:00Z"/>
              <w:rFonts w:eastAsiaTheme="minorEastAsia"/>
              <w:noProof/>
              <w:lang w:eastAsia="es-BO"/>
            </w:rPr>
          </w:rPrChange>
        </w:rPr>
      </w:pPr>
      <w:del w:id="1425" w:author="Luffi" w:date="2017-09-22T10:28:00Z">
        <w:r w:rsidRPr="00F802FA" w:rsidDel="00F802FA">
          <w:rPr>
            <w:noProof/>
            <w:sz w:val="20"/>
            <w:szCs w:val="20"/>
            <w:rPrChange w:id="1426" w:author="Luffi" w:date="2017-09-22T10:28:00Z">
              <w:rPr>
                <w:rStyle w:val="Hipervnculo"/>
                <w:noProof/>
              </w:rPr>
            </w:rPrChange>
          </w:rPr>
          <w:delText>ANEXO 7</w:delText>
        </w:r>
        <w:r w:rsidRPr="00F802FA" w:rsidDel="00F802FA">
          <w:rPr>
            <w:noProof/>
            <w:webHidden/>
            <w:sz w:val="20"/>
            <w:szCs w:val="20"/>
            <w:rPrChange w:id="1427" w:author="Luffi" w:date="2017-09-22T10:28:00Z">
              <w:rPr>
                <w:noProof/>
                <w:webHidden/>
              </w:rPr>
            </w:rPrChange>
          </w:rPr>
          <w:tab/>
        </w:r>
      </w:del>
      <w:del w:id="1428" w:author="Luffi" w:date="2017-07-10T22:36:00Z">
        <w:r w:rsidR="00BB0DD1" w:rsidRPr="00F802FA" w:rsidDel="00F223C3">
          <w:rPr>
            <w:noProof/>
            <w:webHidden/>
            <w:sz w:val="20"/>
            <w:szCs w:val="20"/>
            <w:rPrChange w:id="1429" w:author="Luffi" w:date="2017-09-22T10:28:00Z">
              <w:rPr>
                <w:noProof/>
                <w:webHidden/>
              </w:rPr>
            </w:rPrChange>
          </w:rPr>
          <w:delText>12</w:delText>
        </w:r>
      </w:del>
    </w:p>
    <w:p w14:paraId="17B2F9D4" w14:textId="4C2C9D4A" w:rsidR="00C45AB1" w:rsidRPr="00F802FA" w:rsidDel="00F802FA" w:rsidRDefault="00C45AB1" w:rsidP="000A6714">
      <w:pPr>
        <w:pStyle w:val="TDC2"/>
        <w:rPr>
          <w:del w:id="1430" w:author="Luffi" w:date="2017-09-22T10:28:00Z"/>
          <w:rFonts w:eastAsiaTheme="minorEastAsia"/>
          <w:noProof/>
          <w:sz w:val="20"/>
          <w:szCs w:val="20"/>
          <w:lang w:eastAsia="es-BO"/>
          <w:rPrChange w:id="1431" w:author="Luffi" w:date="2017-09-22T10:28:00Z">
            <w:rPr>
              <w:del w:id="1432" w:author="Luffi" w:date="2017-09-22T10:28:00Z"/>
              <w:rFonts w:eastAsiaTheme="minorEastAsia"/>
              <w:noProof/>
              <w:lang w:eastAsia="es-BO"/>
            </w:rPr>
          </w:rPrChange>
        </w:rPr>
      </w:pPr>
      <w:del w:id="1433" w:author="Luffi" w:date="2017-09-22T10:28:00Z">
        <w:r w:rsidRPr="00F802FA" w:rsidDel="00F802FA">
          <w:rPr>
            <w:noProof/>
            <w:sz w:val="20"/>
            <w:szCs w:val="20"/>
            <w:rPrChange w:id="1434" w:author="Luffi" w:date="2017-09-22T10:28:00Z">
              <w:rPr>
                <w:rStyle w:val="Hipervnculo"/>
                <w:noProof/>
              </w:rPr>
            </w:rPrChange>
          </w:rPr>
          <w:delText>RESULTADOS DE APLICACIÓN DE LA ENCUESTA</w:delText>
        </w:r>
        <w:r w:rsidRPr="00F802FA" w:rsidDel="00F802FA">
          <w:rPr>
            <w:noProof/>
            <w:webHidden/>
            <w:sz w:val="20"/>
            <w:szCs w:val="20"/>
            <w:rPrChange w:id="1435" w:author="Luffi" w:date="2017-09-22T10:28:00Z">
              <w:rPr>
                <w:noProof/>
                <w:webHidden/>
              </w:rPr>
            </w:rPrChange>
          </w:rPr>
          <w:tab/>
        </w:r>
      </w:del>
      <w:del w:id="1436" w:author="Luffi" w:date="2017-07-10T22:36:00Z">
        <w:r w:rsidR="00BB0DD1" w:rsidRPr="00F802FA" w:rsidDel="00F223C3">
          <w:rPr>
            <w:noProof/>
            <w:webHidden/>
            <w:sz w:val="20"/>
            <w:szCs w:val="20"/>
            <w:rPrChange w:id="1437" w:author="Luffi" w:date="2017-09-22T10:28:00Z">
              <w:rPr>
                <w:noProof/>
                <w:webHidden/>
              </w:rPr>
            </w:rPrChange>
          </w:rPr>
          <w:delText>12</w:delText>
        </w:r>
      </w:del>
    </w:p>
    <w:p w14:paraId="4826EDCA" w14:textId="60CD1280" w:rsidR="00C45AB1" w:rsidRPr="00F802FA" w:rsidDel="00F802FA" w:rsidRDefault="00C45AB1" w:rsidP="00C45AB1">
      <w:pPr>
        <w:pStyle w:val="TDC1"/>
        <w:spacing w:line="240" w:lineRule="auto"/>
        <w:rPr>
          <w:del w:id="1438" w:author="Luffi" w:date="2017-09-22T10:28:00Z"/>
          <w:rFonts w:eastAsiaTheme="minorEastAsia"/>
          <w:noProof/>
          <w:sz w:val="20"/>
          <w:szCs w:val="20"/>
          <w:lang w:eastAsia="es-BO"/>
          <w:rPrChange w:id="1439" w:author="Luffi" w:date="2017-09-22T10:28:00Z">
            <w:rPr>
              <w:del w:id="1440" w:author="Luffi" w:date="2017-09-22T10:28:00Z"/>
              <w:rFonts w:eastAsiaTheme="minorEastAsia"/>
              <w:noProof/>
              <w:lang w:eastAsia="es-BO"/>
            </w:rPr>
          </w:rPrChange>
        </w:rPr>
      </w:pPr>
      <w:del w:id="1441" w:author="Luffi" w:date="2017-09-22T10:28:00Z">
        <w:r w:rsidRPr="00F802FA" w:rsidDel="00F802FA">
          <w:rPr>
            <w:noProof/>
            <w:sz w:val="20"/>
            <w:szCs w:val="20"/>
            <w:rPrChange w:id="1442" w:author="Luffi" w:date="2017-09-22T10:28:00Z">
              <w:rPr>
                <w:rStyle w:val="Hipervnculo"/>
                <w:noProof/>
              </w:rPr>
            </w:rPrChange>
          </w:rPr>
          <w:delText>ANEXO 8</w:delText>
        </w:r>
        <w:r w:rsidRPr="00F802FA" w:rsidDel="00F802FA">
          <w:rPr>
            <w:noProof/>
            <w:webHidden/>
            <w:sz w:val="20"/>
            <w:szCs w:val="20"/>
            <w:rPrChange w:id="1443" w:author="Luffi" w:date="2017-09-22T10:28:00Z">
              <w:rPr>
                <w:noProof/>
                <w:webHidden/>
              </w:rPr>
            </w:rPrChange>
          </w:rPr>
          <w:tab/>
        </w:r>
      </w:del>
      <w:del w:id="1444" w:author="Luffi" w:date="2017-07-10T22:36:00Z">
        <w:r w:rsidR="00BB0DD1" w:rsidRPr="00F802FA" w:rsidDel="00F223C3">
          <w:rPr>
            <w:noProof/>
            <w:webHidden/>
            <w:sz w:val="20"/>
            <w:szCs w:val="20"/>
            <w:rPrChange w:id="1445" w:author="Luffi" w:date="2017-09-22T10:28:00Z">
              <w:rPr>
                <w:noProof/>
                <w:webHidden/>
              </w:rPr>
            </w:rPrChange>
          </w:rPr>
          <w:delText>16</w:delText>
        </w:r>
      </w:del>
    </w:p>
    <w:p w14:paraId="187D4BEE" w14:textId="0EDA8705" w:rsidR="00C45AB1" w:rsidRPr="00F802FA" w:rsidDel="00F802FA" w:rsidRDefault="00C45AB1" w:rsidP="000A6714">
      <w:pPr>
        <w:pStyle w:val="TDC2"/>
        <w:rPr>
          <w:del w:id="1446" w:author="Luffi" w:date="2017-09-22T10:28:00Z"/>
          <w:rFonts w:eastAsiaTheme="minorEastAsia"/>
          <w:noProof/>
          <w:sz w:val="20"/>
          <w:szCs w:val="20"/>
          <w:lang w:eastAsia="es-BO"/>
          <w:rPrChange w:id="1447" w:author="Luffi" w:date="2017-09-22T10:28:00Z">
            <w:rPr>
              <w:del w:id="1448" w:author="Luffi" w:date="2017-09-22T10:28:00Z"/>
              <w:rFonts w:eastAsiaTheme="minorEastAsia"/>
              <w:noProof/>
              <w:lang w:eastAsia="es-BO"/>
            </w:rPr>
          </w:rPrChange>
        </w:rPr>
      </w:pPr>
      <w:del w:id="1449" w:author="Luffi" w:date="2017-09-22T10:28:00Z">
        <w:r w:rsidRPr="00F802FA" w:rsidDel="00F802FA">
          <w:rPr>
            <w:noProof/>
            <w:sz w:val="20"/>
            <w:szCs w:val="20"/>
            <w:rPrChange w:id="1450" w:author="Luffi" w:date="2017-09-22T10:28:00Z">
              <w:rPr>
                <w:rStyle w:val="Hipervnculo"/>
                <w:noProof/>
              </w:rPr>
            </w:rPrChange>
          </w:rPr>
          <w:delText>GUÍA DE OBSERVACIÓN</w:delText>
        </w:r>
        <w:r w:rsidRPr="00F802FA" w:rsidDel="00F802FA">
          <w:rPr>
            <w:noProof/>
            <w:webHidden/>
            <w:sz w:val="20"/>
            <w:szCs w:val="20"/>
            <w:rPrChange w:id="1451" w:author="Luffi" w:date="2017-09-22T10:28:00Z">
              <w:rPr>
                <w:noProof/>
                <w:webHidden/>
              </w:rPr>
            </w:rPrChange>
          </w:rPr>
          <w:tab/>
        </w:r>
      </w:del>
      <w:del w:id="1452" w:author="Luffi" w:date="2017-07-10T22:36:00Z">
        <w:r w:rsidR="00BB0DD1" w:rsidRPr="00F802FA" w:rsidDel="00F223C3">
          <w:rPr>
            <w:noProof/>
            <w:webHidden/>
            <w:sz w:val="20"/>
            <w:szCs w:val="20"/>
            <w:rPrChange w:id="1453" w:author="Luffi" w:date="2017-09-22T10:28:00Z">
              <w:rPr>
                <w:noProof/>
                <w:webHidden/>
              </w:rPr>
            </w:rPrChange>
          </w:rPr>
          <w:delText>16</w:delText>
        </w:r>
      </w:del>
    </w:p>
    <w:p w14:paraId="19D6B25E" w14:textId="25715EC0" w:rsidR="00C45AB1" w:rsidRPr="00F802FA" w:rsidDel="00F802FA" w:rsidRDefault="00C45AB1" w:rsidP="00C45AB1">
      <w:pPr>
        <w:pStyle w:val="TDC1"/>
        <w:spacing w:line="240" w:lineRule="auto"/>
        <w:rPr>
          <w:del w:id="1454" w:author="Luffi" w:date="2017-09-22T10:28:00Z"/>
          <w:rFonts w:eastAsiaTheme="minorEastAsia"/>
          <w:noProof/>
          <w:sz w:val="20"/>
          <w:szCs w:val="20"/>
          <w:lang w:eastAsia="es-BO"/>
          <w:rPrChange w:id="1455" w:author="Luffi" w:date="2017-09-22T10:28:00Z">
            <w:rPr>
              <w:del w:id="1456" w:author="Luffi" w:date="2017-09-22T10:28:00Z"/>
              <w:rFonts w:eastAsiaTheme="minorEastAsia"/>
              <w:noProof/>
              <w:lang w:eastAsia="es-BO"/>
            </w:rPr>
          </w:rPrChange>
        </w:rPr>
      </w:pPr>
      <w:del w:id="1457" w:author="Luffi" w:date="2017-09-22T10:28:00Z">
        <w:r w:rsidRPr="00F802FA" w:rsidDel="00F802FA">
          <w:rPr>
            <w:noProof/>
            <w:sz w:val="20"/>
            <w:szCs w:val="20"/>
            <w:rPrChange w:id="1458" w:author="Luffi" w:date="2017-09-22T10:28:00Z">
              <w:rPr>
                <w:rStyle w:val="Hipervnculo"/>
                <w:noProof/>
              </w:rPr>
            </w:rPrChange>
          </w:rPr>
          <w:delText>ANEXO 9</w:delText>
        </w:r>
        <w:r w:rsidRPr="00F802FA" w:rsidDel="00F802FA">
          <w:rPr>
            <w:noProof/>
            <w:webHidden/>
            <w:sz w:val="20"/>
            <w:szCs w:val="20"/>
            <w:rPrChange w:id="1459" w:author="Luffi" w:date="2017-09-22T10:28:00Z">
              <w:rPr>
                <w:noProof/>
                <w:webHidden/>
              </w:rPr>
            </w:rPrChange>
          </w:rPr>
          <w:tab/>
        </w:r>
      </w:del>
      <w:del w:id="1460" w:author="Luffi" w:date="2017-07-10T22:36:00Z">
        <w:r w:rsidR="00BB0DD1" w:rsidRPr="00F802FA" w:rsidDel="00F223C3">
          <w:rPr>
            <w:noProof/>
            <w:webHidden/>
            <w:sz w:val="20"/>
            <w:szCs w:val="20"/>
            <w:rPrChange w:id="1461" w:author="Luffi" w:date="2017-09-22T10:28:00Z">
              <w:rPr>
                <w:noProof/>
                <w:webHidden/>
              </w:rPr>
            </w:rPrChange>
          </w:rPr>
          <w:delText>18</w:delText>
        </w:r>
      </w:del>
    </w:p>
    <w:p w14:paraId="5C858FDF" w14:textId="5C6B3B65" w:rsidR="00C45AB1" w:rsidRPr="00F802FA" w:rsidDel="00F802FA" w:rsidRDefault="00C45AB1" w:rsidP="000A6714">
      <w:pPr>
        <w:pStyle w:val="TDC2"/>
        <w:rPr>
          <w:del w:id="1462" w:author="Luffi" w:date="2017-09-22T10:28:00Z"/>
          <w:rFonts w:eastAsiaTheme="minorEastAsia"/>
          <w:noProof/>
          <w:sz w:val="20"/>
          <w:szCs w:val="20"/>
          <w:lang w:eastAsia="es-BO"/>
          <w:rPrChange w:id="1463" w:author="Luffi" w:date="2017-09-22T10:28:00Z">
            <w:rPr>
              <w:del w:id="1464" w:author="Luffi" w:date="2017-09-22T10:28:00Z"/>
              <w:rFonts w:eastAsiaTheme="minorEastAsia"/>
              <w:noProof/>
              <w:lang w:eastAsia="es-BO"/>
            </w:rPr>
          </w:rPrChange>
        </w:rPr>
      </w:pPr>
      <w:del w:id="1465" w:author="Luffi" w:date="2017-09-22T10:28:00Z">
        <w:r w:rsidRPr="00F802FA" w:rsidDel="00F802FA">
          <w:rPr>
            <w:noProof/>
            <w:sz w:val="20"/>
            <w:szCs w:val="20"/>
            <w:rPrChange w:id="1466" w:author="Luffi" w:date="2017-09-22T10:28:00Z">
              <w:rPr>
                <w:rStyle w:val="Hipervnculo"/>
                <w:noProof/>
              </w:rPr>
            </w:rPrChange>
          </w:rPr>
          <w:delText>RESULTADO DE LA OBSERVACIÓN</w:delText>
        </w:r>
        <w:r w:rsidRPr="00F802FA" w:rsidDel="00F802FA">
          <w:rPr>
            <w:noProof/>
            <w:webHidden/>
            <w:sz w:val="20"/>
            <w:szCs w:val="20"/>
            <w:rPrChange w:id="1467" w:author="Luffi" w:date="2017-09-22T10:28:00Z">
              <w:rPr>
                <w:noProof/>
                <w:webHidden/>
              </w:rPr>
            </w:rPrChange>
          </w:rPr>
          <w:tab/>
        </w:r>
      </w:del>
      <w:del w:id="1468" w:author="Luffi" w:date="2017-07-10T22:36:00Z">
        <w:r w:rsidR="00BB0DD1" w:rsidRPr="00F802FA" w:rsidDel="00F223C3">
          <w:rPr>
            <w:noProof/>
            <w:webHidden/>
            <w:sz w:val="20"/>
            <w:szCs w:val="20"/>
            <w:rPrChange w:id="1469" w:author="Luffi" w:date="2017-09-22T10:28:00Z">
              <w:rPr>
                <w:noProof/>
                <w:webHidden/>
              </w:rPr>
            </w:rPrChange>
          </w:rPr>
          <w:delText>18</w:delText>
        </w:r>
      </w:del>
    </w:p>
    <w:p w14:paraId="0AED420B" w14:textId="5DB8B7F4" w:rsidR="00C45AB1" w:rsidRPr="00F802FA" w:rsidDel="00F802FA" w:rsidRDefault="00C45AB1" w:rsidP="00C45AB1">
      <w:pPr>
        <w:pStyle w:val="TDC1"/>
        <w:spacing w:line="240" w:lineRule="auto"/>
        <w:rPr>
          <w:del w:id="1470" w:author="Luffi" w:date="2017-09-22T10:28:00Z"/>
          <w:rFonts w:eastAsiaTheme="minorEastAsia"/>
          <w:noProof/>
          <w:sz w:val="20"/>
          <w:szCs w:val="20"/>
          <w:lang w:eastAsia="es-BO"/>
          <w:rPrChange w:id="1471" w:author="Luffi" w:date="2017-09-22T10:28:00Z">
            <w:rPr>
              <w:del w:id="1472" w:author="Luffi" w:date="2017-09-22T10:28:00Z"/>
              <w:rFonts w:eastAsiaTheme="minorEastAsia"/>
              <w:noProof/>
              <w:lang w:eastAsia="es-BO"/>
            </w:rPr>
          </w:rPrChange>
        </w:rPr>
      </w:pPr>
      <w:del w:id="1473" w:author="Luffi" w:date="2017-09-22T10:28:00Z">
        <w:r w:rsidRPr="00F802FA" w:rsidDel="00F802FA">
          <w:rPr>
            <w:noProof/>
            <w:sz w:val="20"/>
            <w:szCs w:val="20"/>
            <w:rPrChange w:id="1474" w:author="Luffi" w:date="2017-09-22T10:28:00Z">
              <w:rPr>
                <w:rStyle w:val="Hipervnculo"/>
                <w:noProof/>
              </w:rPr>
            </w:rPrChange>
          </w:rPr>
          <w:delText>ANEXO 10</w:delText>
        </w:r>
        <w:r w:rsidRPr="00F802FA" w:rsidDel="00F802FA">
          <w:rPr>
            <w:noProof/>
            <w:webHidden/>
            <w:sz w:val="20"/>
            <w:szCs w:val="20"/>
            <w:rPrChange w:id="1475" w:author="Luffi" w:date="2017-09-22T10:28:00Z">
              <w:rPr>
                <w:noProof/>
                <w:webHidden/>
              </w:rPr>
            </w:rPrChange>
          </w:rPr>
          <w:tab/>
        </w:r>
      </w:del>
      <w:del w:id="1476" w:author="Luffi" w:date="2017-07-10T22:36:00Z">
        <w:r w:rsidR="00BB0DD1" w:rsidRPr="00F802FA" w:rsidDel="00F223C3">
          <w:rPr>
            <w:noProof/>
            <w:webHidden/>
            <w:sz w:val="20"/>
            <w:szCs w:val="20"/>
            <w:rPrChange w:id="1477" w:author="Luffi" w:date="2017-09-22T10:28:00Z">
              <w:rPr>
                <w:noProof/>
                <w:webHidden/>
              </w:rPr>
            </w:rPrChange>
          </w:rPr>
          <w:delText>20</w:delText>
        </w:r>
      </w:del>
    </w:p>
    <w:p w14:paraId="4B0B6647" w14:textId="519ADE37" w:rsidR="00C45AB1" w:rsidRPr="00F802FA" w:rsidDel="00F802FA" w:rsidRDefault="00C45AB1" w:rsidP="000A6714">
      <w:pPr>
        <w:pStyle w:val="TDC2"/>
        <w:rPr>
          <w:del w:id="1478" w:author="Luffi" w:date="2017-09-22T10:28:00Z"/>
          <w:rFonts w:eastAsiaTheme="minorEastAsia"/>
          <w:noProof/>
          <w:sz w:val="20"/>
          <w:szCs w:val="20"/>
          <w:lang w:eastAsia="es-BO"/>
          <w:rPrChange w:id="1479" w:author="Luffi" w:date="2017-09-22T10:28:00Z">
            <w:rPr>
              <w:del w:id="1480" w:author="Luffi" w:date="2017-09-22T10:28:00Z"/>
              <w:rFonts w:eastAsiaTheme="minorEastAsia"/>
              <w:noProof/>
              <w:lang w:eastAsia="es-BO"/>
            </w:rPr>
          </w:rPrChange>
        </w:rPr>
      </w:pPr>
      <w:del w:id="1481" w:author="Luffi" w:date="2017-09-22T10:28:00Z">
        <w:r w:rsidRPr="00F802FA" w:rsidDel="00F802FA">
          <w:rPr>
            <w:noProof/>
            <w:sz w:val="20"/>
            <w:szCs w:val="20"/>
            <w:rPrChange w:id="1482" w:author="Luffi" w:date="2017-09-22T10:28:00Z">
              <w:rPr>
                <w:rStyle w:val="Hipervnculo"/>
                <w:noProof/>
              </w:rPr>
            </w:rPrChange>
          </w:rPr>
          <w:delText>RECURSOS DE HARDWARE UTILIZADOS PARA EL DESARROLLO</w:delText>
        </w:r>
        <w:r w:rsidRPr="00F802FA" w:rsidDel="00F802FA">
          <w:rPr>
            <w:noProof/>
            <w:webHidden/>
            <w:sz w:val="20"/>
            <w:szCs w:val="20"/>
            <w:rPrChange w:id="1483" w:author="Luffi" w:date="2017-09-22T10:28:00Z">
              <w:rPr>
                <w:noProof/>
                <w:webHidden/>
              </w:rPr>
            </w:rPrChange>
          </w:rPr>
          <w:tab/>
        </w:r>
      </w:del>
      <w:del w:id="1484" w:author="Luffi" w:date="2017-07-10T22:36:00Z">
        <w:r w:rsidR="00BB0DD1" w:rsidRPr="00F802FA" w:rsidDel="00F223C3">
          <w:rPr>
            <w:noProof/>
            <w:webHidden/>
            <w:sz w:val="20"/>
            <w:szCs w:val="20"/>
            <w:rPrChange w:id="1485" w:author="Luffi" w:date="2017-09-22T10:28:00Z">
              <w:rPr>
                <w:noProof/>
                <w:webHidden/>
              </w:rPr>
            </w:rPrChange>
          </w:rPr>
          <w:delText>20</w:delText>
        </w:r>
      </w:del>
    </w:p>
    <w:p w14:paraId="0F5F9A2C" w14:textId="1E422D04" w:rsidR="00C45AB1" w:rsidRPr="00F802FA" w:rsidDel="00F802FA" w:rsidRDefault="00C45AB1" w:rsidP="00C45AB1">
      <w:pPr>
        <w:pStyle w:val="TDC1"/>
        <w:spacing w:line="240" w:lineRule="auto"/>
        <w:rPr>
          <w:del w:id="1486" w:author="Luffi" w:date="2017-09-22T10:28:00Z"/>
          <w:rFonts w:eastAsiaTheme="minorEastAsia"/>
          <w:noProof/>
          <w:sz w:val="20"/>
          <w:szCs w:val="20"/>
          <w:lang w:eastAsia="es-BO"/>
          <w:rPrChange w:id="1487" w:author="Luffi" w:date="2017-09-22T10:28:00Z">
            <w:rPr>
              <w:del w:id="1488" w:author="Luffi" w:date="2017-09-22T10:28:00Z"/>
              <w:rFonts w:eastAsiaTheme="minorEastAsia"/>
              <w:noProof/>
              <w:lang w:eastAsia="es-BO"/>
            </w:rPr>
          </w:rPrChange>
        </w:rPr>
      </w:pPr>
      <w:del w:id="1489" w:author="Luffi" w:date="2017-09-22T10:28:00Z">
        <w:r w:rsidRPr="00F802FA" w:rsidDel="00F802FA">
          <w:rPr>
            <w:noProof/>
            <w:sz w:val="20"/>
            <w:szCs w:val="20"/>
            <w:rPrChange w:id="1490" w:author="Luffi" w:date="2017-09-22T10:28:00Z">
              <w:rPr>
                <w:rStyle w:val="Hipervnculo"/>
                <w:noProof/>
              </w:rPr>
            </w:rPrChange>
          </w:rPr>
          <w:delText>ANEXO 11</w:delText>
        </w:r>
        <w:r w:rsidRPr="00F802FA" w:rsidDel="00F802FA">
          <w:rPr>
            <w:noProof/>
            <w:webHidden/>
            <w:sz w:val="20"/>
            <w:szCs w:val="20"/>
            <w:rPrChange w:id="1491" w:author="Luffi" w:date="2017-09-22T10:28:00Z">
              <w:rPr>
                <w:noProof/>
                <w:webHidden/>
              </w:rPr>
            </w:rPrChange>
          </w:rPr>
          <w:tab/>
        </w:r>
      </w:del>
      <w:del w:id="1492" w:author="Luffi" w:date="2017-07-10T22:36:00Z">
        <w:r w:rsidR="00BB0DD1" w:rsidRPr="00F802FA" w:rsidDel="00F223C3">
          <w:rPr>
            <w:noProof/>
            <w:webHidden/>
            <w:sz w:val="20"/>
            <w:szCs w:val="20"/>
            <w:rPrChange w:id="1493" w:author="Luffi" w:date="2017-09-22T10:28:00Z">
              <w:rPr>
                <w:noProof/>
                <w:webHidden/>
              </w:rPr>
            </w:rPrChange>
          </w:rPr>
          <w:delText>21</w:delText>
        </w:r>
      </w:del>
    </w:p>
    <w:p w14:paraId="61AA3E6F" w14:textId="18C06A08" w:rsidR="00C45AB1" w:rsidRPr="00F802FA" w:rsidDel="00F802FA" w:rsidRDefault="00C45AB1" w:rsidP="000A6714">
      <w:pPr>
        <w:pStyle w:val="TDC2"/>
        <w:rPr>
          <w:del w:id="1494" w:author="Luffi" w:date="2017-09-22T10:28:00Z"/>
          <w:rFonts w:eastAsiaTheme="minorEastAsia"/>
          <w:noProof/>
          <w:sz w:val="20"/>
          <w:szCs w:val="20"/>
          <w:lang w:eastAsia="es-BO"/>
          <w:rPrChange w:id="1495" w:author="Luffi" w:date="2017-09-22T10:28:00Z">
            <w:rPr>
              <w:del w:id="1496" w:author="Luffi" w:date="2017-09-22T10:28:00Z"/>
              <w:rFonts w:eastAsiaTheme="minorEastAsia"/>
              <w:noProof/>
              <w:lang w:eastAsia="es-BO"/>
            </w:rPr>
          </w:rPrChange>
        </w:rPr>
      </w:pPr>
      <w:del w:id="1497" w:author="Luffi" w:date="2017-09-22T10:28:00Z">
        <w:r w:rsidRPr="00F802FA" w:rsidDel="00F802FA">
          <w:rPr>
            <w:noProof/>
            <w:sz w:val="20"/>
            <w:szCs w:val="20"/>
            <w:rPrChange w:id="1498" w:author="Luffi" w:date="2017-09-22T10:28:00Z">
              <w:rPr>
                <w:rStyle w:val="Hipervnculo"/>
                <w:noProof/>
              </w:rPr>
            </w:rPrChange>
          </w:rPr>
          <w:delText>RECURSOS DE HARDWARE UTILIZADOS PARA LA IMPLANTACIÓN DEL SISTEMA EN LA INSTITUCIÓN</w:delText>
        </w:r>
        <w:r w:rsidRPr="00F802FA" w:rsidDel="00F802FA">
          <w:rPr>
            <w:noProof/>
            <w:webHidden/>
            <w:sz w:val="20"/>
            <w:szCs w:val="20"/>
            <w:rPrChange w:id="1499" w:author="Luffi" w:date="2017-09-22T10:28:00Z">
              <w:rPr>
                <w:noProof/>
                <w:webHidden/>
              </w:rPr>
            </w:rPrChange>
          </w:rPr>
          <w:tab/>
        </w:r>
      </w:del>
      <w:del w:id="1500" w:author="Luffi" w:date="2017-07-10T22:36:00Z">
        <w:r w:rsidR="00BB0DD1" w:rsidRPr="00F802FA" w:rsidDel="00F223C3">
          <w:rPr>
            <w:noProof/>
            <w:webHidden/>
            <w:sz w:val="20"/>
            <w:szCs w:val="20"/>
            <w:rPrChange w:id="1501" w:author="Luffi" w:date="2017-09-22T10:28:00Z">
              <w:rPr>
                <w:noProof/>
                <w:webHidden/>
              </w:rPr>
            </w:rPrChange>
          </w:rPr>
          <w:delText>21</w:delText>
        </w:r>
      </w:del>
    </w:p>
    <w:p w14:paraId="5B2A07DB" w14:textId="1502ADDC" w:rsidR="00C45AB1" w:rsidRPr="00F802FA" w:rsidDel="00F802FA" w:rsidRDefault="00C45AB1" w:rsidP="00C45AB1">
      <w:pPr>
        <w:pStyle w:val="TDC1"/>
        <w:spacing w:line="240" w:lineRule="auto"/>
        <w:rPr>
          <w:del w:id="1502" w:author="Luffi" w:date="2017-09-22T10:28:00Z"/>
          <w:rFonts w:eastAsiaTheme="minorEastAsia"/>
          <w:noProof/>
          <w:sz w:val="20"/>
          <w:szCs w:val="20"/>
          <w:lang w:eastAsia="es-BO"/>
          <w:rPrChange w:id="1503" w:author="Luffi" w:date="2017-09-22T10:28:00Z">
            <w:rPr>
              <w:del w:id="1504" w:author="Luffi" w:date="2017-09-22T10:28:00Z"/>
              <w:rFonts w:eastAsiaTheme="minorEastAsia"/>
              <w:noProof/>
              <w:lang w:eastAsia="es-BO"/>
            </w:rPr>
          </w:rPrChange>
        </w:rPr>
      </w:pPr>
      <w:del w:id="1505" w:author="Luffi" w:date="2017-09-22T10:28:00Z">
        <w:r w:rsidRPr="00F802FA" w:rsidDel="00F802FA">
          <w:rPr>
            <w:noProof/>
            <w:sz w:val="20"/>
            <w:szCs w:val="20"/>
            <w:rPrChange w:id="1506" w:author="Luffi" w:date="2017-09-22T10:28:00Z">
              <w:rPr>
                <w:rStyle w:val="Hipervnculo"/>
                <w:noProof/>
              </w:rPr>
            </w:rPrChange>
          </w:rPr>
          <w:delText>ANEXO 12</w:delText>
        </w:r>
        <w:r w:rsidRPr="00F802FA" w:rsidDel="00F802FA">
          <w:rPr>
            <w:noProof/>
            <w:webHidden/>
            <w:sz w:val="20"/>
            <w:szCs w:val="20"/>
            <w:rPrChange w:id="1507" w:author="Luffi" w:date="2017-09-22T10:28:00Z">
              <w:rPr>
                <w:noProof/>
                <w:webHidden/>
              </w:rPr>
            </w:rPrChange>
          </w:rPr>
          <w:tab/>
        </w:r>
      </w:del>
      <w:del w:id="1508" w:author="Luffi" w:date="2017-07-10T22:36:00Z">
        <w:r w:rsidR="00BB0DD1" w:rsidRPr="00F802FA" w:rsidDel="00F223C3">
          <w:rPr>
            <w:noProof/>
            <w:webHidden/>
            <w:sz w:val="20"/>
            <w:szCs w:val="20"/>
            <w:rPrChange w:id="1509" w:author="Luffi" w:date="2017-09-22T10:28:00Z">
              <w:rPr>
                <w:noProof/>
                <w:webHidden/>
              </w:rPr>
            </w:rPrChange>
          </w:rPr>
          <w:delText>22</w:delText>
        </w:r>
      </w:del>
    </w:p>
    <w:p w14:paraId="767C4D19" w14:textId="4F244080" w:rsidR="00C45AB1" w:rsidRPr="00F802FA" w:rsidDel="00F802FA" w:rsidRDefault="00C45AB1" w:rsidP="000A6714">
      <w:pPr>
        <w:pStyle w:val="TDC2"/>
        <w:rPr>
          <w:del w:id="1510" w:author="Luffi" w:date="2017-09-22T10:28:00Z"/>
          <w:rFonts w:eastAsiaTheme="minorEastAsia"/>
          <w:noProof/>
          <w:sz w:val="20"/>
          <w:szCs w:val="20"/>
          <w:lang w:eastAsia="es-BO"/>
          <w:rPrChange w:id="1511" w:author="Luffi" w:date="2017-09-22T10:28:00Z">
            <w:rPr>
              <w:del w:id="1512" w:author="Luffi" w:date="2017-09-22T10:28:00Z"/>
              <w:rFonts w:eastAsiaTheme="minorEastAsia"/>
              <w:noProof/>
              <w:lang w:eastAsia="es-BO"/>
            </w:rPr>
          </w:rPrChange>
        </w:rPr>
      </w:pPr>
      <w:del w:id="1513" w:author="Luffi" w:date="2017-09-22T10:28:00Z">
        <w:r w:rsidRPr="00F802FA" w:rsidDel="00F802FA">
          <w:rPr>
            <w:noProof/>
            <w:sz w:val="20"/>
            <w:szCs w:val="20"/>
            <w:rPrChange w:id="1514" w:author="Luffi" w:date="2017-09-22T10:28:00Z">
              <w:rPr>
                <w:rStyle w:val="Hipervnculo"/>
                <w:noProof/>
              </w:rPr>
            </w:rPrChange>
          </w:rPr>
          <w:delText>FACTIBILIDAD ECONÓMICA</w:delText>
        </w:r>
        <w:r w:rsidRPr="00F802FA" w:rsidDel="00F802FA">
          <w:rPr>
            <w:noProof/>
            <w:webHidden/>
            <w:sz w:val="20"/>
            <w:szCs w:val="20"/>
            <w:rPrChange w:id="1515" w:author="Luffi" w:date="2017-09-22T10:28:00Z">
              <w:rPr>
                <w:noProof/>
                <w:webHidden/>
              </w:rPr>
            </w:rPrChange>
          </w:rPr>
          <w:tab/>
        </w:r>
      </w:del>
      <w:del w:id="1516" w:author="Luffi" w:date="2017-07-10T22:36:00Z">
        <w:r w:rsidR="00BB0DD1" w:rsidRPr="00F802FA" w:rsidDel="00F223C3">
          <w:rPr>
            <w:noProof/>
            <w:webHidden/>
            <w:sz w:val="20"/>
            <w:szCs w:val="20"/>
            <w:rPrChange w:id="1517" w:author="Luffi" w:date="2017-09-22T10:28:00Z">
              <w:rPr>
                <w:noProof/>
                <w:webHidden/>
              </w:rPr>
            </w:rPrChange>
          </w:rPr>
          <w:delText>22</w:delText>
        </w:r>
      </w:del>
    </w:p>
    <w:p w14:paraId="19A6B18B" w14:textId="5E9FF7E5" w:rsidR="00C45AB1" w:rsidRPr="00F802FA" w:rsidDel="00F802FA" w:rsidRDefault="00C45AB1" w:rsidP="00C45AB1">
      <w:pPr>
        <w:pStyle w:val="TDC1"/>
        <w:spacing w:line="240" w:lineRule="auto"/>
        <w:rPr>
          <w:del w:id="1518" w:author="Luffi" w:date="2017-09-22T10:28:00Z"/>
          <w:rFonts w:eastAsiaTheme="minorEastAsia"/>
          <w:noProof/>
          <w:sz w:val="20"/>
          <w:szCs w:val="20"/>
          <w:lang w:eastAsia="es-BO"/>
          <w:rPrChange w:id="1519" w:author="Luffi" w:date="2017-09-22T10:28:00Z">
            <w:rPr>
              <w:del w:id="1520" w:author="Luffi" w:date="2017-09-22T10:28:00Z"/>
              <w:rFonts w:eastAsiaTheme="minorEastAsia"/>
              <w:noProof/>
              <w:lang w:eastAsia="es-BO"/>
            </w:rPr>
          </w:rPrChange>
        </w:rPr>
      </w:pPr>
      <w:del w:id="1521" w:author="Luffi" w:date="2017-09-22T10:28:00Z">
        <w:r w:rsidRPr="00F802FA" w:rsidDel="00F802FA">
          <w:rPr>
            <w:noProof/>
            <w:sz w:val="20"/>
            <w:szCs w:val="20"/>
            <w:rPrChange w:id="1522" w:author="Luffi" w:date="2017-09-22T10:28:00Z">
              <w:rPr>
                <w:rStyle w:val="Hipervnculo"/>
                <w:noProof/>
              </w:rPr>
            </w:rPrChange>
          </w:rPr>
          <w:delText>ANEXO 13</w:delText>
        </w:r>
        <w:r w:rsidRPr="00F802FA" w:rsidDel="00F802FA">
          <w:rPr>
            <w:noProof/>
            <w:webHidden/>
            <w:sz w:val="20"/>
            <w:szCs w:val="20"/>
            <w:rPrChange w:id="1523" w:author="Luffi" w:date="2017-09-22T10:28:00Z">
              <w:rPr>
                <w:noProof/>
                <w:webHidden/>
              </w:rPr>
            </w:rPrChange>
          </w:rPr>
          <w:tab/>
        </w:r>
      </w:del>
      <w:del w:id="1524" w:author="Luffi" w:date="2017-07-10T22:36:00Z">
        <w:r w:rsidR="00BB0DD1" w:rsidRPr="00F802FA" w:rsidDel="00F223C3">
          <w:rPr>
            <w:noProof/>
            <w:webHidden/>
            <w:sz w:val="20"/>
            <w:szCs w:val="20"/>
            <w:rPrChange w:id="1525" w:author="Luffi" w:date="2017-09-22T10:28:00Z">
              <w:rPr>
                <w:noProof/>
                <w:webHidden/>
              </w:rPr>
            </w:rPrChange>
          </w:rPr>
          <w:delText>24</w:delText>
        </w:r>
      </w:del>
    </w:p>
    <w:p w14:paraId="2AF5E5E8" w14:textId="2C9A2F25" w:rsidR="00C45AB1" w:rsidRPr="00F802FA" w:rsidDel="00F802FA" w:rsidRDefault="00C45AB1" w:rsidP="000A6714">
      <w:pPr>
        <w:pStyle w:val="TDC2"/>
        <w:rPr>
          <w:del w:id="1526" w:author="Luffi" w:date="2017-09-22T10:28:00Z"/>
          <w:rFonts w:eastAsiaTheme="minorEastAsia"/>
          <w:noProof/>
          <w:sz w:val="20"/>
          <w:szCs w:val="20"/>
          <w:lang w:eastAsia="es-BO"/>
          <w:rPrChange w:id="1527" w:author="Luffi" w:date="2017-09-22T10:28:00Z">
            <w:rPr>
              <w:del w:id="1528" w:author="Luffi" w:date="2017-09-22T10:28:00Z"/>
              <w:rFonts w:eastAsiaTheme="minorEastAsia"/>
              <w:noProof/>
              <w:lang w:eastAsia="es-BO"/>
            </w:rPr>
          </w:rPrChange>
        </w:rPr>
      </w:pPr>
      <w:del w:id="1529" w:author="Luffi" w:date="2017-09-22T10:28:00Z">
        <w:r w:rsidRPr="00F802FA" w:rsidDel="00F802FA">
          <w:rPr>
            <w:noProof/>
            <w:sz w:val="20"/>
            <w:szCs w:val="20"/>
            <w:rPrChange w:id="1530" w:author="Luffi" w:date="2017-09-22T10:28:00Z">
              <w:rPr>
                <w:rStyle w:val="Hipervnculo"/>
                <w:noProof/>
              </w:rPr>
            </w:rPrChange>
          </w:rPr>
          <w:delText>Costo SIA</w:delText>
        </w:r>
        <w:r w:rsidRPr="00F802FA" w:rsidDel="00F802FA">
          <w:rPr>
            <w:noProof/>
            <w:webHidden/>
            <w:sz w:val="20"/>
            <w:szCs w:val="20"/>
            <w:rPrChange w:id="1531" w:author="Luffi" w:date="2017-09-22T10:28:00Z">
              <w:rPr>
                <w:noProof/>
                <w:webHidden/>
              </w:rPr>
            </w:rPrChange>
          </w:rPr>
          <w:tab/>
        </w:r>
      </w:del>
      <w:del w:id="1532" w:author="Luffi" w:date="2017-07-10T22:36:00Z">
        <w:r w:rsidR="00BB0DD1" w:rsidRPr="00F802FA" w:rsidDel="00F223C3">
          <w:rPr>
            <w:noProof/>
            <w:webHidden/>
            <w:sz w:val="20"/>
            <w:szCs w:val="20"/>
            <w:rPrChange w:id="1533" w:author="Luffi" w:date="2017-09-22T10:28:00Z">
              <w:rPr>
                <w:noProof/>
                <w:webHidden/>
              </w:rPr>
            </w:rPrChange>
          </w:rPr>
          <w:delText>24</w:delText>
        </w:r>
      </w:del>
    </w:p>
    <w:p w14:paraId="3681C8E7" w14:textId="13F6D151" w:rsidR="00C45AB1" w:rsidRPr="00F802FA" w:rsidDel="00F802FA" w:rsidRDefault="00C45AB1" w:rsidP="00C45AB1">
      <w:pPr>
        <w:pStyle w:val="TDC1"/>
        <w:spacing w:line="240" w:lineRule="auto"/>
        <w:rPr>
          <w:del w:id="1534" w:author="Luffi" w:date="2017-09-22T10:28:00Z"/>
          <w:rFonts w:eastAsiaTheme="minorEastAsia"/>
          <w:noProof/>
          <w:sz w:val="20"/>
          <w:szCs w:val="20"/>
          <w:lang w:eastAsia="es-BO"/>
          <w:rPrChange w:id="1535" w:author="Luffi" w:date="2017-09-22T10:28:00Z">
            <w:rPr>
              <w:del w:id="1536" w:author="Luffi" w:date="2017-09-22T10:28:00Z"/>
              <w:rFonts w:eastAsiaTheme="minorEastAsia"/>
              <w:noProof/>
              <w:lang w:eastAsia="es-BO"/>
            </w:rPr>
          </w:rPrChange>
        </w:rPr>
      </w:pPr>
      <w:del w:id="1537" w:author="Luffi" w:date="2017-09-22T10:28:00Z">
        <w:r w:rsidRPr="00F802FA" w:rsidDel="00F802FA">
          <w:rPr>
            <w:noProof/>
            <w:sz w:val="20"/>
            <w:szCs w:val="20"/>
            <w:rPrChange w:id="1538" w:author="Luffi" w:date="2017-09-22T10:28:00Z">
              <w:rPr>
                <w:rStyle w:val="Hipervnculo"/>
                <w:noProof/>
              </w:rPr>
            </w:rPrChange>
          </w:rPr>
          <w:delText>ANEXO 14</w:delText>
        </w:r>
        <w:r w:rsidRPr="00F802FA" w:rsidDel="00F802FA">
          <w:rPr>
            <w:noProof/>
            <w:webHidden/>
            <w:sz w:val="20"/>
            <w:szCs w:val="20"/>
            <w:rPrChange w:id="1539" w:author="Luffi" w:date="2017-09-22T10:28:00Z">
              <w:rPr>
                <w:noProof/>
                <w:webHidden/>
              </w:rPr>
            </w:rPrChange>
          </w:rPr>
          <w:tab/>
        </w:r>
      </w:del>
      <w:del w:id="1540" w:author="Luffi" w:date="2017-07-10T22:36:00Z">
        <w:r w:rsidR="00BB0DD1" w:rsidRPr="00F802FA" w:rsidDel="00F223C3">
          <w:rPr>
            <w:noProof/>
            <w:webHidden/>
            <w:sz w:val="20"/>
            <w:szCs w:val="20"/>
            <w:rPrChange w:id="1541" w:author="Luffi" w:date="2017-09-22T10:28:00Z">
              <w:rPr>
                <w:noProof/>
                <w:webHidden/>
              </w:rPr>
            </w:rPrChange>
          </w:rPr>
          <w:delText>29</w:delText>
        </w:r>
      </w:del>
    </w:p>
    <w:p w14:paraId="2C0514AB" w14:textId="79D366C6" w:rsidR="00C45AB1" w:rsidRPr="00F802FA" w:rsidDel="00F802FA" w:rsidRDefault="00C45AB1" w:rsidP="000A6714">
      <w:pPr>
        <w:pStyle w:val="TDC2"/>
        <w:rPr>
          <w:del w:id="1542" w:author="Luffi" w:date="2017-09-22T10:28:00Z"/>
          <w:rFonts w:eastAsiaTheme="minorEastAsia"/>
          <w:noProof/>
          <w:sz w:val="20"/>
          <w:szCs w:val="20"/>
          <w:lang w:eastAsia="es-BO"/>
          <w:rPrChange w:id="1543" w:author="Luffi" w:date="2017-09-22T10:28:00Z">
            <w:rPr>
              <w:del w:id="1544" w:author="Luffi" w:date="2017-09-22T10:28:00Z"/>
              <w:rFonts w:eastAsiaTheme="minorEastAsia"/>
              <w:noProof/>
              <w:lang w:eastAsia="es-BO"/>
            </w:rPr>
          </w:rPrChange>
        </w:rPr>
      </w:pPr>
      <w:del w:id="1545" w:author="Luffi" w:date="2017-09-22T10:28:00Z">
        <w:r w:rsidRPr="00F802FA" w:rsidDel="00F802FA">
          <w:rPr>
            <w:noProof/>
            <w:sz w:val="20"/>
            <w:szCs w:val="20"/>
            <w:rPrChange w:id="1546" w:author="Luffi" w:date="2017-09-22T10:28:00Z">
              <w:rPr>
                <w:rStyle w:val="Hipervnculo"/>
                <w:noProof/>
              </w:rPr>
            </w:rPrChange>
          </w:rPr>
          <w:delText>Modelo Relacional</w:delText>
        </w:r>
        <w:r w:rsidRPr="00F802FA" w:rsidDel="00F802FA">
          <w:rPr>
            <w:noProof/>
            <w:webHidden/>
            <w:sz w:val="20"/>
            <w:szCs w:val="20"/>
            <w:rPrChange w:id="1547" w:author="Luffi" w:date="2017-09-22T10:28:00Z">
              <w:rPr>
                <w:noProof/>
                <w:webHidden/>
              </w:rPr>
            </w:rPrChange>
          </w:rPr>
          <w:tab/>
        </w:r>
      </w:del>
      <w:del w:id="1548" w:author="Luffi" w:date="2017-07-10T22:36:00Z">
        <w:r w:rsidR="00BB0DD1" w:rsidRPr="00F802FA" w:rsidDel="00F223C3">
          <w:rPr>
            <w:noProof/>
            <w:webHidden/>
            <w:sz w:val="20"/>
            <w:szCs w:val="20"/>
            <w:rPrChange w:id="1549" w:author="Luffi" w:date="2017-09-22T10:28:00Z">
              <w:rPr>
                <w:noProof/>
                <w:webHidden/>
              </w:rPr>
            </w:rPrChange>
          </w:rPr>
          <w:delText>29</w:delText>
        </w:r>
      </w:del>
    </w:p>
    <w:p w14:paraId="59F6BA4A" w14:textId="1FDF9912" w:rsidR="00C45AB1" w:rsidRPr="00F802FA" w:rsidDel="00F802FA" w:rsidRDefault="00C45AB1" w:rsidP="00C45AB1">
      <w:pPr>
        <w:pStyle w:val="TDC1"/>
        <w:spacing w:line="240" w:lineRule="auto"/>
        <w:rPr>
          <w:del w:id="1550" w:author="Luffi" w:date="2017-09-22T10:28:00Z"/>
          <w:rFonts w:eastAsiaTheme="minorEastAsia"/>
          <w:noProof/>
          <w:sz w:val="20"/>
          <w:szCs w:val="20"/>
          <w:lang w:eastAsia="es-BO"/>
          <w:rPrChange w:id="1551" w:author="Luffi" w:date="2017-09-22T10:28:00Z">
            <w:rPr>
              <w:del w:id="1552" w:author="Luffi" w:date="2017-09-22T10:28:00Z"/>
              <w:rFonts w:eastAsiaTheme="minorEastAsia"/>
              <w:noProof/>
              <w:lang w:eastAsia="es-BO"/>
            </w:rPr>
          </w:rPrChange>
        </w:rPr>
      </w:pPr>
      <w:del w:id="1553" w:author="Luffi" w:date="2017-09-22T10:28:00Z">
        <w:r w:rsidRPr="00F802FA" w:rsidDel="00F802FA">
          <w:rPr>
            <w:noProof/>
            <w:sz w:val="20"/>
            <w:szCs w:val="20"/>
            <w:rPrChange w:id="1554" w:author="Luffi" w:date="2017-09-22T10:28:00Z">
              <w:rPr>
                <w:rStyle w:val="Hipervnculo"/>
                <w:noProof/>
              </w:rPr>
            </w:rPrChange>
          </w:rPr>
          <w:delText>ANEXO 15</w:delText>
        </w:r>
        <w:r w:rsidRPr="00F802FA" w:rsidDel="00F802FA">
          <w:rPr>
            <w:noProof/>
            <w:webHidden/>
            <w:sz w:val="20"/>
            <w:szCs w:val="20"/>
            <w:rPrChange w:id="1555" w:author="Luffi" w:date="2017-09-22T10:28:00Z">
              <w:rPr>
                <w:noProof/>
                <w:webHidden/>
              </w:rPr>
            </w:rPrChange>
          </w:rPr>
          <w:tab/>
        </w:r>
      </w:del>
      <w:del w:id="1556" w:author="Luffi" w:date="2017-07-10T22:36:00Z">
        <w:r w:rsidR="00BB0DD1" w:rsidRPr="00F802FA" w:rsidDel="00F223C3">
          <w:rPr>
            <w:noProof/>
            <w:webHidden/>
            <w:sz w:val="20"/>
            <w:szCs w:val="20"/>
            <w:rPrChange w:id="1557" w:author="Luffi" w:date="2017-09-22T10:28:00Z">
              <w:rPr>
                <w:noProof/>
                <w:webHidden/>
              </w:rPr>
            </w:rPrChange>
          </w:rPr>
          <w:delText>30</w:delText>
        </w:r>
      </w:del>
    </w:p>
    <w:p w14:paraId="69557E60" w14:textId="7BA3AABB" w:rsidR="00C45AB1" w:rsidRPr="00F802FA" w:rsidDel="00F802FA" w:rsidRDefault="00C45AB1" w:rsidP="000A6714">
      <w:pPr>
        <w:pStyle w:val="TDC2"/>
        <w:rPr>
          <w:del w:id="1558" w:author="Luffi" w:date="2017-09-22T10:28:00Z"/>
          <w:rFonts w:eastAsiaTheme="minorEastAsia"/>
          <w:noProof/>
          <w:sz w:val="20"/>
          <w:szCs w:val="20"/>
          <w:lang w:eastAsia="es-BO"/>
          <w:rPrChange w:id="1559" w:author="Luffi" w:date="2017-09-22T10:28:00Z">
            <w:rPr>
              <w:del w:id="1560" w:author="Luffi" w:date="2017-09-22T10:28:00Z"/>
              <w:rFonts w:eastAsiaTheme="minorEastAsia"/>
              <w:noProof/>
              <w:lang w:eastAsia="es-BO"/>
            </w:rPr>
          </w:rPrChange>
        </w:rPr>
      </w:pPr>
      <w:del w:id="1561" w:author="Luffi" w:date="2017-09-22T10:28:00Z">
        <w:r w:rsidRPr="00F802FA" w:rsidDel="00F802FA">
          <w:rPr>
            <w:noProof/>
            <w:sz w:val="20"/>
            <w:szCs w:val="20"/>
            <w:rPrChange w:id="1562" w:author="Luffi" w:date="2017-09-22T10:28:00Z">
              <w:rPr>
                <w:rStyle w:val="Hipervnculo"/>
                <w:noProof/>
              </w:rPr>
            </w:rPrChange>
          </w:rPr>
          <w:delText>Diccionario de datos</w:delText>
        </w:r>
        <w:r w:rsidRPr="00F802FA" w:rsidDel="00F802FA">
          <w:rPr>
            <w:noProof/>
            <w:webHidden/>
            <w:sz w:val="20"/>
            <w:szCs w:val="20"/>
            <w:rPrChange w:id="1563" w:author="Luffi" w:date="2017-09-22T10:28:00Z">
              <w:rPr>
                <w:noProof/>
                <w:webHidden/>
              </w:rPr>
            </w:rPrChange>
          </w:rPr>
          <w:tab/>
        </w:r>
      </w:del>
      <w:del w:id="1564" w:author="Luffi" w:date="2017-07-10T22:36:00Z">
        <w:r w:rsidR="00BB0DD1" w:rsidRPr="00F802FA" w:rsidDel="00F223C3">
          <w:rPr>
            <w:noProof/>
            <w:webHidden/>
            <w:sz w:val="20"/>
            <w:szCs w:val="20"/>
            <w:rPrChange w:id="1565" w:author="Luffi" w:date="2017-09-22T10:28:00Z">
              <w:rPr>
                <w:noProof/>
                <w:webHidden/>
              </w:rPr>
            </w:rPrChange>
          </w:rPr>
          <w:delText>30</w:delText>
        </w:r>
      </w:del>
    </w:p>
    <w:p w14:paraId="0FDE0C62" w14:textId="4F0D8ACF" w:rsidR="00C45AB1" w:rsidRPr="00F802FA" w:rsidDel="00F802FA" w:rsidRDefault="00C45AB1" w:rsidP="00C45AB1">
      <w:pPr>
        <w:pStyle w:val="TDC1"/>
        <w:spacing w:line="240" w:lineRule="auto"/>
        <w:rPr>
          <w:del w:id="1566" w:author="Luffi" w:date="2017-09-22T10:28:00Z"/>
          <w:rFonts w:eastAsiaTheme="minorEastAsia"/>
          <w:noProof/>
          <w:sz w:val="20"/>
          <w:szCs w:val="20"/>
          <w:lang w:eastAsia="es-BO"/>
          <w:rPrChange w:id="1567" w:author="Luffi" w:date="2017-09-22T10:28:00Z">
            <w:rPr>
              <w:del w:id="1568" w:author="Luffi" w:date="2017-09-22T10:28:00Z"/>
              <w:rFonts w:eastAsiaTheme="minorEastAsia"/>
              <w:noProof/>
              <w:lang w:eastAsia="es-BO"/>
            </w:rPr>
          </w:rPrChange>
        </w:rPr>
      </w:pPr>
      <w:del w:id="1569" w:author="Luffi" w:date="2017-09-22T10:28:00Z">
        <w:r w:rsidRPr="00F802FA" w:rsidDel="00F802FA">
          <w:rPr>
            <w:noProof/>
            <w:sz w:val="20"/>
            <w:szCs w:val="20"/>
            <w:rPrChange w:id="1570" w:author="Luffi" w:date="2017-09-22T10:28:00Z">
              <w:rPr>
                <w:rStyle w:val="Hipervnculo"/>
                <w:noProof/>
              </w:rPr>
            </w:rPrChange>
          </w:rPr>
          <w:delText>ANEXO 16</w:delText>
        </w:r>
        <w:r w:rsidRPr="00F802FA" w:rsidDel="00F802FA">
          <w:rPr>
            <w:noProof/>
            <w:webHidden/>
            <w:sz w:val="20"/>
            <w:szCs w:val="20"/>
            <w:rPrChange w:id="1571" w:author="Luffi" w:date="2017-09-22T10:28:00Z">
              <w:rPr>
                <w:noProof/>
                <w:webHidden/>
              </w:rPr>
            </w:rPrChange>
          </w:rPr>
          <w:tab/>
        </w:r>
      </w:del>
      <w:del w:id="1572" w:author="Luffi" w:date="2017-07-10T22:36:00Z">
        <w:r w:rsidR="00BB0DD1" w:rsidRPr="00F802FA" w:rsidDel="00F223C3">
          <w:rPr>
            <w:noProof/>
            <w:webHidden/>
            <w:sz w:val="20"/>
            <w:szCs w:val="20"/>
            <w:rPrChange w:id="1573" w:author="Luffi" w:date="2017-09-22T10:28:00Z">
              <w:rPr>
                <w:noProof/>
                <w:webHidden/>
              </w:rPr>
            </w:rPrChange>
          </w:rPr>
          <w:delText>35</w:delText>
        </w:r>
      </w:del>
    </w:p>
    <w:p w14:paraId="548DC778" w14:textId="01EF6194" w:rsidR="00C45AB1" w:rsidRPr="00F802FA" w:rsidDel="00F802FA" w:rsidRDefault="00C45AB1" w:rsidP="000A6714">
      <w:pPr>
        <w:pStyle w:val="TDC2"/>
        <w:rPr>
          <w:del w:id="1574" w:author="Luffi" w:date="2017-09-22T10:28:00Z"/>
          <w:rFonts w:eastAsiaTheme="minorEastAsia"/>
          <w:noProof/>
          <w:sz w:val="20"/>
          <w:szCs w:val="20"/>
          <w:lang w:eastAsia="es-BO"/>
          <w:rPrChange w:id="1575" w:author="Luffi" w:date="2017-09-22T10:28:00Z">
            <w:rPr>
              <w:del w:id="1576" w:author="Luffi" w:date="2017-09-22T10:28:00Z"/>
              <w:rFonts w:eastAsiaTheme="minorEastAsia"/>
              <w:noProof/>
              <w:lang w:eastAsia="es-BO"/>
            </w:rPr>
          </w:rPrChange>
        </w:rPr>
      </w:pPr>
      <w:del w:id="1577" w:author="Luffi" w:date="2017-09-22T10:28:00Z">
        <w:r w:rsidRPr="00F802FA" w:rsidDel="00F802FA">
          <w:rPr>
            <w:noProof/>
            <w:sz w:val="20"/>
            <w:szCs w:val="20"/>
            <w:rPrChange w:id="1578" w:author="Luffi" w:date="2017-09-22T10:28:00Z">
              <w:rPr>
                <w:rStyle w:val="Hipervnculo"/>
                <w:noProof/>
              </w:rPr>
            </w:rPrChange>
          </w:rPr>
          <w:delText>CARTA DE ACEPTACIÓN E INFORME DE LA INSTITUCIÓN</w:delText>
        </w:r>
        <w:r w:rsidRPr="00F802FA" w:rsidDel="00F802FA">
          <w:rPr>
            <w:noProof/>
            <w:webHidden/>
            <w:sz w:val="20"/>
            <w:szCs w:val="20"/>
            <w:rPrChange w:id="1579" w:author="Luffi" w:date="2017-09-22T10:28:00Z">
              <w:rPr>
                <w:noProof/>
                <w:webHidden/>
              </w:rPr>
            </w:rPrChange>
          </w:rPr>
          <w:tab/>
        </w:r>
      </w:del>
      <w:del w:id="1580" w:author="Luffi" w:date="2017-07-10T22:36:00Z">
        <w:r w:rsidR="00BB0DD1" w:rsidRPr="00F802FA" w:rsidDel="00F223C3">
          <w:rPr>
            <w:noProof/>
            <w:webHidden/>
            <w:sz w:val="20"/>
            <w:szCs w:val="20"/>
            <w:rPrChange w:id="1581" w:author="Luffi" w:date="2017-09-22T10:28:00Z">
              <w:rPr>
                <w:noProof/>
                <w:webHidden/>
              </w:rPr>
            </w:rPrChange>
          </w:rPr>
          <w:delText>35</w:delText>
        </w:r>
      </w:del>
    </w:p>
    <w:p w14:paraId="5E2A2574" w14:textId="58DDD100" w:rsidR="00D923C3" w:rsidRPr="00D923C3" w:rsidDel="007E78F0" w:rsidRDefault="008E0D8D" w:rsidP="00C45AB1">
      <w:pPr>
        <w:spacing w:line="240" w:lineRule="auto"/>
        <w:rPr>
          <w:del w:id="1582" w:author="Luffi" w:date="2017-07-03T23:05:00Z"/>
          <w:b/>
          <w:bCs/>
          <w:lang w:val="es-ES"/>
        </w:rPr>
      </w:pPr>
      <w:r w:rsidRPr="00F802FA">
        <w:rPr>
          <w:b/>
          <w:bCs/>
          <w:sz w:val="20"/>
          <w:szCs w:val="20"/>
          <w:lang w:val="es-ES"/>
          <w:rPrChange w:id="1583" w:author="Luffi" w:date="2017-09-22T10:28:00Z">
            <w:rPr>
              <w:b/>
              <w:bCs/>
              <w:lang w:val="es-ES"/>
            </w:rPr>
          </w:rPrChange>
        </w:rPr>
        <w:fldChar w:fldCharType="end"/>
      </w:r>
    </w:p>
    <w:p w14:paraId="11EBAB56" w14:textId="77777777" w:rsidR="00D923C3" w:rsidRDefault="00D923C3">
      <w:pPr>
        <w:spacing w:line="240" w:lineRule="auto"/>
        <w:rPr>
          <w:b/>
          <w:sz w:val="24"/>
          <w:szCs w:val="24"/>
        </w:rPr>
        <w:sectPr w:rsidR="00D923C3" w:rsidSect="00804F82">
          <w:pgSz w:w="12240" w:h="15840" w:code="1"/>
          <w:pgMar w:top="1418" w:right="1418" w:bottom="1418" w:left="1701" w:header="709" w:footer="709" w:gutter="0"/>
          <w:cols w:space="708"/>
          <w:docGrid w:linePitch="360"/>
        </w:sectPr>
        <w:pPrChange w:id="1584" w:author="Luffi" w:date="2017-07-03T23:05:00Z">
          <w:pPr>
            <w:spacing w:line="360" w:lineRule="auto"/>
          </w:pPr>
        </w:pPrChange>
      </w:pPr>
    </w:p>
    <w:p w14:paraId="1918ADB4" w14:textId="77777777" w:rsidR="00807597" w:rsidRPr="00F3387F" w:rsidRDefault="00F3387F" w:rsidP="00F06F88">
      <w:pPr>
        <w:pStyle w:val="Ttulo1"/>
        <w:numPr>
          <w:ilvl w:val="0"/>
          <w:numId w:val="0"/>
        </w:numPr>
        <w:spacing w:after="160" w:line="360" w:lineRule="auto"/>
        <w:ind w:left="432" w:hanging="432"/>
        <w:jc w:val="center"/>
      </w:pPr>
      <w:bookmarkStart w:id="1585" w:name="_Toc469342626"/>
      <w:bookmarkStart w:id="1586" w:name="_Toc485290333"/>
      <w:bookmarkStart w:id="1587" w:name="contenido"/>
      <w:r w:rsidRPr="00F3387F">
        <w:lastRenderedPageBreak/>
        <w:t>INTRODUCCIÓN</w:t>
      </w:r>
      <w:bookmarkEnd w:id="1585"/>
      <w:bookmarkEnd w:id="1586"/>
    </w:p>
    <w:p w14:paraId="62CC935A" w14:textId="08B93B45" w:rsidR="00602A53" w:rsidRDefault="00B27AC1" w:rsidP="00F06F88">
      <w:pPr>
        <w:spacing w:before="100" w:beforeAutospacing="1" w:line="360" w:lineRule="auto"/>
        <w:jc w:val="both"/>
        <w:rPr>
          <w:sz w:val="24"/>
          <w:szCs w:val="24"/>
        </w:rPr>
      </w:pPr>
      <w:bookmarkStart w:id="1588" w:name="_Toc469342627"/>
      <w:ins w:id="1589" w:author="Luffi" w:date="2017-07-10T20:59:00Z">
        <w:r>
          <w:rPr>
            <w:sz w:val="24"/>
            <w:szCs w:val="24"/>
          </w:rPr>
          <w:t>“</w:t>
        </w:r>
      </w:ins>
      <w:r w:rsidR="00602A53" w:rsidRPr="00920728">
        <w:rPr>
          <w:sz w:val="24"/>
          <w:szCs w:val="24"/>
        </w:rPr>
        <w:t xml:space="preserve">En muchos países se da mucha importancia a los Sistemas de Información Automatizado, como una herramienta estratégica en </w:t>
      </w:r>
      <w:del w:id="1590" w:author="Luffi" w:date="2017-07-10T20:57:00Z">
        <w:r w:rsidR="00602A53" w:rsidRPr="00920728" w:rsidDel="00B27AC1">
          <w:rPr>
            <w:sz w:val="24"/>
            <w:szCs w:val="24"/>
          </w:rPr>
          <w:delText>el área de salud</w:delText>
        </w:r>
      </w:del>
      <w:ins w:id="1591" w:author="Luffi" w:date="2017-07-10T20:57:00Z">
        <w:r>
          <w:rPr>
            <w:sz w:val="24"/>
            <w:szCs w:val="24"/>
          </w:rPr>
          <w:t>la sanidad</w:t>
        </w:r>
      </w:ins>
      <w:ins w:id="1592" w:author="Luffi" w:date="2017-07-10T20:58:00Z">
        <w:r>
          <w:rPr>
            <w:sz w:val="24"/>
            <w:szCs w:val="24"/>
          </w:rPr>
          <w:t>,</w:t>
        </w:r>
      </w:ins>
      <w:r w:rsidR="00602A53" w:rsidRPr="00920728">
        <w:rPr>
          <w:sz w:val="24"/>
          <w:szCs w:val="24"/>
        </w:rPr>
        <w:t xml:space="preserve"> ya que las tecnologías de la información son </w:t>
      </w:r>
      <w:del w:id="1593" w:author="Luffi" w:date="2017-07-10T20:56:00Z">
        <w:r w:rsidR="00602A53" w:rsidRPr="00920728" w:rsidDel="00B27AC1">
          <w:rPr>
            <w:sz w:val="24"/>
            <w:szCs w:val="24"/>
          </w:rPr>
          <w:delText xml:space="preserve">sólo </w:delText>
        </w:r>
      </w:del>
      <w:r w:rsidR="00602A53" w:rsidRPr="00920728">
        <w:rPr>
          <w:sz w:val="24"/>
          <w:szCs w:val="24"/>
        </w:rPr>
        <w:t>un medio y permiten a los centros de salud nuevas posibilidades de actuación mediante la automatización de tareas, recogida de información de calidad y reingeniería de los procesos que permitan aumentar la calidad del sistema</w:t>
      </w:r>
      <w:ins w:id="1594" w:author="Luffi" w:date="2017-07-10T20:59:00Z">
        <w:r>
          <w:rPr>
            <w:sz w:val="24"/>
            <w:szCs w:val="24"/>
          </w:rPr>
          <w:t>..</w:t>
        </w:r>
      </w:ins>
      <w:ins w:id="1595" w:author="Luffi" w:date="2017-07-10T21:00:00Z">
        <w:r>
          <w:rPr>
            <w:sz w:val="24"/>
            <w:szCs w:val="24"/>
          </w:rPr>
          <w:t>”</w:t>
        </w:r>
      </w:ins>
      <w:customXmlInsRangeStart w:id="1596" w:author="Luffi" w:date="2017-07-10T21:01:00Z"/>
      <w:sdt>
        <w:sdtPr>
          <w:rPr>
            <w:sz w:val="24"/>
            <w:szCs w:val="24"/>
          </w:rPr>
          <w:id w:val="-689139124"/>
          <w:citation/>
        </w:sdtPr>
        <w:sdtEndPr/>
        <w:sdtContent>
          <w:customXmlInsRangeEnd w:id="1596"/>
          <w:ins w:id="1597" w:author="Luffi" w:date="2017-07-10T21:01:00Z">
            <w:r>
              <w:rPr>
                <w:sz w:val="24"/>
                <w:szCs w:val="24"/>
              </w:rPr>
              <w:fldChar w:fldCharType="begin"/>
            </w:r>
            <w:r>
              <w:rPr>
                <w:sz w:val="24"/>
                <w:szCs w:val="24"/>
              </w:rPr>
              <w:instrText xml:space="preserve"> CITATION Ivo06 \l 16394 </w:instrText>
            </w:r>
          </w:ins>
          <w:r>
            <w:rPr>
              <w:sz w:val="24"/>
              <w:szCs w:val="24"/>
            </w:rPr>
            <w:fldChar w:fldCharType="separate"/>
          </w:r>
          <w:r w:rsidR="00D321F1">
            <w:rPr>
              <w:noProof/>
              <w:sz w:val="24"/>
              <w:szCs w:val="24"/>
            </w:rPr>
            <w:t xml:space="preserve"> </w:t>
          </w:r>
          <w:r w:rsidR="00D321F1" w:rsidRPr="00D321F1">
            <w:rPr>
              <w:noProof/>
              <w:sz w:val="24"/>
              <w:szCs w:val="24"/>
            </w:rPr>
            <w:t>(1)</w:t>
          </w:r>
          <w:ins w:id="1598" w:author="Luffi" w:date="2017-07-10T21:01:00Z">
            <w:r>
              <w:rPr>
                <w:sz w:val="24"/>
                <w:szCs w:val="24"/>
              </w:rPr>
              <w:fldChar w:fldCharType="end"/>
            </w:r>
          </w:ins>
          <w:customXmlInsRangeStart w:id="1599" w:author="Luffi" w:date="2017-07-10T21:01:00Z"/>
        </w:sdtContent>
      </w:sdt>
      <w:customXmlInsRangeEnd w:id="1599"/>
      <w:r w:rsidR="00602A53">
        <w:rPr>
          <w:sz w:val="24"/>
          <w:szCs w:val="24"/>
        </w:rPr>
        <w:t>, tales como los sistemas web</w:t>
      </w:r>
      <w:r w:rsidR="00602A53" w:rsidRPr="00920728">
        <w:rPr>
          <w:sz w:val="24"/>
          <w:szCs w:val="24"/>
        </w:rPr>
        <w:t>.</w:t>
      </w:r>
    </w:p>
    <w:p w14:paraId="5D3DD00A" w14:textId="7945C754" w:rsidR="00602A53" w:rsidRDefault="005B5419" w:rsidP="00F06F88">
      <w:pPr>
        <w:spacing w:before="100" w:beforeAutospacing="1" w:line="360" w:lineRule="auto"/>
        <w:jc w:val="both"/>
        <w:rPr>
          <w:sz w:val="24"/>
          <w:szCs w:val="24"/>
        </w:rPr>
      </w:pPr>
      <w:ins w:id="1600" w:author="Luffi" w:date="2017-07-10T20:50:00Z">
        <w:r>
          <w:rPr>
            <w:sz w:val="24"/>
            <w:szCs w:val="24"/>
          </w:rPr>
          <w:t>“…</w:t>
        </w:r>
      </w:ins>
      <w:r w:rsidR="00602A53" w:rsidRPr="00920728">
        <w:rPr>
          <w:sz w:val="24"/>
          <w:szCs w:val="24"/>
        </w:rPr>
        <w:t xml:space="preserve">En pocos años la web ha evolucionado enormemente; se ha pasado de páginas sencillas, pocas imágenes y contenidos estáticos a </w:t>
      </w:r>
      <w:del w:id="1601" w:author="Anny Mercado" w:date="2017-06-15T22:47:00Z">
        <w:r w:rsidR="00602A53" w:rsidRPr="00920728" w:rsidDel="00143010">
          <w:rPr>
            <w:sz w:val="24"/>
            <w:szCs w:val="24"/>
          </w:rPr>
          <w:delText>paginas</w:delText>
        </w:r>
      </w:del>
      <w:ins w:id="1602" w:author="Anny Mercado" w:date="2017-06-15T22:47:00Z">
        <w:r w:rsidR="00143010" w:rsidRPr="00920728">
          <w:rPr>
            <w:sz w:val="24"/>
            <w:szCs w:val="24"/>
          </w:rPr>
          <w:t>páginas</w:t>
        </w:r>
      </w:ins>
      <w:r w:rsidR="00602A53" w:rsidRPr="00920728">
        <w:rPr>
          <w:sz w:val="24"/>
          <w:szCs w:val="24"/>
        </w:rPr>
        <w:t xml:space="preserve"> complejas con contenidos dinámicos que </w:t>
      </w:r>
      <w:del w:id="1603" w:author="Luffi" w:date="2017-07-10T20:49:00Z">
        <w:r w:rsidR="00602A53" w:rsidRPr="00920728" w:rsidDel="005B5419">
          <w:rPr>
            <w:sz w:val="24"/>
            <w:szCs w:val="24"/>
          </w:rPr>
          <w:delText xml:space="preserve">provienen </w:delText>
        </w:r>
      </w:del>
      <w:ins w:id="1604" w:author="Luffi" w:date="2017-07-10T20:49:00Z">
        <w:r>
          <w:rPr>
            <w:sz w:val="24"/>
            <w:szCs w:val="24"/>
          </w:rPr>
          <w:t>se obtienen</w:t>
        </w:r>
        <w:r w:rsidRPr="00920728">
          <w:rPr>
            <w:sz w:val="24"/>
            <w:szCs w:val="24"/>
          </w:rPr>
          <w:t xml:space="preserve"> </w:t>
        </w:r>
      </w:ins>
      <w:r w:rsidR="00602A53" w:rsidRPr="00920728">
        <w:rPr>
          <w:sz w:val="24"/>
          <w:szCs w:val="24"/>
        </w:rPr>
        <w:t>de base de datos, lo que permite la creación de aplicaciones web</w:t>
      </w:r>
      <w:ins w:id="1605" w:author="Luffi" w:date="2017-07-10T20:51:00Z">
        <w:r>
          <w:rPr>
            <w:sz w:val="24"/>
            <w:szCs w:val="24"/>
          </w:rPr>
          <w:t>…”</w:t>
        </w:r>
      </w:ins>
      <w:customXmlInsRangeStart w:id="1606" w:author="Luffi" w:date="2017-07-10T20:54:00Z"/>
      <w:sdt>
        <w:sdtPr>
          <w:rPr>
            <w:sz w:val="24"/>
            <w:szCs w:val="24"/>
          </w:rPr>
          <w:id w:val="-1852632424"/>
          <w:citation/>
        </w:sdtPr>
        <w:sdtEndPr/>
        <w:sdtContent>
          <w:customXmlInsRangeEnd w:id="1606"/>
          <w:ins w:id="1607" w:author="Luffi" w:date="2017-07-10T20:54:00Z">
            <w:r>
              <w:rPr>
                <w:sz w:val="24"/>
                <w:szCs w:val="24"/>
              </w:rPr>
              <w:fldChar w:fldCharType="begin"/>
            </w:r>
            <w:r>
              <w:rPr>
                <w:sz w:val="24"/>
                <w:szCs w:val="24"/>
              </w:rPr>
              <w:instrText xml:space="preserve"> CITATION Mor15 \l 16394 </w:instrText>
            </w:r>
          </w:ins>
          <w:r>
            <w:rPr>
              <w:sz w:val="24"/>
              <w:szCs w:val="24"/>
            </w:rPr>
            <w:fldChar w:fldCharType="separate"/>
          </w:r>
          <w:r w:rsidR="00D321F1">
            <w:rPr>
              <w:noProof/>
              <w:sz w:val="24"/>
              <w:szCs w:val="24"/>
            </w:rPr>
            <w:t xml:space="preserve"> </w:t>
          </w:r>
          <w:r w:rsidR="00D321F1" w:rsidRPr="00D321F1">
            <w:rPr>
              <w:noProof/>
              <w:sz w:val="24"/>
              <w:szCs w:val="24"/>
            </w:rPr>
            <w:t>(2)</w:t>
          </w:r>
          <w:ins w:id="1608" w:author="Luffi" w:date="2017-07-10T20:54:00Z">
            <w:r>
              <w:rPr>
                <w:sz w:val="24"/>
                <w:szCs w:val="24"/>
              </w:rPr>
              <w:fldChar w:fldCharType="end"/>
            </w:r>
          </w:ins>
          <w:customXmlInsRangeStart w:id="1609" w:author="Luffi" w:date="2017-07-10T20:54:00Z"/>
        </w:sdtContent>
      </w:sdt>
      <w:customXmlInsRangeEnd w:id="1609"/>
      <w:r w:rsidR="00602A53">
        <w:rPr>
          <w:sz w:val="24"/>
          <w:szCs w:val="24"/>
        </w:rPr>
        <w:t>.</w:t>
      </w:r>
      <w:r w:rsidR="00602A53" w:rsidRPr="00C43AC0">
        <w:t xml:space="preserve"> </w:t>
      </w:r>
      <w:r w:rsidR="00602A53" w:rsidRPr="00C43AC0">
        <w:rPr>
          <w:sz w:val="24"/>
          <w:szCs w:val="24"/>
        </w:rPr>
        <w:t>Es impor</w:t>
      </w:r>
      <w:r w:rsidR="00602A53">
        <w:rPr>
          <w:sz w:val="24"/>
          <w:szCs w:val="24"/>
        </w:rPr>
        <w:t>tante mencionar que una aplicación w</w:t>
      </w:r>
      <w:r w:rsidR="00602A53" w:rsidRPr="00C43AC0">
        <w:rPr>
          <w:sz w:val="24"/>
          <w:szCs w:val="24"/>
        </w:rPr>
        <w:t>eb puede contener elementos que permiten una comunicación activa entre el usuario y la información</w:t>
      </w:r>
      <w:r w:rsidR="00602A53">
        <w:rPr>
          <w:sz w:val="24"/>
          <w:szCs w:val="24"/>
        </w:rPr>
        <w:t>.</w:t>
      </w:r>
    </w:p>
    <w:p w14:paraId="27630280" w14:textId="3B4A63C2" w:rsidR="00602A53" w:rsidRPr="00920728" w:rsidRDefault="00602A53" w:rsidP="00F06F88">
      <w:pPr>
        <w:spacing w:before="100" w:beforeAutospacing="1" w:line="360" w:lineRule="auto"/>
        <w:jc w:val="both"/>
        <w:rPr>
          <w:sz w:val="24"/>
          <w:szCs w:val="24"/>
        </w:rPr>
      </w:pPr>
      <w:r w:rsidRPr="00920728">
        <w:rPr>
          <w:sz w:val="24"/>
          <w:szCs w:val="24"/>
        </w:rPr>
        <w:t xml:space="preserve">Una institución de salud maneja un gran volumen de información, tanto de sus usuarios, como la que se refiere a su funcionamiento, </w:t>
      </w:r>
      <w:del w:id="1610" w:author="Luffi" w:date="2017-06-30T20:56:00Z">
        <w:r w:rsidDel="000C5B0D">
          <w:rPr>
            <w:sz w:val="24"/>
            <w:szCs w:val="24"/>
          </w:rPr>
          <w:delText xml:space="preserve">tal </w:delText>
        </w:r>
        <w:r w:rsidRPr="00920728" w:rsidDel="000C5B0D">
          <w:rPr>
            <w:sz w:val="24"/>
            <w:szCs w:val="24"/>
          </w:rPr>
          <w:delText>como el</w:delText>
        </w:r>
      </w:del>
      <w:ins w:id="1611" w:author="Luffi" w:date="2017-06-30T20:56:00Z">
        <w:r w:rsidR="000C5B0D">
          <w:rPr>
            <w:sz w:val="24"/>
            <w:szCs w:val="24"/>
          </w:rPr>
          <w:t>siendo el caso del</w:t>
        </w:r>
      </w:ins>
      <w:r w:rsidRPr="00920728">
        <w:rPr>
          <w:sz w:val="24"/>
          <w:szCs w:val="24"/>
        </w:rPr>
        <w:t xml:space="preserve"> Centro de Especialidades ESCULAPIO S.R.L. de la ciudad de Potosí.</w:t>
      </w:r>
    </w:p>
    <w:p w14:paraId="1C63AD70" w14:textId="77777777" w:rsidR="00602A53" w:rsidRPr="00920728" w:rsidRDefault="00602A53" w:rsidP="00F06F88">
      <w:pPr>
        <w:spacing w:before="100" w:beforeAutospacing="1" w:line="360" w:lineRule="auto"/>
        <w:jc w:val="both"/>
        <w:rPr>
          <w:sz w:val="24"/>
          <w:szCs w:val="24"/>
        </w:rPr>
      </w:pPr>
      <w:r w:rsidRPr="00920728">
        <w:rPr>
          <w:sz w:val="24"/>
          <w:szCs w:val="24"/>
        </w:rPr>
        <w:t xml:space="preserve">El Centro Médico de Especialidades ESCULAPIO S.R.L., se inició en mayo de 2000, desde entonces se producen problemas referentes a la atención de la calidad, provocados por una insuficiente asignación de recursos humanos y equipamiento, pero uno de los problemas principales es el manejo de información manual, donde el transcurrir del tiempo la población de pacientes fue aumentando provocando la existencia de problemas en el manejo de la información; es muy importante para la institución absolver estos problemas puesto que uno de los objetivos que persigue este centro médico de especialistas es mejorar la calidad de atención al paciente utilizando los </w:t>
      </w:r>
      <w:r>
        <w:rPr>
          <w:sz w:val="24"/>
          <w:szCs w:val="24"/>
        </w:rPr>
        <w:t>medios tecnológicos posibles.</w:t>
      </w:r>
    </w:p>
    <w:p w14:paraId="3701595C" w14:textId="77777777" w:rsidR="00602A53" w:rsidRDefault="00602A53" w:rsidP="00F06F88">
      <w:pPr>
        <w:spacing w:before="100" w:beforeAutospacing="1" w:line="360" w:lineRule="auto"/>
        <w:jc w:val="both"/>
        <w:rPr>
          <w:sz w:val="24"/>
          <w:szCs w:val="24"/>
        </w:rPr>
      </w:pPr>
      <w:r>
        <w:rPr>
          <w:sz w:val="24"/>
          <w:szCs w:val="24"/>
        </w:rPr>
        <w:t>El presente proyecto se centra en el desarrollo de</w:t>
      </w:r>
      <w:r w:rsidRPr="00920728">
        <w:rPr>
          <w:sz w:val="24"/>
          <w:szCs w:val="24"/>
        </w:rPr>
        <w:t xml:space="preserve"> un sistema web para el mejoramiento del control de citas, consultas e historiales médicos, de este modo aumentar la calidad de atención al paciente</w:t>
      </w:r>
      <w:r>
        <w:rPr>
          <w:sz w:val="24"/>
          <w:szCs w:val="24"/>
        </w:rPr>
        <w:t xml:space="preserve"> y tener una buena visión del Centro Medico de Especialidades ESCULAPIO S.R.L</w:t>
      </w:r>
      <w:r w:rsidRPr="00920728">
        <w:rPr>
          <w:sz w:val="24"/>
          <w:szCs w:val="24"/>
        </w:rPr>
        <w:t>.</w:t>
      </w:r>
    </w:p>
    <w:p w14:paraId="49CDF6B0" w14:textId="37C364FD" w:rsidR="00602A53" w:rsidRPr="006614F7" w:rsidRDefault="00602A53" w:rsidP="00F06F88">
      <w:pPr>
        <w:spacing w:before="100" w:beforeAutospacing="1" w:line="360" w:lineRule="auto"/>
        <w:jc w:val="both"/>
        <w:rPr>
          <w:sz w:val="24"/>
          <w:szCs w:val="24"/>
        </w:rPr>
      </w:pPr>
      <w:r w:rsidRPr="00920728">
        <w:rPr>
          <w:rFonts w:cs="Arial"/>
          <w:sz w:val="24"/>
          <w:szCs w:val="24"/>
        </w:rPr>
        <w:lastRenderedPageBreak/>
        <w:t>Con el transcurso del tiempo se fueron realizando varios proyectos</w:t>
      </w:r>
      <w:ins w:id="1612" w:author="Luffi" w:date="2017-06-30T20:59:00Z">
        <w:r w:rsidR="000C5B0D">
          <w:rPr>
            <w:rFonts w:cs="Arial"/>
            <w:sz w:val="24"/>
            <w:szCs w:val="24"/>
          </w:rPr>
          <w:t xml:space="preserve"> para unidades médicos</w:t>
        </w:r>
      </w:ins>
      <w:r w:rsidRPr="00920728">
        <w:rPr>
          <w:rFonts w:cs="Arial"/>
          <w:sz w:val="24"/>
          <w:szCs w:val="24"/>
        </w:rPr>
        <w:t xml:space="preserve"> que tienen similitud con la presente propuesta y que servirán de </w:t>
      </w:r>
      <w:r w:rsidRPr="006614F7">
        <w:rPr>
          <w:rFonts w:cs="Arial"/>
          <w:b/>
          <w:sz w:val="24"/>
          <w:szCs w:val="24"/>
        </w:rPr>
        <w:t>antecedentes</w:t>
      </w:r>
      <w:r w:rsidRPr="00920728">
        <w:rPr>
          <w:rFonts w:cs="Arial"/>
          <w:sz w:val="24"/>
          <w:szCs w:val="24"/>
        </w:rPr>
        <w:t xml:space="preserve"> por el aporte que presentan, en la cual se menciona </w:t>
      </w:r>
      <w:del w:id="1613" w:author="Anny Mercado" w:date="2017-06-15T22:48:00Z">
        <w:r w:rsidRPr="00920728" w:rsidDel="00143010">
          <w:rPr>
            <w:rFonts w:cs="Arial"/>
            <w:sz w:val="24"/>
            <w:szCs w:val="24"/>
          </w:rPr>
          <w:delText xml:space="preserve">las </w:delText>
        </w:r>
      </w:del>
      <w:ins w:id="1614" w:author="Anny Mercado" w:date="2017-06-15T22:48:00Z">
        <w:r w:rsidR="00143010" w:rsidRPr="00920728">
          <w:rPr>
            <w:rFonts w:cs="Arial"/>
            <w:sz w:val="24"/>
            <w:szCs w:val="24"/>
          </w:rPr>
          <w:t>l</w:t>
        </w:r>
        <w:r w:rsidR="00143010">
          <w:rPr>
            <w:rFonts w:cs="Arial"/>
            <w:sz w:val="24"/>
            <w:szCs w:val="24"/>
          </w:rPr>
          <w:t>o</w:t>
        </w:r>
        <w:r w:rsidR="00143010" w:rsidRPr="00920728">
          <w:rPr>
            <w:rFonts w:cs="Arial"/>
            <w:sz w:val="24"/>
            <w:szCs w:val="24"/>
          </w:rPr>
          <w:t xml:space="preserve">s </w:t>
        </w:r>
      </w:ins>
      <w:r w:rsidRPr="00920728">
        <w:rPr>
          <w:rFonts w:cs="Arial"/>
          <w:sz w:val="24"/>
          <w:szCs w:val="24"/>
        </w:rPr>
        <w:t>siguientes:</w:t>
      </w:r>
    </w:p>
    <w:p w14:paraId="7D7D96B9" w14:textId="2AB2D8CF" w:rsidR="00602A53" w:rsidRPr="00CC0C82" w:rsidRDefault="00602A53" w:rsidP="00F06F88">
      <w:pPr>
        <w:pStyle w:val="Prrafodelista"/>
        <w:numPr>
          <w:ilvl w:val="0"/>
          <w:numId w:val="2"/>
        </w:numPr>
        <w:spacing w:line="360" w:lineRule="auto"/>
        <w:contextualSpacing w:val="0"/>
        <w:jc w:val="both"/>
        <w:rPr>
          <w:rFonts w:cs="Arial"/>
          <w:bCs/>
          <w:sz w:val="24"/>
          <w:szCs w:val="24"/>
        </w:rPr>
      </w:pPr>
      <w:r w:rsidRPr="00920728">
        <w:rPr>
          <w:rFonts w:cs="Arial"/>
          <w:sz w:val="24"/>
          <w:szCs w:val="24"/>
        </w:rPr>
        <w:t xml:space="preserve">En la universidad de Magdalena de la república de Colombia en el año 2013, se realizó el </w:t>
      </w:r>
      <w:r w:rsidRPr="006614F7">
        <w:rPr>
          <w:rFonts w:cs="Arial"/>
          <w:bCs/>
          <w:sz w:val="24"/>
          <w:szCs w:val="24"/>
        </w:rPr>
        <w:t>sistema de información para la asignación de citas y control de historias clínicas en los servicios prestados por el área de salud de bienestar universitario de la universidad de magdalena</w:t>
      </w:r>
      <w:r w:rsidRPr="00920728">
        <w:rPr>
          <w:rFonts w:cs="Arial"/>
          <w:b/>
          <w:bCs/>
          <w:sz w:val="24"/>
          <w:szCs w:val="24"/>
        </w:rPr>
        <w:t xml:space="preserve"> </w:t>
      </w:r>
      <w:r w:rsidRPr="00920728">
        <w:rPr>
          <w:rFonts w:cs="Arial"/>
          <w:bCs/>
          <w:sz w:val="24"/>
          <w:szCs w:val="24"/>
        </w:rPr>
        <w:t xml:space="preserve">realizado por </w:t>
      </w:r>
      <w:r w:rsidRPr="002E3842">
        <w:rPr>
          <w:rFonts w:cs="Arial"/>
          <w:bCs/>
          <w:sz w:val="24"/>
          <w:szCs w:val="24"/>
        </w:rPr>
        <w:t>Andrés Javier Castillo</w:t>
      </w:r>
      <w:r>
        <w:rPr>
          <w:rFonts w:cs="Arial"/>
          <w:bCs/>
          <w:sz w:val="24"/>
          <w:szCs w:val="24"/>
        </w:rPr>
        <w:t xml:space="preserve"> y </w:t>
      </w:r>
      <w:r w:rsidRPr="002E3842">
        <w:rPr>
          <w:rFonts w:cs="Arial"/>
          <w:bCs/>
          <w:sz w:val="24"/>
          <w:szCs w:val="24"/>
        </w:rPr>
        <w:t>Nelvis Cadenas</w:t>
      </w:r>
      <w:r w:rsidRPr="00920728">
        <w:rPr>
          <w:rFonts w:cs="Arial"/>
          <w:bCs/>
          <w:sz w:val="24"/>
          <w:szCs w:val="24"/>
        </w:rPr>
        <w:t>. Se presenta como un sistema de información genérico que permita controlar, organizar y distribuir de forma eficiente y segura la información que generan los procesos de control al usuario y Medicina general, para mejorar y optimizar la prestación de sus servicios</w:t>
      </w:r>
      <w:sdt>
        <w:sdtPr>
          <w:rPr>
            <w:rFonts w:cs="Arial"/>
            <w:bCs/>
            <w:sz w:val="24"/>
            <w:szCs w:val="24"/>
          </w:rPr>
          <w:id w:val="-2007202686"/>
          <w:citation/>
        </w:sdtPr>
        <w:sdtEndPr/>
        <w:sdtContent>
          <w:r>
            <w:rPr>
              <w:rFonts w:cs="Arial"/>
              <w:bCs/>
              <w:sz w:val="24"/>
              <w:szCs w:val="24"/>
            </w:rPr>
            <w:fldChar w:fldCharType="begin"/>
          </w:r>
          <w:r>
            <w:rPr>
              <w:rFonts w:cs="Arial"/>
              <w:bCs/>
              <w:sz w:val="24"/>
              <w:szCs w:val="24"/>
            </w:rPr>
            <w:instrText xml:space="preserve"> CITATION Jav13 \l 16394 </w:instrText>
          </w:r>
          <w:r>
            <w:rPr>
              <w:rFonts w:cs="Arial"/>
              <w:bCs/>
              <w:sz w:val="24"/>
              <w:szCs w:val="24"/>
            </w:rPr>
            <w:fldChar w:fldCharType="separate"/>
          </w:r>
          <w:r w:rsidR="00D321F1">
            <w:rPr>
              <w:rFonts w:cs="Arial"/>
              <w:bCs/>
              <w:noProof/>
              <w:sz w:val="24"/>
              <w:szCs w:val="24"/>
            </w:rPr>
            <w:t xml:space="preserve"> </w:t>
          </w:r>
          <w:r w:rsidR="00D321F1" w:rsidRPr="00D321F1">
            <w:rPr>
              <w:rFonts w:cs="Arial"/>
              <w:noProof/>
              <w:sz w:val="24"/>
              <w:szCs w:val="24"/>
            </w:rPr>
            <w:t>(3)</w:t>
          </w:r>
          <w:r>
            <w:rPr>
              <w:rFonts w:cs="Arial"/>
              <w:bCs/>
              <w:sz w:val="24"/>
              <w:szCs w:val="24"/>
            </w:rPr>
            <w:fldChar w:fldCharType="end"/>
          </w:r>
        </w:sdtContent>
      </w:sdt>
      <w:r w:rsidRPr="00920728">
        <w:rPr>
          <w:rFonts w:cs="Arial"/>
          <w:bCs/>
          <w:sz w:val="24"/>
          <w:szCs w:val="24"/>
        </w:rPr>
        <w:t>.</w:t>
      </w:r>
    </w:p>
    <w:p w14:paraId="560C40C6" w14:textId="6740133C" w:rsidR="00602A53" w:rsidRPr="00920728" w:rsidRDefault="00602A53" w:rsidP="00F06F88">
      <w:pPr>
        <w:pStyle w:val="Prrafodelista"/>
        <w:numPr>
          <w:ilvl w:val="0"/>
          <w:numId w:val="2"/>
        </w:numPr>
        <w:spacing w:line="360" w:lineRule="auto"/>
        <w:ind w:left="357" w:hanging="357"/>
        <w:contextualSpacing w:val="0"/>
        <w:jc w:val="both"/>
        <w:rPr>
          <w:rFonts w:cs="Arial"/>
          <w:bCs/>
          <w:sz w:val="24"/>
          <w:szCs w:val="24"/>
        </w:rPr>
      </w:pPr>
      <w:r w:rsidRPr="00920728">
        <w:rPr>
          <w:rFonts w:cs="Arial"/>
          <w:bCs/>
          <w:sz w:val="24"/>
          <w:szCs w:val="24"/>
        </w:rPr>
        <w:t xml:space="preserve">Así mismo, en el año 2008 en la Universidad Minuto de Dios de la república de Colombia se presentó el proyecto de grado de un </w:t>
      </w:r>
      <w:r w:rsidRPr="006614F7">
        <w:rPr>
          <w:rFonts w:cs="Arial"/>
          <w:bCs/>
          <w:sz w:val="24"/>
          <w:szCs w:val="24"/>
        </w:rPr>
        <w:t>sistema de información para el control y administración de citas médicas en la Dirección de Sanidad del décimo Distrito de la Policía Nacional Sede Girardot</w:t>
      </w:r>
      <w:r>
        <w:rPr>
          <w:rFonts w:cs="Arial"/>
          <w:b/>
          <w:bCs/>
          <w:sz w:val="24"/>
          <w:szCs w:val="24"/>
        </w:rPr>
        <w:t>,</w:t>
      </w:r>
      <w:r w:rsidRPr="00920728">
        <w:rPr>
          <w:rFonts w:cs="Arial"/>
          <w:b/>
          <w:bCs/>
          <w:sz w:val="24"/>
          <w:szCs w:val="24"/>
        </w:rPr>
        <w:t xml:space="preserve"> </w:t>
      </w:r>
      <w:r w:rsidRPr="00920728">
        <w:rPr>
          <w:rFonts w:cs="Arial"/>
          <w:bCs/>
          <w:sz w:val="24"/>
          <w:szCs w:val="24"/>
        </w:rPr>
        <w:t>realizado por dos estudiantes: Jenny Alejandra Mora Solano y Jorge Enrique Guerrero Serrano</w:t>
      </w:r>
      <w:sdt>
        <w:sdtPr>
          <w:rPr>
            <w:rFonts w:cs="Arial"/>
            <w:bCs/>
            <w:sz w:val="24"/>
            <w:szCs w:val="24"/>
          </w:rPr>
          <w:id w:val="-596558909"/>
          <w:citation/>
        </w:sdtPr>
        <w:sdtEndPr/>
        <w:sdtContent>
          <w:r>
            <w:rPr>
              <w:rFonts w:cs="Arial"/>
              <w:bCs/>
              <w:sz w:val="24"/>
              <w:szCs w:val="24"/>
            </w:rPr>
            <w:fldChar w:fldCharType="begin"/>
          </w:r>
          <w:r>
            <w:rPr>
              <w:rFonts w:cs="Arial"/>
              <w:bCs/>
              <w:sz w:val="24"/>
              <w:szCs w:val="24"/>
            </w:rPr>
            <w:instrText xml:space="preserve"> CITATION Mor08 \l 16394 </w:instrText>
          </w:r>
          <w:r>
            <w:rPr>
              <w:rFonts w:cs="Arial"/>
              <w:bCs/>
              <w:sz w:val="24"/>
              <w:szCs w:val="24"/>
            </w:rPr>
            <w:fldChar w:fldCharType="separate"/>
          </w:r>
          <w:r w:rsidR="00D321F1">
            <w:rPr>
              <w:rFonts w:cs="Arial"/>
              <w:bCs/>
              <w:noProof/>
              <w:sz w:val="24"/>
              <w:szCs w:val="24"/>
            </w:rPr>
            <w:t xml:space="preserve"> </w:t>
          </w:r>
          <w:r w:rsidR="00D321F1" w:rsidRPr="00D321F1">
            <w:rPr>
              <w:rFonts w:cs="Arial"/>
              <w:noProof/>
              <w:sz w:val="24"/>
              <w:szCs w:val="24"/>
            </w:rPr>
            <w:t>(4)</w:t>
          </w:r>
          <w:r>
            <w:rPr>
              <w:rFonts w:cs="Arial"/>
              <w:bCs/>
              <w:sz w:val="24"/>
              <w:szCs w:val="24"/>
            </w:rPr>
            <w:fldChar w:fldCharType="end"/>
          </w:r>
        </w:sdtContent>
      </w:sdt>
      <w:r w:rsidRPr="00920728">
        <w:rPr>
          <w:rFonts w:cs="Arial"/>
          <w:bCs/>
          <w:sz w:val="24"/>
          <w:szCs w:val="24"/>
        </w:rPr>
        <w:t>.</w:t>
      </w:r>
    </w:p>
    <w:p w14:paraId="2F1DD8A7" w14:textId="08BAB8A9" w:rsidR="00602A53" w:rsidRPr="00920728" w:rsidRDefault="00602A53" w:rsidP="00F06F88">
      <w:pPr>
        <w:pStyle w:val="Prrafodelista"/>
        <w:numPr>
          <w:ilvl w:val="0"/>
          <w:numId w:val="2"/>
        </w:numPr>
        <w:spacing w:line="360" w:lineRule="auto"/>
        <w:ind w:left="357" w:hanging="357"/>
        <w:contextualSpacing w:val="0"/>
        <w:jc w:val="both"/>
        <w:rPr>
          <w:rFonts w:cs="Arial"/>
          <w:bCs/>
          <w:sz w:val="24"/>
          <w:szCs w:val="24"/>
        </w:rPr>
      </w:pPr>
      <w:r w:rsidRPr="00920728">
        <w:rPr>
          <w:rFonts w:cs="Arial"/>
          <w:bCs/>
          <w:sz w:val="24"/>
          <w:szCs w:val="24"/>
        </w:rPr>
        <w:t xml:space="preserve">Por otra parte, en la Universidad Técnica de Oruro de la Facultad de Ingeniería de Sistemas de la Carrera de Ingeniería de Sistemas con fecha de defensa 27 de octubre de 2006 se ejecutó el proyecto e grado de un </w:t>
      </w:r>
      <w:r w:rsidRPr="006614F7">
        <w:rPr>
          <w:rFonts w:cs="Arial"/>
          <w:bCs/>
          <w:sz w:val="24"/>
          <w:szCs w:val="24"/>
        </w:rPr>
        <w:t xml:space="preserve">sistema de información automatizado para el control de recepción de consultas e historiales médicos en el hospital “Walter Khon”, </w:t>
      </w:r>
      <w:r w:rsidRPr="00920728">
        <w:rPr>
          <w:rFonts w:cs="Arial"/>
          <w:bCs/>
          <w:sz w:val="24"/>
          <w:szCs w:val="24"/>
        </w:rPr>
        <w:t>realizado por la Univ. Ivonne Karina Menacho Mollo</w:t>
      </w:r>
      <w:sdt>
        <w:sdtPr>
          <w:rPr>
            <w:rFonts w:cs="Arial"/>
            <w:bCs/>
            <w:sz w:val="24"/>
            <w:szCs w:val="24"/>
          </w:rPr>
          <w:id w:val="-94715933"/>
          <w:citation/>
        </w:sdtPr>
        <w:sdtEndPr/>
        <w:sdtContent>
          <w:r>
            <w:rPr>
              <w:rFonts w:cs="Arial"/>
              <w:bCs/>
              <w:sz w:val="24"/>
              <w:szCs w:val="24"/>
            </w:rPr>
            <w:fldChar w:fldCharType="begin"/>
          </w:r>
          <w:r>
            <w:rPr>
              <w:rFonts w:cs="Arial"/>
              <w:bCs/>
              <w:sz w:val="24"/>
              <w:szCs w:val="24"/>
            </w:rPr>
            <w:instrText xml:space="preserve"> CITATION Ivo06 \l 16394 </w:instrText>
          </w:r>
          <w:r>
            <w:rPr>
              <w:rFonts w:cs="Arial"/>
              <w:bCs/>
              <w:sz w:val="24"/>
              <w:szCs w:val="24"/>
            </w:rPr>
            <w:fldChar w:fldCharType="separate"/>
          </w:r>
          <w:r w:rsidR="00D321F1">
            <w:rPr>
              <w:rFonts w:cs="Arial"/>
              <w:bCs/>
              <w:noProof/>
              <w:sz w:val="24"/>
              <w:szCs w:val="24"/>
            </w:rPr>
            <w:t xml:space="preserve"> </w:t>
          </w:r>
          <w:r w:rsidR="00D321F1" w:rsidRPr="00D321F1">
            <w:rPr>
              <w:rFonts w:cs="Arial"/>
              <w:noProof/>
              <w:sz w:val="24"/>
              <w:szCs w:val="24"/>
            </w:rPr>
            <w:t>(1)</w:t>
          </w:r>
          <w:r>
            <w:rPr>
              <w:rFonts w:cs="Arial"/>
              <w:bCs/>
              <w:sz w:val="24"/>
              <w:szCs w:val="24"/>
            </w:rPr>
            <w:fldChar w:fldCharType="end"/>
          </w:r>
        </w:sdtContent>
      </w:sdt>
      <w:r w:rsidRPr="00920728">
        <w:rPr>
          <w:rFonts w:cs="Arial"/>
          <w:bCs/>
          <w:sz w:val="24"/>
          <w:szCs w:val="24"/>
        </w:rPr>
        <w:t>.</w:t>
      </w:r>
    </w:p>
    <w:p w14:paraId="270D47A6" w14:textId="199E9071" w:rsidR="00602A53" w:rsidRPr="00920728" w:rsidRDefault="00602A53" w:rsidP="00F06F88">
      <w:pPr>
        <w:pStyle w:val="Prrafodelista"/>
        <w:numPr>
          <w:ilvl w:val="0"/>
          <w:numId w:val="2"/>
        </w:numPr>
        <w:spacing w:line="360" w:lineRule="auto"/>
        <w:ind w:left="357" w:hanging="357"/>
        <w:contextualSpacing w:val="0"/>
        <w:jc w:val="both"/>
        <w:rPr>
          <w:rFonts w:cs="Arial"/>
          <w:bCs/>
          <w:sz w:val="24"/>
          <w:szCs w:val="24"/>
        </w:rPr>
      </w:pPr>
      <w:r w:rsidRPr="00920728">
        <w:rPr>
          <w:rFonts w:cs="Arial"/>
          <w:bCs/>
          <w:sz w:val="24"/>
          <w:szCs w:val="24"/>
        </w:rPr>
        <w:t xml:space="preserve">De igual forma, se tiene el </w:t>
      </w:r>
      <w:r w:rsidRPr="006614F7">
        <w:rPr>
          <w:rFonts w:cs="Arial"/>
          <w:bCs/>
          <w:sz w:val="24"/>
          <w:szCs w:val="24"/>
        </w:rPr>
        <w:t>Sistema para la administración de análisis clínico de los pacientes del laboratorio de la Caja Petrolera De Salud,</w:t>
      </w:r>
      <w:r w:rsidRPr="00920728">
        <w:rPr>
          <w:rFonts w:cs="Arial"/>
          <w:bCs/>
          <w:sz w:val="24"/>
          <w:szCs w:val="24"/>
        </w:rPr>
        <w:t xml:space="preserve"> en la ciudad de Cochabamba-Bolivia en el año 2015 del postulante Vargas Flores Luis Fernando, tiene como objetivo el desarrollo de un sistema informático que ayude en la administración de la información manejada dentro del laboratorio, de manera que agilice procesos internos y permita obtener una serie de reportes necesitados en la empresa. El método utilizado para el desarrollo del sistema es el de Ingeniería de la Información propuesto por James Martin. Consta de herramientas que permiten analizar, diseñar y construir sistemas</w:t>
      </w:r>
      <w:sdt>
        <w:sdtPr>
          <w:rPr>
            <w:rFonts w:cs="Arial"/>
            <w:bCs/>
            <w:sz w:val="24"/>
            <w:szCs w:val="24"/>
          </w:rPr>
          <w:id w:val="-748356384"/>
          <w:citation/>
        </w:sdtPr>
        <w:sdtEndPr/>
        <w:sdtContent>
          <w:r>
            <w:rPr>
              <w:rFonts w:cs="Arial"/>
              <w:bCs/>
              <w:sz w:val="24"/>
              <w:szCs w:val="24"/>
            </w:rPr>
            <w:fldChar w:fldCharType="begin"/>
          </w:r>
          <w:r>
            <w:rPr>
              <w:rFonts w:cs="Arial"/>
              <w:bCs/>
              <w:sz w:val="24"/>
              <w:szCs w:val="24"/>
            </w:rPr>
            <w:instrText xml:space="preserve"> CITATION Var05 \l 16394 </w:instrText>
          </w:r>
          <w:r>
            <w:rPr>
              <w:rFonts w:cs="Arial"/>
              <w:bCs/>
              <w:sz w:val="24"/>
              <w:szCs w:val="24"/>
            </w:rPr>
            <w:fldChar w:fldCharType="separate"/>
          </w:r>
          <w:r w:rsidR="00D321F1">
            <w:rPr>
              <w:rFonts w:cs="Arial"/>
              <w:bCs/>
              <w:noProof/>
              <w:sz w:val="24"/>
              <w:szCs w:val="24"/>
            </w:rPr>
            <w:t xml:space="preserve"> </w:t>
          </w:r>
          <w:r w:rsidR="00D321F1" w:rsidRPr="00D321F1">
            <w:rPr>
              <w:rFonts w:cs="Arial"/>
              <w:noProof/>
              <w:sz w:val="24"/>
              <w:szCs w:val="24"/>
            </w:rPr>
            <w:t>(5)</w:t>
          </w:r>
          <w:r>
            <w:rPr>
              <w:rFonts w:cs="Arial"/>
              <w:bCs/>
              <w:sz w:val="24"/>
              <w:szCs w:val="24"/>
            </w:rPr>
            <w:fldChar w:fldCharType="end"/>
          </w:r>
        </w:sdtContent>
      </w:sdt>
      <w:r w:rsidRPr="00920728">
        <w:rPr>
          <w:rFonts w:cs="Arial"/>
          <w:bCs/>
          <w:sz w:val="24"/>
          <w:szCs w:val="24"/>
        </w:rPr>
        <w:t>.</w:t>
      </w:r>
    </w:p>
    <w:p w14:paraId="438281FF" w14:textId="56271155" w:rsidR="00602A53" w:rsidRPr="00A81DDC" w:rsidRDefault="00602A53" w:rsidP="00F06F88">
      <w:pPr>
        <w:pStyle w:val="Prrafodelista"/>
        <w:numPr>
          <w:ilvl w:val="0"/>
          <w:numId w:val="2"/>
        </w:numPr>
        <w:spacing w:line="360" w:lineRule="auto"/>
        <w:ind w:left="357" w:hanging="357"/>
        <w:contextualSpacing w:val="0"/>
        <w:jc w:val="both"/>
        <w:rPr>
          <w:rFonts w:cs="Arial"/>
          <w:bCs/>
          <w:sz w:val="24"/>
          <w:szCs w:val="24"/>
        </w:rPr>
      </w:pPr>
      <w:r w:rsidRPr="00920728">
        <w:rPr>
          <w:rFonts w:cs="Arial"/>
          <w:bCs/>
          <w:sz w:val="24"/>
          <w:szCs w:val="24"/>
        </w:rPr>
        <w:lastRenderedPageBreak/>
        <w:t xml:space="preserve">Finalmente, en el año 2011 se realizó un </w:t>
      </w:r>
      <w:r w:rsidRPr="006614F7">
        <w:rPr>
          <w:rFonts w:cs="Arial"/>
          <w:bCs/>
          <w:sz w:val="24"/>
          <w:szCs w:val="24"/>
        </w:rPr>
        <w:t xml:space="preserve">Sistema experto basado en reglas para el apoyo al proceso de diagnóstico y tratamiento adecuado de enfermedades cardiacas para la Caja Nacional de Salud de Potosí, </w:t>
      </w:r>
      <w:r w:rsidRPr="00920728">
        <w:rPr>
          <w:rFonts w:cs="Arial"/>
          <w:bCs/>
          <w:sz w:val="24"/>
          <w:szCs w:val="24"/>
        </w:rPr>
        <w:t>elaborado por Guido Callapa Coro de la universidad Autónoma Tomas Frías de manera que sirva como herramienta al profesional médico para la obtención de un adecuado tratamiento de forma rápida, precisa y oportuna</w:t>
      </w:r>
      <w:sdt>
        <w:sdtPr>
          <w:rPr>
            <w:rFonts w:cs="Arial"/>
            <w:bCs/>
            <w:sz w:val="24"/>
            <w:szCs w:val="24"/>
          </w:rPr>
          <w:id w:val="2135130895"/>
          <w:citation/>
        </w:sdtPr>
        <w:sdtEndPr/>
        <w:sdtContent>
          <w:r>
            <w:rPr>
              <w:rFonts w:cs="Arial"/>
              <w:bCs/>
              <w:sz w:val="24"/>
              <w:szCs w:val="24"/>
            </w:rPr>
            <w:fldChar w:fldCharType="begin"/>
          </w:r>
          <w:r>
            <w:rPr>
              <w:rFonts w:cs="Arial"/>
              <w:bCs/>
              <w:sz w:val="24"/>
              <w:szCs w:val="24"/>
            </w:rPr>
            <w:instrText xml:space="preserve"> CITATION Cal11 \l 16394 </w:instrText>
          </w:r>
          <w:r>
            <w:rPr>
              <w:rFonts w:cs="Arial"/>
              <w:bCs/>
              <w:sz w:val="24"/>
              <w:szCs w:val="24"/>
            </w:rPr>
            <w:fldChar w:fldCharType="separate"/>
          </w:r>
          <w:r w:rsidR="00D321F1">
            <w:rPr>
              <w:rFonts w:cs="Arial"/>
              <w:bCs/>
              <w:noProof/>
              <w:sz w:val="24"/>
              <w:szCs w:val="24"/>
            </w:rPr>
            <w:t xml:space="preserve"> </w:t>
          </w:r>
          <w:r w:rsidR="00D321F1" w:rsidRPr="00D321F1">
            <w:rPr>
              <w:rFonts w:cs="Arial"/>
              <w:noProof/>
              <w:sz w:val="24"/>
              <w:szCs w:val="24"/>
            </w:rPr>
            <w:t>(6)</w:t>
          </w:r>
          <w:r>
            <w:rPr>
              <w:rFonts w:cs="Arial"/>
              <w:bCs/>
              <w:sz w:val="24"/>
              <w:szCs w:val="24"/>
            </w:rPr>
            <w:fldChar w:fldCharType="end"/>
          </w:r>
        </w:sdtContent>
      </w:sdt>
      <w:r w:rsidRPr="00920728">
        <w:rPr>
          <w:rFonts w:cs="Arial"/>
          <w:bCs/>
          <w:sz w:val="24"/>
          <w:szCs w:val="24"/>
        </w:rPr>
        <w:t>.</w:t>
      </w:r>
    </w:p>
    <w:p w14:paraId="00C1F38D" w14:textId="77777777" w:rsidR="00602A53" w:rsidRPr="00920728" w:rsidRDefault="00602A53" w:rsidP="00F06F88">
      <w:pPr>
        <w:spacing w:line="360" w:lineRule="auto"/>
        <w:jc w:val="both"/>
        <w:rPr>
          <w:rFonts w:cs="Arial"/>
          <w:sz w:val="24"/>
          <w:szCs w:val="24"/>
        </w:rPr>
      </w:pPr>
      <w:r w:rsidRPr="00920728">
        <w:rPr>
          <w:rFonts w:cs="Arial"/>
          <w:sz w:val="24"/>
          <w:szCs w:val="24"/>
        </w:rPr>
        <w:t xml:space="preserve">Para determinar la </w:t>
      </w:r>
      <w:r w:rsidRPr="006614F7">
        <w:rPr>
          <w:rFonts w:cs="Arial"/>
          <w:b/>
          <w:sz w:val="24"/>
          <w:szCs w:val="24"/>
        </w:rPr>
        <w:t>situación problemática</w:t>
      </w:r>
      <w:r w:rsidRPr="00920728">
        <w:rPr>
          <w:rFonts w:cs="Arial"/>
          <w:sz w:val="24"/>
          <w:szCs w:val="24"/>
        </w:rPr>
        <w:t xml:space="preserve"> se realizó la correspondiente observación (Ver</w:t>
      </w:r>
      <w:r w:rsidR="00950A5D">
        <w:rPr>
          <w:rFonts w:cs="Arial"/>
          <w:sz w:val="24"/>
          <w:szCs w:val="24"/>
        </w:rPr>
        <w:t xml:space="preserve"> Anexo N° 8</w:t>
      </w:r>
      <w:r w:rsidRPr="00920728">
        <w:rPr>
          <w:rFonts w:cs="Arial"/>
          <w:sz w:val="24"/>
          <w:szCs w:val="24"/>
        </w:rPr>
        <w:t>)</w:t>
      </w:r>
      <w:r w:rsidR="00950A5D">
        <w:rPr>
          <w:rFonts w:cs="Arial"/>
          <w:sz w:val="24"/>
          <w:szCs w:val="24"/>
        </w:rPr>
        <w:t>,</w:t>
      </w:r>
      <w:r w:rsidRPr="00920728">
        <w:rPr>
          <w:rFonts w:cs="Arial"/>
          <w:sz w:val="24"/>
          <w:szCs w:val="24"/>
        </w:rPr>
        <w:t xml:space="preserve"> entrevistas </w:t>
      </w:r>
      <w:r w:rsidR="00950A5D">
        <w:rPr>
          <w:rFonts w:cs="Arial"/>
          <w:sz w:val="24"/>
          <w:szCs w:val="24"/>
        </w:rPr>
        <w:t>(Ver anexo N°2 y 4)</w:t>
      </w:r>
      <w:r w:rsidR="00950A5D" w:rsidRPr="00920728">
        <w:rPr>
          <w:rFonts w:cs="Arial"/>
          <w:sz w:val="24"/>
          <w:szCs w:val="24"/>
        </w:rPr>
        <w:t xml:space="preserve"> realizadas</w:t>
      </w:r>
      <w:r w:rsidRPr="00920728">
        <w:rPr>
          <w:rFonts w:cs="Arial"/>
          <w:sz w:val="24"/>
          <w:szCs w:val="24"/>
        </w:rPr>
        <w:t xml:space="preserve"> a secretaria de la clínica (Carolina Gómez Hurtado), médico especialista en Cardiología (Dr. Gerardo </w:t>
      </w:r>
      <w:r w:rsidR="00950A5D" w:rsidRPr="00920728">
        <w:rPr>
          <w:rFonts w:cs="Arial"/>
          <w:sz w:val="24"/>
          <w:szCs w:val="24"/>
        </w:rPr>
        <w:t>Ochoa)</w:t>
      </w:r>
      <w:r w:rsidRPr="00920728">
        <w:rPr>
          <w:rFonts w:cs="Arial"/>
          <w:sz w:val="24"/>
          <w:szCs w:val="24"/>
        </w:rPr>
        <w:t xml:space="preserve"> y </w:t>
      </w:r>
      <w:r>
        <w:rPr>
          <w:rFonts w:cs="Arial"/>
          <w:sz w:val="24"/>
          <w:szCs w:val="24"/>
        </w:rPr>
        <w:t>una cantidad de pacientes con su respectiva muestra para lograr</w:t>
      </w:r>
      <w:r w:rsidRPr="00920728">
        <w:rPr>
          <w:rFonts w:cs="Arial"/>
          <w:sz w:val="24"/>
          <w:szCs w:val="24"/>
        </w:rPr>
        <w:t xml:space="preserve"> recopilar información fundamental para identificar y analizar detalladamente los problemas que afectan el funcionamiento de esto procesos</w:t>
      </w:r>
      <w:r w:rsidR="00950A5D">
        <w:rPr>
          <w:rFonts w:cs="Arial"/>
          <w:sz w:val="24"/>
          <w:szCs w:val="24"/>
        </w:rPr>
        <w:t xml:space="preserve"> (Ver anexos N° 6 y 7)</w:t>
      </w:r>
      <w:r w:rsidRPr="00920728">
        <w:rPr>
          <w:rFonts w:cs="Arial"/>
          <w:sz w:val="24"/>
          <w:szCs w:val="24"/>
        </w:rPr>
        <w:t>.</w:t>
      </w:r>
    </w:p>
    <w:p w14:paraId="2BA90885" w14:textId="1133513D" w:rsidR="00602A53" w:rsidRPr="00920728" w:rsidDel="00925777" w:rsidRDefault="00602A53">
      <w:pPr>
        <w:spacing w:line="360" w:lineRule="auto"/>
        <w:jc w:val="both"/>
        <w:rPr>
          <w:del w:id="1615" w:author="Luffi" w:date="2017-07-03T21:05:00Z"/>
          <w:rFonts w:cs="Arial"/>
          <w:sz w:val="24"/>
          <w:szCs w:val="24"/>
        </w:rPr>
        <w:pPrChange w:id="1616" w:author="Luffi" w:date="2017-07-03T21:06:00Z">
          <w:pPr>
            <w:spacing w:line="360" w:lineRule="auto"/>
            <w:ind w:firstLine="360"/>
            <w:jc w:val="both"/>
          </w:pPr>
        </w:pPrChange>
      </w:pPr>
      <w:r w:rsidRPr="00920728">
        <w:rPr>
          <w:rFonts w:cs="Arial"/>
          <w:sz w:val="24"/>
          <w:szCs w:val="24"/>
        </w:rPr>
        <w:t>Los problemas que se han logrado resaltar</w:t>
      </w:r>
      <w:ins w:id="1617" w:author="Luffi" w:date="2017-07-03T21:06:00Z">
        <w:r w:rsidR="00925777">
          <w:rPr>
            <w:rFonts w:cs="Arial"/>
            <w:sz w:val="24"/>
            <w:szCs w:val="24"/>
          </w:rPr>
          <w:t xml:space="preserve"> es, </w:t>
        </w:r>
      </w:ins>
      <w:del w:id="1618" w:author="Luffi" w:date="2017-07-03T21:06:00Z">
        <w:r w:rsidRPr="00920728" w:rsidDel="00925777">
          <w:rPr>
            <w:rFonts w:cs="Arial"/>
            <w:sz w:val="24"/>
            <w:szCs w:val="24"/>
          </w:rPr>
          <w:delText xml:space="preserve"> son:</w:delText>
        </w:r>
      </w:del>
    </w:p>
    <w:p w14:paraId="0EB894D0" w14:textId="73D31C2D" w:rsidR="00602A53" w:rsidRPr="00920728" w:rsidDel="00925777" w:rsidRDefault="00602A53">
      <w:pPr>
        <w:spacing w:line="360" w:lineRule="auto"/>
        <w:jc w:val="both"/>
        <w:rPr>
          <w:del w:id="1619" w:author="Luffi" w:date="2017-07-03T21:05:00Z"/>
          <w:rFonts w:cs="Arial"/>
          <w:sz w:val="24"/>
          <w:szCs w:val="24"/>
        </w:rPr>
        <w:pPrChange w:id="1620" w:author="Luffi" w:date="2017-07-03T21:06:00Z">
          <w:pPr>
            <w:pStyle w:val="Prrafodelista"/>
            <w:numPr>
              <w:numId w:val="3"/>
            </w:numPr>
            <w:spacing w:line="360" w:lineRule="auto"/>
            <w:ind w:left="1080" w:hanging="360"/>
            <w:contextualSpacing w:val="0"/>
            <w:jc w:val="both"/>
          </w:pPr>
        </w:pPrChange>
      </w:pPr>
      <w:del w:id="1621" w:author="Luffi" w:date="2017-07-03T21:05:00Z">
        <w:r w:rsidRPr="00920728" w:rsidDel="00925777">
          <w:rPr>
            <w:rFonts w:cs="Arial"/>
            <w:sz w:val="24"/>
            <w:szCs w:val="24"/>
          </w:rPr>
          <w:delText>Inadecuado manejo de la información.</w:delText>
        </w:r>
      </w:del>
    </w:p>
    <w:p w14:paraId="5A319AE8" w14:textId="0E6246D2" w:rsidR="00602A53" w:rsidRPr="00920728" w:rsidDel="00925777" w:rsidRDefault="00602A53">
      <w:pPr>
        <w:spacing w:line="360" w:lineRule="auto"/>
        <w:jc w:val="both"/>
        <w:rPr>
          <w:del w:id="1622" w:author="Luffi" w:date="2017-07-03T21:05:00Z"/>
          <w:rFonts w:cs="Arial"/>
          <w:sz w:val="24"/>
          <w:szCs w:val="24"/>
        </w:rPr>
        <w:pPrChange w:id="1623" w:author="Luffi" w:date="2017-07-03T21:06:00Z">
          <w:pPr>
            <w:pStyle w:val="Prrafodelista"/>
            <w:numPr>
              <w:numId w:val="3"/>
            </w:numPr>
            <w:spacing w:line="360" w:lineRule="auto"/>
            <w:ind w:left="1080" w:hanging="360"/>
            <w:contextualSpacing w:val="0"/>
            <w:jc w:val="both"/>
          </w:pPr>
        </w:pPrChange>
      </w:pPr>
      <w:del w:id="1624" w:author="Luffi" w:date="2017-07-03T21:05:00Z">
        <w:r w:rsidRPr="00920728" w:rsidDel="00925777">
          <w:rPr>
            <w:rFonts w:cs="Arial"/>
            <w:sz w:val="24"/>
            <w:szCs w:val="24"/>
          </w:rPr>
          <w:delText>Inadecuado proceso de consulta.</w:delText>
        </w:r>
      </w:del>
    </w:p>
    <w:p w14:paraId="3C10A656" w14:textId="1B662644" w:rsidR="00602A53" w:rsidRPr="00920728" w:rsidDel="00925777" w:rsidRDefault="00602A53">
      <w:pPr>
        <w:spacing w:line="360" w:lineRule="auto"/>
        <w:jc w:val="both"/>
        <w:rPr>
          <w:del w:id="1625" w:author="Luffi" w:date="2017-07-03T21:05:00Z"/>
          <w:rFonts w:cs="Arial"/>
          <w:sz w:val="24"/>
          <w:szCs w:val="24"/>
        </w:rPr>
        <w:pPrChange w:id="1626" w:author="Luffi" w:date="2017-07-03T21:06:00Z">
          <w:pPr>
            <w:pStyle w:val="Prrafodelista"/>
            <w:numPr>
              <w:numId w:val="3"/>
            </w:numPr>
            <w:spacing w:line="360" w:lineRule="auto"/>
            <w:ind w:left="1080" w:hanging="360"/>
            <w:contextualSpacing w:val="0"/>
            <w:jc w:val="both"/>
          </w:pPr>
        </w:pPrChange>
      </w:pPr>
      <w:del w:id="1627" w:author="Luffi" w:date="2017-07-03T21:05:00Z">
        <w:r w:rsidRPr="00920728" w:rsidDel="00925777">
          <w:rPr>
            <w:rFonts w:cs="Arial"/>
            <w:sz w:val="24"/>
            <w:szCs w:val="24"/>
          </w:rPr>
          <w:delText>Retraso en el proceso de búsqueda de información general.</w:delText>
        </w:r>
      </w:del>
    </w:p>
    <w:p w14:paraId="65CA108D" w14:textId="494B6ED9" w:rsidR="00602A53" w:rsidRPr="00920728" w:rsidDel="00925777" w:rsidRDefault="00602A53">
      <w:pPr>
        <w:spacing w:line="360" w:lineRule="auto"/>
        <w:jc w:val="both"/>
        <w:rPr>
          <w:del w:id="1628" w:author="Luffi" w:date="2017-07-03T21:06:00Z"/>
          <w:rFonts w:cs="Arial"/>
          <w:sz w:val="24"/>
          <w:szCs w:val="24"/>
        </w:rPr>
        <w:pPrChange w:id="1629" w:author="Luffi" w:date="2017-07-03T21:06:00Z">
          <w:pPr>
            <w:pStyle w:val="Prrafodelista"/>
            <w:numPr>
              <w:numId w:val="3"/>
            </w:numPr>
            <w:spacing w:line="360" w:lineRule="auto"/>
            <w:ind w:left="1080" w:hanging="360"/>
            <w:contextualSpacing w:val="0"/>
            <w:jc w:val="both"/>
          </w:pPr>
        </w:pPrChange>
      </w:pPr>
      <w:del w:id="1630" w:author="Luffi" w:date="2017-07-03T21:05:00Z">
        <w:r w:rsidRPr="00920728" w:rsidDel="00925777">
          <w:rPr>
            <w:rFonts w:cs="Arial"/>
            <w:sz w:val="24"/>
            <w:szCs w:val="24"/>
          </w:rPr>
          <w:delText>Excesiva documentación.</w:delText>
        </w:r>
      </w:del>
    </w:p>
    <w:p w14:paraId="13E9CCDD" w14:textId="4B4E9FD7" w:rsidR="00602A53" w:rsidRPr="00920728" w:rsidRDefault="00602A53" w:rsidP="000A6714">
      <w:pPr>
        <w:spacing w:line="360" w:lineRule="auto"/>
        <w:jc w:val="both"/>
        <w:rPr>
          <w:rFonts w:cs="Arial"/>
          <w:sz w:val="24"/>
          <w:szCs w:val="24"/>
        </w:rPr>
      </w:pPr>
      <w:del w:id="1631" w:author="Luffi" w:date="2017-07-03T21:06:00Z">
        <w:r w:rsidRPr="00920728" w:rsidDel="00925777">
          <w:rPr>
            <w:rFonts w:cs="Arial"/>
            <w:sz w:val="24"/>
            <w:szCs w:val="24"/>
          </w:rPr>
          <w:delText>Así mismo</w:delText>
        </w:r>
        <w:r w:rsidDel="00925777">
          <w:rPr>
            <w:rFonts w:cs="Arial"/>
            <w:sz w:val="24"/>
            <w:szCs w:val="24"/>
          </w:rPr>
          <w:delText>,</w:delText>
        </w:r>
        <w:r w:rsidRPr="00920728" w:rsidDel="00925777">
          <w:rPr>
            <w:rFonts w:cs="Arial"/>
            <w:sz w:val="24"/>
            <w:szCs w:val="24"/>
          </w:rPr>
          <w:delText xml:space="preserve"> </w:delText>
        </w:r>
      </w:del>
      <w:r w:rsidRPr="00920728">
        <w:rPr>
          <w:rFonts w:cs="Arial"/>
          <w:sz w:val="24"/>
          <w:szCs w:val="24"/>
        </w:rPr>
        <w:t>la inadecuada organización de la información por el personal que se encuentra en esta área demora mucho tiempo en ejecutar sus procesos y la información importante no está siendo entregada y actualizada correcta y continuamente.</w:t>
      </w:r>
    </w:p>
    <w:p w14:paraId="0B64F362" w14:textId="77777777" w:rsidR="00602A53" w:rsidRPr="00920728" w:rsidRDefault="00602A53" w:rsidP="00F06F88">
      <w:pPr>
        <w:spacing w:line="360" w:lineRule="auto"/>
        <w:jc w:val="both"/>
        <w:rPr>
          <w:rFonts w:cs="Arial"/>
          <w:sz w:val="24"/>
          <w:szCs w:val="24"/>
        </w:rPr>
      </w:pPr>
      <w:r w:rsidRPr="00920728">
        <w:rPr>
          <w:rFonts w:cs="Arial"/>
          <w:sz w:val="24"/>
          <w:szCs w:val="24"/>
        </w:rPr>
        <w:t>Se tiene además que, por trabajar con demasiada documentación, su recolección y manipulación es difícil, manifestándose en la entrega tardía de información útil.</w:t>
      </w:r>
    </w:p>
    <w:p w14:paraId="3AD9B9D0" w14:textId="77777777" w:rsidR="00602A53" w:rsidRPr="00A600BD" w:rsidRDefault="00602A53" w:rsidP="00F06F88">
      <w:pPr>
        <w:spacing w:line="360" w:lineRule="auto"/>
        <w:jc w:val="both"/>
        <w:rPr>
          <w:rFonts w:cs="Arial"/>
          <w:sz w:val="24"/>
          <w:szCs w:val="24"/>
        </w:rPr>
      </w:pPr>
      <w:r w:rsidRPr="00920728">
        <w:rPr>
          <w:rFonts w:cs="Arial"/>
          <w:sz w:val="24"/>
          <w:szCs w:val="24"/>
        </w:rPr>
        <w:t>Por los problemas descritos, se ha podido constatar que por falta de tiempo y por no tener sus procesos debidamente controlados se forma un retraso acumulado en el manejo de la información y la demanda de una solución inmediata.</w:t>
      </w:r>
    </w:p>
    <w:p w14:paraId="4DBA37C7" w14:textId="77777777" w:rsidR="00602A53" w:rsidRPr="00920728" w:rsidRDefault="00602A53" w:rsidP="00F06F88">
      <w:pPr>
        <w:spacing w:line="360" w:lineRule="auto"/>
        <w:jc w:val="both"/>
        <w:rPr>
          <w:rFonts w:cs="Arial"/>
          <w:sz w:val="24"/>
          <w:szCs w:val="24"/>
        </w:rPr>
      </w:pPr>
      <w:r w:rsidRPr="00920728">
        <w:rPr>
          <w:rFonts w:cs="Arial"/>
          <w:sz w:val="24"/>
          <w:szCs w:val="24"/>
        </w:rPr>
        <w:t xml:space="preserve">Debido a la </w:t>
      </w:r>
      <w:r w:rsidRPr="00A600BD">
        <w:rPr>
          <w:rFonts w:cs="Arial"/>
          <w:b/>
          <w:sz w:val="24"/>
          <w:szCs w:val="24"/>
        </w:rPr>
        <w:t>problemática de investigación</w:t>
      </w:r>
      <w:r>
        <w:rPr>
          <w:rFonts w:cs="Arial"/>
          <w:sz w:val="24"/>
          <w:szCs w:val="24"/>
        </w:rPr>
        <w:t xml:space="preserve"> </w:t>
      </w:r>
      <w:r w:rsidRPr="00920728">
        <w:rPr>
          <w:rFonts w:cs="Arial"/>
          <w:sz w:val="24"/>
          <w:szCs w:val="24"/>
        </w:rPr>
        <w:t xml:space="preserve">descrita anteriormente y el árbol de </w:t>
      </w:r>
      <w:r>
        <w:rPr>
          <w:rFonts w:cs="Arial"/>
          <w:sz w:val="24"/>
          <w:szCs w:val="24"/>
        </w:rPr>
        <w:t>problema elaborado (Ver anexo    N°</w:t>
      </w:r>
      <w:r w:rsidRPr="00920728">
        <w:rPr>
          <w:rFonts w:cs="Arial"/>
          <w:sz w:val="24"/>
          <w:szCs w:val="24"/>
        </w:rPr>
        <w:t xml:space="preserve"> 1) se plantea el siguiente problema de investigación:</w:t>
      </w:r>
    </w:p>
    <w:p w14:paraId="7BFAB79D" w14:textId="77777777" w:rsidR="00602A53" w:rsidRPr="00920728" w:rsidRDefault="00602A53" w:rsidP="00F06F88">
      <w:pPr>
        <w:spacing w:line="360" w:lineRule="auto"/>
        <w:jc w:val="both"/>
        <w:rPr>
          <w:rFonts w:cs="Arial"/>
          <w:sz w:val="24"/>
          <w:szCs w:val="24"/>
        </w:rPr>
      </w:pPr>
      <w:r w:rsidRPr="00920728">
        <w:rPr>
          <w:rFonts w:cs="Arial"/>
          <w:sz w:val="24"/>
          <w:szCs w:val="24"/>
        </w:rPr>
        <w:t xml:space="preserve">¿Cómo mejorar la administración de citas, consultas e historiales médicos del </w:t>
      </w:r>
      <w:r w:rsidRPr="00920728">
        <w:rPr>
          <w:sz w:val="24"/>
          <w:szCs w:val="24"/>
        </w:rPr>
        <w:t>Centro Médico de Especialidades ESCULAPIO S.R.L.</w:t>
      </w:r>
      <w:r w:rsidRPr="00920728">
        <w:rPr>
          <w:rFonts w:cs="Arial"/>
          <w:sz w:val="24"/>
          <w:szCs w:val="24"/>
        </w:rPr>
        <w:t>?</w:t>
      </w:r>
    </w:p>
    <w:p w14:paraId="5C62F892" w14:textId="77777777" w:rsidR="00602A53" w:rsidRPr="00A95F3E" w:rsidRDefault="00602A53" w:rsidP="00F06F88">
      <w:pPr>
        <w:spacing w:line="360" w:lineRule="auto"/>
        <w:jc w:val="both"/>
      </w:pPr>
      <w:del w:id="1632" w:author="Anny Mercado" w:date="2017-06-15T22:50:00Z">
        <w:r w:rsidDel="00143010">
          <w:rPr>
            <w:rFonts w:cs="Arial"/>
            <w:sz w:val="24"/>
            <w:szCs w:val="24"/>
          </w:rPr>
          <w:delText xml:space="preserve">Para resolver el </w:delText>
        </w:r>
      </w:del>
      <w:ins w:id="1633" w:author="Anny Mercado" w:date="2017-06-15T22:51:00Z">
        <w:r w:rsidR="00143010">
          <w:rPr>
            <w:rFonts w:cs="Arial"/>
            <w:sz w:val="24"/>
            <w:szCs w:val="24"/>
          </w:rPr>
          <w:t>En</w:t>
        </w:r>
      </w:ins>
      <w:ins w:id="1634" w:author="Anny Mercado" w:date="2017-06-15T22:50:00Z">
        <w:r w:rsidR="00143010">
          <w:rPr>
            <w:rFonts w:cs="Arial"/>
            <w:sz w:val="24"/>
            <w:szCs w:val="24"/>
          </w:rPr>
          <w:t xml:space="preserve"> base al </w:t>
        </w:r>
      </w:ins>
      <w:r>
        <w:rPr>
          <w:rFonts w:cs="Arial"/>
          <w:sz w:val="24"/>
          <w:szCs w:val="24"/>
        </w:rPr>
        <w:t>problema planteado</w:t>
      </w:r>
      <w:ins w:id="1635" w:author="Anny Mercado" w:date="2017-06-15T22:51:00Z">
        <w:r w:rsidR="00143010">
          <w:rPr>
            <w:rFonts w:cs="Arial"/>
            <w:sz w:val="24"/>
            <w:szCs w:val="24"/>
          </w:rPr>
          <w:t>,</w:t>
        </w:r>
      </w:ins>
      <w:del w:id="1636" w:author="Anny Mercado" w:date="2017-06-15T22:51:00Z">
        <w:r w:rsidDel="00143010">
          <w:rPr>
            <w:rFonts w:cs="Arial"/>
            <w:sz w:val="24"/>
            <w:szCs w:val="24"/>
          </w:rPr>
          <w:delText>,</w:delText>
        </w:r>
      </w:del>
      <w:r>
        <w:rPr>
          <w:rFonts w:cs="Arial"/>
          <w:sz w:val="24"/>
          <w:szCs w:val="24"/>
        </w:rPr>
        <w:t xml:space="preserve"> </w:t>
      </w:r>
      <w:del w:id="1637" w:author="Anny Mercado" w:date="2017-06-15T22:48:00Z">
        <w:r w:rsidDel="00143010">
          <w:rPr>
            <w:rFonts w:cs="Arial"/>
            <w:sz w:val="24"/>
            <w:szCs w:val="24"/>
          </w:rPr>
          <w:delText>se tiene el siguiente</w:delText>
        </w:r>
      </w:del>
      <w:ins w:id="1638" w:author="Anny Mercado" w:date="2017-06-15T22:48:00Z">
        <w:r w:rsidR="00143010">
          <w:rPr>
            <w:rFonts w:cs="Arial"/>
            <w:sz w:val="24"/>
            <w:szCs w:val="24"/>
          </w:rPr>
          <w:t>el</w:t>
        </w:r>
      </w:ins>
      <w:r>
        <w:rPr>
          <w:rFonts w:cs="Arial"/>
          <w:sz w:val="24"/>
          <w:szCs w:val="24"/>
        </w:rPr>
        <w:t xml:space="preserve"> </w:t>
      </w:r>
      <w:r>
        <w:rPr>
          <w:rFonts w:cs="Arial"/>
          <w:b/>
          <w:sz w:val="24"/>
          <w:szCs w:val="24"/>
        </w:rPr>
        <w:t>objeto de estudio</w:t>
      </w:r>
      <w:r w:rsidR="00A95F3E">
        <w:rPr>
          <w:rFonts w:cs="Arial"/>
          <w:b/>
          <w:sz w:val="24"/>
          <w:szCs w:val="24"/>
        </w:rPr>
        <w:t xml:space="preserve"> </w:t>
      </w:r>
      <w:ins w:id="1639" w:author="Anny Mercado" w:date="2017-06-15T22:48:00Z">
        <w:r w:rsidR="00143010">
          <w:rPr>
            <w:rFonts w:cs="Arial"/>
            <w:sz w:val="24"/>
            <w:szCs w:val="24"/>
          </w:rPr>
          <w:t xml:space="preserve">del presente trabajo </w:t>
        </w:r>
      </w:ins>
      <w:r w:rsidR="00A95F3E">
        <w:rPr>
          <w:rFonts w:cs="Arial"/>
          <w:sz w:val="24"/>
          <w:szCs w:val="24"/>
        </w:rPr>
        <w:t>se centra</w:t>
      </w:r>
      <w:del w:id="1640" w:author="Anny Mercado" w:date="2017-06-15T22:49:00Z">
        <w:r w:rsidR="00A95F3E" w:rsidDel="00143010">
          <w:rPr>
            <w:rFonts w:cs="Arial"/>
            <w:sz w:val="24"/>
            <w:szCs w:val="24"/>
          </w:rPr>
          <w:delText>n</w:delText>
        </w:r>
      </w:del>
      <w:r w:rsidR="00A95F3E">
        <w:rPr>
          <w:rFonts w:cs="Arial"/>
          <w:sz w:val="24"/>
          <w:szCs w:val="24"/>
        </w:rPr>
        <w:t xml:space="preserve"> en los sistemas de administración basada en un entorno web</w:t>
      </w:r>
      <w:ins w:id="1641" w:author="Anny Mercado" w:date="2017-06-15T22:49:00Z">
        <w:r w:rsidR="00143010">
          <w:rPr>
            <w:rFonts w:cs="Arial"/>
            <w:sz w:val="24"/>
            <w:szCs w:val="24"/>
          </w:rPr>
          <w:t>.</w:t>
        </w:r>
      </w:ins>
      <w:del w:id="1642" w:author="Anny Mercado" w:date="2017-06-15T22:49:00Z">
        <w:r w:rsidR="00A95F3E" w:rsidDel="00143010">
          <w:rPr>
            <w:rFonts w:cs="Arial"/>
            <w:sz w:val="24"/>
            <w:szCs w:val="24"/>
          </w:rPr>
          <w:delText xml:space="preserve"> de atención medica como el control de citas, consultas e historiales </w:delText>
        </w:r>
        <w:r w:rsidR="00441EB0" w:rsidDel="00143010">
          <w:rPr>
            <w:rFonts w:cs="Arial"/>
            <w:sz w:val="24"/>
            <w:szCs w:val="24"/>
          </w:rPr>
          <w:delText>médicos en el centro de especialistas “ESCULAPIO S.R.L.”.</w:delText>
        </w:r>
      </w:del>
    </w:p>
    <w:p w14:paraId="5BE6E0AA" w14:textId="77777777" w:rsidR="00602A53" w:rsidRPr="00822358" w:rsidRDefault="00602A53" w:rsidP="00F06F88">
      <w:pPr>
        <w:spacing w:line="360" w:lineRule="auto"/>
        <w:jc w:val="both"/>
      </w:pPr>
      <w:r w:rsidRPr="00920728">
        <w:rPr>
          <w:rFonts w:cs="Arial"/>
          <w:sz w:val="24"/>
          <w:szCs w:val="24"/>
        </w:rPr>
        <w:lastRenderedPageBreak/>
        <w:t xml:space="preserve">El </w:t>
      </w:r>
      <w:r w:rsidRPr="001E139C">
        <w:rPr>
          <w:rFonts w:cs="Arial"/>
          <w:b/>
          <w:sz w:val="24"/>
          <w:szCs w:val="24"/>
        </w:rPr>
        <w:t>campo de acción</w:t>
      </w:r>
      <w:r w:rsidRPr="00920728">
        <w:rPr>
          <w:rFonts w:cs="Arial"/>
          <w:sz w:val="24"/>
          <w:szCs w:val="24"/>
        </w:rPr>
        <w:t xml:space="preserve"> </w:t>
      </w:r>
      <w:ins w:id="1643" w:author="Anny Mercado" w:date="2017-06-15T22:49:00Z">
        <w:r w:rsidR="00143010">
          <w:rPr>
            <w:rFonts w:cs="Arial"/>
            <w:sz w:val="24"/>
            <w:szCs w:val="24"/>
          </w:rPr>
          <w:t xml:space="preserve">que </w:t>
        </w:r>
      </w:ins>
      <w:ins w:id="1644" w:author="Anny Mercado" w:date="2017-06-15T22:51:00Z">
        <w:r w:rsidR="00143010">
          <w:rPr>
            <w:rFonts w:cs="Arial"/>
            <w:sz w:val="24"/>
            <w:szCs w:val="24"/>
          </w:rPr>
          <w:t xml:space="preserve">permite </w:t>
        </w:r>
      </w:ins>
      <w:ins w:id="1645" w:author="Anny Mercado" w:date="2017-06-15T22:49:00Z">
        <w:r w:rsidR="00143010">
          <w:rPr>
            <w:rFonts w:cs="Arial"/>
            <w:sz w:val="24"/>
            <w:szCs w:val="24"/>
          </w:rPr>
          <w:t>delimita</w:t>
        </w:r>
      </w:ins>
      <w:ins w:id="1646" w:author="Anny Mercado" w:date="2017-06-15T22:51:00Z">
        <w:r w:rsidR="00143010">
          <w:rPr>
            <w:rFonts w:cs="Arial"/>
            <w:sz w:val="24"/>
            <w:szCs w:val="24"/>
          </w:rPr>
          <w:t>r</w:t>
        </w:r>
      </w:ins>
      <w:ins w:id="1647" w:author="Anny Mercado" w:date="2017-06-15T22:49:00Z">
        <w:r w:rsidR="00143010">
          <w:rPr>
            <w:rFonts w:cs="Arial"/>
            <w:sz w:val="24"/>
            <w:szCs w:val="24"/>
          </w:rPr>
          <w:t xml:space="preserve"> el objeto de estudio </w:t>
        </w:r>
      </w:ins>
      <w:ins w:id="1648" w:author="Anny Mercado" w:date="2017-06-15T22:51:00Z">
        <w:r w:rsidR="00143010">
          <w:rPr>
            <w:rFonts w:cs="Arial"/>
            <w:sz w:val="24"/>
            <w:szCs w:val="24"/>
          </w:rPr>
          <w:t>identificado</w:t>
        </w:r>
      </w:ins>
      <w:ins w:id="1649" w:author="Anny Mercado" w:date="2017-06-15T22:49:00Z">
        <w:r w:rsidR="00143010">
          <w:rPr>
            <w:rFonts w:cs="Arial"/>
            <w:sz w:val="24"/>
            <w:szCs w:val="24"/>
          </w:rPr>
          <w:t xml:space="preserve"> </w:t>
        </w:r>
      </w:ins>
      <w:del w:id="1650" w:author="Anny Mercado" w:date="2017-06-15T22:50:00Z">
        <w:r w:rsidRPr="00920728" w:rsidDel="00143010">
          <w:rPr>
            <w:rFonts w:cs="Arial"/>
            <w:sz w:val="24"/>
            <w:szCs w:val="24"/>
          </w:rPr>
          <w:delText xml:space="preserve">está </w:delText>
        </w:r>
      </w:del>
      <w:ins w:id="1651" w:author="Anny Mercado" w:date="2017-06-15T22:50:00Z">
        <w:r w:rsidR="00143010">
          <w:rPr>
            <w:rFonts w:cs="Arial"/>
            <w:sz w:val="24"/>
            <w:szCs w:val="24"/>
          </w:rPr>
          <w:t>anteriormente se encuentra enfocado en la</w:t>
        </w:r>
      </w:ins>
      <w:del w:id="1652" w:author="Anny Mercado" w:date="2017-06-15T22:50:00Z">
        <w:r w:rsidRPr="00920728" w:rsidDel="00143010">
          <w:rPr>
            <w:rFonts w:cs="Arial"/>
            <w:sz w:val="24"/>
            <w:szCs w:val="24"/>
          </w:rPr>
          <w:delText>definido en la</w:delText>
        </w:r>
      </w:del>
      <w:r w:rsidRPr="00920728">
        <w:rPr>
          <w:rFonts w:cs="Arial"/>
          <w:sz w:val="24"/>
          <w:szCs w:val="24"/>
        </w:rPr>
        <w:t xml:space="preserve"> automatización de los procesos de control en las citas, consultas e historial</w:t>
      </w:r>
      <w:r w:rsidR="00441EB0">
        <w:rPr>
          <w:rFonts w:cs="Arial"/>
          <w:sz w:val="24"/>
          <w:szCs w:val="24"/>
        </w:rPr>
        <w:t xml:space="preserve">es médicos que se realiza en el </w:t>
      </w:r>
      <w:del w:id="1653" w:author="Anny Mercado" w:date="2017-06-15T22:52:00Z">
        <w:r w:rsidR="00441EB0" w:rsidDel="00143010">
          <w:rPr>
            <w:rFonts w:cs="Arial"/>
            <w:sz w:val="24"/>
            <w:szCs w:val="24"/>
          </w:rPr>
          <w:delText xml:space="preserve">centro </w:delText>
        </w:r>
      </w:del>
      <w:ins w:id="1654" w:author="Anny Mercado" w:date="2017-06-15T22:52:00Z">
        <w:r w:rsidR="00143010">
          <w:rPr>
            <w:rFonts w:cs="Arial"/>
            <w:sz w:val="24"/>
            <w:szCs w:val="24"/>
          </w:rPr>
          <w:t xml:space="preserve">Centro </w:t>
        </w:r>
      </w:ins>
      <w:r w:rsidRPr="00920728">
        <w:rPr>
          <w:rFonts w:cs="Arial"/>
          <w:sz w:val="24"/>
          <w:szCs w:val="24"/>
        </w:rPr>
        <w:t xml:space="preserve">de </w:t>
      </w:r>
      <w:del w:id="1655" w:author="Anny Mercado" w:date="2017-06-15T22:52:00Z">
        <w:r w:rsidRPr="00920728" w:rsidDel="00143010">
          <w:rPr>
            <w:rFonts w:cs="Arial"/>
            <w:sz w:val="24"/>
            <w:szCs w:val="24"/>
          </w:rPr>
          <w:delText xml:space="preserve">especialista </w:delText>
        </w:r>
      </w:del>
      <w:ins w:id="1656" w:author="Anny Mercado" w:date="2017-06-15T22:52:00Z">
        <w:r w:rsidR="00143010">
          <w:rPr>
            <w:rFonts w:cs="Arial"/>
            <w:sz w:val="24"/>
            <w:szCs w:val="24"/>
          </w:rPr>
          <w:t>Especialidades</w:t>
        </w:r>
        <w:r w:rsidR="00143010" w:rsidRPr="00920728">
          <w:rPr>
            <w:rFonts w:cs="Arial"/>
            <w:sz w:val="24"/>
            <w:szCs w:val="24"/>
          </w:rPr>
          <w:t xml:space="preserve"> </w:t>
        </w:r>
      </w:ins>
      <w:del w:id="1657" w:author="Anny Mercado" w:date="2017-06-15T22:52:00Z">
        <w:r w:rsidRPr="00920728" w:rsidDel="00143010">
          <w:rPr>
            <w:rFonts w:cs="Arial"/>
            <w:sz w:val="24"/>
            <w:szCs w:val="24"/>
          </w:rPr>
          <w:delText>“</w:delText>
        </w:r>
      </w:del>
      <w:r w:rsidRPr="00920728">
        <w:rPr>
          <w:rFonts w:cs="Arial"/>
          <w:sz w:val="24"/>
          <w:szCs w:val="24"/>
        </w:rPr>
        <w:t>ESCULAPIO S.R.L</w:t>
      </w:r>
      <w:del w:id="1658" w:author="Anny Mercado" w:date="2017-06-15T22:52:00Z">
        <w:r w:rsidRPr="00920728" w:rsidDel="00143010">
          <w:rPr>
            <w:rFonts w:cs="Arial"/>
            <w:sz w:val="24"/>
            <w:szCs w:val="24"/>
          </w:rPr>
          <w:delText>.”</w:delText>
        </w:r>
      </w:del>
      <w:r w:rsidRPr="00920728">
        <w:rPr>
          <w:rFonts w:cs="Arial"/>
          <w:sz w:val="24"/>
          <w:szCs w:val="24"/>
        </w:rPr>
        <w:t>.</w:t>
      </w:r>
    </w:p>
    <w:p w14:paraId="4345BB9D" w14:textId="77777777" w:rsidR="00602A53" w:rsidRDefault="00602A53" w:rsidP="00F06F88">
      <w:pPr>
        <w:spacing w:line="360" w:lineRule="auto"/>
        <w:jc w:val="both"/>
        <w:rPr>
          <w:rFonts w:cs="Arial"/>
          <w:sz w:val="24"/>
          <w:szCs w:val="24"/>
        </w:rPr>
      </w:pPr>
      <w:del w:id="1659" w:author="Anny Mercado" w:date="2017-06-15T22:52:00Z">
        <w:r w:rsidRPr="00920728" w:rsidDel="00143010">
          <w:rPr>
            <w:rFonts w:cs="Arial"/>
            <w:sz w:val="24"/>
            <w:szCs w:val="24"/>
          </w:rPr>
          <w:delText>De la formulación</w:delText>
        </w:r>
      </w:del>
      <w:ins w:id="1660" w:author="Anny Mercado" w:date="2017-06-15T22:52:00Z">
        <w:r w:rsidR="00143010">
          <w:rPr>
            <w:rFonts w:cs="Arial"/>
            <w:sz w:val="24"/>
            <w:szCs w:val="24"/>
          </w:rPr>
          <w:t>Como solución al</w:t>
        </w:r>
      </w:ins>
      <w:del w:id="1661" w:author="Anny Mercado" w:date="2017-06-15T22:53:00Z">
        <w:r w:rsidRPr="00920728" w:rsidDel="00143010">
          <w:rPr>
            <w:rFonts w:cs="Arial"/>
            <w:sz w:val="24"/>
            <w:szCs w:val="24"/>
          </w:rPr>
          <w:delText xml:space="preserve"> del</w:delText>
        </w:r>
      </w:del>
      <w:r w:rsidRPr="00920728">
        <w:rPr>
          <w:rFonts w:cs="Arial"/>
          <w:sz w:val="24"/>
          <w:szCs w:val="24"/>
        </w:rPr>
        <w:t xml:space="preserve"> problema </w:t>
      </w:r>
      <w:del w:id="1662" w:author="Anny Mercado" w:date="2017-06-15T22:53:00Z">
        <w:r w:rsidRPr="00920728" w:rsidDel="00143010">
          <w:rPr>
            <w:rFonts w:cs="Arial"/>
            <w:sz w:val="24"/>
            <w:szCs w:val="24"/>
          </w:rPr>
          <w:delText>se desprende el</w:delText>
        </w:r>
      </w:del>
      <w:ins w:id="1663" w:author="Anny Mercado" w:date="2017-06-15T22:53:00Z">
        <w:r w:rsidR="00143010">
          <w:rPr>
            <w:rFonts w:cs="Arial"/>
            <w:sz w:val="24"/>
            <w:szCs w:val="24"/>
          </w:rPr>
          <w:t xml:space="preserve">se establece como </w:t>
        </w:r>
      </w:ins>
      <w:r w:rsidRPr="00920728">
        <w:rPr>
          <w:rFonts w:cs="Arial"/>
          <w:sz w:val="24"/>
          <w:szCs w:val="24"/>
        </w:rPr>
        <w:t xml:space="preserve"> </w:t>
      </w:r>
      <w:r w:rsidRPr="001E139C">
        <w:rPr>
          <w:rFonts w:cs="Arial"/>
          <w:b/>
          <w:sz w:val="24"/>
          <w:szCs w:val="24"/>
        </w:rPr>
        <w:t xml:space="preserve">objetivo </w:t>
      </w:r>
      <w:del w:id="1664" w:author="Anny Mercado" w:date="2017-06-15T22:56:00Z">
        <w:r w:rsidRPr="001E139C" w:rsidDel="00143010">
          <w:rPr>
            <w:rFonts w:cs="Arial"/>
            <w:b/>
            <w:sz w:val="24"/>
            <w:szCs w:val="24"/>
          </w:rPr>
          <w:delText>general</w:delText>
        </w:r>
        <w:r w:rsidRPr="00920728" w:rsidDel="00143010">
          <w:rPr>
            <w:rFonts w:cs="Arial"/>
            <w:sz w:val="24"/>
            <w:szCs w:val="24"/>
          </w:rPr>
          <w:delText xml:space="preserve"> </w:delText>
        </w:r>
      </w:del>
      <w:del w:id="1665" w:author="Anny Mercado" w:date="2017-06-15T22:53:00Z">
        <w:r w:rsidRPr="00920728" w:rsidDel="00143010">
          <w:rPr>
            <w:rFonts w:cs="Arial"/>
            <w:sz w:val="24"/>
            <w:szCs w:val="24"/>
          </w:rPr>
          <w:delText>descrito a continuación, el cual</w:delText>
        </w:r>
      </w:del>
      <w:ins w:id="1666" w:author="Anny Mercado" w:date="2017-06-15T22:54:00Z">
        <w:r w:rsidR="00143010">
          <w:rPr>
            <w:rFonts w:cs="Arial"/>
            <w:sz w:val="24"/>
            <w:szCs w:val="24"/>
          </w:rPr>
          <w:t xml:space="preserve">: </w:t>
        </w:r>
      </w:ins>
      <w:del w:id="1667" w:author="Anny Mercado" w:date="2017-06-15T22:54:00Z">
        <w:r w:rsidRPr="00920728" w:rsidDel="00143010">
          <w:rPr>
            <w:rFonts w:cs="Arial"/>
            <w:sz w:val="24"/>
            <w:szCs w:val="24"/>
          </w:rPr>
          <w:delText xml:space="preserve"> </w:delText>
        </w:r>
      </w:del>
      <w:del w:id="1668" w:author="Anny Mercado" w:date="2017-06-15T22:53:00Z">
        <w:r w:rsidRPr="00920728" w:rsidDel="00143010">
          <w:rPr>
            <w:rFonts w:cs="Arial"/>
            <w:sz w:val="24"/>
            <w:szCs w:val="24"/>
          </w:rPr>
          <w:delText>se dará respuesta a la formulació</w:delText>
        </w:r>
        <w:r w:rsidDel="00143010">
          <w:rPr>
            <w:rFonts w:cs="Arial"/>
            <w:sz w:val="24"/>
            <w:szCs w:val="24"/>
          </w:rPr>
          <w:delText>n del problema de investigación: “</w:delText>
        </w:r>
      </w:del>
      <w:del w:id="1669" w:author="Anny Mercado" w:date="2017-06-15T22:54:00Z">
        <w:r w:rsidDel="00143010">
          <w:rPr>
            <w:rFonts w:cs="Arial"/>
            <w:sz w:val="24"/>
            <w:szCs w:val="24"/>
          </w:rPr>
          <w:delText>d</w:delText>
        </w:r>
      </w:del>
      <w:ins w:id="1670" w:author="Anny Mercado" w:date="2017-06-15T22:54:00Z">
        <w:r w:rsidR="00143010">
          <w:rPr>
            <w:rFonts w:cs="Arial"/>
            <w:sz w:val="24"/>
            <w:szCs w:val="24"/>
          </w:rPr>
          <w:t>D</w:t>
        </w:r>
      </w:ins>
      <w:r w:rsidRPr="00920728">
        <w:rPr>
          <w:rFonts w:cs="Arial"/>
          <w:sz w:val="24"/>
          <w:szCs w:val="24"/>
        </w:rPr>
        <w:t xml:space="preserve">esarrollar un sistema web que permita mejorar la administración de citas, consultas e historiales médicos para el </w:t>
      </w:r>
      <w:r w:rsidRPr="00920728">
        <w:rPr>
          <w:sz w:val="24"/>
          <w:szCs w:val="24"/>
        </w:rPr>
        <w:t>Centro Médico de Especialidades ESCULAPIO S.R.L.</w:t>
      </w:r>
      <w:del w:id="1671" w:author="Anny Mercado" w:date="2017-06-15T22:54:00Z">
        <w:r w:rsidRPr="00920728" w:rsidDel="00143010">
          <w:rPr>
            <w:rFonts w:cs="Arial"/>
            <w:sz w:val="24"/>
            <w:szCs w:val="24"/>
          </w:rPr>
          <w:delText>”</w:delText>
        </w:r>
      </w:del>
    </w:p>
    <w:p w14:paraId="653B586A" w14:textId="77777777" w:rsidR="00602A53" w:rsidRPr="00C154FA" w:rsidRDefault="00602A53" w:rsidP="00F06F88">
      <w:pPr>
        <w:spacing w:line="360" w:lineRule="auto"/>
        <w:jc w:val="both"/>
        <w:rPr>
          <w:rFonts w:cs="Arial"/>
          <w:b/>
          <w:sz w:val="24"/>
          <w:szCs w:val="24"/>
        </w:rPr>
      </w:pPr>
      <w:del w:id="1672" w:author="Anny Mercado" w:date="2017-06-15T22:55:00Z">
        <w:r w:rsidDel="00143010">
          <w:rPr>
            <w:rFonts w:cs="Arial"/>
            <w:sz w:val="24"/>
            <w:szCs w:val="24"/>
          </w:rPr>
          <w:delText xml:space="preserve">El </w:delText>
        </w:r>
        <w:r w:rsidRPr="00C154FA" w:rsidDel="00143010">
          <w:rPr>
            <w:rFonts w:cs="Arial"/>
            <w:sz w:val="24"/>
            <w:szCs w:val="24"/>
          </w:rPr>
          <w:delText xml:space="preserve">objetivo </w:delText>
        </w:r>
        <w:r w:rsidR="00441EB0" w:rsidDel="00143010">
          <w:rPr>
            <w:rFonts w:cs="Arial"/>
            <w:sz w:val="24"/>
            <w:szCs w:val="24"/>
          </w:rPr>
          <w:delText xml:space="preserve">planteado anteriormente </w:delText>
        </w:r>
        <w:r w:rsidRPr="00C154FA" w:rsidDel="00143010">
          <w:rPr>
            <w:rFonts w:cs="Arial"/>
            <w:sz w:val="24"/>
            <w:szCs w:val="24"/>
          </w:rPr>
          <w:delText>dio origen</w:delText>
        </w:r>
      </w:del>
      <w:ins w:id="1673" w:author="Anny Mercado" w:date="2017-06-15T22:55:00Z">
        <w:r w:rsidR="00143010">
          <w:rPr>
            <w:rFonts w:cs="Arial"/>
            <w:sz w:val="24"/>
            <w:szCs w:val="24"/>
          </w:rPr>
          <w:t xml:space="preserve">De igual forma, es importante para la presente investigación establecer las guías investigativas que permiten </w:t>
        </w:r>
      </w:ins>
      <w:ins w:id="1674" w:author="Anny Mercado" w:date="2017-06-15T22:56:00Z">
        <w:r w:rsidR="00143010">
          <w:rPr>
            <w:rFonts w:cs="Arial"/>
            <w:sz w:val="24"/>
            <w:szCs w:val="24"/>
          </w:rPr>
          <w:t>el logro del objetivo planteado, por lo cual se identificaron</w:t>
        </w:r>
      </w:ins>
      <w:del w:id="1675" w:author="Anny Mercado" w:date="2017-06-15T22:56:00Z">
        <w:r w:rsidRPr="00C154FA" w:rsidDel="00143010">
          <w:rPr>
            <w:rFonts w:cs="Arial"/>
            <w:sz w:val="24"/>
            <w:szCs w:val="24"/>
          </w:rPr>
          <w:delText xml:space="preserve"> a</w:delText>
        </w:r>
      </w:del>
      <w:r w:rsidRPr="00C154FA">
        <w:rPr>
          <w:rFonts w:cs="Arial"/>
          <w:sz w:val="24"/>
          <w:szCs w:val="24"/>
        </w:rPr>
        <w:t xml:space="preserve"> las siguientes </w:t>
      </w:r>
      <w:r w:rsidRPr="00C154FA">
        <w:rPr>
          <w:rFonts w:cs="Arial"/>
          <w:b/>
          <w:sz w:val="24"/>
          <w:szCs w:val="24"/>
        </w:rPr>
        <w:t xml:space="preserve">preguntas de </w:t>
      </w:r>
      <w:r>
        <w:rPr>
          <w:rFonts w:cs="Arial"/>
          <w:b/>
          <w:sz w:val="24"/>
          <w:szCs w:val="24"/>
        </w:rPr>
        <w:t>científicas:</w:t>
      </w:r>
    </w:p>
    <w:p w14:paraId="30BBC74E" w14:textId="77777777" w:rsidR="00602A53" w:rsidRPr="00920728" w:rsidRDefault="00602A53" w:rsidP="00F06F88">
      <w:pPr>
        <w:pStyle w:val="Prrafodelista"/>
        <w:numPr>
          <w:ilvl w:val="0"/>
          <w:numId w:val="4"/>
        </w:numPr>
        <w:spacing w:line="360" w:lineRule="auto"/>
        <w:ind w:left="714" w:hanging="357"/>
        <w:contextualSpacing w:val="0"/>
        <w:jc w:val="both"/>
        <w:rPr>
          <w:sz w:val="24"/>
          <w:szCs w:val="24"/>
        </w:rPr>
      </w:pPr>
      <w:r w:rsidRPr="00920728">
        <w:rPr>
          <w:sz w:val="24"/>
          <w:szCs w:val="24"/>
        </w:rPr>
        <w:t>¿Cuáles son los fundamentos teóricos que sustentan el desarrollo del sistema web de información para la recepción de citas, consultas e historiales del centro médico de especialistas ESCULAPIO S.R.L.?</w:t>
      </w:r>
    </w:p>
    <w:p w14:paraId="2ED9CB49" w14:textId="77777777" w:rsidR="00602A53" w:rsidRPr="00920728" w:rsidRDefault="00602A53" w:rsidP="00F06F88">
      <w:pPr>
        <w:pStyle w:val="Prrafodelista"/>
        <w:numPr>
          <w:ilvl w:val="0"/>
          <w:numId w:val="4"/>
        </w:numPr>
        <w:spacing w:line="360" w:lineRule="auto"/>
        <w:ind w:left="714" w:hanging="357"/>
        <w:contextualSpacing w:val="0"/>
        <w:jc w:val="both"/>
        <w:rPr>
          <w:sz w:val="24"/>
          <w:szCs w:val="24"/>
        </w:rPr>
      </w:pPr>
      <w:r w:rsidRPr="00920728">
        <w:rPr>
          <w:sz w:val="24"/>
          <w:szCs w:val="24"/>
        </w:rPr>
        <w:t>¿Cuál es la situación actual en la que se encuentra la administración, información y atención en las tareas de citas y consultas de los funcionarios del centro médicos de especialistas ESCULAPIO S.R.L.?</w:t>
      </w:r>
    </w:p>
    <w:p w14:paraId="74588216" w14:textId="77777777" w:rsidR="00602A53" w:rsidRPr="00920728" w:rsidRDefault="00602A53" w:rsidP="00F06F88">
      <w:pPr>
        <w:pStyle w:val="Prrafodelista"/>
        <w:numPr>
          <w:ilvl w:val="0"/>
          <w:numId w:val="4"/>
        </w:numPr>
        <w:spacing w:line="360" w:lineRule="auto"/>
        <w:ind w:left="714" w:hanging="357"/>
        <w:contextualSpacing w:val="0"/>
        <w:jc w:val="both"/>
        <w:rPr>
          <w:sz w:val="24"/>
          <w:szCs w:val="24"/>
        </w:rPr>
      </w:pPr>
      <w:r w:rsidRPr="00920728">
        <w:rPr>
          <w:sz w:val="24"/>
          <w:szCs w:val="24"/>
        </w:rPr>
        <w:t>¿Cómo realizar el sistema web de información para la recepción de citas, consultas e historiales del centro médicos de especialistas ESCULAPIO S.R.L.</w:t>
      </w:r>
    </w:p>
    <w:p w14:paraId="02838CA4" w14:textId="77777777" w:rsidR="00602A53" w:rsidRDefault="00602A53" w:rsidP="00F06F88">
      <w:pPr>
        <w:pStyle w:val="Prrafodelista"/>
        <w:numPr>
          <w:ilvl w:val="0"/>
          <w:numId w:val="4"/>
        </w:numPr>
        <w:spacing w:line="360" w:lineRule="auto"/>
        <w:ind w:left="714" w:hanging="357"/>
        <w:contextualSpacing w:val="0"/>
        <w:jc w:val="both"/>
        <w:rPr>
          <w:sz w:val="24"/>
          <w:szCs w:val="24"/>
        </w:rPr>
      </w:pPr>
      <w:r w:rsidRPr="00920728">
        <w:rPr>
          <w:sz w:val="24"/>
          <w:szCs w:val="24"/>
        </w:rPr>
        <w:t>¿Cómo demostrar la funcionalidad del sistema web de información para la recepción de citas, consultas e historiales del centro médicos de especialistas ESCULAPIO S.R.L.?</w:t>
      </w:r>
    </w:p>
    <w:p w14:paraId="0BB732CB" w14:textId="77777777" w:rsidR="00602A53" w:rsidRPr="00C154FA" w:rsidRDefault="00441EB0" w:rsidP="00F06F88">
      <w:pPr>
        <w:spacing w:line="360" w:lineRule="auto"/>
        <w:jc w:val="both"/>
        <w:rPr>
          <w:sz w:val="24"/>
          <w:szCs w:val="24"/>
        </w:rPr>
      </w:pPr>
      <w:r>
        <w:rPr>
          <w:sz w:val="24"/>
          <w:szCs w:val="24"/>
        </w:rPr>
        <w:t xml:space="preserve">En </w:t>
      </w:r>
      <w:r w:rsidR="00602A53" w:rsidRPr="00C154FA">
        <w:rPr>
          <w:sz w:val="24"/>
          <w:szCs w:val="24"/>
        </w:rPr>
        <w:t xml:space="preserve">base a las preguntas científicas se realizan las siguientes </w:t>
      </w:r>
      <w:r w:rsidR="00602A53" w:rsidRPr="00C154FA">
        <w:rPr>
          <w:b/>
          <w:sz w:val="24"/>
          <w:szCs w:val="24"/>
        </w:rPr>
        <w:t>tareas de investigación</w:t>
      </w:r>
      <w:r w:rsidR="00602A53" w:rsidRPr="00C154FA">
        <w:rPr>
          <w:sz w:val="24"/>
          <w:szCs w:val="24"/>
        </w:rPr>
        <w:t>:</w:t>
      </w:r>
    </w:p>
    <w:p w14:paraId="0E24469B" w14:textId="77777777" w:rsidR="00602A53" w:rsidRPr="00920728" w:rsidRDefault="00602A53" w:rsidP="00F06F88">
      <w:pPr>
        <w:pStyle w:val="Prrafodelista"/>
        <w:numPr>
          <w:ilvl w:val="0"/>
          <w:numId w:val="5"/>
        </w:numPr>
        <w:spacing w:line="360" w:lineRule="auto"/>
        <w:ind w:left="720"/>
        <w:contextualSpacing w:val="0"/>
        <w:jc w:val="both"/>
        <w:rPr>
          <w:sz w:val="24"/>
          <w:szCs w:val="24"/>
        </w:rPr>
      </w:pPr>
      <w:r w:rsidRPr="00920728">
        <w:rPr>
          <w:sz w:val="24"/>
          <w:szCs w:val="24"/>
        </w:rPr>
        <w:t>Elaboración de un marco teórico referencial a través de la lectura de fuentes teóricas relacionadas con el presente trabajo de investigación, el cual fundamente adecuadamente el mismo.</w:t>
      </w:r>
    </w:p>
    <w:p w14:paraId="20B55CE7" w14:textId="77777777" w:rsidR="00602A53" w:rsidRPr="00920728" w:rsidRDefault="00602A53" w:rsidP="00F06F88">
      <w:pPr>
        <w:pStyle w:val="Prrafodelista"/>
        <w:numPr>
          <w:ilvl w:val="0"/>
          <w:numId w:val="5"/>
        </w:numPr>
        <w:spacing w:line="360" w:lineRule="auto"/>
        <w:ind w:left="720"/>
        <w:contextualSpacing w:val="0"/>
        <w:jc w:val="both"/>
        <w:rPr>
          <w:sz w:val="24"/>
          <w:szCs w:val="24"/>
        </w:rPr>
      </w:pPr>
      <w:r w:rsidRPr="00920728">
        <w:rPr>
          <w:sz w:val="24"/>
          <w:szCs w:val="24"/>
        </w:rPr>
        <w:t xml:space="preserve">Realización de un diagnostico que permita determinar la situación actual en la que se encuentra la administración, información y atención en las tareas de citas y consultas de los funcionarios del centro médicos de especialistas ESCULAPIO S.R.L. aplicando </w:t>
      </w:r>
      <w:r w:rsidRPr="00920728">
        <w:rPr>
          <w:sz w:val="24"/>
          <w:szCs w:val="24"/>
        </w:rPr>
        <w:lastRenderedPageBreak/>
        <w:t>métodos empíricos como ser entrevistas y observaciones a personal relevante y responsables de la institución.</w:t>
      </w:r>
    </w:p>
    <w:p w14:paraId="68B9C1C6" w14:textId="77777777" w:rsidR="00602A53" w:rsidRPr="00920728" w:rsidRDefault="00602A53" w:rsidP="00F06F88">
      <w:pPr>
        <w:pStyle w:val="Prrafodelista"/>
        <w:numPr>
          <w:ilvl w:val="0"/>
          <w:numId w:val="5"/>
        </w:numPr>
        <w:spacing w:line="360" w:lineRule="auto"/>
        <w:ind w:left="720"/>
        <w:contextualSpacing w:val="0"/>
        <w:jc w:val="both"/>
        <w:rPr>
          <w:sz w:val="24"/>
          <w:szCs w:val="24"/>
        </w:rPr>
      </w:pPr>
      <w:r w:rsidRPr="00920728">
        <w:rPr>
          <w:sz w:val="24"/>
          <w:szCs w:val="24"/>
        </w:rPr>
        <w:t xml:space="preserve">Obtención de análisis y diseño del sistema web de información para la recepción de citas, consultas e historiales del centro médicos de especialistas con la utilización de la metodología </w:t>
      </w:r>
      <w:r w:rsidRPr="00920728">
        <w:rPr>
          <w:b/>
          <w:sz w:val="24"/>
          <w:szCs w:val="24"/>
        </w:rPr>
        <w:t xml:space="preserve">UWE </w:t>
      </w:r>
      <w:r w:rsidRPr="00920728">
        <w:rPr>
          <w:sz w:val="24"/>
          <w:szCs w:val="24"/>
        </w:rPr>
        <w:t>(Based Web Engineering) basado en el Lenguaje de Modelamiento Unificado (</w:t>
      </w:r>
      <w:r w:rsidRPr="00920728">
        <w:rPr>
          <w:b/>
          <w:sz w:val="24"/>
          <w:szCs w:val="24"/>
        </w:rPr>
        <w:t>U.M.L.</w:t>
      </w:r>
      <w:r w:rsidRPr="00920728">
        <w:rPr>
          <w:sz w:val="24"/>
          <w:szCs w:val="24"/>
        </w:rPr>
        <w:t xml:space="preserve">) y la herramienta </w:t>
      </w:r>
      <w:r w:rsidR="001172B0">
        <w:rPr>
          <w:b/>
          <w:sz w:val="24"/>
          <w:szCs w:val="24"/>
        </w:rPr>
        <w:t xml:space="preserve">MagicDraw </w:t>
      </w:r>
      <w:r w:rsidRPr="00920728">
        <w:rPr>
          <w:b/>
          <w:sz w:val="24"/>
          <w:szCs w:val="24"/>
        </w:rPr>
        <w:t>versión</w:t>
      </w:r>
      <w:r w:rsidRPr="00920728">
        <w:rPr>
          <w:sz w:val="24"/>
          <w:szCs w:val="24"/>
        </w:rPr>
        <w:t xml:space="preserve"> </w:t>
      </w:r>
      <w:r w:rsidR="001172B0">
        <w:rPr>
          <w:sz w:val="24"/>
          <w:szCs w:val="24"/>
        </w:rPr>
        <w:t>18.0</w:t>
      </w:r>
      <w:r w:rsidRPr="00920728">
        <w:rPr>
          <w:sz w:val="24"/>
          <w:szCs w:val="24"/>
        </w:rPr>
        <w:t xml:space="preserve"> para la modelación.</w:t>
      </w:r>
    </w:p>
    <w:p w14:paraId="394BC5CC" w14:textId="77777777" w:rsidR="00602A53" w:rsidRPr="00920728" w:rsidRDefault="00602A53" w:rsidP="00F06F88">
      <w:pPr>
        <w:pStyle w:val="Prrafodelista"/>
        <w:numPr>
          <w:ilvl w:val="0"/>
          <w:numId w:val="5"/>
        </w:numPr>
        <w:spacing w:line="360" w:lineRule="auto"/>
        <w:ind w:left="720"/>
        <w:contextualSpacing w:val="0"/>
        <w:jc w:val="both"/>
        <w:rPr>
          <w:sz w:val="24"/>
          <w:szCs w:val="24"/>
        </w:rPr>
      </w:pPr>
      <w:r w:rsidRPr="00920728">
        <w:rPr>
          <w:sz w:val="24"/>
          <w:szCs w:val="24"/>
        </w:rPr>
        <w:t xml:space="preserve">Implementación de la administración, información y atención en las tareas de citas y consultas de los funcionarios de la clínica de médicos especialistas mediante la utilización del lenguaje de programación </w:t>
      </w:r>
      <w:r w:rsidRPr="00920728">
        <w:rPr>
          <w:b/>
          <w:sz w:val="24"/>
          <w:szCs w:val="24"/>
        </w:rPr>
        <w:t>PHP 5. 5</w:t>
      </w:r>
      <w:r w:rsidRPr="00920728">
        <w:rPr>
          <w:sz w:val="24"/>
          <w:szCs w:val="24"/>
        </w:rPr>
        <w:t xml:space="preserve">, JavaScript para la interacción con el usuario, HTML5 para entorno gráfico y hojas de estilo CCS3 para la presentación, un gestor de base de datos </w:t>
      </w:r>
      <w:r w:rsidRPr="00920728">
        <w:rPr>
          <w:b/>
          <w:sz w:val="24"/>
          <w:szCs w:val="24"/>
        </w:rPr>
        <w:t xml:space="preserve">Mysql 5.5.36 </w:t>
      </w:r>
      <w:r>
        <w:rPr>
          <w:sz w:val="24"/>
          <w:szCs w:val="24"/>
        </w:rPr>
        <w:t xml:space="preserve">y un servidor independiente </w:t>
      </w:r>
      <w:r w:rsidRPr="00920728">
        <w:rPr>
          <w:b/>
          <w:sz w:val="24"/>
          <w:szCs w:val="24"/>
        </w:rPr>
        <w:t xml:space="preserve">XAMPP </w:t>
      </w:r>
      <w:r>
        <w:rPr>
          <w:rFonts w:ascii="Arial" w:hAnsi="Arial" w:cs="Arial"/>
          <w:b/>
          <w:bCs/>
          <w:color w:val="252525"/>
          <w:sz w:val="21"/>
          <w:szCs w:val="21"/>
          <w:shd w:val="clear" w:color="auto" w:fill="FFFFFF"/>
        </w:rPr>
        <w:t>5.6.15.</w:t>
      </w:r>
    </w:p>
    <w:p w14:paraId="2AF004D1" w14:textId="50141149" w:rsidR="00602A53" w:rsidRDefault="00602A53" w:rsidP="00F06F88">
      <w:pPr>
        <w:pStyle w:val="Prrafodelista"/>
        <w:numPr>
          <w:ilvl w:val="0"/>
          <w:numId w:val="5"/>
        </w:numPr>
        <w:spacing w:line="360" w:lineRule="auto"/>
        <w:ind w:left="720"/>
        <w:contextualSpacing w:val="0"/>
        <w:jc w:val="both"/>
        <w:rPr>
          <w:sz w:val="24"/>
          <w:szCs w:val="24"/>
        </w:rPr>
      </w:pPr>
      <w:r w:rsidRPr="00920728">
        <w:rPr>
          <w:sz w:val="24"/>
          <w:szCs w:val="24"/>
        </w:rPr>
        <w:t xml:space="preserve">Verificación del correcto funcionamiento del sistema mediante pruebas </w:t>
      </w:r>
      <w:del w:id="1676" w:author="Luffi" w:date="2017-06-30T22:14:00Z">
        <w:r w:rsidRPr="00920728" w:rsidDel="00594A10">
          <w:rPr>
            <w:sz w:val="24"/>
            <w:szCs w:val="24"/>
          </w:rPr>
          <w:delText>de caja negra y caja blanca</w:delText>
        </w:r>
        <w:r w:rsidDel="00594A10">
          <w:rPr>
            <w:sz w:val="24"/>
            <w:szCs w:val="24"/>
          </w:rPr>
          <w:delText xml:space="preserve">, así también pruebas </w:delText>
        </w:r>
      </w:del>
      <w:r>
        <w:rPr>
          <w:sz w:val="24"/>
          <w:szCs w:val="24"/>
        </w:rPr>
        <w:t xml:space="preserve">de unidad, </w:t>
      </w:r>
      <w:r w:rsidRPr="002F6A31">
        <w:rPr>
          <w:sz w:val="24"/>
          <w:szCs w:val="24"/>
        </w:rPr>
        <w:t>pruebas de integr</w:t>
      </w:r>
      <w:r>
        <w:rPr>
          <w:sz w:val="24"/>
          <w:szCs w:val="24"/>
        </w:rPr>
        <w:t>ación y</w:t>
      </w:r>
      <w:r w:rsidRPr="002F6A31">
        <w:rPr>
          <w:sz w:val="24"/>
          <w:szCs w:val="24"/>
        </w:rPr>
        <w:t xml:space="preserve"> pruebas de validación</w:t>
      </w:r>
      <w:r w:rsidRPr="00920728">
        <w:rPr>
          <w:sz w:val="24"/>
          <w:szCs w:val="24"/>
        </w:rPr>
        <w:t>.</w:t>
      </w:r>
    </w:p>
    <w:p w14:paraId="54F59A5E" w14:textId="4E1FEB5C" w:rsidR="00602A53" w:rsidRDefault="00602A53" w:rsidP="00F06F88">
      <w:pPr>
        <w:spacing w:line="360" w:lineRule="auto"/>
        <w:jc w:val="both"/>
        <w:rPr>
          <w:ins w:id="1677" w:author="Anny Mercado" w:date="2017-06-15T23:03:00Z"/>
          <w:sz w:val="24"/>
          <w:szCs w:val="24"/>
        </w:rPr>
      </w:pPr>
      <w:r w:rsidRPr="00506429">
        <w:rPr>
          <w:sz w:val="24"/>
          <w:szCs w:val="24"/>
        </w:rPr>
        <w:t xml:space="preserve">El </w:t>
      </w:r>
      <w:r w:rsidRPr="00506429">
        <w:rPr>
          <w:b/>
          <w:sz w:val="24"/>
          <w:szCs w:val="24"/>
        </w:rPr>
        <w:t>diseño metodológico</w:t>
      </w:r>
      <w:r w:rsidR="00441EB0">
        <w:rPr>
          <w:sz w:val="24"/>
          <w:szCs w:val="24"/>
        </w:rPr>
        <w:t xml:space="preserve"> planteado</w:t>
      </w:r>
      <w:r w:rsidRPr="00506429">
        <w:rPr>
          <w:sz w:val="24"/>
          <w:szCs w:val="24"/>
        </w:rPr>
        <w:t xml:space="preserve"> para el proyecto</w:t>
      </w:r>
      <w:r w:rsidR="00441EB0">
        <w:rPr>
          <w:sz w:val="24"/>
          <w:szCs w:val="24"/>
        </w:rPr>
        <w:t xml:space="preserve"> se centra de manera inicial en el tipo de investigación que constituye el presente trabajo, siendo este</w:t>
      </w:r>
      <w:r w:rsidRPr="00506429">
        <w:rPr>
          <w:sz w:val="24"/>
          <w:szCs w:val="24"/>
        </w:rPr>
        <w:t xml:space="preserve"> una investigación aplicada, ya que se utiliza los conocimientos obtenidos a través de diferentes i</w:t>
      </w:r>
      <w:r>
        <w:rPr>
          <w:sz w:val="24"/>
          <w:szCs w:val="24"/>
        </w:rPr>
        <w:t>nvestigaciones que se realizan</w:t>
      </w:r>
      <w:r w:rsidR="00441EB0">
        <w:rPr>
          <w:sz w:val="24"/>
          <w:szCs w:val="24"/>
        </w:rPr>
        <w:t>, asi</w:t>
      </w:r>
      <w:del w:id="1678" w:author="Anny Mercado" w:date="2017-06-15T22:57:00Z">
        <w:r w:rsidR="00441EB0" w:rsidDel="00143010">
          <w:rPr>
            <w:sz w:val="24"/>
            <w:szCs w:val="24"/>
          </w:rPr>
          <w:delText xml:space="preserve"> </w:delText>
        </w:r>
      </w:del>
      <w:r w:rsidR="00441EB0">
        <w:rPr>
          <w:sz w:val="24"/>
          <w:szCs w:val="24"/>
        </w:rPr>
        <w:t>mismo, presenta el uso de los</w:t>
      </w:r>
      <w:r w:rsidRPr="00506429">
        <w:rPr>
          <w:sz w:val="24"/>
          <w:szCs w:val="24"/>
        </w:rPr>
        <w:t xml:space="preserve"> métodos teóricos</w:t>
      </w:r>
      <w:del w:id="1679" w:author="Luffi" w:date="2017-07-03T21:27:00Z">
        <w:r w:rsidRPr="00506429" w:rsidDel="000A6714">
          <w:rPr>
            <w:sz w:val="24"/>
            <w:szCs w:val="24"/>
          </w:rPr>
          <w:delText xml:space="preserve">, </w:delText>
        </w:r>
      </w:del>
      <w:ins w:id="1680" w:author="Luffi" w:date="2017-07-03T21:27:00Z">
        <w:r w:rsidR="000A6714">
          <w:rPr>
            <w:sz w:val="24"/>
            <w:szCs w:val="24"/>
          </w:rPr>
          <w:t xml:space="preserve"> y </w:t>
        </w:r>
      </w:ins>
      <w:r w:rsidRPr="00506429">
        <w:rPr>
          <w:sz w:val="24"/>
          <w:szCs w:val="24"/>
        </w:rPr>
        <w:t>métodos e</w:t>
      </w:r>
      <w:r w:rsidR="00441EB0">
        <w:rPr>
          <w:sz w:val="24"/>
          <w:szCs w:val="24"/>
        </w:rPr>
        <w:t>mpíricos</w:t>
      </w:r>
      <w:del w:id="1681" w:author="Luffi" w:date="2017-07-03T21:27:00Z">
        <w:r w:rsidR="00441EB0" w:rsidDel="000A6714">
          <w:rPr>
            <w:sz w:val="24"/>
            <w:szCs w:val="24"/>
          </w:rPr>
          <w:delText xml:space="preserve"> y métodos estadísticos</w:delText>
        </w:r>
      </w:del>
      <w:ins w:id="1682" w:author="Anny Mercado" w:date="2017-06-15T23:03:00Z">
        <w:del w:id="1683" w:author="Luffi" w:date="2017-07-03T21:27:00Z">
          <w:r w:rsidR="00093B7E" w:rsidDel="000A6714">
            <w:rPr>
              <w:sz w:val="24"/>
              <w:szCs w:val="24"/>
            </w:rPr>
            <w:delText>técnicas de investigación</w:delText>
          </w:r>
        </w:del>
      </w:ins>
      <w:r w:rsidR="00441EB0">
        <w:rPr>
          <w:sz w:val="24"/>
          <w:szCs w:val="24"/>
        </w:rPr>
        <w:t>, mismo</w:t>
      </w:r>
      <w:ins w:id="1684" w:author="Anny Mercado" w:date="2017-06-15T22:57:00Z">
        <w:r w:rsidR="00093B7E">
          <w:rPr>
            <w:sz w:val="24"/>
            <w:szCs w:val="24"/>
          </w:rPr>
          <w:t>s</w:t>
        </w:r>
      </w:ins>
      <w:r w:rsidR="00441EB0">
        <w:rPr>
          <w:sz w:val="24"/>
          <w:szCs w:val="24"/>
        </w:rPr>
        <w:t xml:space="preserve"> que se detalla</w:t>
      </w:r>
      <w:ins w:id="1685" w:author="Anny Mercado" w:date="2017-06-15T22:57:00Z">
        <w:r w:rsidR="00093B7E">
          <w:rPr>
            <w:sz w:val="24"/>
            <w:szCs w:val="24"/>
          </w:rPr>
          <w:t>n</w:t>
        </w:r>
      </w:ins>
      <w:r w:rsidR="00441EB0">
        <w:rPr>
          <w:sz w:val="24"/>
          <w:szCs w:val="24"/>
        </w:rPr>
        <w:t xml:space="preserve"> en los siguientes párrafos.</w:t>
      </w:r>
    </w:p>
    <w:p w14:paraId="6D2FFD2F" w14:textId="200EF4B6" w:rsidR="00093B7E" w:rsidRDefault="00093B7E" w:rsidP="00F06F88">
      <w:pPr>
        <w:spacing w:line="360" w:lineRule="auto"/>
        <w:jc w:val="both"/>
        <w:rPr>
          <w:sz w:val="24"/>
          <w:szCs w:val="24"/>
        </w:rPr>
      </w:pPr>
      <w:ins w:id="1686" w:author="Anny Mercado" w:date="2017-06-15T23:03:00Z">
        <w:r>
          <w:rPr>
            <w:sz w:val="24"/>
            <w:szCs w:val="24"/>
          </w:rPr>
          <w:t xml:space="preserve">Entre los </w:t>
        </w:r>
        <w:r w:rsidRPr="00093B7E">
          <w:rPr>
            <w:b/>
            <w:sz w:val="24"/>
            <w:szCs w:val="24"/>
            <w:rPrChange w:id="1687" w:author="Anny Mercado" w:date="2017-06-15T23:03:00Z">
              <w:rPr>
                <w:sz w:val="24"/>
                <w:szCs w:val="24"/>
              </w:rPr>
            </w:rPrChange>
          </w:rPr>
          <w:t xml:space="preserve">métodos </w:t>
        </w:r>
        <w:del w:id="1688" w:author="Luffi" w:date="2017-07-03T21:21:00Z">
          <w:r w:rsidRPr="00093B7E" w:rsidDel="000A6714">
            <w:rPr>
              <w:b/>
              <w:sz w:val="24"/>
              <w:szCs w:val="24"/>
              <w:rPrChange w:id="1689" w:author="Anny Mercado" w:date="2017-06-15T23:03:00Z">
                <w:rPr>
                  <w:sz w:val="24"/>
                  <w:szCs w:val="24"/>
                </w:rPr>
              </w:rPrChange>
            </w:rPr>
            <w:delText>empíricos</w:delText>
          </w:r>
        </w:del>
      </w:ins>
      <w:ins w:id="1690" w:author="Luffi" w:date="2017-07-03T21:21:00Z">
        <w:r w:rsidR="000A6714">
          <w:rPr>
            <w:b/>
            <w:sz w:val="24"/>
            <w:szCs w:val="24"/>
          </w:rPr>
          <w:t>teóricos</w:t>
        </w:r>
      </w:ins>
      <w:ins w:id="1691" w:author="Anny Mercado" w:date="2017-06-15T23:03:00Z">
        <w:r>
          <w:rPr>
            <w:sz w:val="24"/>
            <w:szCs w:val="24"/>
          </w:rPr>
          <w:t xml:space="preserve"> se tienen:</w:t>
        </w:r>
      </w:ins>
    </w:p>
    <w:p w14:paraId="6510E9A3" w14:textId="77777777" w:rsidR="00602A53" w:rsidRPr="00822358" w:rsidRDefault="00602A53" w:rsidP="00F06F88">
      <w:pPr>
        <w:spacing w:line="360" w:lineRule="auto"/>
        <w:jc w:val="both"/>
      </w:pPr>
      <w:r w:rsidRPr="00920728">
        <w:rPr>
          <w:sz w:val="24"/>
          <w:szCs w:val="24"/>
        </w:rPr>
        <w:t xml:space="preserve">El </w:t>
      </w:r>
      <w:r w:rsidRPr="00506429">
        <w:rPr>
          <w:b/>
          <w:sz w:val="24"/>
          <w:szCs w:val="24"/>
        </w:rPr>
        <w:t>análisis</w:t>
      </w:r>
      <w:ins w:id="1692" w:author="Anny Mercado" w:date="2017-06-15T22:57:00Z">
        <w:r w:rsidR="00093B7E">
          <w:rPr>
            <w:b/>
            <w:sz w:val="24"/>
            <w:szCs w:val="24"/>
          </w:rPr>
          <w:t xml:space="preserve">, </w:t>
        </w:r>
      </w:ins>
      <w:del w:id="1693" w:author="Anny Mercado" w:date="2017-06-15T22:57:00Z">
        <w:r w:rsidR="00441EB0" w:rsidDel="00093B7E">
          <w:rPr>
            <w:b/>
            <w:sz w:val="24"/>
            <w:szCs w:val="24"/>
          </w:rPr>
          <w:delText xml:space="preserve"> </w:delText>
        </w:r>
      </w:del>
      <w:r w:rsidR="00441EB0">
        <w:rPr>
          <w:sz w:val="24"/>
          <w:szCs w:val="24"/>
        </w:rPr>
        <w:t>que</w:t>
      </w:r>
      <w:r>
        <w:rPr>
          <w:sz w:val="24"/>
          <w:szCs w:val="24"/>
        </w:rPr>
        <w:t xml:space="preserve"> permite</w:t>
      </w:r>
      <w:r w:rsidRPr="00920728">
        <w:rPr>
          <w:sz w:val="24"/>
          <w:szCs w:val="24"/>
        </w:rPr>
        <w:t xml:space="preserve"> la recolección de toda la información importante </w:t>
      </w:r>
      <w:r>
        <w:rPr>
          <w:sz w:val="24"/>
          <w:szCs w:val="24"/>
        </w:rPr>
        <w:t xml:space="preserve">en base a la observación y entrevistas </w:t>
      </w:r>
      <w:r w:rsidRPr="00920728">
        <w:rPr>
          <w:sz w:val="24"/>
          <w:szCs w:val="24"/>
        </w:rPr>
        <w:t>para definir de forma independiente cada uno de los elementos que conforman el funcionamiento actual del Centro Médico de Especialidades ESCULAPIO S.R.L.</w:t>
      </w:r>
      <w:r>
        <w:rPr>
          <w:sz w:val="24"/>
          <w:szCs w:val="24"/>
        </w:rPr>
        <w:t>, también permite</w:t>
      </w:r>
      <w:r w:rsidRPr="00920728">
        <w:rPr>
          <w:sz w:val="24"/>
          <w:szCs w:val="24"/>
        </w:rPr>
        <w:t xml:space="preserve"> comprender de mejor manera la relación que tienen las mismas.</w:t>
      </w:r>
    </w:p>
    <w:p w14:paraId="54DFEBE7" w14:textId="77777777" w:rsidR="00602A53" w:rsidRPr="00822358" w:rsidRDefault="00602A53" w:rsidP="00F06F88">
      <w:pPr>
        <w:spacing w:line="360" w:lineRule="auto"/>
        <w:jc w:val="both"/>
      </w:pPr>
      <w:del w:id="1694" w:author="Anny Mercado" w:date="2017-06-15T22:57:00Z">
        <w:r w:rsidRPr="00920728" w:rsidDel="00093B7E">
          <w:rPr>
            <w:sz w:val="24"/>
            <w:szCs w:val="24"/>
          </w:rPr>
          <w:delText>Con la</w:delText>
        </w:r>
      </w:del>
      <w:ins w:id="1695" w:author="Anny Mercado" w:date="2017-06-15T22:58:00Z">
        <w:r w:rsidR="00093B7E">
          <w:rPr>
            <w:sz w:val="24"/>
            <w:szCs w:val="24"/>
          </w:rPr>
          <w:t>Asimismo</w:t>
        </w:r>
      </w:ins>
      <w:ins w:id="1696" w:author="Anny Mercado" w:date="2017-06-15T22:57:00Z">
        <w:r w:rsidR="00093B7E">
          <w:rPr>
            <w:sz w:val="24"/>
            <w:szCs w:val="24"/>
          </w:rPr>
          <w:t>,</w:t>
        </w:r>
      </w:ins>
      <w:ins w:id="1697" w:author="Anny Mercado" w:date="2017-06-15T22:58:00Z">
        <w:r w:rsidR="00093B7E">
          <w:rPr>
            <w:sz w:val="24"/>
            <w:szCs w:val="24"/>
          </w:rPr>
          <w:t xml:space="preserve"> con </w:t>
        </w:r>
      </w:ins>
      <w:del w:id="1698" w:author="Anny Mercado" w:date="2017-06-15T22:58:00Z">
        <w:r w:rsidRPr="00920728" w:rsidDel="00093B7E">
          <w:rPr>
            <w:sz w:val="24"/>
            <w:szCs w:val="24"/>
          </w:rPr>
          <w:delText xml:space="preserve"> </w:delText>
        </w:r>
      </w:del>
      <w:ins w:id="1699" w:author="Anny Mercado" w:date="2017-06-15T22:58:00Z">
        <w:r w:rsidR="00093B7E">
          <w:rPr>
            <w:sz w:val="24"/>
            <w:szCs w:val="24"/>
          </w:rPr>
          <w:t xml:space="preserve">la </w:t>
        </w:r>
      </w:ins>
      <w:r w:rsidRPr="00506429">
        <w:rPr>
          <w:b/>
          <w:sz w:val="24"/>
          <w:szCs w:val="24"/>
        </w:rPr>
        <w:t>síntesis</w:t>
      </w:r>
      <w:r>
        <w:rPr>
          <w:sz w:val="24"/>
          <w:szCs w:val="24"/>
        </w:rPr>
        <w:t xml:space="preserve"> se obtiene</w:t>
      </w:r>
      <w:r w:rsidRPr="00920728">
        <w:rPr>
          <w:sz w:val="24"/>
          <w:szCs w:val="24"/>
        </w:rPr>
        <w:t xml:space="preserve"> una idea clara, es decir, ordenando las ideas como un todo, para poder desarrollar el sistema web propuesto.</w:t>
      </w:r>
    </w:p>
    <w:p w14:paraId="2D69E705" w14:textId="77777777" w:rsidR="00602A53" w:rsidRPr="00822358" w:rsidRDefault="00093B7E" w:rsidP="00F06F88">
      <w:pPr>
        <w:spacing w:line="360" w:lineRule="auto"/>
        <w:jc w:val="both"/>
      </w:pPr>
      <w:ins w:id="1700" w:author="Anny Mercado" w:date="2017-06-15T22:58:00Z">
        <w:r>
          <w:rPr>
            <w:sz w:val="24"/>
            <w:szCs w:val="24"/>
          </w:rPr>
          <w:lastRenderedPageBreak/>
          <w:t xml:space="preserve">De igual forma, se utilizó </w:t>
        </w:r>
      </w:ins>
      <w:del w:id="1701" w:author="Anny Mercado" w:date="2017-06-15T22:58:00Z">
        <w:r w:rsidR="00602A53" w:rsidDel="00093B7E">
          <w:rPr>
            <w:sz w:val="24"/>
            <w:szCs w:val="24"/>
          </w:rPr>
          <w:delText>L</w:delText>
        </w:r>
      </w:del>
      <w:ins w:id="1702" w:author="Anny Mercado" w:date="2017-06-15T22:58:00Z">
        <w:r>
          <w:rPr>
            <w:sz w:val="24"/>
            <w:szCs w:val="24"/>
          </w:rPr>
          <w:t>l</w:t>
        </w:r>
      </w:ins>
      <w:r w:rsidR="00602A53">
        <w:rPr>
          <w:sz w:val="24"/>
          <w:szCs w:val="24"/>
        </w:rPr>
        <w:t xml:space="preserve">a </w:t>
      </w:r>
      <w:r w:rsidR="00602A53" w:rsidRPr="00506429">
        <w:rPr>
          <w:b/>
          <w:sz w:val="24"/>
          <w:szCs w:val="24"/>
        </w:rPr>
        <w:t>inducción</w:t>
      </w:r>
      <w:r w:rsidR="00602A53">
        <w:rPr>
          <w:sz w:val="24"/>
          <w:szCs w:val="24"/>
        </w:rPr>
        <w:t xml:space="preserve"> </w:t>
      </w:r>
      <w:ins w:id="1703" w:author="Anny Mercado" w:date="2017-06-15T22:58:00Z">
        <w:r>
          <w:rPr>
            <w:sz w:val="24"/>
            <w:szCs w:val="24"/>
          </w:rPr>
          <w:t xml:space="preserve">que permitió </w:t>
        </w:r>
      </w:ins>
      <w:r w:rsidR="00602A53">
        <w:rPr>
          <w:sz w:val="24"/>
          <w:szCs w:val="24"/>
        </w:rPr>
        <w:t>determina</w:t>
      </w:r>
      <w:ins w:id="1704" w:author="Anny Mercado" w:date="2017-06-15T22:58:00Z">
        <w:r>
          <w:rPr>
            <w:sz w:val="24"/>
            <w:szCs w:val="24"/>
          </w:rPr>
          <w:t>r</w:t>
        </w:r>
      </w:ins>
      <w:r w:rsidR="00602A53" w:rsidRPr="00920728">
        <w:rPr>
          <w:sz w:val="24"/>
          <w:szCs w:val="24"/>
        </w:rPr>
        <w:t xml:space="preserve"> una idea general del problema partiendo de observaciones de hechos o casos particulares relacionados que se presentan del Centro Médico de Especialidades ESCULAPIO S.R.L.</w:t>
      </w:r>
    </w:p>
    <w:p w14:paraId="52D06615" w14:textId="77777777" w:rsidR="00602A53" w:rsidRPr="00822358" w:rsidRDefault="00602A53" w:rsidP="00F06F88">
      <w:pPr>
        <w:spacing w:line="360" w:lineRule="auto"/>
        <w:jc w:val="both"/>
      </w:pPr>
      <w:del w:id="1705" w:author="Anny Mercado" w:date="2017-06-15T22:59:00Z">
        <w:r w:rsidDel="00093B7E">
          <w:rPr>
            <w:sz w:val="24"/>
            <w:szCs w:val="24"/>
          </w:rPr>
          <w:delText>En la</w:delText>
        </w:r>
      </w:del>
      <w:ins w:id="1706" w:author="Anny Mercado" w:date="2017-06-15T22:59:00Z">
        <w:r w:rsidR="00093B7E">
          <w:rPr>
            <w:sz w:val="24"/>
            <w:szCs w:val="24"/>
          </w:rPr>
          <w:t>Consecuentemente, también fue necesaria la utilización del método de la</w:t>
        </w:r>
      </w:ins>
      <w:r>
        <w:rPr>
          <w:sz w:val="24"/>
          <w:szCs w:val="24"/>
        </w:rPr>
        <w:t xml:space="preserve"> </w:t>
      </w:r>
      <w:r w:rsidRPr="00EF6BCF">
        <w:rPr>
          <w:b/>
          <w:sz w:val="24"/>
          <w:szCs w:val="24"/>
        </w:rPr>
        <w:t>deducción</w:t>
      </w:r>
      <w:r>
        <w:rPr>
          <w:sz w:val="24"/>
          <w:szCs w:val="24"/>
        </w:rPr>
        <w:t xml:space="preserve"> </w:t>
      </w:r>
      <w:ins w:id="1707" w:author="Anny Mercado" w:date="2017-06-15T22:59:00Z">
        <w:r w:rsidR="00093B7E">
          <w:rPr>
            <w:sz w:val="24"/>
            <w:szCs w:val="24"/>
          </w:rPr>
          <w:t>que permitió</w:t>
        </w:r>
      </w:ins>
      <w:del w:id="1708" w:author="Anny Mercado" w:date="2017-06-15T22:59:00Z">
        <w:r w:rsidDel="00093B7E">
          <w:rPr>
            <w:sz w:val="24"/>
            <w:szCs w:val="24"/>
          </w:rPr>
          <w:delText>se</w:delText>
        </w:r>
      </w:del>
      <w:r>
        <w:rPr>
          <w:sz w:val="24"/>
          <w:szCs w:val="24"/>
        </w:rPr>
        <w:t xml:space="preserve"> realiza</w:t>
      </w:r>
      <w:ins w:id="1709" w:author="Anny Mercado" w:date="2017-06-15T23:00:00Z">
        <w:r w:rsidR="00093B7E">
          <w:rPr>
            <w:sz w:val="24"/>
            <w:szCs w:val="24"/>
          </w:rPr>
          <w:t>r</w:t>
        </w:r>
      </w:ins>
      <w:r w:rsidRPr="00920728">
        <w:rPr>
          <w:sz w:val="24"/>
          <w:szCs w:val="24"/>
        </w:rPr>
        <w:t xml:space="preserve"> el estudio de los sistemas web de proyectos de manera general y personalizando los procesos particulares de cada funcionario del Centro Médico de Especialidades ESCULAPIO S.R.L.</w:t>
      </w:r>
    </w:p>
    <w:p w14:paraId="1FE92778" w14:textId="77777777" w:rsidR="00602A53" w:rsidRDefault="00093B7E" w:rsidP="00F06F88">
      <w:pPr>
        <w:spacing w:line="360" w:lineRule="auto"/>
        <w:jc w:val="both"/>
        <w:rPr>
          <w:ins w:id="1710" w:author="Anny Mercado" w:date="2017-06-15T23:04:00Z"/>
          <w:sz w:val="24"/>
          <w:szCs w:val="24"/>
        </w:rPr>
      </w:pPr>
      <w:ins w:id="1711" w:author="Anny Mercado" w:date="2017-06-15T23:01:00Z">
        <w:r>
          <w:rPr>
            <w:sz w:val="24"/>
            <w:szCs w:val="24"/>
          </w:rPr>
          <w:t xml:space="preserve">Además, fue necesario el método de </w:t>
        </w:r>
      </w:ins>
      <w:del w:id="1712" w:author="Anny Mercado" w:date="2017-06-15T23:01:00Z">
        <w:r w:rsidR="00602A53" w:rsidRPr="00920728" w:rsidDel="00093B7E">
          <w:rPr>
            <w:sz w:val="24"/>
            <w:szCs w:val="24"/>
          </w:rPr>
          <w:delText xml:space="preserve">La </w:delText>
        </w:r>
      </w:del>
      <w:r w:rsidR="00602A53" w:rsidRPr="00EF6BCF">
        <w:rPr>
          <w:b/>
          <w:sz w:val="24"/>
          <w:szCs w:val="24"/>
        </w:rPr>
        <w:t>modelación</w:t>
      </w:r>
      <w:r w:rsidR="00441EB0">
        <w:rPr>
          <w:b/>
          <w:sz w:val="24"/>
          <w:szCs w:val="24"/>
        </w:rPr>
        <w:t xml:space="preserve"> </w:t>
      </w:r>
      <w:r w:rsidR="00441EB0">
        <w:rPr>
          <w:sz w:val="24"/>
          <w:szCs w:val="24"/>
        </w:rPr>
        <w:t xml:space="preserve">que </w:t>
      </w:r>
      <w:del w:id="1713" w:author="Anny Mercado" w:date="2017-06-15T23:01:00Z">
        <w:r w:rsidR="00441EB0" w:rsidDel="00093B7E">
          <w:rPr>
            <w:sz w:val="24"/>
            <w:szCs w:val="24"/>
          </w:rPr>
          <w:delText>permite</w:delText>
        </w:r>
        <w:r w:rsidR="00602A53" w:rsidRPr="00920728" w:rsidDel="00093B7E">
          <w:rPr>
            <w:sz w:val="24"/>
            <w:szCs w:val="24"/>
          </w:rPr>
          <w:delText xml:space="preserve"> </w:delText>
        </w:r>
      </w:del>
      <w:ins w:id="1714" w:author="Anny Mercado" w:date="2017-06-15T23:01:00Z">
        <w:r>
          <w:rPr>
            <w:sz w:val="24"/>
            <w:szCs w:val="24"/>
          </w:rPr>
          <w:t>permitió</w:t>
        </w:r>
        <w:r w:rsidRPr="00920728">
          <w:rPr>
            <w:sz w:val="24"/>
            <w:szCs w:val="24"/>
          </w:rPr>
          <w:t xml:space="preserve"> </w:t>
        </w:r>
      </w:ins>
      <w:r w:rsidR="00602A53" w:rsidRPr="00920728">
        <w:rPr>
          <w:sz w:val="24"/>
          <w:szCs w:val="24"/>
        </w:rPr>
        <w:t>tene</w:t>
      </w:r>
      <w:r w:rsidR="00602A53">
        <w:rPr>
          <w:sz w:val="24"/>
          <w:szCs w:val="24"/>
        </w:rPr>
        <w:t>r una idea clara d</w:t>
      </w:r>
      <w:ins w:id="1715" w:author="Anny Mercado" w:date="2017-06-15T23:02:00Z">
        <w:r>
          <w:rPr>
            <w:sz w:val="24"/>
            <w:szCs w:val="24"/>
          </w:rPr>
          <w:t xml:space="preserve">el proceso de </w:t>
        </w:r>
      </w:ins>
      <w:del w:id="1716" w:author="Anny Mercado" w:date="2017-06-15T23:02:00Z">
        <w:r w:rsidR="00602A53" w:rsidDel="00093B7E">
          <w:rPr>
            <w:sz w:val="24"/>
            <w:szCs w:val="24"/>
          </w:rPr>
          <w:delText xml:space="preserve">e lo que se está </w:delText>
        </w:r>
      </w:del>
      <w:r w:rsidR="00602A53">
        <w:rPr>
          <w:sz w:val="24"/>
          <w:szCs w:val="24"/>
        </w:rPr>
        <w:t>desarroll</w:t>
      </w:r>
      <w:del w:id="1717" w:author="Anny Mercado" w:date="2017-06-15T23:02:00Z">
        <w:r w:rsidR="00602A53" w:rsidDel="00093B7E">
          <w:rPr>
            <w:sz w:val="24"/>
            <w:szCs w:val="24"/>
          </w:rPr>
          <w:delText>and</w:delText>
        </w:r>
      </w:del>
      <w:r w:rsidR="00602A53">
        <w:rPr>
          <w:sz w:val="24"/>
          <w:szCs w:val="24"/>
        </w:rPr>
        <w:t>o</w:t>
      </w:r>
      <w:r w:rsidR="00602A53" w:rsidRPr="00920728">
        <w:rPr>
          <w:sz w:val="24"/>
          <w:szCs w:val="24"/>
        </w:rPr>
        <w:t xml:space="preserve">, </w:t>
      </w:r>
      <w:ins w:id="1718" w:author="Anny Mercado" w:date="2017-06-15T23:02:00Z">
        <w:r>
          <w:rPr>
            <w:sz w:val="24"/>
            <w:szCs w:val="24"/>
          </w:rPr>
          <w:t xml:space="preserve">es así que </w:t>
        </w:r>
      </w:ins>
      <w:r w:rsidR="00602A53" w:rsidRPr="00920728">
        <w:rPr>
          <w:sz w:val="24"/>
          <w:szCs w:val="24"/>
        </w:rPr>
        <w:t xml:space="preserve">para </w:t>
      </w:r>
      <w:r w:rsidR="00FC1023">
        <w:rPr>
          <w:sz w:val="24"/>
          <w:szCs w:val="24"/>
        </w:rPr>
        <w:t>la ejecución</w:t>
      </w:r>
      <w:r w:rsidR="00602A53">
        <w:rPr>
          <w:sz w:val="24"/>
          <w:szCs w:val="24"/>
        </w:rPr>
        <w:t xml:space="preserve"> del proyecto se utiliza</w:t>
      </w:r>
      <w:r w:rsidR="00602A53" w:rsidRPr="00920728">
        <w:rPr>
          <w:sz w:val="24"/>
          <w:szCs w:val="24"/>
        </w:rPr>
        <w:t xml:space="preserve"> la metodología </w:t>
      </w:r>
      <w:r w:rsidR="00602A53" w:rsidRPr="00920728">
        <w:rPr>
          <w:b/>
          <w:sz w:val="24"/>
          <w:szCs w:val="24"/>
        </w:rPr>
        <w:t>U.W.E. (</w:t>
      </w:r>
      <w:r w:rsidR="00602A53" w:rsidRPr="00920728">
        <w:rPr>
          <w:sz w:val="24"/>
          <w:szCs w:val="24"/>
        </w:rPr>
        <w:t>UML- Base Web Engineering</w:t>
      </w:r>
      <w:r w:rsidR="00602A53" w:rsidRPr="00920728">
        <w:rPr>
          <w:b/>
          <w:sz w:val="24"/>
          <w:szCs w:val="24"/>
        </w:rPr>
        <w:t xml:space="preserve">) </w:t>
      </w:r>
      <w:r w:rsidR="00602A53" w:rsidRPr="00920728">
        <w:rPr>
          <w:sz w:val="24"/>
          <w:szCs w:val="24"/>
        </w:rPr>
        <w:t>propuesta basada en UML como apoyo en la visualización, especificación y documentación de cada una de las partes que comprende el desarrollo del sistema.</w:t>
      </w:r>
    </w:p>
    <w:p w14:paraId="4E9BF964" w14:textId="77777777" w:rsidR="00093B7E" w:rsidRDefault="00093B7E" w:rsidP="00093B7E">
      <w:pPr>
        <w:spacing w:line="360" w:lineRule="auto"/>
        <w:jc w:val="both"/>
        <w:rPr>
          <w:ins w:id="1719" w:author="Anny Mercado" w:date="2017-06-15T23:04:00Z"/>
          <w:sz w:val="24"/>
          <w:szCs w:val="24"/>
        </w:rPr>
      </w:pPr>
      <w:ins w:id="1720" w:author="Anny Mercado" w:date="2017-06-15T23:04:00Z">
        <w:r>
          <w:rPr>
            <w:sz w:val="24"/>
            <w:szCs w:val="24"/>
          </w:rPr>
          <w:t xml:space="preserve">Por otra parte, fue necesaria la utilización de los siguientes </w:t>
        </w:r>
        <w:r w:rsidRPr="00535D0D">
          <w:rPr>
            <w:b/>
            <w:sz w:val="24"/>
            <w:szCs w:val="24"/>
          </w:rPr>
          <w:t>métodos empíricos</w:t>
        </w:r>
        <w:r>
          <w:rPr>
            <w:sz w:val="24"/>
            <w:szCs w:val="24"/>
          </w:rPr>
          <w:t>:</w:t>
        </w:r>
      </w:ins>
    </w:p>
    <w:p w14:paraId="50BB4027" w14:textId="77777777" w:rsidR="00093B7E" w:rsidRPr="00093B7E" w:rsidDel="00093B7E" w:rsidRDefault="00093B7E" w:rsidP="00F06F88">
      <w:pPr>
        <w:spacing w:line="360" w:lineRule="auto"/>
        <w:jc w:val="both"/>
        <w:rPr>
          <w:del w:id="1721" w:author="Anny Mercado" w:date="2017-06-15T23:04:00Z"/>
          <w:sz w:val="24"/>
          <w:szCs w:val="24"/>
          <w:lang w:val="es-MX"/>
          <w:rPrChange w:id="1722" w:author="Anny Mercado" w:date="2017-06-15T23:04:00Z">
            <w:rPr>
              <w:del w:id="1723" w:author="Anny Mercado" w:date="2017-06-15T23:04:00Z"/>
              <w:sz w:val="24"/>
              <w:szCs w:val="24"/>
            </w:rPr>
          </w:rPrChange>
        </w:rPr>
      </w:pPr>
    </w:p>
    <w:p w14:paraId="3A98F54E" w14:textId="77777777" w:rsidR="00602A53" w:rsidRPr="00822358" w:rsidRDefault="00602A53" w:rsidP="00F06F88">
      <w:pPr>
        <w:spacing w:line="360" w:lineRule="auto"/>
        <w:jc w:val="both"/>
      </w:pPr>
      <w:r>
        <w:rPr>
          <w:sz w:val="24"/>
          <w:szCs w:val="24"/>
        </w:rPr>
        <w:t xml:space="preserve">Para la recolección de información la </w:t>
      </w:r>
      <w:r w:rsidR="00FC1023">
        <w:rPr>
          <w:b/>
          <w:sz w:val="24"/>
          <w:szCs w:val="24"/>
        </w:rPr>
        <w:t>observación</w:t>
      </w:r>
      <w:ins w:id="1724" w:author="Anny Mercado" w:date="2017-06-15T23:04:00Z">
        <w:r w:rsidR="00093B7E">
          <w:rPr>
            <w:b/>
            <w:sz w:val="24"/>
            <w:szCs w:val="24"/>
          </w:rPr>
          <w:t>,</w:t>
        </w:r>
      </w:ins>
      <w:r w:rsidR="00FC1023">
        <w:rPr>
          <w:b/>
          <w:sz w:val="24"/>
          <w:szCs w:val="24"/>
        </w:rPr>
        <w:t xml:space="preserve"> </w:t>
      </w:r>
      <w:r w:rsidR="00FC1023">
        <w:rPr>
          <w:sz w:val="24"/>
          <w:szCs w:val="24"/>
        </w:rPr>
        <w:t xml:space="preserve">que </w:t>
      </w:r>
      <w:r>
        <w:rPr>
          <w:sz w:val="24"/>
          <w:szCs w:val="24"/>
        </w:rPr>
        <w:t>permite</w:t>
      </w:r>
      <w:r w:rsidRPr="00920728">
        <w:rPr>
          <w:sz w:val="24"/>
          <w:szCs w:val="24"/>
        </w:rPr>
        <w:t xml:space="preserve"> detectar y asimilar información de forma directa de los diferentes inconvenientes que se tiene en el funcionamiento actual del Centro Médico de Especialidades ESCULAPIO S.R.L. usando como ayuda una guía de observación. (Ver Anexo </w:t>
      </w:r>
      <w:r w:rsidR="00950A5D">
        <w:rPr>
          <w:sz w:val="24"/>
          <w:szCs w:val="24"/>
        </w:rPr>
        <w:t>8</w:t>
      </w:r>
      <w:r w:rsidRPr="00920728">
        <w:rPr>
          <w:sz w:val="24"/>
          <w:szCs w:val="24"/>
        </w:rPr>
        <w:t>)</w:t>
      </w:r>
      <w:r>
        <w:rPr>
          <w:sz w:val="24"/>
          <w:szCs w:val="24"/>
        </w:rPr>
        <w:t>.</w:t>
      </w:r>
    </w:p>
    <w:p w14:paraId="190782B6" w14:textId="77777777" w:rsidR="00602A53" w:rsidRPr="00920728" w:rsidRDefault="00093B7E" w:rsidP="00F06F88">
      <w:pPr>
        <w:spacing w:line="360" w:lineRule="auto"/>
        <w:jc w:val="both"/>
        <w:rPr>
          <w:sz w:val="24"/>
          <w:szCs w:val="24"/>
        </w:rPr>
      </w:pPr>
      <w:ins w:id="1725" w:author="Anny Mercado" w:date="2017-06-15T23:05:00Z">
        <w:r>
          <w:rPr>
            <w:sz w:val="24"/>
            <w:szCs w:val="24"/>
          </w:rPr>
          <w:t xml:space="preserve">Asimismo, </w:t>
        </w:r>
      </w:ins>
      <w:del w:id="1726" w:author="Anny Mercado" w:date="2017-06-15T23:05:00Z">
        <w:r w:rsidR="00602A53" w:rsidRPr="00920728" w:rsidDel="00093B7E">
          <w:rPr>
            <w:sz w:val="24"/>
            <w:szCs w:val="24"/>
          </w:rPr>
          <w:delText>Con</w:delText>
        </w:r>
      </w:del>
      <w:r w:rsidR="00602A53" w:rsidRPr="00920728">
        <w:rPr>
          <w:sz w:val="24"/>
          <w:szCs w:val="24"/>
        </w:rPr>
        <w:t xml:space="preserve"> </w:t>
      </w:r>
      <w:r w:rsidR="00602A53">
        <w:rPr>
          <w:sz w:val="24"/>
          <w:szCs w:val="24"/>
        </w:rPr>
        <w:t xml:space="preserve">la </w:t>
      </w:r>
      <w:r w:rsidR="00602A53">
        <w:rPr>
          <w:b/>
          <w:sz w:val="24"/>
          <w:szCs w:val="24"/>
        </w:rPr>
        <w:t xml:space="preserve">entrevista </w:t>
      </w:r>
      <w:del w:id="1727" w:author="Anny Mercado" w:date="2017-06-15T23:05:00Z">
        <w:r w:rsidR="00602A53" w:rsidDel="00093B7E">
          <w:rPr>
            <w:sz w:val="24"/>
            <w:szCs w:val="24"/>
          </w:rPr>
          <w:delText>se</w:delText>
        </w:r>
        <w:r w:rsidR="00602A53" w:rsidRPr="00920728" w:rsidDel="00093B7E">
          <w:rPr>
            <w:sz w:val="24"/>
            <w:szCs w:val="24"/>
          </w:rPr>
          <w:delText xml:space="preserve"> </w:delText>
        </w:r>
      </w:del>
      <w:ins w:id="1728" w:author="Anny Mercado" w:date="2017-06-15T23:05:00Z">
        <w:r>
          <w:rPr>
            <w:sz w:val="24"/>
            <w:szCs w:val="24"/>
          </w:rPr>
          <w:t>mediante la cual se</w:t>
        </w:r>
        <w:r w:rsidRPr="00920728">
          <w:rPr>
            <w:sz w:val="24"/>
            <w:szCs w:val="24"/>
          </w:rPr>
          <w:t xml:space="preserve"> </w:t>
        </w:r>
      </w:ins>
      <w:r w:rsidR="00602A53">
        <w:rPr>
          <w:sz w:val="24"/>
          <w:szCs w:val="24"/>
        </w:rPr>
        <w:t xml:space="preserve">ha obtenido </w:t>
      </w:r>
      <w:del w:id="1729" w:author="Anny Mercado" w:date="2017-06-15T23:05:00Z">
        <w:r w:rsidR="00602A53" w:rsidDel="00093B7E">
          <w:rPr>
            <w:sz w:val="24"/>
            <w:szCs w:val="24"/>
          </w:rPr>
          <w:delText>el</w:delText>
        </w:r>
        <w:r w:rsidR="00602A53" w:rsidRPr="00920728" w:rsidDel="00093B7E">
          <w:rPr>
            <w:sz w:val="24"/>
            <w:szCs w:val="24"/>
          </w:rPr>
          <w:delText xml:space="preserve"> </w:delText>
        </w:r>
      </w:del>
      <w:ins w:id="1730" w:author="Anny Mercado" w:date="2017-06-15T23:05:00Z">
        <w:r>
          <w:rPr>
            <w:sz w:val="24"/>
            <w:szCs w:val="24"/>
          </w:rPr>
          <w:t>un</w:t>
        </w:r>
        <w:r w:rsidRPr="00920728">
          <w:rPr>
            <w:sz w:val="24"/>
            <w:szCs w:val="24"/>
          </w:rPr>
          <w:t xml:space="preserve"> </w:t>
        </w:r>
      </w:ins>
      <w:r w:rsidR="00602A53" w:rsidRPr="00920728">
        <w:rPr>
          <w:sz w:val="24"/>
          <w:szCs w:val="24"/>
        </w:rPr>
        <w:t>acercamiento con el problema para recopilar y recabar información y datos obtenidos mediante interrogantes, permitiendo formular preguntas previamente planteadas de forma directa con los involucrados con el problema planteado. Que en este caso se hizo la respectiva entrevista al director, secretaria del centro médico y un</w:t>
      </w:r>
      <w:r w:rsidR="00602A53">
        <w:rPr>
          <w:sz w:val="24"/>
          <w:szCs w:val="24"/>
        </w:rPr>
        <w:t>a cantidad de</w:t>
      </w:r>
      <w:r w:rsidR="00602A53" w:rsidRPr="00920728">
        <w:rPr>
          <w:sz w:val="24"/>
          <w:szCs w:val="24"/>
        </w:rPr>
        <w:t xml:space="preserve"> paciente</w:t>
      </w:r>
      <w:r w:rsidR="00602A53">
        <w:rPr>
          <w:sz w:val="24"/>
          <w:szCs w:val="24"/>
        </w:rPr>
        <w:t>s</w:t>
      </w:r>
      <w:r w:rsidR="00950A5D">
        <w:rPr>
          <w:sz w:val="24"/>
          <w:szCs w:val="24"/>
        </w:rPr>
        <w:t xml:space="preserve"> (Ver anexos 2 y 4</w:t>
      </w:r>
      <w:r w:rsidR="00602A53" w:rsidRPr="00920728">
        <w:rPr>
          <w:sz w:val="24"/>
          <w:szCs w:val="24"/>
        </w:rPr>
        <w:t>).</w:t>
      </w:r>
    </w:p>
    <w:p w14:paraId="502E3DA2" w14:textId="77777777" w:rsidR="00602A53" w:rsidRDefault="00602A53" w:rsidP="00F06F88">
      <w:pPr>
        <w:spacing w:line="360" w:lineRule="auto"/>
        <w:jc w:val="both"/>
        <w:rPr>
          <w:ins w:id="1731" w:author="Anny Mercado" w:date="2017-06-15T23:05:00Z"/>
          <w:sz w:val="24"/>
          <w:szCs w:val="24"/>
        </w:rPr>
      </w:pPr>
      <w:r w:rsidRPr="00920728">
        <w:rPr>
          <w:sz w:val="24"/>
          <w:szCs w:val="24"/>
        </w:rPr>
        <w:t>Según el grado de estructuración se utiliza</w:t>
      </w:r>
      <w:r>
        <w:rPr>
          <w:sz w:val="24"/>
          <w:szCs w:val="24"/>
        </w:rPr>
        <w:t xml:space="preserve"> </w:t>
      </w:r>
      <w:r w:rsidRPr="00920728">
        <w:rPr>
          <w:sz w:val="24"/>
          <w:szCs w:val="24"/>
        </w:rPr>
        <w:t>una entrevista estructurada, ya que se realiz</w:t>
      </w:r>
      <w:r>
        <w:rPr>
          <w:sz w:val="24"/>
          <w:szCs w:val="24"/>
        </w:rPr>
        <w:t>ó</w:t>
      </w:r>
      <w:r w:rsidRPr="00920728">
        <w:rPr>
          <w:sz w:val="24"/>
          <w:szCs w:val="24"/>
        </w:rPr>
        <w:t xml:space="preserve"> una serie de preguntas previamente planteadas y así conseguir información fundamental para la elaboración del sistema.</w:t>
      </w:r>
    </w:p>
    <w:p w14:paraId="18FF4E90" w14:textId="77777777" w:rsidR="00093B7E" w:rsidRPr="00920728" w:rsidRDefault="00093B7E" w:rsidP="00F06F88">
      <w:pPr>
        <w:spacing w:line="360" w:lineRule="auto"/>
        <w:jc w:val="both"/>
        <w:rPr>
          <w:sz w:val="24"/>
          <w:szCs w:val="24"/>
        </w:rPr>
      </w:pPr>
      <w:ins w:id="1732" w:author="Anny Mercado" w:date="2017-06-15T23:06:00Z">
        <w:r>
          <w:rPr>
            <w:sz w:val="24"/>
            <w:szCs w:val="24"/>
          </w:rPr>
          <w:lastRenderedPageBreak/>
          <w:t>Es importante para el presente trabajo de investigaci</w:t>
        </w:r>
      </w:ins>
      <w:ins w:id="1733" w:author="Anny Mercado" w:date="2017-06-15T23:07:00Z">
        <w:r>
          <w:rPr>
            <w:sz w:val="24"/>
            <w:szCs w:val="24"/>
          </w:rPr>
          <w:t xml:space="preserve">ón el establecimiento de la justificación respectiva del mismo, es así que </w:t>
        </w:r>
        <w:r w:rsidR="00C84BB0">
          <w:rPr>
            <w:sz w:val="24"/>
            <w:szCs w:val="24"/>
          </w:rPr>
          <w:t xml:space="preserve">a </w:t>
        </w:r>
      </w:ins>
      <w:ins w:id="1734" w:author="Anny Mercado" w:date="2017-06-15T23:08:00Z">
        <w:r w:rsidR="00C84BB0">
          <w:rPr>
            <w:sz w:val="24"/>
            <w:szCs w:val="24"/>
          </w:rPr>
          <w:t>continuación</w:t>
        </w:r>
      </w:ins>
      <w:ins w:id="1735" w:author="Anny Mercado" w:date="2017-06-15T23:07:00Z">
        <w:r w:rsidR="00C84BB0">
          <w:rPr>
            <w:sz w:val="24"/>
            <w:szCs w:val="24"/>
          </w:rPr>
          <w:t xml:space="preserve"> se presenta tanto la </w:t>
        </w:r>
      </w:ins>
      <w:ins w:id="1736" w:author="Anny Mercado" w:date="2017-06-15T23:08:00Z">
        <w:r w:rsidR="00C84BB0">
          <w:rPr>
            <w:sz w:val="24"/>
            <w:szCs w:val="24"/>
          </w:rPr>
          <w:t>justificación</w:t>
        </w:r>
      </w:ins>
      <w:ins w:id="1737" w:author="Anny Mercado" w:date="2017-06-15T23:07:00Z">
        <w:r w:rsidR="00C84BB0">
          <w:rPr>
            <w:sz w:val="24"/>
            <w:szCs w:val="24"/>
          </w:rPr>
          <w:t xml:space="preserve"> social, como la </w:t>
        </w:r>
      </w:ins>
      <w:ins w:id="1738" w:author="Anny Mercado" w:date="2017-06-15T23:08:00Z">
        <w:r w:rsidR="00C84BB0">
          <w:rPr>
            <w:sz w:val="24"/>
            <w:szCs w:val="24"/>
          </w:rPr>
          <w:t>económica</w:t>
        </w:r>
      </w:ins>
      <w:ins w:id="1739" w:author="Anny Mercado" w:date="2017-06-15T23:07:00Z">
        <w:r w:rsidR="00C84BB0">
          <w:rPr>
            <w:sz w:val="24"/>
            <w:szCs w:val="24"/>
          </w:rPr>
          <w:t xml:space="preserve"> y la </w:t>
        </w:r>
      </w:ins>
      <w:ins w:id="1740" w:author="Anny Mercado" w:date="2017-06-15T23:08:00Z">
        <w:r w:rsidR="00C84BB0">
          <w:rPr>
            <w:sz w:val="24"/>
            <w:szCs w:val="24"/>
          </w:rPr>
          <w:t>tecnológica</w:t>
        </w:r>
      </w:ins>
      <w:ins w:id="1741" w:author="Anny Mercado" w:date="2017-06-15T23:07:00Z">
        <w:r w:rsidR="00C84BB0">
          <w:rPr>
            <w:sz w:val="24"/>
            <w:szCs w:val="24"/>
          </w:rPr>
          <w:t>.</w:t>
        </w:r>
      </w:ins>
    </w:p>
    <w:p w14:paraId="1575B492" w14:textId="77777777" w:rsidR="00602A53" w:rsidRPr="00920728" w:rsidRDefault="00602A53" w:rsidP="00F06F88">
      <w:pPr>
        <w:spacing w:line="360" w:lineRule="auto"/>
        <w:jc w:val="both"/>
        <w:rPr>
          <w:sz w:val="24"/>
          <w:szCs w:val="24"/>
        </w:rPr>
      </w:pPr>
      <w:r w:rsidRPr="00920728">
        <w:rPr>
          <w:sz w:val="24"/>
          <w:szCs w:val="24"/>
        </w:rPr>
        <w:t xml:space="preserve">La implementación del presente sistema </w:t>
      </w:r>
      <w:del w:id="1742" w:author="Anny Mercado" w:date="2017-06-15T23:09:00Z">
        <w:r w:rsidRPr="00920728" w:rsidDel="00C84BB0">
          <w:rPr>
            <w:sz w:val="24"/>
            <w:szCs w:val="24"/>
          </w:rPr>
          <w:delText xml:space="preserve">está </w:delText>
        </w:r>
      </w:del>
      <w:ins w:id="1743" w:author="Anny Mercado" w:date="2017-06-15T23:09:00Z">
        <w:r w:rsidR="00C84BB0">
          <w:rPr>
            <w:sz w:val="24"/>
            <w:szCs w:val="24"/>
          </w:rPr>
          <w:t xml:space="preserve">se encuentra plenamente </w:t>
        </w:r>
      </w:ins>
      <w:r w:rsidRPr="00EF6BCF">
        <w:rPr>
          <w:b/>
          <w:sz w:val="24"/>
          <w:szCs w:val="24"/>
        </w:rPr>
        <w:t>justificada socialmente</w:t>
      </w:r>
      <w:r w:rsidRPr="00920728">
        <w:rPr>
          <w:sz w:val="24"/>
          <w:szCs w:val="24"/>
        </w:rPr>
        <w:t>, ya que se t</w:t>
      </w:r>
      <w:r>
        <w:rPr>
          <w:sz w:val="24"/>
          <w:szCs w:val="24"/>
        </w:rPr>
        <w:t>iene</w:t>
      </w:r>
      <w:r w:rsidRPr="00920728">
        <w:rPr>
          <w:sz w:val="24"/>
          <w:szCs w:val="24"/>
        </w:rPr>
        <w:t xml:space="preserve"> un control e información inmediata</w:t>
      </w:r>
      <w:del w:id="1744" w:author="Anny Mercado" w:date="2017-06-15T23:10:00Z">
        <w:r w:rsidRPr="00920728" w:rsidDel="00C84BB0">
          <w:rPr>
            <w:sz w:val="24"/>
            <w:szCs w:val="24"/>
          </w:rPr>
          <w:delText>, tal cuales son</w:delText>
        </w:r>
      </w:del>
      <w:ins w:id="1745" w:author="Anny Mercado" w:date="2017-06-15T23:10:00Z">
        <w:r w:rsidR="00C84BB0">
          <w:rPr>
            <w:sz w:val="24"/>
            <w:szCs w:val="24"/>
          </w:rPr>
          <w:t xml:space="preserve"> de </w:t>
        </w:r>
      </w:ins>
      <w:del w:id="1746" w:author="Anny Mercado" w:date="2017-06-15T23:10:00Z">
        <w:r w:rsidRPr="00920728" w:rsidDel="00C84BB0">
          <w:rPr>
            <w:sz w:val="24"/>
            <w:szCs w:val="24"/>
          </w:rPr>
          <w:delText xml:space="preserve"> </w:delText>
        </w:r>
      </w:del>
      <w:r w:rsidRPr="00920728">
        <w:rPr>
          <w:sz w:val="24"/>
          <w:szCs w:val="24"/>
        </w:rPr>
        <w:t>las citas médicas que</w:t>
      </w:r>
      <w:del w:id="1747" w:author="Anny Mercado" w:date="2017-06-15T23:10:00Z">
        <w:r w:rsidRPr="00920728" w:rsidDel="00C84BB0">
          <w:rPr>
            <w:sz w:val="24"/>
            <w:szCs w:val="24"/>
          </w:rPr>
          <w:delText xml:space="preserve"> las</w:delText>
        </w:r>
      </w:del>
      <w:ins w:id="1748" w:author="Anny Mercado" w:date="2017-06-15T23:10:00Z">
        <w:r w:rsidR="00C84BB0">
          <w:rPr>
            <w:sz w:val="24"/>
            <w:szCs w:val="24"/>
          </w:rPr>
          <w:t xml:space="preserve"> son manejadas</w:t>
        </w:r>
      </w:ins>
      <w:r w:rsidRPr="00920728">
        <w:rPr>
          <w:sz w:val="24"/>
          <w:szCs w:val="24"/>
        </w:rPr>
        <w:t xml:space="preserve"> </w:t>
      </w:r>
      <w:del w:id="1749" w:author="Anny Mercado" w:date="2017-06-15T23:10:00Z">
        <w:r w:rsidRPr="00920728" w:rsidDel="00C84BB0">
          <w:rPr>
            <w:sz w:val="24"/>
            <w:szCs w:val="24"/>
          </w:rPr>
          <w:delText xml:space="preserve">maneja </w:delText>
        </w:r>
      </w:del>
      <w:r w:rsidRPr="00920728">
        <w:rPr>
          <w:sz w:val="24"/>
          <w:szCs w:val="24"/>
        </w:rPr>
        <w:t xml:space="preserve">por parte de </w:t>
      </w:r>
      <w:ins w:id="1750" w:author="Anny Mercado" w:date="2017-06-15T23:11:00Z">
        <w:r w:rsidR="00C84BB0">
          <w:rPr>
            <w:sz w:val="24"/>
            <w:szCs w:val="24"/>
          </w:rPr>
          <w:t xml:space="preserve">la </w:t>
        </w:r>
      </w:ins>
      <w:r w:rsidRPr="00920728">
        <w:rPr>
          <w:sz w:val="24"/>
          <w:szCs w:val="24"/>
        </w:rPr>
        <w:t>secretar</w:t>
      </w:r>
      <w:del w:id="1751" w:author="Anny Mercado" w:date="2017-06-15T23:11:00Z">
        <w:r w:rsidRPr="00920728" w:rsidDel="00C84BB0">
          <w:rPr>
            <w:sz w:val="24"/>
            <w:szCs w:val="24"/>
          </w:rPr>
          <w:delText>i</w:delText>
        </w:r>
      </w:del>
      <w:ins w:id="1752" w:author="Anny Mercado" w:date="2017-06-15T23:11:00Z">
        <w:r w:rsidR="00C84BB0">
          <w:rPr>
            <w:sz w:val="24"/>
            <w:szCs w:val="24"/>
          </w:rPr>
          <w:t>i</w:t>
        </w:r>
      </w:ins>
      <w:r w:rsidRPr="00920728">
        <w:rPr>
          <w:sz w:val="24"/>
          <w:szCs w:val="24"/>
        </w:rPr>
        <w:t xml:space="preserve">a o médico, </w:t>
      </w:r>
      <w:del w:id="1753" w:author="Anny Mercado" w:date="2017-06-15T23:11:00Z">
        <w:r w:rsidRPr="00920728" w:rsidDel="00C84BB0">
          <w:rPr>
            <w:sz w:val="24"/>
            <w:szCs w:val="24"/>
          </w:rPr>
          <w:delText xml:space="preserve">donde </w:delText>
        </w:r>
        <w:r w:rsidDel="00C84BB0">
          <w:rPr>
            <w:sz w:val="24"/>
            <w:szCs w:val="24"/>
          </w:rPr>
          <w:delText>realiza</w:delText>
        </w:r>
        <w:r w:rsidRPr="00920728" w:rsidDel="00C84BB0">
          <w:rPr>
            <w:sz w:val="24"/>
            <w:szCs w:val="24"/>
          </w:rPr>
          <w:delText xml:space="preserve"> los</w:delText>
        </w:r>
      </w:del>
      <w:ins w:id="1754" w:author="Anny Mercado" w:date="2017-06-15T23:11:00Z">
        <w:r w:rsidR="00C84BB0">
          <w:rPr>
            <w:sz w:val="24"/>
            <w:szCs w:val="24"/>
          </w:rPr>
          <w:t>permitiendo una adecuada atención y</w:t>
        </w:r>
      </w:ins>
      <w:r w:rsidRPr="00920728">
        <w:rPr>
          <w:sz w:val="24"/>
          <w:szCs w:val="24"/>
        </w:rPr>
        <w:t xml:space="preserve"> registro</w:t>
      </w:r>
      <w:del w:id="1755" w:author="Anny Mercado" w:date="2017-06-15T23:11:00Z">
        <w:r w:rsidRPr="00920728" w:rsidDel="00C84BB0">
          <w:rPr>
            <w:sz w:val="24"/>
            <w:szCs w:val="24"/>
          </w:rPr>
          <w:delText>s</w:delText>
        </w:r>
      </w:del>
      <w:r w:rsidRPr="00920728">
        <w:rPr>
          <w:sz w:val="24"/>
          <w:szCs w:val="24"/>
        </w:rPr>
        <w:t xml:space="preserve"> </w:t>
      </w:r>
      <w:del w:id="1756" w:author="Anny Mercado" w:date="2017-06-15T23:11:00Z">
        <w:r w:rsidRPr="00920728" w:rsidDel="00C84BB0">
          <w:rPr>
            <w:sz w:val="24"/>
            <w:szCs w:val="24"/>
          </w:rPr>
          <w:delText>a sus</w:delText>
        </w:r>
      </w:del>
      <w:ins w:id="1757" w:author="Anny Mercado" w:date="2017-06-15T23:11:00Z">
        <w:r w:rsidR="00C84BB0">
          <w:rPr>
            <w:sz w:val="24"/>
            <w:szCs w:val="24"/>
          </w:rPr>
          <w:t>de los</w:t>
        </w:r>
      </w:ins>
      <w:r w:rsidRPr="00920728">
        <w:rPr>
          <w:sz w:val="24"/>
          <w:szCs w:val="24"/>
        </w:rPr>
        <w:t xml:space="preserve"> pacientes</w:t>
      </w:r>
      <w:del w:id="1758" w:author="Anny Mercado" w:date="2017-06-15T23:12:00Z">
        <w:r w:rsidRPr="00920728" w:rsidDel="00C84BB0">
          <w:rPr>
            <w:sz w:val="24"/>
            <w:szCs w:val="24"/>
          </w:rPr>
          <w:delText xml:space="preserve"> para controlar el orden de atención</w:delText>
        </w:r>
      </w:del>
      <w:r w:rsidRPr="00920728">
        <w:rPr>
          <w:sz w:val="24"/>
          <w:szCs w:val="24"/>
        </w:rPr>
        <w:t xml:space="preserve">, </w:t>
      </w:r>
      <w:del w:id="1759" w:author="Anny Mercado" w:date="2017-06-15T23:12:00Z">
        <w:r w:rsidRPr="00920728" w:rsidDel="00C84BB0">
          <w:rPr>
            <w:sz w:val="24"/>
            <w:szCs w:val="24"/>
          </w:rPr>
          <w:delText>a su</w:delText>
        </w:r>
      </w:del>
      <w:ins w:id="1760" w:author="Anny Mercado" w:date="2017-06-15T23:12:00Z">
        <w:r w:rsidR="00C84BB0">
          <w:rPr>
            <w:sz w:val="24"/>
            <w:szCs w:val="24"/>
          </w:rPr>
          <w:t xml:space="preserve">así como </w:t>
        </w:r>
      </w:ins>
      <w:r w:rsidRPr="00920728">
        <w:rPr>
          <w:sz w:val="24"/>
          <w:szCs w:val="24"/>
        </w:rPr>
        <w:t xml:space="preserve"> </w:t>
      </w:r>
      <w:del w:id="1761" w:author="Anny Mercado" w:date="2017-06-15T23:12:00Z">
        <w:r w:rsidRPr="00920728" w:rsidDel="00C84BB0">
          <w:rPr>
            <w:sz w:val="24"/>
            <w:szCs w:val="24"/>
          </w:rPr>
          <w:delText xml:space="preserve">vez </w:delText>
        </w:r>
        <w:r w:rsidDel="00C84BB0">
          <w:rPr>
            <w:sz w:val="24"/>
            <w:szCs w:val="24"/>
          </w:rPr>
          <w:delText>se puede</w:delText>
        </w:r>
        <w:r w:rsidRPr="00920728" w:rsidDel="00C84BB0">
          <w:rPr>
            <w:sz w:val="24"/>
            <w:szCs w:val="24"/>
          </w:rPr>
          <w:delText xml:space="preserve"> imprimir su respectiva ficha de</w:delText>
        </w:r>
      </w:del>
      <w:ins w:id="1762" w:author="Anny Mercado" w:date="2017-06-15T23:12:00Z">
        <w:r w:rsidR="00C84BB0">
          <w:rPr>
            <w:sz w:val="24"/>
            <w:szCs w:val="24"/>
          </w:rPr>
          <w:t xml:space="preserve">el control del </w:t>
        </w:r>
      </w:ins>
      <w:del w:id="1763" w:author="Anny Mercado" w:date="2017-06-15T23:12:00Z">
        <w:r w:rsidRPr="00920728" w:rsidDel="00C84BB0">
          <w:rPr>
            <w:sz w:val="24"/>
            <w:szCs w:val="24"/>
          </w:rPr>
          <w:delText xml:space="preserve"> </w:delText>
        </w:r>
      </w:del>
      <w:r w:rsidRPr="00920728">
        <w:rPr>
          <w:sz w:val="24"/>
          <w:szCs w:val="24"/>
        </w:rPr>
        <w:t>turno</w:t>
      </w:r>
      <w:ins w:id="1764" w:author="Anny Mercado" w:date="2017-06-15T23:12:00Z">
        <w:r w:rsidR="00C84BB0">
          <w:rPr>
            <w:sz w:val="24"/>
            <w:szCs w:val="24"/>
          </w:rPr>
          <w:t xml:space="preserve"> respectivo para su </w:t>
        </w:r>
      </w:ins>
      <w:ins w:id="1765" w:author="Anny Mercado" w:date="2017-06-15T23:13:00Z">
        <w:r w:rsidR="00C84BB0">
          <w:rPr>
            <w:sz w:val="24"/>
            <w:szCs w:val="24"/>
          </w:rPr>
          <w:t>atención</w:t>
        </w:r>
      </w:ins>
      <w:r w:rsidRPr="00920728">
        <w:rPr>
          <w:sz w:val="24"/>
          <w:szCs w:val="24"/>
        </w:rPr>
        <w:t xml:space="preserve">. </w:t>
      </w:r>
      <w:del w:id="1766" w:author="Anny Mercado" w:date="2017-06-15T23:13:00Z">
        <w:r w:rsidRPr="00920728" w:rsidDel="00C84BB0">
          <w:rPr>
            <w:sz w:val="24"/>
            <w:szCs w:val="24"/>
          </w:rPr>
          <w:delText xml:space="preserve">También </w:delText>
        </w:r>
      </w:del>
      <w:ins w:id="1767" w:author="Anny Mercado" w:date="2017-06-15T23:13:00Z">
        <w:r w:rsidR="00C84BB0">
          <w:rPr>
            <w:sz w:val="24"/>
            <w:szCs w:val="24"/>
          </w:rPr>
          <w:t xml:space="preserve">Asimismo, </w:t>
        </w:r>
        <w:r w:rsidR="00C84BB0" w:rsidRPr="00920728">
          <w:rPr>
            <w:sz w:val="24"/>
            <w:szCs w:val="24"/>
          </w:rPr>
          <w:t xml:space="preserve"> </w:t>
        </w:r>
        <w:r w:rsidR="00C84BB0">
          <w:rPr>
            <w:sz w:val="24"/>
            <w:szCs w:val="24"/>
          </w:rPr>
          <w:t xml:space="preserve">se </w:t>
        </w:r>
      </w:ins>
      <w:r>
        <w:rPr>
          <w:sz w:val="24"/>
          <w:szCs w:val="24"/>
        </w:rPr>
        <w:t>tiene</w:t>
      </w:r>
      <w:r w:rsidRPr="00920728">
        <w:rPr>
          <w:sz w:val="24"/>
          <w:szCs w:val="24"/>
        </w:rPr>
        <w:t xml:space="preserve"> el control de consultas, donde el medico </w:t>
      </w:r>
      <w:del w:id="1768" w:author="Anny Mercado" w:date="2017-06-15T23:13:00Z">
        <w:r w:rsidDel="00C84BB0">
          <w:rPr>
            <w:sz w:val="24"/>
            <w:szCs w:val="24"/>
          </w:rPr>
          <w:delText>obtiene</w:delText>
        </w:r>
        <w:r w:rsidRPr="00920728" w:rsidDel="00C84BB0">
          <w:rPr>
            <w:sz w:val="24"/>
            <w:szCs w:val="24"/>
          </w:rPr>
          <w:delText xml:space="preserve"> su propio interfaz de formulario para su</w:delText>
        </w:r>
      </w:del>
      <w:ins w:id="1769" w:author="Anny Mercado" w:date="2017-06-15T23:13:00Z">
        <w:r w:rsidR="00C84BB0">
          <w:rPr>
            <w:sz w:val="24"/>
            <w:szCs w:val="24"/>
          </w:rPr>
          <w:t>puede realizar el</w:t>
        </w:r>
      </w:ins>
      <w:r w:rsidRPr="00920728">
        <w:rPr>
          <w:sz w:val="24"/>
          <w:szCs w:val="24"/>
        </w:rPr>
        <w:t xml:space="preserve"> registro de consulta</w:t>
      </w:r>
      <w:ins w:id="1770" w:author="Anny Mercado" w:date="2017-06-15T23:13:00Z">
        <w:r w:rsidR="00C84BB0">
          <w:rPr>
            <w:sz w:val="24"/>
            <w:szCs w:val="24"/>
          </w:rPr>
          <w:t>s</w:t>
        </w:r>
      </w:ins>
      <w:r w:rsidRPr="00920728">
        <w:rPr>
          <w:sz w:val="24"/>
          <w:szCs w:val="24"/>
        </w:rPr>
        <w:t xml:space="preserve"> con su respectiva impresión de receta médica</w:t>
      </w:r>
      <w:ins w:id="1771" w:author="Anny Mercado" w:date="2017-06-15T23:14:00Z">
        <w:r w:rsidR="00C84BB0">
          <w:rPr>
            <w:sz w:val="24"/>
            <w:szCs w:val="24"/>
          </w:rPr>
          <w:t xml:space="preserve"> y acceso oportuno a la </w:t>
        </w:r>
      </w:ins>
      <w:del w:id="1772" w:author="Anny Mercado" w:date="2017-06-15T23:14:00Z">
        <w:r w:rsidRPr="00920728" w:rsidDel="00C84BB0">
          <w:rPr>
            <w:sz w:val="24"/>
            <w:szCs w:val="24"/>
          </w:rPr>
          <w:delText xml:space="preserve">, así también se </w:delText>
        </w:r>
        <w:r w:rsidDel="00C84BB0">
          <w:rPr>
            <w:sz w:val="24"/>
            <w:szCs w:val="24"/>
          </w:rPr>
          <w:delText>obtiene</w:delText>
        </w:r>
        <w:r w:rsidRPr="00920728" w:rsidDel="00C84BB0">
          <w:rPr>
            <w:sz w:val="24"/>
            <w:szCs w:val="24"/>
          </w:rPr>
          <w:delText xml:space="preserve"> una </w:delText>
        </w:r>
      </w:del>
      <w:r w:rsidRPr="00920728">
        <w:rPr>
          <w:sz w:val="24"/>
          <w:szCs w:val="24"/>
        </w:rPr>
        <w:t xml:space="preserve">información </w:t>
      </w:r>
      <w:del w:id="1773" w:author="Anny Mercado" w:date="2017-06-15T23:14:00Z">
        <w:r w:rsidRPr="00920728" w:rsidDel="00C84BB0">
          <w:rPr>
            <w:sz w:val="24"/>
            <w:szCs w:val="24"/>
          </w:rPr>
          <w:delText xml:space="preserve">oportuna </w:delText>
        </w:r>
      </w:del>
      <w:r w:rsidRPr="00920728">
        <w:rPr>
          <w:sz w:val="24"/>
          <w:szCs w:val="24"/>
        </w:rPr>
        <w:t>de las historiales clínicas de sus pacientes para poder agilizar el trabajo</w:t>
      </w:r>
      <w:del w:id="1774" w:author="Anny Mercado" w:date="2017-06-15T23:14:00Z">
        <w:r w:rsidRPr="00920728" w:rsidDel="00C84BB0">
          <w:rPr>
            <w:sz w:val="24"/>
            <w:szCs w:val="24"/>
          </w:rPr>
          <w:delText xml:space="preserve"> del médico</w:delText>
        </w:r>
      </w:del>
      <w:r w:rsidRPr="00920728">
        <w:rPr>
          <w:sz w:val="24"/>
          <w:szCs w:val="24"/>
        </w:rPr>
        <w:t xml:space="preserve">.  </w:t>
      </w:r>
    </w:p>
    <w:p w14:paraId="5F9CF8BD" w14:textId="77777777" w:rsidR="00602A53" w:rsidRPr="0066488C" w:rsidRDefault="00602A53" w:rsidP="00F06F88">
      <w:pPr>
        <w:spacing w:line="360" w:lineRule="auto"/>
        <w:jc w:val="both"/>
      </w:pPr>
      <w:r w:rsidRPr="00920728">
        <w:rPr>
          <w:sz w:val="24"/>
          <w:szCs w:val="24"/>
        </w:rPr>
        <w:t xml:space="preserve">Por otra parte, </w:t>
      </w:r>
      <w:r>
        <w:rPr>
          <w:sz w:val="24"/>
          <w:szCs w:val="24"/>
        </w:rPr>
        <w:t>se tiene</w:t>
      </w:r>
      <w:r w:rsidRPr="00920728">
        <w:rPr>
          <w:sz w:val="24"/>
          <w:szCs w:val="24"/>
        </w:rPr>
        <w:t xml:space="preserve"> un beneficio los pacientes, por la razón de ser atendidos de forma </w:t>
      </w:r>
      <w:r>
        <w:rPr>
          <w:sz w:val="24"/>
          <w:szCs w:val="24"/>
        </w:rPr>
        <w:t>ordenada, ya que se presenta</w:t>
      </w:r>
      <w:r w:rsidRPr="00920728">
        <w:rPr>
          <w:sz w:val="24"/>
          <w:szCs w:val="24"/>
        </w:rPr>
        <w:t xml:space="preserve"> una pantalla indicadora de turno para no tener problemas el orden de ingreso a su respectivo médico especialista.</w:t>
      </w:r>
    </w:p>
    <w:p w14:paraId="23FF513D" w14:textId="77777777" w:rsidR="00602A53" w:rsidRPr="00920728" w:rsidRDefault="00602A53" w:rsidP="00F06F88">
      <w:pPr>
        <w:spacing w:line="360" w:lineRule="auto"/>
        <w:jc w:val="both"/>
        <w:rPr>
          <w:sz w:val="24"/>
          <w:szCs w:val="24"/>
        </w:rPr>
      </w:pPr>
      <w:del w:id="1775" w:author="Anny Mercado" w:date="2017-06-15T23:14:00Z">
        <w:r w:rsidDel="00C84BB0">
          <w:rPr>
            <w:sz w:val="24"/>
            <w:szCs w:val="24"/>
          </w:rPr>
          <w:delText xml:space="preserve">Como </w:delText>
        </w:r>
      </w:del>
      <w:ins w:id="1776" w:author="Anny Mercado" w:date="2017-06-15T23:14:00Z">
        <w:r w:rsidR="00C84BB0">
          <w:rPr>
            <w:sz w:val="24"/>
            <w:szCs w:val="24"/>
          </w:rPr>
          <w:t xml:space="preserve">En lo que respecta a la </w:t>
        </w:r>
      </w:ins>
      <w:r w:rsidRPr="00292034">
        <w:rPr>
          <w:b/>
          <w:sz w:val="24"/>
          <w:szCs w:val="24"/>
        </w:rPr>
        <w:t>justificación económica</w:t>
      </w:r>
      <w:ins w:id="1777" w:author="Anny Mercado" w:date="2017-06-15T23:15:00Z">
        <w:r w:rsidR="00C84BB0">
          <w:rPr>
            <w:b/>
            <w:sz w:val="24"/>
            <w:szCs w:val="24"/>
          </w:rPr>
          <w:t>,</w:t>
        </w:r>
      </w:ins>
      <w:r>
        <w:rPr>
          <w:sz w:val="24"/>
          <w:szCs w:val="24"/>
        </w:rPr>
        <w:t xml:space="preserve"> s</w:t>
      </w:r>
      <w:r w:rsidRPr="00920728">
        <w:rPr>
          <w:sz w:val="24"/>
          <w:szCs w:val="24"/>
        </w:rPr>
        <w:t>e cuenta con el apoyo institucional del centro médico especialistas ESCULAPIO S.R.L. para la recopilación de información, a su vez un presupuesto económico para la compra de dispositivos de red y las respectivas computadoras al momento de realizar la implementación del sistema.</w:t>
      </w:r>
    </w:p>
    <w:p w14:paraId="14DC5E30" w14:textId="77D5C8D2" w:rsidR="00602A53" w:rsidRPr="0066488C" w:rsidRDefault="00602A53" w:rsidP="00F06F88">
      <w:pPr>
        <w:spacing w:line="360" w:lineRule="auto"/>
        <w:jc w:val="both"/>
      </w:pPr>
      <w:del w:id="1778" w:author="Anny Mercado" w:date="2017-06-15T23:15:00Z">
        <w:r w:rsidRPr="00920728" w:rsidDel="00C84BB0">
          <w:rPr>
            <w:sz w:val="24"/>
            <w:szCs w:val="24"/>
          </w:rPr>
          <w:delText>Respecto a</w:delText>
        </w:r>
      </w:del>
      <w:ins w:id="1779" w:author="Anny Mercado" w:date="2017-06-15T23:15:00Z">
        <w:r w:rsidR="00C84BB0">
          <w:rPr>
            <w:sz w:val="24"/>
            <w:szCs w:val="24"/>
          </w:rPr>
          <w:t xml:space="preserve">En cuanto </w:t>
        </w:r>
      </w:ins>
      <w:ins w:id="1780" w:author="Anny Mercado" w:date="2017-06-15T23:19:00Z">
        <w:r w:rsidR="00B8073F">
          <w:rPr>
            <w:sz w:val="24"/>
            <w:szCs w:val="24"/>
          </w:rPr>
          <w:t>a las herramientas</w:t>
        </w:r>
      </w:ins>
      <w:ins w:id="1781" w:author="Anny Mercado" w:date="2017-06-15T23:20:00Z">
        <w:r w:rsidR="00B8073F">
          <w:rPr>
            <w:sz w:val="24"/>
            <w:szCs w:val="24"/>
          </w:rPr>
          <w:t xml:space="preserve"> de software</w:t>
        </w:r>
      </w:ins>
      <w:ins w:id="1782" w:author="Anny Mercado" w:date="2017-06-15T23:15:00Z">
        <w:r w:rsidR="00C84BB0">
          <w:rPr>
            <w:sz w:val="24"/>
            <w:szCs w:val="24"/>
          </w:rPr>
          <w:t xml:space="preserve"> necesari</w:t>
        </w:r>
      </w:ins>
      <w:ins w:id="1783" w:author="Anny Mercado" w:date="2017-06-15T23:19:00Z">
        <w:r w:rsidR="00B8073F">
          <w:rPr>
            <w:sz w:val="24"/>
            <w:szCs w:val="24"/>
          </w:rPr>
          <w:t>as</w:t>
        </w:r>
      </w:ins>
      <w:ins w:id="1784" w:author="Anny Mercado" w:date="2017-06-15T23:15:00Z">
        <w:r w:rsidR="00C84BB0">
          <w:rPr>
            <w:sz w:val="24"/>
            <w:szCs w:val="24"/>
          </w:rPr>
          <w:t xml:space="preserve"> para el </w:t>
        </w:r>
      </w:ins>
      <w:ins w:id="1785" w:author="Anny Mercado" w:date="2017-06-15T23:16:00Z">
        <w:r w:rsidR="00C84BB0">
          <w:rPr>
            <w:sz w:val="24"/>
            <w:szCs w:val="24"/>
          </w:rPr>
          <w:t>desarrollo</w:t>
        </w:r>
      </w:ins>
      <w:ins w:id="1786" w:author="Anny Mercado" w:date="2017-06-15T23:15:00Z">
        <w:r w:rsidR="00C84BB0">
          <w:rPr>
            <w:sz w:val="24"/>
            <w:szCs w:val="24"/>
          </w:rPr>
          <w:t xml:space="preserve"> e implantación del presente trabajo, </w:t>
        </w:r>
      </w:ins>
      <w:r w:rsidRPr="00920728">
        <w:rPr>
          <w:sz w:val="24"/>
          <w:szCs w:val="24"/>
        </w:rPr>
        <w:t xml:space="preserve"> </w:t>
      </w:r>
      <w:ins w:id="1787" w:author="Anny Mercado" w:date="2017-06-15T23:16:00Z">
        <w:r w:rsidR="00C84BB0">
          <w:rPr>
            <w:sz w:val="24"/>
            <w:szCs w:val="24"/>
          </w:rPr>
          <w:t xml:space="preserve">es importante mencionar que </w:t>
        </w:r>
      </w:ins>
      <w:r w:rsidRPr="00920728">
        <w:rPr>
          <w:sz w:val="24"/>
          <w:szCs w:val="24"/>
        </w:rPr>
        <w:t>la</w:t>
      </w:r>
      <w:ins w:id="1788" w:author="Anny Mercado" w:date="2017-06-15T23:16:00Z">
        <w:r w:rsidR="00C84BB0">
          <w:rPr>
            <w:sz w:val="24"/>
            <w:szCs w:val="24"/>
          </w:rPr>
          <w:t>s</w:t>
        </w:r>
      </w:ins>
      <w:r w:rsidRPr="00920728">
        <w:rPr>
          <w:sz w:val="24"/>
          <w:szCs w:val="24"/>
        </w:rPr>
        <w:t xml:space="preserve"> licencia</w:t>
      </w:r>
      <w:ins w:id="1789" w:author="Anny Mercado" w:date="2017-06-15T23:16:00Z">
        <w:r w:rsidR="00C84BB0">
          <w:rPr>
            <w:sz w:val="24"/>
            <w:szCs w:val="24"/>
          </w:rPr>
          <w:t>s</w:t>
        </w:r>
      </w:ins>
      <w:r w:rsidRPr="00920728">
        <w:rPr>
          <w:sz w:val="24"/>
          <w:szCs w:val="24"/>
        </w:rPr>
        <w:t xml:space="preserve"> </w:t>
      </w:r>
      <w:del w:id="1790" w:author="Anny Mercado" w:date="2017-06-15T23:16:00Z">
        <w:r w:rsidRPr="00920728" w:rsidDel="00C84BB0">
          <w:rPr>
            <w:sz w:val="24"/>
            <w:szCs w:val="24"/>
          </w:rPr>
          <w:delText xml:space="preserve">del software de la herramienta a utilizarse en el proyecto es importante mencionar que </w:delText>
        </w:r>
      </w:del>
      <w:r w:rsidRPr="00920728">
        <w:rPr>
          <w:sz w:val="24"/>
          <w:szCs w:val="24"/>
        </w:rPr>
        <w:t>l</w:t>
      </w:r>
      <w:del w:id="1791" w:author="Anny Mercado" w:date="2017-06-15T23:16:00Z">
        <w:r w:rsidRPr="00920728" w:rsidDel="00C84BB0">
          <w:rPr>
            <w:sz w:val="24"/>
            <w:szCs w:val="24"/>
          </w:rPr>
          <w:delText>o</w:delText>
        </w:r>
      </w:del>
      <w:ins w:id="1792" w:author="Anny Mercado" w:date="2017-06-15T23:16:00Z">
        <w:r w:rsidR="00C84BB0">
          <w:rPr>
            <w:sz w:val="24"/>
            <w:szCs w:val="24"/>
          </w:rPr>
          <w:t>a</w:t>
        </w:r>
      </w:ins>
      <w:r w:rsidRPr="00920728">
        <w:rPr>
          <w:sz w:val="24"/>
          <w:szCs w:val="24"/>
        </w:rPr>
        <w:t xml:space="preserve">s </w:t>
      </w:r>
      <w:del w:id="1793" w:author="Anny Mercado" w:date="2017-06-15T23:16:00Z">
        <w:r w:rsidRPr="00920728" w:rsidDel="00C84BB0">
          <w:rPr>
            <w:sz w:val="24"/>
            <w:szCs w:val="24"/>
          </w:rPr>
          <w:delText xml:space="preserve">mismos </w:delText>
        </w:r>
      </w:del>
      <w:ins w:id="1794" w:author="Anny Mercado" w:date="2017-06-15T23:16:00Z">
        <w:r w:rsidR="00C84BB0" w:rsidRPr="00920728">
          <w:rPr>
            <w:sz w:val="24"/>
            <w:szCs w:val="24"/>
          </w:rPr>
          <w:t>mism</w:t>
        </w:r>
        <w:r w:rsidR="00C84BB0">
          <w:rPr>
            <w:sz w:val="24"/>
            <w:szCs w:val="24"/>
          </w:rPr>
          <w:t>a</w:t>
        </w:r>
        <w:r w:rsidR="00C84BB0" w:rsidRPr="00920728">
          <w:rPr>
            <w:sz w:val="24"/>
            <w:szCs w:val="24"/>
          </w:rPr>
          <w:t xml:space="preserve">s </w:t>
        </w:r>
      </w:ins>
      <w:r w:rsidRPr="00920728">
        <w:rPr>
          <w:sz w:val="24"/>
          <w:szCs w:val="24"/>
        </w:rPr>
        <w:t xml:space="preserve">son gratuitas, es decir son de código abierto, </w:t>
      </w:r>
      <w:del w:id="1795" w:author="Anny Mercado" w:date="2017-06-15T23:17:00Z">
        <w:r w:rsidRPr="00920728" w:rsidDel="00B8073F">
          <w:rPr>
            <w:sz w:val="24"/>
            <w:szCs w:val="24"/>
          </w:rPr>
          <w:delText xml:space="preserve">las </w:delText>
        </w:r>
      </w:del>
      <w:ins w:id="1796" w:author="Anny Mercado" w:date="2017-06-15T23:17:00Z">
        <w:r w:rsidR="00B8073F" w:rsidRPr="00920728">
          <w:rPr>
            <w:sz w:val="24"/>
            <w:szCs w:val="24"/>
          </w:rPr>
          <w:t>l</w:t>
        </w:r>
        <w:r w:rsidR="00B8073F">
          <w:rPr>
            <w:sz w:val="24"/>
            <w:szCs w:val="24"/>
          </w:rPr>
          <w:t>o</w:t>
        </w:r>
        <w:r w:rsidR="00B8073F" w:rsidRPr="00920728">
          <w:rPr>
            <w:sz w:val="24"/>
            <w:szCs w:val="24"/>
          </w:rPr>
          <w:t xml:space="preserve"> </w:t>
        </w:r>
      </w:ins>
      <w:r w:rsidRPr="00920728">
        <w:rPr>
          <w:sz w:val="24"/>
          <w:szCs w:val="24"/>
        </w:rPr>
        <w:t>cual</w:t>
      </w:r>
      <w:del w:id="1797" w:author="Anny Mercado" w:date="2017-06-15T23:18:00Z">
        <w:r w:rsidRPr="00920728" w:rsidDel="00B8073F">
          <w:rPr>
            <w:sz w:val="24"/>
            <w:szCs w:val="24"/>
          </w:rPr>
          <w:delText>es</w:delText>
        </w:r>
      </w:del>
      <w:r w:rsidRPr="00920728">
        <w:rPr>
          <w:sz w:val="24"/>
          <w:szCs w:val="24"/>
        </w:rPr>
        <w:t xml:space="preserve"> no implica</w:t>
      </w:r>
      <w:del w:id="1798" w:author="Anny Mercado" w:date="2017-06-15T23:18:00Z">
        <w:r w:rsidRPr="00920728" w:rsidDel="00B8073F">
          <w:rPr>
            <w:sz w:val="24"/>
            <w:szCs w:val="24"/>
          </w:rPr>
          <w:delText>n</w:delText>
        </w:r>
      </w:del>
      <w:r w:rsidRPr="00920728">
        <w:rPr>
          <w:sz w:val="24"/>
          <w:szCs w:val="24"/>
        </w:rPr>
        <w:t xml:space="preserve"> ningún costo</w:t>
      </w:r>
      <w:ins w:id="1799" w:author="Anny Mercado" w:date="2017-06-15T23:17:00Z">
        <w:r w:rsidR="00C84BB0">
          <w:rPr>
            <w:sz w:val="24"/>
            <w:szCs w:val="24"/>
          </w:rPr>
          <w:t xml:space="preserve"> por uso de licencias</w:t>
        </w:r>
      </w:ins>
      <w:r w:rsidRPr="00920728">
        <w:rPr>
          <w:sz w:val="24"/>
          <w:szCs w:val="24"/>
        </w:rPr>
        <w:t xml:space="preserve">, </w:t>
      </w:r>
      <w:del w:id="1800" w:author="Anny Mercado" w:date="2017-06-15T23:18:00Z">
        <w:r w:rsidRPr="00920728" w:rsidDel="00B8073F">
          <w:rPr>
            <w:sz w:val="24"/>
            <w:szCs w:val="24"/>
          </w:rPr>
          <w:delText xml:space="preserve">estos </w:delText>
        </w:r>
      </w:del>
      <w:ins w:id="1801" w:author="Anny Mercado" w:date="2017-06-15T23:18:00Z">
        <w:r w:rsidR="00B8073F" w:rsidRPr="00920728">
          <w:rPr>
            <w:sz w:val="24"/>
            <w:szCs w:val="24"/>
          </w:rPr>
          <w:t>est</w:t>
        </w:r>
        <w:r w:rsidR="00B8073F">
          <w:rPr>
            <w:sz w:val="24"/>
            <w:szCs w:val="24"/>
          </w:rPr>
          <w:t>a</w:t>
        </w:r>
        <w:r w:rsidR="00B8073F" w:rsidRPr="00920728">
          <w:rPr>
            <w:sz w:val="24"/>
            <w:szCs w:val="24"/>
          </w:rPr>
          <w:t xml:space="preserve">s </w:t>
        </w:r>
      </w:ins>
      <w:del w:id="1802" w:author="Anny Mercado" w:date="2017-06-15T23:18:00Z">
        <w:r w:rsidRPr="00920728" w:rsidDel="00B8073F">
          <w:rPr>
            <w:sz w:val="24"/>
            <w:szCs w:val="24"/>
          </w:rPr>
          <w:delText xml:space="preserve">se </w:delText>
        </w:r>
      </w:del>
      <w:r w:rsidRPr="00920728">
        <w:rPr>
          <w:sz w:val="24"/>
          <w:szCs w:val="24"/>
        </w:rPr>
        <w:t xml:space="preserve">constituyen: PHP 5.5, Sublime Tex 3, </w:t>
      </w:r>
      <w:r>
        <w:rPr>
          <w:sz w:val="24"/>
          <w:szCs w:val="24"/>
        </w:rPr>
        <w:t xml:space="preserve">XAMPP </w:t>
      </w:r>
      <w:r w:rsidRPr="002F1E29">
        <w:rPr>
          <w:sz w:val="24"/>
          <w:szCs w:val="24"/>
        </w:rPr>
        <w:t>5.6.15</w:t>
      </w:r>
      <w:r w:rsidRPr="00920728">
        <w:rPr>
          <w:sz w:val="24"/>
          <w:szCs w:val="24"/>
        </w:rPr>
        <w:t xml:space="preserve">, </w:t>
      </w:r>
      <w:r>
        <w:rPr>
          <w:sz w:val="24"/>
          <w:szCs w:val="24"/>
        </w:rPr>
        <w:t xml:space="preserve">Apache </w:t>
      </w:r>
      <w:r w:rsidRPr="00292034">
        <w:rPr>
          <w:sz w:val="24"/>
          <w:szCs w:val="24"/>
        </w:rPr>
        <w:t>2.4.17</w:t>
      </w:r>
      <w:r>
        <w:rPr>
          <w:sz w:val="24"/>
          <w:szCs w:val="24"/>
        </w:rPr>
        <w:t xml:space="preserve">, </w:t>
      </w:r>
      <w:r w:rsidRPr="00920728">
        <w:rPr>
          <w:sz w:val="24"/>
          <w:szCs w:val="24"/>
        </w:rPr>
        <w:t>MySQL</w:t>
      </w:r>
      <w:ins w:id="1803" w:author="Luffi" w:date="2017-06-30T21:21:00Z">
        <w:r w:rsidR="008A74AE">
          <w:rPr>
            <w:sz w:val="24"/>
            <w:szCs w:val="24"/>
          </w:rPr>
          <w:t xml:space="preserve"> </w:t>
        </w:r>
        <w:r w:rsidR="008A74AE" w:rsidRPr="008A74AE">
          <w:rPr>
            <w:sz w:val="24"/>
            <w:szCs w:val="24"/>
            <w:rPrChange w:id="1804" w:author="Luffi" w:date="2017-06-30T21:21:00Z">
              <w:rPr>
                <w:b/>
                <w:sz w:val="24"/>
                <w:szCs w:val="24"/>
              </w:rPr>
            </w:rPrChange>
          </w:rPr>
          <w:t xml:space="preserve">5.5.36 </w:t>
        </w:r>
      </w:ins>
      <w:r w:rsidRPr="00920728">
        <w:rPr>
          <w:sz w:val="24"/>
          <w:szCs w:val="24"/>
        </w:rPr>
        <w:t xml:space="preserve"> como gestor de base de datos, por lo </w:t>
      </w:r>
      <w:del w:id="1805" w:author="Anny Mercado" w:date="2017-06-15T23:18:00Z">
        <w:r w:rsidRPr="00920728" w:rsidDel="00B8073F">
          <w:rPr>
            <w:sz w:val="24"/>
            <w:szCs w:val="24"/>
          </w:rPr>
          <w:delText xml:space="preserve">tanto, </w:delText>
        </w:r>
      </w:del>
      <w:ins w:id="1806" w:author="Anny Mercado" w:date="2017-06-15T23:18:00Z">
        <w:r w:rsidR="00B8073F">
          <w:rPr>
            <w:sz w:val="24"/>
            <w:szCs w:val="24"/>
          </w:rPr>
          <w:t xml:space="preserve">que </w:t>
        </w:r>
      </w:ins>
      <w:del w:id="1807" w:author="Anny Mercado" w:date="2017-06-15T23:18:00Z">
        <w:r w:rsidRPr="00920728" w:rsidDel="00B8073F">
          <w:rPr>
            <w:sz w:val="24"/>
            <w:szCs w:val="24"/>
          </w:rPr>
          <w:delText>el trabajo es</w:delText>
        </w:r>
      </w:del>
      <w:ins w:id="1808" w:author="Anny Mercado" w:date="2017-06-15T23:18:00Z">
        <w:r w:rsidR="00B8073F">
          <w:rPr>
            <w:sz w:val="24"/>
            <w:szCs w:val="24"/>
          </w:rPr>
          <w:t>el proyecto se justifica</w:t>
        </w:r>
      </w:ins>
      <w:r w:rsidRPr="00920728">
        <w:rPr>
          <w:sz w:val="24"/>
          <w:szCs w:val="24"/>
        </w:rPr>
        <w:t xml:space="preserve"> económ</w:t>
      </w:r>
      <w:del w:id="1809" w:author="Anny Mercado" w:date="2017-06-15T23:18:00Z">
        <w:r w:rsidRPr="00920728" w:rsidDel="00B8073F">
          <w:rPr>
            <w:sz w:val="24"/>
            <w:szCs w:val="24"/>
          </w:rPr>
          <w:delText>icamente factible</w:delText>
        </w:r>
      </w:del>
      <w:ins w:id="1810" w:author="Anny Mercado" w:date="2017-06-15T23:19:00Z">
        <w:r w:rsidR="00B8073F">
          <w:rPr>
            <w:sz w:val="24"/>
            <w:szCs w:val="24"/>
          </w:rPr>
          <w:t>icamente</w:t>
        </w:r>
      </w:ins>
      <w:r w:rsidRPr="00920728">
        <w:rPr>
          <w:sz w:val="24"/>
          <w:szCs w:val="24"/>
        </w:rPr>
        <w:t>.</w:t>
      </w:r>
    </w:p>
    <w:p w14:paraId="651626C9" w14:textId="77777777" w:rsidR="00602A53" w:rsidRPr="00920728" w:rsidRDefault="00FC1023" w:rsidP="00F06F88">
      <w:pPr>
        <w:spacing w:line="360" w:lineRule="auto"/>
        <w:jc w:val="both"/>
        <w:rPr>
          <w:sz w:val="24"/>
          <w:szCs w:val="24"/>
        </w:rPr>
      </w:pPr>
      <w:r>
        <w:rPr>
          <w:sz w:val="24"/>
          <w:szCs w:val="24"/>
        </w:rPr>
        <w:t>Finalmente, la</w:t>
      </w:r>
      <w:r w:rsidR="00602A53" w:rsidRPr="00920728">
        <w:rPr>
          <w:sz w:val="24"/>
          <w:szCs w:val="24"/>
        </w:rPr>
        <w:t xml:space="preserve"> presente propuesta se </w:t>
      </w:r>
      <w:r w:rsidR="00602A53" w:rsidRPr="00DE0E60">
        <w:rPr>
          <w:b/>
          <w:sz w:val="24"/>
          <w:szCs w:val="24"/>
        </w:rPr>
        <w:t>justifica tecnológicamente</w:t>
      </w:r>
      <w:r w:rsidR="00602A53" w:rsidRPr="00920728">
        <w:rPr>
          <w:sz w:val="24"/>
          <w:szCs w:val="24"/>
        </w:rPr>
        <w:t xml:space="preserve"> ya que se hará uso de herramientas como:</w:t>
      </w:r>
    </w:p>
    <w:p w14:paraId="1DDAD493" w14:textId="77777777" w:rsidR="00602A53" w:rsidRPr="00920728" w:rsidRDefault="00602A53" w:rsidP="00F06F88">
      <w:pPr>
        <w:pStyle w:val="Prrafodelista"/>
        <w:numPr>
          <w:ilvl w:val="0"/>
          <w:numId w:val="6"/>
        </w:numPr>
        <w:spacing w:line="360" w:lineRule="auto"/>
        <w:contextualSpacing w:val="0"/>
        <w:jc w:val="both"/>
        <w:rPr>
          <w:sz w:val="24"/>
          <w:szCs w:val="24"/>
        </w:rPr>
      </w:pPr>
      <w:r w:rsidRPr="00920728">
        <w:rPr>
          <w:sz w:val="24"/>
          <w:szCs w:val="24"/>
        </w:rPr>
        <w:t xml:space="preserve">UWE, debido a que esta metodología permite diseñar e implementar sistemas de manera personalizadas basadas en los requerimientos del cliente, que, en conjunto con los diagramas de casos de uso, de clase, de contenido, de navegación, de presentación </w:t>
      </w:r>
      <w:r w:rsidRPr="00920728">
        <w:rPr>
          <w:sz w:val="24"/>
          <w:szCs w:val="24"/>
        </w:rPr>
        <w:lastRenderedPageBreak/>
        <w:t>y de actividad que facilitan el desarrollo del sistema. Entonces esta metodología es la indicada para el desarrollo del sistema propuesto.</w:t>
      </w:r>
    </w:p>
    <w:p w14:paraId="6F19BFED" w14:textId="77777777" w:rsidR="00602A53" w:rsidRPr="00920728" w:rsidRDefault="00602A53" w:rsidP="00F06F88">
      <w:pPr>
        <w:pStyle w:val="Prrafodelista"/>
        <w:numPr>
          <w:ilvl w:val="0"/>
          <w:numId w:val="6"/>
        </w:numPr>
        <w:spacing w:line="360" w:lineRule="auto"/>
        <w:contextualSpacing w:val="0"/>
        <w:jc w:val="both"/>
        <w:rPr>
          <w:sz w:val="24"/>
          <w:szCs w:val="24"/>
        </w:rPr>
      </w:pPr>
      <w:r w:rsidRPr="00920728">
        <w:rPr>
          <w:sz w:val="24"/>
          <w:szCs w:val="24"/>
        </w:rPr>
        <w:t xml:space="preserve">PHP 5.5, ya que el sistema se va a desarrollar en un entorno web, entonces este lenguaje es adecuado para la programación del sistema, además recalcar que PHP es un lenguaje totalmente libre y abierto.  </w:t>
      </w:r>
    </w:p>
    <w:p w14:paraId="49E4CD99" w14:textId="77777777" w:rsidR="00602A53" w:rsidRPr="00920728" w:rsidRDefault="00602A53" w:rsidP="00F06F88">
      <w:pPr>
        <w:pStyle w:val="Prrafodelista"/>
        <w:spacing w:line="360" w:lineRule="auto"/>
        <w:contextualSpacing w:val="0"/>
        <w:jc w:val="both"/>
        <w:rPr>
          <w:sz w:val="24"/>
          <w:szCs w:val="24"/>
        </w:rPr>
      </w:pPr>
      <w:r w:rsidRPr="00920728">
        <w:rPr>
          <w:sz w:val="24"/>
          <w:szCs w:val="24"/>
        </w:rPr>
        <w:t>Otra característica importante es que se trata de un lenguaje multiplataforma, esto quiere decir que la aplicación web desarrollada en PHP puede funcionar en casi cualquier tipo de plataforma Windows, Unix/Linux (y sus diferentes versiones y distribuciones). También ofrece soporte a los motores de base de datos más populares (SQL Server, MySQL, PosgresSQL, Oracle, etc.).</w:t>
      </w:r>
    </w:p>
    <w:p w14:paraId="69B05300" w14:textId="77777777" w:rsidR="00602A53" w:rsidRPr="00920728" w:rsidRDefault="00602A53" w:rsidP="00F06F88">
      <w:pPr>
        <w:pStyle w:val="Prrafodelista"/>
        <w:numPr>
          <w:ilvl w:val="0"/>
          <w:numId w:val="6"/>
        </w:numPr>
        <w:spacing w:line="360" w:lineRule="auto"/>
        <w:contextualSpacing w:val="0"/>
        <w:jc w:val="both"/>
        <w:rPr>
          <w:sz w:val="24"/>
          <w:szCs w:val="24"/>
        </w:rPr>
      </w:pPr>
      <w:r w:rsidRPr="00920728">
        <w:rPr>
          <w:sz w:val="24"/>
          <w:szCs w:val="24"/>
        </w:rPr>
        <w:t>MySQL</w:t>
      </w:r>
      <w:r>
        <w:rPr>
          <w:sz w:val="24"/>
          <w:szCs w:val="24"/>
        </w:rPr>
        <w:t xml:space="preserve"> </w:t>
      </w:r>
      <w:r w:rsidRPr="00265BAA">
        <w:rPr>
          <w:sz w:val="24"/>
          <w:szCs w:val="24"/>
        </w:rPr>
        <w:t>5.5.36,</w:t>
      </w:r>
      <w:r w:rsidRPr="00920728">
        <w:rPr>
          <w:sz w:val="24"/>
          <w:szCs w:val="24"/>
        </w:rPr>
        <w:t xml:space="preserve"> debido a que este gestor de base de datos es hoy en día uno de los más importantes en lo que hace al diseño y programación de base de datos de tipo relacional. Cuenta con millones de aplicaciones y aparece en el mundo informático como una de las más utilizadas por usuarios del medio. El programa MySQL se usa como servidor a través del cual pueden conectarse múltiples usuarios y utilizarlo al mismo tiempo.</w:t>
      </w:r>
    </w:p>
    <w:p w14:paraId="2C6D20D6" w14:textId="77777777" w:rsidR="00602A53" w:rsidRDefault="00602A53" w:rsidP="00F06F88">
      <w:pPr>
        <w:pStyle w:val="Prrafodelista"/>
        <w:numPr>
          <w:ilvl w:val="0"/>
          <w:numId w:val="6"/>
        </w:numPr>
        <w:spacing w:line="360" w:lineRule="auto"/>
        <w:contextualSpacing w:val="0"/>
        <w:jc w:val="both"/>
        <w:rPr>
          <w:sz w:val="24"/>
          <w:szCs w:val="24"/>
        </w:rPr>
      </w:pPr>
      <w:r w:rsidRPr="00920728">
        <w:rPr>
          <w:sz w:val="24"/>
          <w:szCs w:val="24"/>
        </w:rPr>
        <w:t>Xampp</w:t>
      </w:r>
      <w:r>
        <w:rPr>
          <w:sz w:val="24"/>
          <w:szCs w:val="24"/>
        </w:rPr>
        <w:t xml:space="preserve"> </w:t>
      </w:r>
      <w:r w:rsidRPr="002F1E29">
        <w:rPr>
          <w:sz w:val="24"/>
          <w:szCs w:val="24"/>
        </w:rPr>
        <w:t>5.6.15</w:t>
      </w:r>
      <w:r w:rsidRPr="00920728">
        <w:rPr>
          <w:sz w:val="24"/>
          <w:szCs w:val="24"/>
        </w:rPr>
        <w:t>, es una herramienta muy práctica que nos permite instalar el entorno MySQL, Apache y PHP, suficiente para empezar proyectos web o revisar alguna aplicación localmente. La mayor ventaja de Xampp es que es muy fácil de instalar y las configuraciones son mínimas o inexistentes, lo cual nos ahorra bastante tiempo.</w:t>
      </w:r>
      <w:r>
        <w:rPr>
          <w:sz w:val="24"/>
          <w:szCs w:val="24"/>
        </w:rPr>
        <w:t xml:space="preserve"> </w:t>
      </w:r>
    </w:p>
    <w:p w14:paraId="7191728D" w14:textId="77777777" w:rsidR="00602A53" w:rsidRPr="00920728" w:rsidRDefault="00602A53" w:rsidP="00F06F88">
      <w:pPr>
        <w:pStyle w:val="Prrafodelista"/>
        <w:numPr>
          <w:ilvl w:val="0"/>
          <w:numId w:val="6"/>
        </w:numPr>
        <w:spacing w:line="360" w:lineRule="auto"/>
        <w:contextualSpacing w:val="0"/>
        <w:jc w:val="both"/>
        <w:rPr>
          <w:sz w:val="24"/>
          <w:szCs w:val="24"/>
        </w:rPr>
      </w:pPr>
      <w:r>
        <w:rPr>
          <w:sz w:val="24"/>
          <w:szCs w:val="24"/>
        </w:rPr>
        <w:t xml:space="preserve">Apache </w:t>
      </w:r>
      <w:r w:rsidRPr="00292034">
        <w:rPr>
          <w:sz w:val="24"/>
          <w:szCs w:val="24"/>
        </w:rPr>
        <w:t>2.4.17</w:t>
      </w:r>
      <w:r>
        <w:rPr>
          <w:sz w:val="24"/>
          <w:szCs w:val="24"/>
        </w:rPr>
        <w:t>, es un servidor web de código abierto que ya tiene la ventaja de estar integrado con XAMPP 5.6.15 y donde se va alojar el sistema propuesto.</w:t>
      </w:r>
    </w:p>
    <w:p w14:paraId="73E48FFE" w14:textId="77777777" w:rsidR="00602A53" w:rsidRPr="00C154FA" w:rsidRDefault="00602A53" w:rsidP="00F06F88">
      <w:pPr>
        <w:pStyle w:val="Prrafodelista"/>
        <w:numPr>
          <w:ilvl w:val="0"/>
          <w:numId w:val="6"/>
        </w:numPr>
        <w:spacing w:line="360" w:lineRule="auto"/>
        <w:contextualSpacing w:val="0"/>
        <w:jc w:val="both"/>
      </w:pPr>
      <w:r w:rsidRPr="00920728">
        <w:rPr>
          <w:sz w:val="24"/>
          <w:szCs w:val="24"/>
        </w:rPr>
        <w:t>Sublime Text</w:t>
      </w:r>
      <w:r>
        <w:rPr>
          <w:sz w:val="24"/>
          <w:szCs w:val="24"/>
        </w:rPr>
        <w:t xml:space="preserve"> 3</w:t>
      </w:r>
      <w:r w:rsidRPr="00920728">
        <w:rPr>
          <w:sz w:val="24"/>
          <w:szCs w:val="24"/>
        </w:rPr>
        <w:t xml:space="preserve">, es un excepcional editor de textos que aporta muchas características útiles a la hora de programar o editar código. El editor está cargado de funcionalidades útiles y cómodas desde el punto de la usabilidad y eficiencia, convirtiendo nuestro trabajo de edición de texto en una experiencia cada vez más sencilla y agradable. </w:t>
      </w:r>
    </w:p>
    <w:p w14:paraId="2274FE62" w14:textId="77777777" w:rsidR="00602A53" w:rsidRPr="00F06F88" w:rsidRDefault="00602A53" w:rsidP="00F06F88">
      <w:pPr>
        <w:spacing w:line="360" w:lineRule="auto"/>
        <w:ind w:left="360"/>
        <w:jc w:val="both"/>
        <w:rPr>
          <w:sz w:val="24"/>
          <w:szCs w:val="24"/>
        </w:rPr>
      </w:pPr>
      <w:r w:rsidRPr="00C154FA">
        <w:rPr>
          <w:sz w:val="24"/>
          <w:szCs w:val="24"/>
        </w:rPr>
        <w:lastRenderedPageBreak/>
        <w:t xml:space="preserve">El </w:t>
      </w:r>
      <w:r w:rsidRPr="00C154FA">
        <w:rPr>
          <w:b/>
          <w:sz w:val="24"/>
          <w:szCs w:val="24"/>
        </w:rPr>
        <w:t>aporte practico</w:t>
      </w:r>
      <w:r w:rsidR="00FC1023">
        <w:rPr>
          <w:b/>
          <w:sz w:val="24"/>
          <w:szCs w:val="24"/>
        </w:rPr>
        <w:t xml:space="preserve"> </w:t>
      </w:r>
      <w:r w:rsidR="00FC1023">
        <w:rPr>
          <w:sz w:val="24"/>
          <w:szCs w:val="24"/>
        </w:rPr>
        <w:t>del</w:t>
      </w:r>
      <w:r w:rsidRPr="00C154FA">
        <w:rPr>
          <w:sz w:val="24"/>
          <w:szCs w:val="24"/>
        </w:rPr>
        <w:t xml:space="preserve"> presente proyecto </w:t>
      </w:r>
      <w:r w:rsidR="00FC1023">
        <w:rPr>
          <w:sz w:val="24"/>
          <w:szCs w:val="24"/>
        </w:rPr>
        <w:t>se centra en</w:t>
      </w:r>
      <w:r w:rsidRPr="00C154FA">
        <w:rPr>
          <w:sz w:val="24"/>
          <w:szCs w:val="24"/>
        </w:rPr>
        <w:t xml:space="preserve"> un sistema automatizado en los procesos de citas, consultas e historiales médicos para minimizar y optimizar tiempos de ejecución, coadyuvando al manejo correcto de los registros de las actividades que tienen los funcionarios del centro médico y brindando una información útil, rápida, oportuna, segura y confiable para una buena presentación en el proceso de atención al paciente.</w:t>
      </w:r>
    </w:p>
    <w:p w14:paraId="7D4FB9DC" w14:textId="77777777" w:rsidR="00602A53" w:rsidRDefault="00602A53" w:rsidP="00F06F88">
      <w:pPr>
        <w:pStyle w:val="Prrafodelista"/>
        <w:spacing w:line="360" w:lineRule="auto"/>
        <w:ind w:left="360"/>
        <w:contextualSpacing w:val="0"/>
        <w:jc w:val="both"/>
        <w:rPr>
          <w:color w:val="000000" w:themeColor="text1"/>
          <w:sz w:val="24"/>
          <w:szCs w:val="24"/>
        </w:rPr>
      </w:pPr>
      <w:r w:rsidRPr="00822358">
        <w:rPr>
          <w:color w:val="000000" w:themeColor="text1"/>
          <w:sz w:val="24"/>
          <w:szCs w:val="24"/>
        </w:rPr>
        <w:t>Para el desarrollo del presente proyecto se</w:t>
      </w:r>
      <w:r>
        <w:rPr>
          <w:color w:val="000000" w:themeColor="text1"/>
          <w:sz w:val="24"/>
          <w:szCs w:val="24"/>
        </w:rPr>
        <w:t xml:space="preserve"> tiene los siguientes </w:t>
      </w:r>
      <w:r w:rsidRPr="00DE0E60">
        <w:rPr>
          <w:b/>
          <w:color w:val="000000" w:themeColor="text1"/>
          <w:sz w:val="24"/>
          <w:szCs w:val="24"/>
        </w:rPr>
        <w:t>alcances y limites</w:t>
      </w:r>
      <w:r>
        <w:rPr>
          <w:color w:val="000000" w:themeColor="text1"/>
          <w:sz w:val="24"/>
          <w:szCs w:val="24"/>
        </w:rPr>
        <w:t xml:space="preserve"> a continuación</w:t>
      </w:r>
      <w:r w:rsidRPr="00822358">
        <w:rPr>
          <w:color w:val="000000" w:themeColor="text1"/>
          <w:sz w:val="24"/>
          <w:szCs w:val="24"/>
        </w:rPr>
        <w:t>:</w:t>
      </w:r>
    </w:p>
    <w:p w14:paraId="769A18F7" w14:textId="77777777" w:rsidR="00F06F88" w:rsidDel="00B8073F" w:rsidRDefault="00F06F88" w:rsidP="00F06F88">
      <w:pPr>
        <w:pStyle w:val="Prrafodelista"/>
        <w:spacing w:line="360" w:lineRule="auto"/>
        <w:ind w:left="360"/>
        <w:contextualSpacing w:val="0"/>
        <w:jc w:val="both"/>
        <w:rPr>
          <w:del w:id="1811" w:author="Anny Mercado" w:date="2017-06-15T23:21:00Z"/>
          <w:color w:val="000000" w:themeColor="text1"/>
          <w:sz w:val="24"/>
          <w:szCs w:val="24"/>
        </w:rPr>
      </w:pPr>
    </w:p>
    <w:p w14:paraId="10BCB93D" w14:textId="7C379491" w:rsidR="00602A53" w:rsidRPr="00920728" w:rsidRDefault="00B13594" w:rsidP="00F06F88">
      <w:pPr>
        <w:pStyle w:val="Prrafodelista"/>
        <w:numPr>
          <w:ilvl w:val="0"/>
          <w:numId w:val="20"/>
        </w:numPr>
        <w:spacing w:line="360" w:lineRule="auto"/>
        <w:contextualSpacing w:val="0"/>
        <w:jc w:val="both"/>
        <w:rPr>
          <w:b/>
          <w:sz w:val="24"/>
          <w:szCs w:val="24"/>
        </w:rPr>
      </w:pPr>
      <w:ins w:id="1812" w:author="Luffi" w:date="2017-07-09T15:52:00Z">
        <w:r>
          <w:rPr>
            <w:b/>
            <w:sz w:val="24"/>
            <w:szCs w:val="24"/>
          </w:rPr>
          <w:t>Iniciar sesión</w:t>
        </w:r>
      </w:ins>
      <w:del w:id="1813" w:author="Luffi" w:date="2017-07-09T15:52:00Z">
        <w:r w:rsidR="00602A53" w:rsidDel="00B13594">
          <w:rPr>
            <w:b/>
            <w:sz w:val="24"/>
            <w:szCs w:val="24"/>
          </w:rPr>
          <w:delText>Citas Mé</w:delText>
        </w:r>
        <w:r w:rsidR="00602A53" w:rsidRPr="00920728" w:rsidDel="00B13594">
          <w:rPr>
            <w:b/>
            <w:sz w:val="24"/>
            <w:szCs w:val="24"/>
          </w:rPr>
          <w:delText>dica</w:delText>
        </w:r>
      </w:del>
    </w:p>
    <w:p w14:paraId="331B163A" w14:textId="622E8359" w:rsidR="00602A53" w:rsidRPr="00C90D3B" w:rsidRDefault="00B13594" w:rsidP="00F06F88">
      <w:pPr>
        <w:pStyle w:val="Prrafodelista"/>
        <w:numPr>
          <w:ilvl w:val="0"/>
          <w:numId w:val="12"/>
        </w:numPr>
        <w:spacing w:line="360" w:lineRule="auto"/>
        <w:ind w:left="1788"/>
        <w:contextualSpacing w:val="0"/>
        <w:jc w:val="both"/>
        <w:rPr>
          <w:b/>
          <w:sz w:val="24"/>
          <w:szCs w:val="24"/>
        </w:rPr>
      </w:pPr>
      <w:ins w:id="1814" w:author="Luffi" w:date="2017-07-09T15:53:00Z">
        <w:r>
          <w:rPr>
            <w:sz w:val="24"/>
            <w:szCs w:val="24"/>
          </w:rPr>
          <w:t xml:space="preserve">Iniciar </w:t>
        </w:r>
      </w:ins>
      <w:ins w:id="1815" w:author="Luffi" w:date="2017-07-09T15:54:00Z">
        <w:r>
          <w:rPr>
            <w:sz w:val="24"/>
            <w:szCs w:val="24"/>
          </w:rPr>
          <w:t>sesión</w:t>
        </w:r>
      </w:ins>
      <w:ins w:id="1816" w:author="Luffi" w:date="2017-07-09T15:53:00Z">
        <w:r>
          <w:rPr>
            <w:sz w:val="24"/>
            <w:szCs w:val="24"/>
          </w:rPr>
          <w:t xml:space="preserve"> </w:t>
        </w:r>
      </w:ins>
      <w:ins w:id="1817" w:author="Luffi" w:date="2017-07-09T15:54:00Z">
        <w:r>
          <w:rPr>
            <w:sz w:val="24"/>
            <w:szCs w:val="24"/>
          </w:rPr>
          <w:t>para el uso del sistema</w:t>
        </w:r>
      </w:ins>
      <w:ins w:id="1818" w:author="Luffi" w:date="2017-07-09T15:55:00Z">
        <w:r>
          <w:rPr>
            <w:sz w:val="24"/>
            <w:szCs w:val="24"/>
          </w:rPr>
          <w:t>.</w:t>
        </w:r>
      </w:ins>
      <w:del w:id="1819" w:author="Luffi" w:date="2017-07-09T15:53:00Z">
        <w:r w:rsidR="00602A53" w:rsidRPr="00920728" w:rsidDel="00B13594">
          <w:rPr>
            <w:sz w:val="24"/>
            <w:szCs w:val="24"/>
          </w:rPr>
          <w:delText>Módulo de paciente</w:delText>
        </w:r>
        <w:r w:rsidR="00602A53" w:rsidDel="00B13594">
          <w:rPr>
            <w:sz w:val="24"/>
            <w:szCs w:val="24"/>
          </w:rPr>
          <w:delText>s.</w:delText>
        </w:r>
      </w:del>
    </w:p>
    <w:p w14:paraId="31308A56" w14:textId="212D0B5A" w:rsidR="00C90D3B" w:rsidRPr="00920728" w:rsidRDefault="00B13594" w:rsidP="00F06F88">
      <w:pPr>
        <w:pStyle w:val="Prrafodelista"/>
        <w:numPr>
          <w:ilvl w:val="0"/>
          <w:numId w:val="12"/>
        </w:numPr>
        <w:spacing w:line="360" w:lineRule="auto"/>
        <w:ind w:left="1788"/>
        <w:contextualSpacing w:val="0"/>
        <w:jc w:val="both"/>
        <w:rPr>
          <w:b/>
          <w:sz w:val="24"/>
          <w:szCs w:val="24"/>
        </w:rPr>
      </w:pPr>
      <w:ins w:id="1820" w:author="Luffi" w:date="2017-07-09T15:54:00Z">
        <w:r>
          <w:rPr>
            <w:sz w:val="24"/>
            <w:szCs w:val="24"/>
          </w:rPr>
          <w:t>Autenticar usuario</w:t>
        </w:r>
      </w:ins>
      <w:ins w:id="1821" w:author="Luffi" w:date="2017-07-09T15:55:00Z">
        <w:r>
          <w:rPr>
            <w:sz w:val="24"/>
            <w:szCs w:val="24"/>
          </w:rPr>
          <w:t>.</w:t>
        </w:r>
      </w:ins>
      <w:del w:id="1822" w:author="Luffi" w:date="2017-07-09T15:54:00Z">
        <w:r w:rsidR="00C90D3B" w:rsidDel="00B13594">
          <w:rPr>
            <w:sz w:val="24"/>
            <w:szCs w:val="24"/>
          </w:rPr>
          <w:delText>Registro de pacientes.</w:delText>
        </w:r>
      </w:del>
    </w:p>
    <w:p w14:paraId="2E37C1DC" w14:textId="7142CF3B" w:rsidR="00602A53" w:rsidRPr="00801BAA" w:rsidDel="00B13594" w:rsidRDefault="00602A53" w:rsidP="00F06F88">
      <w:pPr>
        <w:pStyle w:val="Prrafodelista"/>
        <w:numPr>
          <w:ilvl w:val="0"/>
          <w:numId w:val="12"/>
        </w:numPr>
        <w:spacing w:line="360" w:lineRule="auto"/>
        <w:ind w:left="1788"/>
        <w:contextualSpacing w:val="0"/>
        <w:jc w:val="both"/>
        <w:rPr>
          <w:del w:id="1823" w:author="Luffi" w:date="2017-07-09T15:54:00Z"/>
          <w:b/>
          <w:sz w:val="24"/>
          <w:szCs w:val="24"/>
        </w:rPr>
      </w:pPr>
      <w:del w:id="1824" w:author="Luffi" w:date="2017-07-09T15:54:00Z">
        <w:r w:rsidRPr="00920728" w:rsidDel="00B13594">
          <w:rPr>
            <w:sz w:val="24"/>
            <w:szCs w:val="24"/>
          </w:rPr>
          <w:delText>Registro de cita médica</w:delText>
        </w:r>
        <w:r w:rsidDel="00B13594">
          <w:rPr>
            <w:sz w:val="24"/>
            <w:szCs w:val="24"/>
          </w:rPr>
          <w:delText>.</w:delText>
        </w:r>
      </w:del>
    </w:p>
    <w:p w14:paraId="2C14ECBD" w14:textId="5EFE5B23" w:rsidR="00602A53" w:rsidRPr="00801BAA" w:rsidDel="00B13594" w:rsidRDefault="00602A53" w:rsidP="00F06F88">
      <w:pPr>
        <w:pStyle w:val="Prrafodelista"/>
        <w:numPr>
          <w:ilvl w:val="0"/>
          <w:numId w:val="12"/>
        </w:numPr>
        <w:spacing w:line="360" w:lineRule="auto"/>
        <w:ind w:left="1788"/>
        <w:contextualSpacing w:val="0"/>
        <w:jc w:val="both"/>
        <w:rPr>
          <w:del w:id="1825" w:author="Luffi" w:date="2017-07-09T15:54:00Z"/>
          <w:b/>
          <w:sz w:val="24"/>
          <w:szCs w:val="24"/>
        </w:rPr>
      </w:pPr>
      <w:del w:id="1826" w:author="Luffi" w:date="2017-07-09T15:54:00Z">
        <w:r w:rsidDel="00B13594">
          <w:rPr>
            <w:sz w:val="24"/>
            <w:szCs w:val="24"/>
          </w:rPr>
          <w:delText>Emisión de fichaje.</w:delText>
        </w:r>
      </w:del>
    </w:p>
    <w:p w14:paraId="39CAE401" w14:textId="68BB2F9F" w:rsidR="00602A53" w:rsidRPr="00920728" w:rsidDel="00B13594" w:rsidRDefault="00602A53" w:rsidP="00F06F88">
      <w:pPr>
        <w:pStyle w:val="Prrafodelista"/>
        <w:numPr>
          <w:ilvl w:val="0"/>
          <w:numId w:val="12"/>
        </w:numPr>
        <w:spacing w:line="360" w:lineRule="auto"/>
        <w:ind w:left="1788"/>
        <w:contextualSpacing w:val="0"/>
        <w:jc w:val="both"/>
        <w:rPr>
          <w:del w:id="1827" w:author="Luffi" w:date="2017-07-09T15:54:00Z"/>
          <w:b/>
          <w:sz w:val="24"/>
          <w:szCs w:val="24"/>
        </w:rPr>
      </w:pPr>
      <w:del w:id="1828" w:author="Luffi" w:date="2017-07-09T15:54:00Z">
        <w:r w:rsidDel="00B13594">
          <w:rPr>
            <w:sz w:val="24"/>
            <w:szCs w:val="24"/>
          </w:rPr>
          <w:delText>Registro de pago de consulta.</w:delText>
        </w:r>
      </w:del>
    </w:p>
    <w:p w14:paraId="3799CFEF" w14:textId="4AC022E2" w:rsidR="00602A53" w:rsidRPr="00920728" w:rsidDel="00B13594" w:rsidRDefault="00602A53" w:rsidP="00F06F88">
      <w:pPr>
        <w:pStyle w:val="Prrafodelista"/>
        <w:numPr>
          <w:ilvl w:val="0"/>
          <w:numId w:val="12"/>
        </w:numPr>
        <w:spacing w:line="360" w:lineRule="auto"/>
        <w:ind w:left="1788"/>
        <w:contextualSpacing w:val="0"/>
        <w:jc w:val="both"/>
        <w:rPr>
          <w:del w:id="1829" w:author="Luffi" w:date="2017-07-09T15:54:00Z"/>
          <w:b/>
          <w:sz w:val="24"/>
          <w:szCs w:val="24"/>
        </w:rPr>
      </w:pPr>
      <w:del w:id="1830" w:author="Luffi" w:date="2017-07-09T15:54:00Z">
        <w:r w:rsidDel="00B13594">
          <w:rPr>
            <w:sz w:val="24"/>
            <w:szCs w:val="24"/>
          </w:rPr>
          <w:delText>Emisión de factura personalizada</w:delText>
        </w:r>
        <w:r w:rsidRPr="00920728" w:rsidDel="00B13594">
          <w:rPr>
            <w:sz w:val="24"/>
            <w:szCs w:val="24"/>
          </w:rPr>
          <w:delText>.</w:delText>
        </w:r>
      </w:del>
    </w:p>
    <w:p w14:paraId="22CAC7F0" w14:textId="03ED9A34" w:rsidR="00602A53" w:rsidRPr="00920728" w:rsidRDefault="00B13594" w:rsidP="00F06F88">
      <w:pPr>
        <w:pStyle w:val="Prrafodelista"/>
        <w:numPr>
          <w:ilvl w:val="0"/>
          <w:numId w:val="11"/>
        </w:numPr>
        <w:spacing w:line="360" w:lineRule="auto"/>
        <w:ind w:left="1068"/>
        <w:contextualSpacing w:val="0"/>
        <w:jc w:val="both"/>
        <w:rPr>
          <w:b/>
          <w:sz w:val="24"/>
          <w:szCs w:val="24"/>
        </w:rPr>
      </w:pPr>
      <w:ins w:id="1831" w:author="Luffi" w:date="2017-07-09T15:54:00Z">
        <w:r>
          <w:rPr>
            <w:b/>
            <w:sz w:val="24"/>
            <w:szCs w:val="24"/>
          </w:rPr>
          <w:t>Módulo administración</w:t>
        </w:r>
      </w:ins>
      <w:del w:id="1832" w:author="Luffi" w:date="2017-07-09T15:54:00Z">
        <w:r w:rsidR="00602A53" w:rsidDel="00B13594">
          <w:rPr>
            <w:b/>
            <w:sz w:val="24"/>
            <w:szCs w:val="24"/>
          </w:rPr>
          <w:delText>Consultas Mé</w:delText>
        </w:r>
        <w:r w:rsidR="00602A53" w:rsidRPr="00920728" w:rsidDel="00B13594">
          <w:rPr>
            <w:b/>
            <w:sz w:val="24"/>
            <w:szCs w:val="24"/>
          </w:rPr>
          <w:delText>dicas</w:delText>
        </w:r>
      </w:del>
    </w:p>
    <w:p w14:paraId="5864F9EF" w14:textId="59856B6C" w:rsidR="00602A53" w:rsidRPr="00920728" w:rsidRDefault="00B13594" w:rsidP="00F06F88">
      <w:pPr>
        <w:pStyle w:val="Prrafodelista"/>
        <w:numPr>
          <w:ilvl w:val="0"/>
          <w:numId w:val="13"/>
        </w:numPr>
        <w:spacing w:line="360" w:lineRule="auto"/>
        <w:ind w:left="1788"/>
        <w:contextualSpacing w:val="0"/>
        <w:jc w:val="both"/>
        <w:rPr>
          <w:b/>
          <w:sz w:val="24"/>
          <w:szCs w:val="24"/>
        </w:rPr>
      </w:pPr>
      <w:ins w:id="1833" w:author="Luffi" w:date="2017-07-09T15:55:00Z">
        <w:r>
          <w:rPr>
            <w:sz w:val="24"/>
            <w:szCs w:val="24"/>
          </w:rPr>
          <w:t>Panel general de administración</w:t>
        </w:r>
      </w:ins>
      <w:del w:id="1834" w:author="Luffi" w:date="2017-07-09T15:55:00Z">
        <w:r w:rsidR="00602A53" w:rsidDel="00B13594">
          <w:rPr>
            <w:sz w:val="24"/>
            <w:szCs w:val="24"/>
          </w:rPr>
          <w:delText>Man</w:delText>
        </w:r>
        <w:r w:rsidR="00C90D3B" w:rsidDel="00B13594">
          <w:rPr>
            <w:sz w:val="24"/>
            <w:szCs w:val="24"/>
          </w:rPr>
          <w:delText>ejo de registro</w:delText>
        </w:r>
      </w:del>
      <w:r w:rsidR="00602A53" w:rsidRPr="00920728">
        <w:rPr>
          <w:sz w:val="24"/>
          <w:szCs w:val="24"/>
        </w:rPr>
        <w:t>.</w:t>
      </w:r>
    </w:p>
    <w:p w14:paraId="34D5250F" w14:textId="52108531" w:rsidR="00602A53" w:rsidRPr="00920728" w:rsidRDefault="00B95D4B" w:rsidP="00F06F88">
      <w:pPr>
        <w:pStyle w:val="Prrafodelista"/>
        <w:numPr>
          <w:ilvl w:val="0"/>
          <w:numId w:val="13"/>
        </w:numPr>
        <w:spacing w:line="360" w:lineRule="auto"/>
        <w:ind w:left="1788"/>
        <w:contextualSpacing w:val="0"/>
        <w:jc w:val="both"/>
        <w:rPr>
          <w:b/>
          <w:sz w:val="24"/>
          <w:szCs w:val="24"/>
        </w:rPr>
      </w:pPr>
      <w:ins w:id="1835" w:author="Luffi" w:date="2017-07-09T15:55:00Z">
        <w:r>
          <w:rPr>
            <w:sz w:val="24"/>
            <w:szCs w:val="24"/>
          </w:rPr>
          <w:t xml:space="preserve">Registro y </w:t>
        </w:r>
      </w:ins>
      <w:ins w:id="1836" w:author="Luffi" w:date="2017-07-10T18:17:00Z">
        <w:r>
          <w:rPr>
            <w:sz w:val="24"/>
            <w:szCs w:val="24"/>
          </w:rPr>
          <w:t>edición</w:t>
        </w:r>
      </w:ins>
      <w:ins w:id="1837" w:author="Luffi" w:date="2017-07-09T15:55:00Z">
        <w:r>
          <w:rPr>
            <w:sz w:val="24"/>
            <w:szCs w:val="24"/>
          </w:rPr>
          <w:t xml:space="preserve"> </w:t>
        </w:r>
      </w:ins>
      <w:ins w:id="1838" w:author="Luffi" w:date="2017-07-10T18:17:00Z">
        <w:r>
          <w:rPr>
            <w:sz w:val="24"/>
            <w:szCs w:val="24"/>
          </w:rPr>
          <w:t>de</w:t>
        </w:r>
      </w:ins>
      <w:ins w:id="1839" w:author="Luffi" w:date="2017-07-09T15:55:00Z">
        <w:r w:rsidR="00B13594">
          <w:rPr>
            <w:sz w:val="24"/>
            <w:szCs w:val="24"/>
          </w:rPr>
          <w:t xml:space="preserve"> usuario</w:t>
        </w:r>
      </w:ins>
      <w:del w:id="1840" w:author="Luffi" w:date="2017-07-09T15:55:00Z">
        <w:r w:rsidR="00602A53" w:rsidDel="00B13594">
          <w:rPr>
            <w:sz w:val="24"/>
            <w:szCs w:val="24"/>
          </w:rPr>
          <w:delText xml:space="preserve">Lista de </w:delText>
        </w:r>
        <w:r w:rsidR="00602A53" w:rsidRPr="00920728" w:rsidDel="00B13594">
          <w:rPr>
            <w:sz w:val="24"/>
            <w:szCs w:val="24"/>
          </w:rPr>
          <w:delText>pacientes actualizada</w:delText>
        </w:r>
      </w:del>
      <w:r w:rsidR="00602A53" w:rsidRPr="00920728">
        <w:rPr>
          <w:sz w:val="24"/>
          <w:szCs w:val="24"/>
        </w:rPr>
        <w:t>.</w:t>
      </w:r>
    </w:p>
    <w:p w14:paraId="6FFB851E" w14:textId="7367DA32" w:rsidR="00602A53" w:rsidRPr="00920728" w:rsidRDefault="00B95D4B" w:rsidP="00F06F88">
      <w:pPr>
        <w:pStyle w:val="Prrafodelista"/>
        <w:numPr>
          <w:ilvl w:val="0"/>
          <w:numId w:val="13"/>
        </w:numPr>
        <w:spacing w:line="360" w:lineRule="auto"/>
        <w:ind w:left="1788"/>
        <w:contextualSpacing w:val="0"/>
        <w:jc w:val="both"/>
        <w:rPr>
          <w:b/>
          <w:sz w:val="24"/>
          <w:szCs w:val="24"/>
        </w:rPr>
      </w:pPr>
      <w:ins w:id="1841" w:author="Luffi" w:date="2017-07-09T15:56:00Z">
        <w:r>
          <w:rPr>
            <w:sz w:val="24"/>
            <w:szCs w:val="24"/>
          </w:rPr>
          <w:t xml:space="preserve">Registro y </w:t>
        </w:r>
      </w:ins>
      <w:ins w:id="1842" w:author="Luffi" w:date="2017-07-10T18:18:00Z">
        <w:r>
          <w:rPr>
            <w:sz w:val="24"/>
            <w:szCs w:val="24"/>
          </w:rPr>
          <w:t>edición</w:t>
        </w:r>
      </w:ins>
      <w:ins w:id="1843" w:author="Luffi" w:date="2017-07-09T15:56:00Z">
        <w:r>
          <w:rPr>
            <w:sz w:val="24"/>
            <w:szCs w:val="24"/>
          </w:rPr>
          <w:t xml:space="preserve"> </w:t>
        </w:r>
      </w:ins>
      <w:ins w:id="1844" w:author="Luffi" w:date="2017-07-10T18:18:00Z">
        <w:r>
          <w:rPr>
            <w:sz w:val="24"/>
            <w:szCs w:val="24"/>
          </w:rPr>
          <w:t xml:space="preserve">de </w:t>
        </w:r>
      </w:ins>
      <w:ins w:id="1845" w:author="Luffi" w:date="2017-07-09T15:56:00Z">
        <w:r w:rsidR="00B13594">
          <w:rPr>
            <w:sz w:val="24"/>
            <w:szCs w:val="24"/>
          </w:rPr>
          <w:t xml:space="preserve"> especialidad</w:t>
        </w:r>
      </w:ins>
      <w:del w:id="1846" w:author="Luffi" w:date="2017-07-09T15:55:00Z">
        <w:r w:rsidR="00602A53" w:rsidDel="00B13594">
          <w:rPr>
            <w:sz w:val="24"/>
            <w:szCs w:val="24"/>
          </w:rPr>
          <w:delText xml:space="preserve">Información </w:delText>
        </w:r>
        <w:r w:rsidR="00602A53" w:rsidRPr="00920728" w:rsidDel="00B13594">
          <w:rPr>
            <w:sz w:val="24"/>
            <w:szCs w:val="24"/>
          </w:rPr>
          <w:delText xml:space="preserve">del </w:delText>
        </w:r>
        <w:r w:rsidR="00602A53" w:rsidDel="00B13594">
          <w:rPr>
            <w:sz w:val="24"/>
            <w:szCs w:val="24"/>
          </w:rPr>
          <w:delText>cuadro clínico</w:delText>
        </w:r>
      </w:del>
      <w:r w:rsidR="00602A53" w:rsidRPr="00920728">
        <w:rPr>
          <w:sz w:val="24"/>
          <w:szCs w:val="24"/>
        </w:rPr>
        <w:t>.</w:t>
      </w:r>
    </w:p>
    <w:p w14:paraId="6EC780F9" w14:textId="0CD1E418" w:rsidR="001D3345" w:rsidRPr="001D3345" w:rsidRDefault="00B13594" w:rsidP="00F06F88">
      <w:pPr>
        <w:pStyle w:val="Prrafodelista"/>
        <w:numPr>
          <w:ilvl w:val="0"/>
          <w:numId w:val="13"/>
        </w:numPr>
        <w:spacing w:line="360" w:lineRule="auto"/>
        <w:ind w:left="1788"/>
        <w:contextualSpacing w:val="0"/>
        <w:jc w:val="both"/>
        <w:rPr>
          <w:ins w:id="1847" w:author="Luffi" w:date="2017-07-03T23:17:00Z"/>
          <w:b/>
          <w:sz w:val="24"/>
          <w:szCs w:val="24"/>
          <w:rPrChange w:id="1848" w:author="Luffi" w:date="2017-07-03T23:17:00Z">
            <w:rPr>
              <w:ins w:id="1849" w:author="Luffi" w:date="2017-07-03T23:17:00Z"/>
              <w:sz w:val="24"/>
              <w:szCs w:val="24"/>
            </w:rPr>
          </w:rPrChange>
        </w:rPr>
      </w:pPr>
      <w:ins w:id="1850" w:author="Luffi" w:date="2017-07-09T15:57:00Z">
        <w:r>
          <w:rPr>
            <w:sz w:val="24"/>
            <w:szCs w:val="24"/>
          </w:rPr>
          <w:t>Registro</w:t>
        </w:r>
      </w:ins>
      <w:ins w:id="1851" w:author="Luffi" w:date="2017-07-10T18:18:00Z">
        <w:r w:rsidR="00B95D4B">
          <w:rPr>
            <w:sz w:val="24"/>
            <w:szCs w:val="24"/>
          </w:rPr>
          <w:t xml:space="preserve"> y edición</w:t>
        </w:r>
      </w:ins>
      <w:ins w:id="1852" w:author="Luffi" w:date="2017-07-09T15:57:00Z">
        <w:r>
          <w:rPr>
            <w:sz w:val="24"/>
            <w:szCs w:val="24"/>
          </w:rPr>
          <w:t xml:space="preserve"> de tarifas por especialidad</w:t>
        </w:r>
      </w:ins>
      <w:del w:id="1853" w:author="Luffi" w:date="2017-07-09T15:56:00Z">
        <w:r w:rsidR="00602A53" w:rsidRPr="00920728" w:rsidDel="00B13594">
          <w:rPr>
            <w:sz w:val="24"/>
            <w:szCs w:val="24"/>
          </w:rPr>
          <w:delText>Impresión de receta médica</w:delText>
        </w:r>
      </w:del>
      <w:ins w:id="1854" w:author="Luffi" w:date="2017-07-09T15:56:00Z">
        <w:r>
          <w:rPr>
            <w:sz w:val="24"/>
            <w:szCs w:val="24"/>
          </w:rPr>
          <w:t>.</w:t>
        </w:r>
      </w:ins>
    </w:p>
    <w:p w14:paraId="1F2EB37B" w14:textId="4E68A89F" w:rsidR="00F06F88" w:rsidRPr="00B13594" w:rsidRDefault="00B13594" w:rsidP="00113A0A">
      <w:pPr>
        <w:pStyle w:val="Prrafodelista"/>
        <w:numPr>
          <w:ilvl w:val="0"/>
          <w:numId w:val="13"/>
        </w:numPr>
        <w:spacing w:line="360" w:lineRule="auto"/>
        <w:ind w:left="1788"/>
        <w:contextualSpacing w:val="0"/>
        <w:jc w:val="both"/>
        <w:rPr>
          <w:ins w:id="1855" w:author="Luffi" w:date="2017-07-09T15:59:00Z"/>
          <w:b/>
          <w:sz w:val="24"/>
          <w:szCs w:val="24"/>
          <w:rPrChange w:id="1856" w:author="Luffi" w:date="2017-07-09T15:59:00Z">
            <w:rPr>
              <w:ins w:id="1857" w:author="Luffi" w:date="2017-07-09T15:59:00Z"/>
              <w:sz w:val="24"/>
              <w:szCs w:val="24"/>
            </w:rPr>
          </w:rPrChange>
        </w:rPr>
      </w:pPr>
      <w:ins w:id="1858" w:author="Luffi" w:date="2017-07-09T15:58:00Z">
        <w:r>
          <w:t>Control de pantalla</w:t>
        </w:r>
      </w:ins>
      <w:del w:id="1859" w:author="Luffi" w:date="2017-07-03T23:17:00Z">
        <w:r w:rsidR="00C90D3B" w:rsidRPr="00B13594" w:rsidDel="001D3345">
          <w:rPr>
            <w:sz w:val="24"/>
            <w:szCs w:val="24"/>
            <w:rPrChange w:id="1860" w:author="Luffi" w:date="2017-07-09T15:58:00Z">
              <w:rPr/>
            </w:rPrChange>
          </w:rPr>
          <w:delText xml:space="preserve"> o </w:delText>
        </w:r>
      </w:del>
      <w:del w:id="1861" w:author="Luffi" w:date="2017-07-09T15:57:00Z">
        <w:r w:rsidR="00C90D3B" w:rsidRPr="00B13594" w:rsidDel="00B13594">
          <w:rPr>
            <w:sz w:val="24"/>
            <w:szCs w:val="24"/>
            <w:rPrChange w:id="1862" w:author="Luffi" w:date="2017-07-09T15:58:00Z">
              <w:rPr/>
            </w:rPrChange>
          </w:rPr>
          <w:delText>examen clínico</w:delText>
        </w:r>
      </w:del>
      <w:r w:rsidR="00602A53" w:rsidRPr="00B13594">
        <w:rPr>
          <w:sz w:val="24"/>
          <w:szCs w:val="24"/>
          <w:rPrChange w:id="1863" w:author="Luffi" w:date="2017-07-09T15:58:00Z">
            <w:rPr/>
          </w:rPrChange>
        </w:rPr>
        <w:t>.</w:t>
      </w:r>
    </w:p>
    <w:p w14:paraId="2019BBF9" w14:textId="07DE54C7" w:rsidR="00B13594" w:rsidRPr="00B13594" w:rsidRDefault="00B13594">
      <w:pPr>
        <w:pStyle w:val="Prrafodelista"/>
        <w:numPr>
          <w:ilvl w:val="0"/>
          <w:numId w:val="13"/>
        </w:numPr>
        <w:spacing w:line="360" w:lineRule="auto"/>
        <w:ind w:left="1788"/>
        <w:contextualSpacing w:val="0"/>
        <w:jc w:val="both"/>
        <w:rPr>
          <w:ins w:id="1864" w:author="Luffi" w:date="2017-07-09T15:59:00Z"/>
          <w:b/>
          <w:sz w:val="24"/>
          <w:szCs w:val="24"/>
          <w:rPrChange w:id="1865" w:author="Luffi" w:date="2017-07-09T15:59:00Z">
            <w:rPr>
              <w:ins w:id="1866" w:author="Luffi" w:date="2017-07-09T15:59:00Z"/>
              <w:sz w:val="24"/>
              <w:szCs w:val="24"/>
            </w:rPr>
          </w:rPrChange>
        </w:rPr>
      </w:pPr>
      <w:ins w:id="1867" w:author="Luffi" w:date="2017-07-09T15:59:00Z">
        <w:r>
          <w:rPr>
            <w:sz w:val="24"/>
            <w:szCs w:val="24"/>
          </w:rPr>
          <w:t>Reportes (pacientes, consultas, factura).</w:t>
        </w:r>
      </w:ins>
    </w:p>
    <w:p w14:paraId="65FEB4D4" w14:textId="11EFAECE" w:rsidR="00B13594" w:rsidRPr="00B13594" w:rsidRDefault="00B13594">
      <w:pPr>
        <w:pStyle w:val="Prrafodelista"/>
        <w:numPr>
          <w:ilvl w:val="0"/>
          <w:numId w:val="13"/>
        </w:numPr>
        <w:spacing w:line="360" w:lineRule="auto"/>
        <w:ind w:left="1788"/>
        <w:contextualSpacing w:val="0"/>
        <w:jc w:val="both"/>
        <w:rPr>
          <w:b/>
          <w:sz w:val="24"/>
          <w:szCs w:val="24"/>
          <w:rPrChange w:id="1868" w:author="Luffi" w:date="2017-07-09T15:58:00Z">
            <w:rPr>
              <w:b/>
            </w:rPr>
          </w:rPrChange>
        </w:rPr>
      </w:pPr>
      <w:ins w:id="1869" w:author="Luffi" w:date="2017-07-09T15:59:00Z">
        <w:r>
          <w:rPr>
            <w:sz w:val="24"/>
            <w:szCs w:val="24"/>
          </w:rPr>
          <w:t>Copia de seguridad (backup).</w:t>
        </w:r>
      </w:ins>
    </w:p>
    <w:p w14:paraId="5DA83898" w14:textId="1DA3E4F7" w:rsidR="00602A53" w:rsidRPr="00920728" w:rsidRDefault="006F7649" w:rsidP="00F06F88">
      <w:pPr>
        <w:pStyle w:val="Prrafodelista"/>
        <w:numPr>
          <w:ilvl w:val="0"/>
          <w:numId w:val="11"/>
        </w:numPr>
        <w:spacing w:line="360" w:lineRule="auto"/>
        <w:ind w:left="1068"/>
        <w:contextualSpacing w:val="0"/>
        <w:jc w:val="both"/>
        <w:rPr>
          <w:b/>
          <w:sz w:val="24"/>
          <w:szCs w:val="24"/>
        </w:rPr>
      </w:pPr>
      <w:ins w:id="1870" w:author="Luffi" w:date="2017-07-09T16:04:00Z">
        <w:r>
          <w:rPr>
            <w:b/>
            <w:sz w:val="24"/>
            <w:szCs w:val="24"/>
          </w:rPr>
          <w:t>Módulo de médico especialista</w:t>
        </w:r>
      </w:ins>
      <w:del w:id="1871" w:author="Luffi" w:date="2017-07-09T16:00:00Z">
        <w:r w:rsidR="00602A53" w:rsidDel="00B13594">
          <w:rPr>
            <w:b/>
            <w:sz w:val="24"/>
            <w:szCs w:val="24"/>
          </w:rPr>
          <w:delText>Historiales Mé</w:delText>
        </w:r>
        <w:r w:rsidR="00602A53" w:rsidRPr="00920728" w:rsidDel="00B13594">
          <w:rPr>
            <w:b/>
            <w:sz w:val="24"/>
            <w:szCs w:val="24"/>
          </w:rPr>
          <w:delText>dico</w:delText>
        </w:r>
        <w:r w:rsidR="00602A53" w:rsidDel="00B13594">
          <w:rPr>
            <w:b/>
            <w:sz w:val="24"/>
            <w:szCs w:val="24"/>
          </w:rPr>
          <w:delText>s</w:delText>
        </w:r>
      </w:del>
    </w:p>
    <w:p w14:paraId="199000EE" w14:textId="345CD981" w:rsidR="00602A53" w:rsidRPr="00920728" w:rsidRDefault="006F7649" w:rsidP="00F06F88">
      <w:pPr>
        <w:pStyle w:val="Prrafodelista"/>
        <w:numPr>
          <w:ilvl w:val="0"/>
          <w:numId w:val="14"/>
        </w:numPr>
        <w:spacing w:line="360" w:lineRule="auto"/>
        <w:ind w:left="1788"/>
        <w:contextualSpacing w:val="0"/>
        <w:jc w:val="both"/>
        <w:rPr>
          <w:b/>
          <w:sz w:val="24"/>
          <w:szCs w:val="24"/>
        </w:rPr>
      </w:pPr>
      <w:ins w:id="1872" w:author="Luffi" w:date="2017-07-09T16:04:00Z">
        <w:r>
          <w:rPr>
            <w:sz w:val="24"/>
            <w:szCs w:val="24"/>
          </w:rPr>
          <w:t>Panel gener</w:t>
        </w:r>
      </w:ins>
      <w:ins w:id="1873" w:author="Luffi" w:date="2017-07-09T16:05:00Z">
        <w:r>
          <w:rPr>
            <w:sz w:val="24"/>
            <w:szCs w:val="24"/>
          </w:rPr>
          <w:t>al de médico especialista</w:t>
        </w:r>
      </w:ins>
      <w:del w:id="1874" w:author="Luffi" w:date="2017-07-09T16:04:00Z">
        <w:r w:rsidR="00602A53" w:rsidDel="006F7649">
          <w:rPr>
            <w:sz w:val="24"/>
            <w:szCs w:val="24"/>
          </w:rPr>
          <w:delText>Listado de historial</w:delText>
        </w:r>
        <w:r w:rsidR="00602A53" w:rsidRPr="00920728" w:rsidDel="006F7649">
          <w:rPr>
            <w:sz w:val="24"/>
            <w:szCs w:val="24"/>
          </w:rPr>
          <w:delText xml:space="preserve"> </w:delText>
        </w:r>
        <w:r w:rsidR="00602A53" w:rsidDel="006F7649">
          <w:rPr>
            <w:sz w:val="24"/>
            <w:szCs w:val="24"/>
          </w:rPr>
          <w:delText>del</w:delText>
        </w:r>
        <w:r w:rsidR="00602A53" w:rsidRPr="00920728" w:rsidDel="006F7649">
          <w:rPr>
            <w:sz w:val="24"/>
            <w:szCs w:val="24"/>
          </w:rPr>
          <w:delText xml:space="preserve"> paciente</w:delText>
        </w:r>
      </w:del>
      <w:r w:rsidR="00602A53" w:rsidRPr="00920728">
        <w:rPr>
          <w:sz w:val="24"/>
          <w:szCs w:val="24"/>
        </w:rPr>
        <w:t>.</w:t>
      </w:r>
    </w:p>
    <w:p w14:paraId="4480588B" w14:textId="0D2AD5C0" w:rsidR="00FC1023" w:rsidRPr="006F7649" w:rsidRDefault="006F7649" w:rsidP="00F06F88">
      <w:pPr>
        <w:pStyle w:val="Prrafodelista"/>
        <w:numPr>
          <w:ilvl w:val="0"/>
          <w:numId w:val="14"/>
        </w:numPr>
        <w:spacing w:line="360" w:lineRule="auto"/>
        <w:ind w:left="1788"/>
        <w:contextualSpacing w:val="0"/>
        <w:jc w:val="both"/>
        <w:rPr>
          <w:ins w:id="1875" w:author="Luffi" w:date="2017-07-09T16:05:00Z"/>
          <w:b/>
          <w:sz w:val="24"/>
          <w:szCs w:val="24"/>
          <w:rPrChange w:id="1876" w:author="Luffi" w:date="2017-07-09T16:05:00Z">
            <w:rPr>
              <w:ins w:id="1877" w:author="Luffi" w:date="2017-07-09T16:05:00Z"/>
              <w:sz w:val="24"/>
              <w:szCs w:val="24"/>
            </w:rPr>
          </w:rPrChange>
        </w:rPr>
      </w:pPr>
      <w:ins w:id="1878" w:author="Luffi" w:date="2017-07-09T16:05:00Z">
        <w:r>
          <w:rPr>
            <w:sz w:val="24"/>
            <w:szCs w:val="24"/>
          </w:rPr>
          <w:t>Ver historial de paciente</w:t>
        </w:r>
      </w:ins>
      <w:del w:id="1879" w:author="Luffi" w:date="2017-07-03T23:15:00Z">
        <w:r w:rsidR="00602A53" w:rsidRPr="00920728" w:rsidDel="001D3345">
          <w:rPr>
            <w:sz w:val="24"/>
            <w:szCs w:val="24"/>
          </w:rPr>
          <w:delText>Impresión del historial</w:delText>
        </w:r>
      </w:del>
      <w:r w:rsidR="00602A53">
        <w:rPr>
          <w:sz w:val="24"/>
          <w:szCs w:val="24"/>
        </w:rPr>
        <w:t>.</w:t>
      </w:r>
    </w:p>
    <w:p w14:paraId="3F56D249" w14:textId="03824C8F" w:rsidR="006F7649" w:rsidRPr="006F7649" w:rsidRDefault="006F7649" w:rsidP="00F06F88">
      <w:pPr>
        <w:pStyle w:val="Prrafodelista"/>
        <w:numPr>
          <w:ilvl w:val="0"/>
          <w:numId w:val="14"/>
        </w:numPr>
        <w:spacing w:line="360" w:lineRule="auto"/>
        <w:ind w:left="1788"/>
        <w:contextualSpacing w:val="0"/>
        <w:jc w:val="both"/>
        <w:rPr>
          <w:ins w:id="1880" w:author="Luffi" w:date="2017-07-09T16:06:00Z"/>
          <w:b/>
          <w:sz w:val="24"/>
          <w:szCs w:val="24"/>
          <w:rPrChange w:id="1881" w:author="Luffi" w:date="2017-07-09T16:06:00Z">
            <w:rPr>
              <w:ins w:id="1882" w:author="Luffi" w:date="2017-07-09T16:06:00Z"/>
              <w:sz w:val="24"/>
              <w:szCs w:val="24"/>
            </w:rPr>
          </w:rPrChange>
        </w:rPr>
      </w:pPr>
      <w:ins w:id="1883" w:author="Luffi" w:date="2017-07-09T16:05:00Z">
        <w:r>
          <w:rPr>
            <w:sz w:val="24"/>
            <w:szCs w:val="24"/>
          </w:rPr>
          <w:t>Generar consulta m</w:t>
        </w:r>
      </w:ins>
      <w:ins w:id="1884" w:author="Luffi" w:date="2017-07-09T16:06:00Z">
        <w:r>
          <w:rPr>
            <w:sz w:val="24"/>
            <w:szCs w:val="24"/>
          </w:rPr>
          <w:t>édica.</w:t>
        </w:r>
      </w:ins>
    </w:p>
    <w:p w14:paraId="60901FF8" w14:textId="51BB7725" w:rsidR="006F7649" w:rsidRPr="006F7649" w:rsidRDefault="006F7649" w:rsidP="00F06F88">
      <w:pPr>
        <w:pStyle w:val="Prrafodelista"/>
        <w:numPr>
          <w:ilvl w:val="0"/>
          <w:numId w:val="14"/>
        </w:numPr>
        <w:spacing w:line="360" w:lineRule="auto"/>
        <w:ind w:left="1788"/>
        <w:contextualSpacing w:val="0"/>
        <w:jc w:val="both"/>
        <w:rPr>
          <w:ins w:id="1885" w:author="Luffi" w:date="2017-07-09T16:07:00Z"/>
          <w:b/>
          <w:sz w:val="24"/>
          <w:szCs w:val="24"/>
          <w:rPrChange w:id="1886" w:author="Luffi" w:date="2017-07-09T16:07:00Z">
            <w:rPr>
              <w:ins w:id="1887" w:author="Luffi" w:date="2017-07-09T16:07:00Z"/>
              <w:sz w:val="24"/>
              <w:szCs w:val="24"/>
            </w:rPr>
          </w:rPrChange>
        </w:rPr>
      </w:pPr>
      <w:ins w:id="1888" w:author="Luffi" w:date="2017-07-09T16:06:00Z">
        <w:r>
          <w:rPr>
            <w:sz w:val="24"/>
            <w:szCs w:val="24"/>
          </w:rPr>
          <w:t>Imprimir receta médica o examen clínico.</w:t>
        </w:r>
      </w:ins>
    </w:p>
    <w:p w14:paraId="1FD6B2CA" w14:textId="79FEA782" w:rsidR="006F7649" w:rsidRPr="007E78F0" w:rsidRDefault="006F7649" w:rsidP="00F06F88">
      <w:pPr>
        <w:pStyle w:val="Prrafodelista"/>
        <w:numPr>
          <w:ilvl w:val="0"/>
          <w:numId w:val="14"/>
        </w:numPr>
        <w:spacing w:line="360" w:lineRule="auto"/>
        <w:ind w:left="1788"/>
        <w:contextualSpacing w:val="0"/>
        <w:jc w:val="both"/>
        <w:rPr>
          <w:ins w:id="1889" w:author="Luffi" w:date="2017-07-03T23:11:00Z"/>
          <w:b/>
          <w:sz w:val="24"/>
          <w:szCs w:val="24"/>
          <w:rPrChange w:id="1890" w:author="Luffi" w:date="2017-07-03T23:11:00Z">
            <w:rPr>
              <w:ins w:id="1891" w:author="Luffi" w:date="2017-07-03T23:11:00Z"/>
              <w:sz w:val="24"/>
              <w:szCs w:val="24"/>
            </w:rPr>
          </w:rPrChange>
        </w:rPr>
      </w:pPr>
      <w:ins w:id="1892" w:author="Luffi" w:date="2017-07-09T16:07:00Z">
        <w:r>
          <w:rPr>
            <w:sz w:val="24"/>
            <w:szCs w:val="24"/>
          </w:rPr>
          <w:lastRenderedPageBreak/>
          <w:t>Control pantalla de turno.</w:t>
        </w:r>
      </w:ins>
    </w:p>
    <w:p w14:paraId="69340A4A" w14:textId="16097F6F" w:rsidR="007E78F0" w:rsidRPr="00FC1023" w:rsidDel="001D3345" w:rsidRDefault="006F7649">
      <w:pPr>
        <w:pStyle w:val="Prrafodelista"/>
        <w:spacing w:line="360" w:lineRule="auto"/>
        <w:ind w:left="1788"/>
        <w:contextualSpacing w:val="0"/>
        <w:jc w:val="both"/>
        <w:rPr>
          <w:del w:id="1893" w:author="Luffi" w:date="2017-07-03T23:17:00Z"/>
          <w:b/>
          <w:sz w:val="24"/>
          <w:szCs w:val="24"/>
        </w:rPr>
        <w:pPrChange w:id="1894" w:author="Luffi" w:date="2017-07-03T23:11:00Z">
          <w:pPr>
            <w:pStyle w:val="Prrafodelista"/>
            <w:numPr>
              <w:numId w:val="14"/>
            </w:numPr>
            <w:spacing w:line="360" w:lineRule="auto"/>
            <w:ind w:left="1788" w:hanging="360"/>
            <w:contextualSpacing w:val="0"/>
            <w:jc w:val="both"/>
          </w:pPr>
        </w:pPrChange>
      </w:pPr>
      <w:ins w:id="1895" w:author="Luffi" w:date="2017-07-09T16:07:00Z">
        <w:r>
          <w:rPr>
            <w:b/>
            <w:sz w:val="24"/>
            <w:szCs w:val="24"/>
          </w:rPr>
          <w:t>Módulo de Secretaria</w:t>
        </w:r>
      </w:ins>
    </w:p>
    <w:p w14:paraId="0AD19B2D" w14:textId="77777777" w:rsidR="00266987" w:rsidRPr="00920728" w:rsidRDefault="00266987" w:rsidP="00F06F88">
      <w:pPr>
        <w:pStyle w:val="Prrafodelista"/>
        <w:numPr>
          <w:ilvl w:val="0"/>
          <w:numId w:val="11"/>
        </w:numPr>
        <w:spacing w:line="360" w:lineRule="auto"/>
        <w:ind w:left="1068"/>
        <w:contextualSpacing w:val="0"/>
        <w:jc w:val="both"/>
        <w:rPr>
          <w:b/>
          <w:sz w:val="24"/>
          <w:szCs w:val="24"/>
        </w:rPr>
      </w:pPr>
      <w:del w:id="1896" w:author="Luffi" w:date="2017-07-09T16:07:00Z">
        <w:r w:rsidDel="006F7649">
          <w:rPr>
            <w:b/>
            <w:sz w:val="24"/>
            <w:szCs w:val="24"/>
          </w:rPr>
          <w:delText xml:space="preserve">Módulo de administración </w:delText>
        </w:r>
      </w:del>
    </w:p>
    <w:p w14:paraId="263AB62F" w14:textId="3E606C64" w:rsidR="00266987" w:rsidRPr="00266987" w:rsidRDefault="006F7649" w:rsidP="00F06F88">
      <w:pPr>
        <w:pStyle w:val="Prrafodelista"/>
        <w:numPr>
          <w:ilvl w:val="0"/>
          <w:numId w:val="14"/>
        </w:numPr>
        <w:spacing w:line="360" w:lineRule="auto"/>
        <w:ind w:left="1788"/>
        <w:contextualSpacing w:val="0"/>
        <w:jc w:val="both"/>
        <w:rPr>
          <w:b/>
          <w:sz w:val="24"/>
          <w:szCs w:val="24"/>
        </w:rPr>
      </w:pPr>
      <w:ins w:id="1897" w:author="Luffi" w:date="2017-07-09T16:10:00Z">
        <w:r>
          <w:rPr>
            <w:sz w:val="24"/>
            <w:szCs w:val="24"/>
          </w:rPr>
          <w:t>Panel general de Secretaria.</w:t>
        </w:r>
      </w:ins>
      <w:del w:id="1898" w:author="Luffi" w:date="2017-07-09T16:07:00Z">
        <w:r w:rsidR="00266987" w:rsidDel="006F7649">
          <w:rPr>
            <w:sz w:val="24"/>
            <w:szCs w:val="24"/>
          </w:rPr>
          <w:delText>Registro de nuevo usuario</w:delText>
        </w:r>
      </w:del>
    </w:p>
    <w:p w14:paraId="356C02B0" w14:textId="2AAA51DB" w:rsidR="00266987" w:rsidRPr="00266987" w:rsidRDefault="006F7649" w:rsidP="00F06F88">
      <w:pPr>
        <w:pStyle w:val="Prrafodelista"/>
        <w:numPr>
          <w:ilvl w:val="0"/>
          <w:numId w:val="14"/>
        </w:numPr>
        <w:spacing w:line="360" w:lineRule="auto"/>
        <w:ind w:left="1788"/>
        <w:contextualSpacing w:val="0"/>
        <w:jc w:val="both"/>
        <w:rPr>
          <w:b/>
          <w:sz w:val="24"/>
          <w:szCs w:val="24"/>
        </w:rPr>
      </w:pPr>
      <w:ins w:id="1899" w:author="Luffi" w:date="2017-07-09T16:10:00Z">
        <w:r>
          <w:rPr>
            <w:sz w:val="24"/>
            <w:szCs w:val="24"/>
          </w:rPr>
          <w:t>Registro</w:t>
        </w:r>
      </w:ins>
      <w:ins w:id="1900" w:author="Luffi" w:date="2017-07-10T18:18:00Z">
        <w:r w:rsidR="00B95D4B">
          <w:rPr>
            <w:sz w:val="24"/>
            <w:szCs w:val="24"/>
          </w:rPr>
          <w:t xml:space="preserve"> y edición</w:t>
        </w:r>
      </w:ins>
      <w:ins w:id="1901" w:author="Luffi" w:date="2017-07-09T16:10:00Z">
        <w:r>
          <w:rPr>
            <w:sz w:val="24"/>
            <w:szCs w:val="24"/>
          </w:rPr>
          <w:t xml:space="preserve"> de pacientes</w:t>
        </w:r>
      </w:ins>
      <w:del w:id="1902" w:author="Luffi" w:date="2017-07-09T16:10:00Z">
        <w:r w:rsidR="00266987" w:rsidDel="006F7649">
          <w:rPr>
            <w:sz w:val="24"/>
            <w:szCs w:val="24"/>
          </w:rPr>
          <w:delText>Registro de especialidad</w:delText>
        </w:r>
      </w:del>
      <w:r w:rsidR="00C90D3B">
        <w:rPr>
          <w:sz w:val="24"/>
          <w:szCs w:val="24"/>
        </w:rPr>
        <w:t>.</w:t>
      </w:r>
    </w:p>
    <w:p w14:paraId="50BEC86D" w14:textId="16D8756E" w:rsidR="006F7649" w:rsidRPr="006F7649" w:rsidRDefault="00C52AD9" w:rsidP="00113A0A">
      <w:pPr>
        <w:pStyle w:val="Prrafodelista"/>
        <w:numPr>
          <w:ilvl w:val="0"/>
          <w:numId w:val="14"/>
        </w:numPr>
        <w:spacing w:line="360" w:lineRule="auto"/>
        <w:ind w:left="1788"/>
        <w:contextualSpacing w:val="0"/>
        <w:jc w:val="both"/>
        <w:rPr>
          <w:b/>
          <w:sz w:val="24"/>
          <w:szCs w:val="24"/>
          <w:rPrChange w:id="1903" w:author="Luffi" w:date="2017-07-09T16:11:00Z">
            <w:rPr/>
          </w:rPrChange>
        </w:rPr>
      </w:pPr>
      <w:del w:id="1904" w:author="Luffi" w:date="2017-07-09T16:10:00Z">
        <w:r w:rsidDel="006F7649">
          <w:rPr>
            <w:sz w:val="24"/>
            <w:szCs w:val="24"/>
          </w:rPr>
          <w:delText>Registro</w:delText>
        </w:r>
        <w:r w:rsidR="00266987" w:rsidDel="006F7649">
          <w:rPr>
            <w:sz w:val="24"/>
            <w:szCs w:val="24"/>
          </w:rPr>
          <w:delText xml:space="preserve"> de tarifas por especialidad.</w:delText>
        </w:r>
      </w:del>
      <w:ins w:id="1905" w:author="Luffi" w:date="2017-07-09T16:10:00Z">
        <w:r w:rsidR="006F7649">
          <w:rPr>
            <w:sz w:val="24"/>
            <w:szCs w:val="24"/>
          </w:rPr>
          <w:t>Control para el l</w:t>
        </w:r>
      </w:ins>
      <w:ins w:id="1906" w:author="Luffi" w:date="2017-07-09T16:11:00Z">
        <w:r w:rsidR="006F7649">
          <w:rPr>
            <w:sz w:val="24"/>
            <w:szCs w:val="24"/>
          </w:rPr>
          <w:t>ímite de consultas médicas.</w:t>
        </w:r>
      </w:ins>
    </w:p>
    <w:p w14:paraId="798C5AED" w14:textId="2DBBECA7" w:rsidR="00FC1023" w:rsidRDefault="006F7649" w:rsidP="00C90D3B">
      <w:pPr>
        <w:pStyle w:val="Prrafodelista"/>
        <w:numPr>
          <w:ilvl w:val="0"/>
          <w:numId w:val="14"/>
        </w:numPr>
        <w:spacing w:line="360" w:lineRule="auto"/>
        <w:ind w:left="1788"/>
        <w:contextualSpacing w:val="0"/>
        <w:jc w:val="both"/>
        <w:rPr>
          <w:b/>
          <w:sz w:val="24"/>
          <w:szCs w:val="24"/>
        </w:rPr>
      </w:pPr>
      <w:ins w:id="1907" w:author="Luffi" w:date="2017-07-09T16:11:00Z">
        <w:r>
          <w:rPr>
            <w:sz w:val="24"/>
            <w:szCs w:val="24"/>
          </w:rPr>
          <w:t>Generar consultas médicas</w:t>
        </w:r>
      </w:ins>
      <w:del w:id="1908" w:author="Luffi" w:date="2017-07-09T16:11:00Z">
        <w:r w:rsidR="00266987" w:rsidDel="006F7649">
          <w:rPr>
            <w:sz w:val="24"/>
            <w:szCs w:val="24"/>
          </w:rPr>
          <w:delText>Copia de seguridad (backup)</w:delText>
        </w:r>
      </w:del>
      <w:r w:rsidR="00266987">
        <w:rPr>
          <w:sz w:val="24"/>
          <w:szCs w:val="24"/>
        </w:rPr>
        <w:t>.</w:t>
      </w:r>
      <w:r w:rsidR="00266987" w:rsidRPr="00FC1023">
        <w:rPr>
          <w:b/>
          <w:sz w:val="24"/>
          <w:szCs w:val="24"/>
        </w:rPr>
        <w:t xml:space="preserve"> </w:t>
      </w:r>
    </w:p>
    <w:p w14:paraId="18892991" w14:textId="045C9EED" w:rsidR="00C90D3B" w:rsidRPr="006F7649" w:rsidRDefault="006F7649" w:rsidP="00F06F88">
      <w:pPr>
        <w:pStyle w:val="Prrafodelista"/>
        <w:numPr>
          <w:ilvl w:val="0"/>
          <w:numId w:val="14"/>
        </w:numPr>
        <w:spacing w:line="360" w:lineRule="auto"/>
        <w:ind w:left="1788"/>
        <w:contextualSpacing w:val="0"/>
        <w:jc w:val="both"/>
        <w:rPr>
          <w:ins w:id="1909" w:author="Luffi" w:date="2017-07-09T16:11:00Z"/>
          <w:b/>
          <w:sz w:val="24"/>
          <w:szCs w:val="24"/>
          <w:rPrChange w:id="1910" w:author="Luffi" w:date="2017-07-09T16:11:00Z">
            <w:rPr>
              <w:ins w:id="1911" w:author="Luffi" w:date="2017-07-09T16:11:00Z"/>
              <w:sz w:val="24"/>
              <w:szCs w:val="24"/>
            </w:rPr>
          </w:rPrChange>
        </w:rPr>
      </w:pPr>
      <w:ins w:id="1912" w:author="Luffi" w:date="2017-07-09T16:11:00Z">
        <w:r>
          <w:rPr>
            <w:sz w:val="24"/>
            <w:szCs w:val="24"/>
          </w:rPr>
          <w:t>Imprimir ficha de turno</w:t>
        </w:r>
      </w:ins>
      <w:del w:id="1913" w:author="Luffi" w:date="2017-07-09T16:11:00Z">
        <w:r w:rsidR="00C90D3B" w:rsidDel="006F7649">
          <w:rPr>
            <w:sz w:val="24"/>
            <w:szCs w:val="24"/>
          </w:rPr>
          <w:delText>Reportes</w:delText>
        </w:r>
      </w:del>
      <w:r w:rsidR="00C90D3B">
        <w:rPr>
          <w:sz w:val="24"/>
          <w:szCs w:val="24"/>
        </w:rPr>
        <w:t>.</w:t>
      </w:r>
    </w:p>
    <w:p w14:paraId="7049AC68" w14:textId="657804BB" w:rsidR="006F7649" w:rsidRPr="006F7649" w:rsidRDefault="006F7649" w:rsidP="00F06F88">
      <w:pPr>
        <w:pStyle w:val="Prrafodelista"/>
        <w:numPr>
          <w:ilvl w:val="0"/>
          <w:numId w:val="14"/>
        </w:numPr>
        <w:spacing w:line="360" w:lineRule="auto"/>
        <w:ind w:left="1788"/>
        <w:contextualSpacing w:val="0"/>
        <w:jc w:val="both"/>
        <w:rPr>
          <w:ins w:id="1914" w:author="Luffi" w:date="2017-07-09T16:12:00Z"/>
          <w:b/>
          <w:sz w:val="24"/>
          <w:szCs w:val="24"/>
          <w:rPrChange w:id="1915" w:author="Luffi" w:date="2017-07-09T16:12:00Z">
            <w:rPr>
              <w:ins w:id="1916" w:author="Luffi" w:date="2017-07-09T16:12:00Z"/>
              <w:sz w:val="24"/>
              <w:szCs w:val="24"/>
            </w:rPr>
          </w:rPrChange>
        </w:rPr>
      </w:pPr>
      <w:ins w:id="1917" w:author="Luffi" w:date="2017-07-09T16:12:00Z">
        <w:r>
          <w:rPr>
            <w:sz w:val="24"/>
            <w:szCs w:val="24"/>
          </w:rPr>
          <w:t>Registro</w:t>
        </w:r>
      </w:ins>
      <w:ins w:id="1918" w:author="Luffi" w:date="2017-07-10T18:18:00Z">
        <w:r w:rsidR="00B95D4B">
          <w:rPr>
            <w:sz w:val="24"/>
            <w:szCs w:val="24"/>
          </w:rPr>
          <w:t xml:space="preserve"> y </w:t>
        </w:r>
      </w:ins>
      <w:ins w:id="1919" w:author="Luffi" w:date="2017-07-10T18:19:00Z">
        <w:r w:rsidR="00B95D4B">
          <w:rPr>
            <w:sz w:val="24"/>
            <w:szCs w:val="24"/>
          </w:rPr>
          <w:t>edición</w:t>
        </w:r>
      </w:ins>
      <w:ins w:id="1920" w:author="Luffi" w:date="2017-07-09T16:12:00Z">
        <w:r>
          <w:rPr>
            <w:sz w:val="24"/>
            <w:szCs w:val="24"/>
          </w:rPr>
          <w:t xml:space="preserve"> de pago.</w:t>
        </w:r>
      </w:ins>
    </w:p>
    <w:p w14:paraId="62ABD5B3" w14:textId="0380D9AC" w:rsidR="006F7649" w:rsidRPr="00FC1023" w:rsidDel="00632A7D" w:rsidRDefault="006F7649" w:rsidP="00F06F88">
      <w:pPr>
        <w:pStyle w:val="Prrafodelista"/>
        <w:numPr>
          <w:ilvl w:val="0"/>
          <w:numId w:val="14"/>
        </w:numPr>
        <w:spacing w:line="360" w:lineRule="auto"/>
        <w:ind w:left="1788"/>
        <w:contextualSpacing w:val="0"/>
        <w:jc w:val="both"/>
        <w:rPr>
          <w:del w:id="1921" w:author="Luffi" w:date="2017-07-09T16:13:00Z"/>
          <w:b/>
          <w:sz w:val="24"/>
          <w:szCs w:val="24"/>
        </w:rPr>
      </w:pPr>
      <w:ins w:id="1922" w:author="Luffi" w:date="2017-07-09T16:12:00Z">
        <w:r>
          <w:rPr>
            <w:sz w:val="24"/>
            <w:szCs w:val="24"/>
          </w:rPr>
          <w:t>Emitir factura.</w:t>
        </w:r>
      </w:ins>
    </w:p>
    <w:p w14:paraId="610C4FB4" w14:textId="77777777" w:rsidR="00602A53" w:rsidRPr="00632A7D" w:rsidDel="00632A7D" w:rsidRDefault="00602A53">
      <w:pPr>
        <w:pStyle w:val="Prrafodelista"/>
        <w:numPr>
          <w:ilvl w:val="0"/>
          <w:numId w:val="14"/>
        </w:numPr>
        <w:spacing w:line="360" w:lineRule="auto"/>
        <w:ind w:left="1788"/>
        <w:contextualSpacing w:val="0"/>
        <w:jc w:val="both"/>
        <w:rPr>
          <w:del w:id="1923" w:author="Luffi" w:date="2017-07-09T16:13:00Z"/>
          <w:sz w:val="24"/>
          <w:szCs w:val="24"/>
          <w:rPrChange w:id="1924" w:author="Luffi" w:date="2017-07-09T16:13:00Z">
            <w:rPr>
              <w:del w:id="1925" w:author="Luffi" w:date="2017-07-09T16:13:00Z"/>
            </w:rPr>
          </w:rPrChange>
        </w:rPr>
        <w:pPrChange w:id="1926" w:author="Luffi" w:date="2017-07-09T16:13:00Z">
          <w:pPr>
            <w:spacing w:line="360" w:lineRule="auto"/>
            <w:ind w:left="708"/>
            <w:jc w:val="both"/>
          </w:pPr>
        </w:pPrChange>
      </w:pPr>
      <w:del w:id="1927" w:author="Luffi" w:date="2017-07-09T16:13:00Z">
        <w:r w:rsidRPr="00632A7D" w:rsidDel="00632A7D">
          <w:rPr>
            <w:sz w:val="24"/>
            <w:szCs w:val="24"/>
            <w:rPrChange w:id="1928" w:author="Luffi" w:date="2017-07-09T16:13:00Z">
              <w:rPr/>
            </w:rPrChange>
          </w:rPr>
          <w:delText>Además, se mencionan a continuación otros alcances del presente proyecto:</w:delText>
        </w:r>
      </w:del>
    </w:p>
    <w:p w14:paraId="305A96CA" w14:textId="77777777" w:rsidR="00602A53" w:rsidRPr="00113A0A" w:rsidDel="00632A7D" w:rsidRDefault="00602A53">
      <w:pPr>
        <w:pStyle w:val="Prrafodelista"/>
        <w:rPr>
          <w:del w:id="1929" w:author="Luffi" w:date="2017-07-09T16:13:00Z"/>
        </w:rPr>
        <w:pPrChange w:id="1930" w:author="Luffi" w:date="2017-07-09T16:13:00Z">
          <w:pPr>
            <w:pStyle w:val="Prrafodelista"/>
            <w:numPr>
              <w:numId w:val="1"/>
            </w:numPr>
            <w:spacing w:line="360" w:lineRule="auto"/>
            <w:ind w:left="1068" w:hanging="360"/>
            <w:contextualSpacing w:val="0"/>
            <w:jc w:val="both"/>
          </w:pPr>
        </w:pPrChange>
      </w:pPr>
      <w:del w:id="1931" w:author="Luffi" w:date="2017-07-09T16:13:00Z">
        <w:r w:rsidRPr="00113A0A" w:rsidDel="00632A7D">
          <w:delText>Autenticación de acceso al sistema.</w:delText>
        </w:r>
      </w:del>
    </w:p>
    <w:p w14:paraId="1E579A87" w14:textId="77777777" w:rsidR="00602A53" w:rsidRPr="00632A7D" w:rsidDel="00632A7D" w:rsidRDefault="00602A53">
      <w:pPr>
        <w:pStyle w:val="Prrafodelista"/>
        <w:rPr>
          <w:del w:id="1932" w:author="Luffi" w:date="2017-07-09T16:13:00Z"/>
        </w:rPr>
        <w:pPrChange w:id="1933" w:author="Luffi" w:date="2017-07-09T16:13:00Z">
          <w:pPr>
            <w:pStyle w:val="Prrafodelista"/>
            <w:numPr>
              <w:numId w:val="1"/>
            </w:numPr>
            <w:spacing w:line="360" w:lineRule="auto"/>
            <w:ind w:left="1068" w:hanging="360"/>
            <w:contextualSpacing w:val="0"/>
            <w:jc w:val="both"/>
          </w:pPr>
        </w:pPrChange>
      </w:pPr>
      <w:del w:id="1934" w:author="Luffi" w:date="2017-07-09T16:13:00Z">
        <w:r w:rsidRPr="00632A7D" w:rsidDel="00632A7D">
          <w:delText>Panel general del sistema.</w:delText>
        </w:r>
      </w:del>
    </w:p>
    <w:p w14:paraId="21CFEA09" w14:textId="77777777" w:rsidR="00602A53" w:rsidRPr="00632A7D" w:rsidRDefault="00602A53">
      <w:pPr>
        <w:pStyle w:val="Prrafodelista"/>
        <w:numPr>
          <w:ilvl w:val="0"/>
          <w:numId w:val="14"/>
        </w:numPr>
        <w:spacing w:line="360" w:lineRule="auto"/>
        <w:ind w:left="1788"/>
        <w:contextualSpacing w:val="0"/>
        <w:jc w:val="both"/>
        <w:pPrChange w:id="1935" w:author="Luffi" w:date="2017-07-09T16:13:00Z">
          <w:pPr>
            <w:pStyle w:val="Prrafodelista"/>
            <w:numPr>
              <w:numId w:val="1"/>
            </w:numPr>
            <w:spacing w:line="360" w:lineRule="auto"/>
            <w:ind w:left="1068" w:hanging="360"/>
            <w:contextualSpacing w:val="0"/>
            <w:jc w:val="both"/>
          </w:pPr>
        </w:pPrChange>
      </w:pPr>
      <w:del w:id="1936" w:author="Luffi" w:date="2017-07-09T16:13:00Z">
        <w:r w:rsidRPr="00632A7D" w:rsidDel="00632A7D">
          <w:delText>Pantalla indicadora de turno.</w:delText>
        </w:r>
      </w:del>
    </w:p>
    <w:p w14:paraId="40522F90" w14:textId="77777777" w:rsidR="00602A53" w:rsidRPr="00C154FA" w:rsidRDefault="00602A53" w:rsidP="00F06F88">
      <w:pPr>
        <w:spacing w:line="360" w:lineRule="auto"/>
        <w:jc w:val="both"/>
        <w:rPr>
          <w:sz w:val="24"/>
          <w:szCs w:val="24"/>
        </w:rPr>
      </w:pPr>
      <w:r w:rsidRPr="00C154FA">
        <w:rPr>
          <w:sz w:val="24"/>
          <w:szCs w:val="24"/>
        </w:rPr>
        <w:t xml:space="preserve">Al contrario de los alcances el sistema </w:t>
      </w:r>
      <w:r>
        <w:rPr>
          <w:sz w:val="24"/>
          <w:szCs w:val="24"/>
        </w:rPr>
        <w:t>tiene</w:t>
      </w:r>
      <w:r w:rsidRPr="00C154FA">
        <w:rPr>
          <w:sz w:val="24"/>
          <w:szCs w:val="24"/>
        </w:rPr>
        <w:t xml:space="preserve"> los siguientes </w:t>
      </w:r>
      <w:r w:rsidRPr="00C154FA">
        <w:rPr>
          <w:b/>
          <w:sz w:val="24"/>
          <w:szCs w:val="24"/>
        </w:rPr>
        <w:t>límites</w:t>
      </w:r>
      <w:r w:rsidRPr="00C154FA">
        <w:rPr>
          <w:sz w:val="24"/>
          <w:szCs w:val="24"/>
        </w:rPr>
        <w:t>:</w:t>
      </w:r>
    </w:p>
    <w:p w14:paraId="2BF78E6A" w14:textId="77777777" w:rsidR="00602A53" w:rsidRPr="00920728" w:rsidRDefault="00602A53" w:rsidP="00F06F88">
      <w:pPr>
        <w:pStyle w:val="Prrafodelista"/>
        <w:numPr>
          <w:ilvl w:val="0"/>
          <w:numId w:val="15"/>
        </w:numPr>
        <w:spacing w:line="360" w:lineRule="auto"/>
        <w:contextualSpacing w:val="0"/>
        <w:jc w:val="both"/>
        <w:rPr>
          <w:sz w:val="24"/>
          <w:szCs w:val="24"/>
        </w:rPr>
      </w:pPr>
      <w:r w:rsidRPr="00920728">
        <w:rPr>
          <w:sz w:val="24"/>
          <w:szCs w:val="24"/>
        </w:rPr>
        <w:t xml:space="preserve">El sistema no es dependiente del internet, por </w:t>
      </w:r>
      <w:r>
        <w:rPr>
          <w:sz w:val="24"/>
          <w:szCs w:val="24"/>
        </w:rPr>
        <w:t>lo cual, las citas médicas se</w:t>
      </w:r>
      <w:r w:rsidRPr="00920728">
        <w:rPr>
          <w:sz w:val="24"/>
          <w:szCs w:val="24"/>
        </w:rPr>
        <w:t xml:space="preserve"> realizan de forma verbal para el registro respectivo</w:t>
      </w:r>
      <w:r>
        <w:rPr>
          <w:sz w:val="24"/>
          <w:szCs w:val="24"/>
        </w:rPr>
        <w:t>, por lo cual el sistema se alojará en un intranet</w:t>
      </w:r>
      <w:r w:rsidRPr="00920728">
        <w:rPr>
          <w:sz w:val="24"/>
          <w:szCs w:val="24"/>
        </w:rPr>
        <w:t>.</w:t>
      </w:r>
    </w:p>
    <w:p w14:paraId="531F4FF3" w14:textId="77777777" w:rsidR="00602A53" w:rsidRPr="00920728" w:rsidRDefault="00602A53" w:rsidP="00F06F88">
      <w:pPr>
        <w:pStyle w:val="Prrafodelista"/>
        <w:numPr>
          <w:ilvl w:val="0"/>
          <w:numId w:val="15"/>
        </w:numPr>
        <w:spacing w:line="360" w:lineRule="auto"/>
        <w:contextualSpacing w:val="0"/>
        <w:jc w:val="both"/>
        <w:rPr>
          <w:sz w:val="24"/>
          <w:szCs w:val="24"/>
        </w:rPr>
      </w:pPr>
      <w:r>
        <w:rPr>
          <w:sz w:val="24"/>
          <w:szCs w:val="24"/>
        </w:rPr>
        <w:t>El sistema no controlará</w:t>
      </w:r>
      <w:r w:rsidRPr="00920728">
        <w:rPr>
          <w:sz w:val="24"/>
          <w:szCs w:val="24"/>
        </w:rPr>
        <w:t xml:space="preserve"> la asistencia personal de los funcionarios del Centro Médico de Especialidades ESCULAPIO S.R.L.</w:t>
      </w:r>
    </w:p>
    <w:p w14:paraId="67DFB37F" w14:textId="77777777" w:rsidR="00D207D2" w:rsidRDefault="00602A53" w:rsidP="00F06F88">
      <w:pPr>
        <w:pStyle w:val="Prrafodelista"/>
        <w:numPr>
          <w:ilvl w:val="0"/>
          <w:numId w:val="15"/>
        </w:numPr>
        <w:spacing w:line="360" w:lineRule="auto"/>
        <w:contextualSpacing w:val="0"/>
        <w:jc w:val="both"/>
        <w:rPr>
          <w:ins w:id="1937" w:author="Luffi" w:date="2017-07-10T17:32:00Z"/>
          <w:sz w:val="24"/>
          <w:szCs w:val="24"/>
        </w:rPr>
      </w:pPr>
      <w:r w:rsidRPr="00920728">
        <w:rPr>
          <w:sz w:val="24"/>
          <w:szCs w:val="24"/>
        </w:rPr>
        <w:t xml:space="preserve"> Las citas médicas, para la impresión de fichaje, no se utilizará una maquina especial, toda esta labor se lo realiza con la secretaria de turno.</w:t>
      </w:r>
    </w:p>
    <w:p w14:paraId="734AF624" w14:textId="5022A84F" w:rsidR="00602A53" w:rsidRDefault="00D207D2" w:rsidP="00F06F88">
      <w:pPr>
        <w:pStyle w:val="Prrafodelista"/>
        <w:numPr>
          <w:ilvl w:val="0"/>
          <w:numId w:val="15"/>
        </w:numPr>
        <w:spacing w:line="360" w:lineRule="auto"/>
        <w:contextualSpacing w:val="0"/>
        <w:jc w:val="both"/>
        <w:rPr>
          <w:sz w:val="24"/>
          <w:szCs w:val="24"/>
        </w:rPr>
      </w:pPr>
      <w:ins w:id="1938" w:author="Luffi" w:date="2017-07-10T17:32:00Z">
        <w:r>
          <w:rPr>
            <w:sz w:val="24"/>
            <w:szCs w:val="24"/>
          </w:rPr>
          <w:t xml:space="preserve">No contempla elementos de seguridad </w:t>
        </w:r>
      </w:ins>
      <w:ins w:id="1939" w:author="Luffi" w:date="2017-07-10T17:33:00Z">
        <w:r>
          <w:rPr>
            <w:sz w:val="24"/>
            <w:szCs w:val="24"/>
          </w:rPr>
          <w:t>con respecto a las conexiones a los componentes del sistema.</w:t>
        </w:r>
      </w:ins>
      <w:r w:rsidR="00602A53" w:rsidRPr="00920728">
        <w:rPr>
          <w:sz w:val="24"/>
          <w:szCs w:val="24"/>
        </w:rPr>
        <w:t xml:space="preserve"> </w:t>
      </w:r>
    </w:p>
    <w:p w14:paraId="1DD1AD41" w14:textId="77777777" w:rsidR="00602A53" w:rsidRPr="00C154FA" w:rsidRDefault="00602A53" w:rsidP="00F06F88">
      <w:pPr>
        <w:spacing w:line="360" w:lineRule="auto"/>
        <w:jc w:val="both"/>
        <w:rPr>
          <w:sz w:val="24"/>
          <w:szCs w:val="24"/>
        </w:rPr>
      </w:pPr>
      <w:r w:rsidRPr="00C154FA">
        <w:rPr>
          <w:sz w:val="24"/>
          <w:szCs w:val="24"/>
        </w:rPr>
        <w:t>El presente</w:t>
      </w:r>
      <w:r w:rsidR="004E4D84">
        <w:rPr>
          <w:sz w:val="24"/>
          <w:szCs w:val="24"/>
        </w:rPr>
        <w:t xml:space="preserve"> proyecto</w:t>
      </w:r>
      <w:r>
        <w:rPr>
          <w:sz w:val="24"/>
          <w:szCs w:val="24"/>
        </w:rPr>
        <w:t xml:space="preserve"> tiene una </w:t>
      </w:r>
      <w:r w:rsidR="004E4D84">
        <w:rPr>
          <w:b/>
          <w:sz w:val="24"/>
          <w:szCs w:val="24"/>
        </w:rPr>
        <w:t xml:space="preserve">estructura </w:t>
      </w:r>
      <w:r w:rsidR="004E4D84">
        <w:rPr>
          <w:sz w:val="24"/>
          <w:szCs w:val="24"/>
        </w:rPr>
        <w:t>dividida</w:t>
      </w:r>
      <w:r w:rsidRPr="00C154FA">
        <w:rPr>
          <w:sz w:val="24"/>
          <w:szCs w:val="24"/>
        </w:rPr>
        <w:t xml:space="preserve"> en tres capítulos, </w:t>
      </w:r>
      <w:del w:id="1940" w:author="Anny Mercado" w:date="2017-06-15T23:21:00Z">
        <w:r w:rsidRPr="00C154FA" w:rsidDel="00B8073F">
          <w:rPr>
            <w:sz w:val="24"/>
            <w:szCs w:val="24"/>
          </w:rPr>
          <w:delText>l</w:delText>
        </w:r>
        <w:r w:rsidR="004E4D84" w:rsidDel="00B8073F">
          <w:rPr>
            <w:sz w:val="24"/>
            <w:szCs w:val="24"/>
          </w:rPr>
          <w:delText>os cuales</w:delText>
        </w:r>
      </w:del>
      <w:ins w:id="1941" w:author="Anny Mercado" w:date="2017-06-15T23:21:00Z">
        <w:r w:rsidR="00B8073F">
          <w:rPr>
            <w:sz w:val="24"/>
            <w:szCs w:val="24"/>
          </w:rPr>
          <w:t>que</w:t>
        </w:r>
      </w:ins>
      <w:r w:rsidR="004E4D84">
        <w:rPr>
          <w:sz w:val="24"/>
          <w:szCs w:val="24"/>
        </w:rPr>
        <w:t xml:space="preserve"> se detalla</w:t>
      </w:r>
      <w:ins w:id="1942" w:author="Anny Mercado" w:date="2017-06-15T23:21:00Z">
        <w:r w:rsidR="00B8073F">
          <w:rPr>
            <w:sz w:val="24"/>
            <w:szCs w:val="24"/>
          </w:rPr>
          <w:t>n</w:t>
        </w:r>
      </w:ins>
      <w:r w:rsidRPr="00C154FA">
        <w:rPr>
          <w:sz w:val="24"/>
          <w:szCs w:val="24"/>
        </w:rPr>
        <w:t xml:space="preserve"> a continuación:</w:t>
      </w:r>
    </w:p>
    <w:p w14:paraId="0FF058EE" w14:textId="77777777" w:rsidR="00602A53" w:rsidRPr="00920728" w:rsidRDefault="00602A53" w:rsidP="00F06F88">
      <w:pPr>
        <w:spacing w:line="360" w:lineRule="auto"/>
        <w:jc w:val="both"/>
        <w:rPr>
          <w:sz w:val="24"/>
          <w:szCs w:val="24"/>
        </w:rPr>
      </w:pPr>
      <w:del w:id="1943" w:author="Anny Mercado" w:date="2017-06-15T23:21:00Z">
        <w:r w:rsidRPr="00920728" w:rsidDel="00B8073F">
          <w:rPr>
            <w:sz w:val="24"/>
            <w:szCs w:val="24"/>
          </w:rPr>
          <w:delText xml:space="preserve">En el </w:delText>
        </w:r>
      </w:del>
      <w:r w:rsidRPr="00920728">
        <w:rPr>
          <w:b/>
          <w:sz w:val="24"/>
          <w:szCs w:val="24"/>
        </w:rPr>
        <w:t xml:space="preserve">Capítulo I </w:t>
      </w:r>
      <w:del w:id="1944" w:author="Anny Mercado" w:date="2017-06-15T23:21:00Z">
        <w:r w:rsidDel="00B8073F">
          <w:rPr>
            <w:sz w:val="24"/>
            <w:szCs w:val="24"/>
          </w:rPr>
          <w:delText>tiene</w:delText>
        </w:r>
        <w:r w:rsidRPr="00920728" w:rsidDel="00B8073F">
          <w:rPr>
            <w:sz w:val="24"/>
            <w:szCs w:val="24"/>
          </w:rPr>
          <w:delText xml:space="preserve"> la elaboración del</w:delText>
        </w:r>
      </w:del>
      <w:ins w:id="1945" w:author="Anny Mercado" w:date="2017-06-15T23:21:00Z">
        <w:r w:rsidR="00B8073F">
          <w:rPr>
            <w:sz w:val="24"/>
            <w:szCs w:val="24"/>
          </w:rPr>
          <w:t>:</w:t>
        </w:r>
      </w:ins>
      <w:r w:rsidRPr="00920728">
        <w:rPr>
          <w:sz w:val="24"/>
          <w:szCs w:val="24"/>
        </w:rPr>
        <w:t xml:space="preserve"> </w:t>
      </w:r>
      <w:r w:rsidRPr="00920728">
        <w:rPr>
          <w:b/>
          <w:sz w:val="24"/>
          <w:szCs w:val="24"/>
        </w:rPr>
        <w:t>Marco Teórico</w:t>
      </w:r>
      <w:ins w:id="1946" w:author="Anny Mercado" w:date="2017-06-15T23:21:00Z">
        <w:r w:rsidR="00B8073F">
          <w:rPr>
            <w:b/>
            <w:sz w:val="24"/>
            <w:szCs w:val="24"/>
          </w:rPr>
          <w:t>,</w:t>
        </w:r>
      </w:ins>
      <w:r w:rsidRPr="00920728">
        <w:rPr>
          <w:b/>
          <w:sz w:val="24"/>
          <w:szCs w:val="24"/>
        </w:rPr>
        <w:t xml:space="preserve"> </w:t>
      </w:r>
      <w:r w:rsidR="004E4D84" w:rsidRPr="004E4D84">
        <w:rPr>
          <w:sz w:val="24"/>
          <w:szCs w:val="24"/>
        </w:rPr>
        <w:t xml:space="preserve">en este capítulo se </w:t>
      </w:r>
      <w:r w:rsidR="004E4D84">
        <w:rPr>
          <w:sz w:val="24"/>
          <w:szCs w:val="24"/>
        </w:rPr>
        <w:t>encuentra</w:t>
      </w:r>
      <w:r w:rsidR="004E4D84" w:rsidRPr="004E4D84">
        <w:rPr>
          <w:sz w:val="24"/>
          <w:szCs w:val="24"/>
        </w:rPr>
        <w:t xml:space="preserve"> toda la base o fundamento teórico q</w:t>
      </w:r>
      <w:r w:rsidR="004E4D84">
        <w:rPr>
          <w:sz w:val="24"/>
          <w:szCs w:val="24"/>
        </w:rPr>
        <w:t>ue brinda</w:t>
      </w:r>
      <w:r w:rsidR="004E4D84" w:rsidRPr="004E4D84">
        <w:rPr>
          <w:sz w:val="24"/>
          <w:szCs w:val="24"/>
        </w:rPr>
        <w:t xml:space="preserve"> un sustento a la realización de es</w:t>
      </w:r>
      <w:r w:rsidR="004E4D84">
        <w:rPr>
          <w:sz w:val="24"/>
          <w:szCs w:val="24"/>
        </w:rPr>
        <w:t>ta investigación. Es decir, se encuentra</w:t>
      </w:r>
      <w:r w:rsidR="004E4D84" w:rsidRPr="004E4D84">
        <w:rPr>
          <w:sz w:val="24"/>
          <w:szCs w:val="24"/>
        </w:rPr>
        <w:t xml:space="preserve"> todos los conceptos que serán necesarios para el proyecto.</w:t>
      </w:r>
    </w:p>
    <w:p w14:paraId="12904C6D" w14:textId="77777777" w:rsidR="00602A53" w:rsidRPr="00844711" w:rsidRDefault="00602A53" w:rsidP="00F06F88">
      <w:pPr>
        <w:spacing w:line="360" w:lineRule="auto"/>
        <w:jc w:val="both"/>
        <w:rPr>
          <w:sz w:val="24"/>
          <w:szCs w:val="24"/>
        </w:rPr>
      </w:pPr>
      <w:del w:id="1947" w:author="Anny Mercado" w:date="2017-06-15T23:22:00Z">
        <w:r w:rsidRPr="00920728" w:rsidDel="00B8073F">
          <w:rPr>
            <w:sz w:val="24"/>
            <w:szCs w:val="24"/>
          </w:rPr>
          <w:lastRenderedPageBreak/>
          <w:delText xml:space="preserve">En el </w:delText>
        </w:r>
      </w:del>
      <w:r w:rsidRPr="00920728">
        <w:rPr>
          <w:b/>
          <w:sz w:val="24"/>
          <w:szCs w:val="24"/>
        </w:rPr>
        <w:t>Capitul</w:t>
      </w:r>
      <w:del w:id="1948" w:author="Anny Mercado" w:date="2017-06-15T23:22:00Z">
        <w:r w:rsidRPr="00920728" w:rsidDel="00B8073F">
          <w:rPr>
            <w:b/>
            <w:sz w:val="24"/>
            <w:szCs w:val="24"/>
          </w:rPr>
          <w:delText>a</w:delText>
        </w:r>
      </w:del>
      <w:ins w:id="1949" w:author="Anny Mercado" w:date="2017-06-15T23:22:00Z">
        <w:r w:rsidR="00B8073F">
          <w:rPr>
            <w:b/>
            <w:sz w:val="24"/>
            <w:szCs w:val="24"/>
          </w:rPr>
          <w:t>o</w:t>
        </w:r>
      </w:ins>
      <w:r w:rsidRPr="00920728">
        <w:rPr>
          <w:b/>
          <w:sz w:val="24"/>
          <w:szCs w:val="24"/>
        </w:rPr>
        <w:t xml:space="preserve"> II </w:t>
      </w:r>
      <w:del w:id="1950" w:author="Anny Mercado" w:date="2017-06-15T23:22:00Z">
        <w:r w:rsidRPr="00920728" w:rsidDel="00B8073F">
          <w:rPr>
            <w:sz w:val="24"/>
            <w:szCs w:val="24"/>
          </w:rPr>
          <w:delText xml:space="preserve">se </w:delText>
        </w:r>
        <w:r w:rsidR="00844711" w:rsidDel="00B8073F">
          <w:rPr>
            <w:sz w:val="24"/>
            <w:szCs w:val="24"/>
          </w:rPr>
          <w:delText>plantea</w:delText>
        </w:r>
        <w:r w:rsidRPr="00920728" w:rsidDel="00B8073F">
          <w:rPr>
            <w:sz w:val="24"/>
            <w:szCs w:val="24"/>
          </w:rPr>
          <w:delText xml:space="preserve"> un</w:delText>
        </w:r>
      </w:del>
      <w:ins w:id="1951" w:author="Anny Mercado" w:date="2017-06-15T23:22:00Z">
        <w:r w:rsidR="00B8073F">
          <w:rPr>
            <w:sz w:val="24"/>
            <w:szCs w:val="24"/>
          </w:rPr>
          <w:t>:</w:t>
        </w:r>
      </w:ins>
      <w:r w:rsidRPr="00920728">
        <w:rPr>
          <w:sz w:val="24"/>
          <w:szCs w:val="24"/>
        </w:rPr>
        <w:t xml:space="preserve"> </w:t>
      </w:r>
      <w:r w:rsidRPr="00920728">
        <w:rPr>
          <w:b/>
          <w:sz w:val="24"/>
          <w:szCs w:val="24"/>
        </w:rPr>
        <w:t>Análisis y Diseño</w:t>
      </w:r>
      <w:r w:rsidR="00844711">
        <w:t>, d</w:t>
      </w:r>
      <w:r w:rsidR="00844711">
        <w:rPr>
          <w:sz w:val="24"/>
          <w:szCs w:val="24"/>
        </w:rPr>
        <w:t>onde se expone</w:t>
      </w:r>
      <w:r w:rsidR="00844711" w:rsidRPr="00844711">
        <w:rPr>
          <w:sz w:val="24"/>
          <w:szCs w:val="24"/>
        </w:rPr>
        <w:t xml:space="preserve"> los resultados del análisis y diseño a través de la interpretación e implementación de los diferentes diagramas UML.</w:t>
      </w:r>
    </w:p>
    <w:p w14:paraId="163C4CBF" w14:textId="1497544A" w:rsidR="00C36053" w:rsidRDefault="00602A53" w:rsidP="00F06F88">
      <w:pPr>
        <w:spacing w:line="360" w:lineRule="auto"/>
        <w:jc w:val="both"/>
        <w:rPr>
          <w:sz w:val="24"/>
          <w:szCs w:val="24"/>
        </w:rPr>
      </w:pPr>
      <w:del w:id="1952" w:author="Anny Mercado" w:date="2017-06-15T23:22:00Z">
        <w:r w:rsidRPr="00920728" w:rsidDel="00B8073F">
          <w:rPr>
            <w:sz w:val="24"/>
            <w:szCs w:val="24"/>
          </w:rPr>
          <w:delText xml:space="preserve">En el </w:delText>
        </w:r>
      </w:del>
      <w:r w:rsidRPr="00920728">
        <w:rPr>
          <w:b/>
          <w:sz w:val="24"/>
          <w:szCs w:val="24"/>
        </w:rPr>
        <w:t xml:space="preserve">Capítulo III </w:t>
      </w:r>
      <w:del w:id="1953" w:author="Anny Mercado" w:date="2017-06-15T23:22:00Z">
        <w:r w:rsidRPr="00920728" w:rsidDel="00B8073F">
          <w:rPr>
            <w:sz w:val="24"/>
            <w:szCs w:val="24"/>
          </w:rPr>
          <w:delText xml:space="preserve">se </w:delText>
        </w:r>
        <w:r w:rsidDel="00B8073F">
          <w:rPr>
            <w:sz w:val="24"/>
            <w:szCs w:val="24"/>
          </w:rPr>
          <w:delText>realizó</w:delText>
        </w:r>
        <w:r w:rsidRPr="00920728" w:rsidDel="00B8073F">
          <w:rPr>
            <w:sz w:val="24"/>
            <w:szCs w:val="24"/>
          </w:rPr>
          <w:delText xml:space="preserve"> la</w:delText>
        </w:r>
      </w:del>
      <w:ins w:id="1954" w:author="Anny Mercado" w:date="2017-06-15T23:22:00Z">
        <w:r w:rsidR="00B8073F">
          <w:rPr>
            <w:sz w:val="24"/>
            <w:szCs w:val="24"/>
          </w:rPr>
          <w:t xml:space="preserve">: </w:t>
        </w:r>
      </w:ins>
      <w:del w:id="1955" w:author="Anny Mercado" w:date="2017-06-15T23:22:00Z">
        <w:r w:rsidRPr="00920728" w:rsidDel="00B8073F">
          <w:rPr>
            <w:sz w:val="24"/>
            <w:szCs w:val="24"/>
          </w:rPr>
          <w:delText xml:space="preserve"> </w:delText>
        </w:r>
      </w:del>
      <w:r w:rsidRPr="00920728">
        <w:rPr>
          <w:b/>
          <w:sz w:val="24"/>
          <w:szCs w:val="24"/>
        </w:rPr>
        <w:t>Implementación y Pruebas</w:t>
      </w:r>
      <w:r w:rsidR="00844711">
        <w:rPr>
          <w:b/>
          <w:sz w:val="24"/>
          <w:szCs w:val="24"/>
        </w:rPr>
        <w:t>,</w:t>
      </w:r>
      <w:r w:rsidRPr="00920728">
        <w:rPr>
          <w:b/>
          <w:sz w:val="24"/>
          <w:szCs w:val="24"/>
        </w:rPr>
        <w:t xml:space="preserve"> </w:t>
      </w:r>
      <w:del w:id="1956" w:author="Anny Mercado" w:date="2017-06-15T23:22:00Z">
        <w:r w:rsidRPr="00920728" w:rsidDel="00B8073F">
          <w:rPr>
            <w:sz w:val="24"/>
            <w:szCs w:val="24"/>
          </w:rPr>
          <w:delText>donde</w:delText>
        </w:r>
        <w:r w:rsidDel="00B8073F">
          <w:rPr>
            <w:sz w:val="24"/>
            <w:szCs w:val="24"/>
          </w:rPr>
          <w:delText xml:space="preserve"> se</w:delText>
        </w:r>
      </w:del>
      <w:ins w:id="1957" w:author="Anny Mercado" w:date="2017-06-15T23:22:00Z">
        <w:r w:rsidR="00B8073F">
          <w:rPr>
            <w:sz w:val="24"/>
            <w:szCs w:val="24"/>
          </w:rPr>
          <w:t>el cual</w:t>
        </w:r>
      </w:ins>
      <w:r>
        <w:rPr>
          <w:b/>
          <w:sz w:val="24"/>
          <w:szCs w:val="24"/>
        </w:rPr>
        <w:t xml:space="preserve"> </w:t>
      </w:r>
      <w:r>
        <w:rPr>
          <w:sz w:val="24"/>
          <w:szCs w:val="24"/>
        </w:rPr>
        <w:t>plasma</w:t>
      </w:r>
      <w:r w:rsidRPr="00920728">
        <w:rPr>
          <w:sz w:val="24"/>
          <w:szCs w:val="24"/>
        </w:rPr>
        <w:t xml:space="preserve"> la implementación del sistema propuesto mostrando el camino hacia el desarrollo, sin dejar de lado las pruebas correspondientes que optimicen un buen funcionamiento.</w:t>
      </w:r>
    </w:p>
    <w:p w14:paraId="11BBAE33" w14:textId="4B35A599" w:rsidR="001D3345" w:rsidRDefault="001D3345">
      <w:pPr>
        <w:rPr>
          <w:ins w:id="1958" w:author="Luffi" w:date="2017-07-03T23:20:00Z"/>
          <w:rFonts w:asciiTheme="majorHAnsi" w:eastAsiaTheme="majorEastAsia" w:hAnsiTheme="majorHAnsi" w:cstheme="majorBidi"/>
          <w:b/>
          <w:caps/>
          <w:color w:val="0D0D0D" w:themeColor="text1" w:themeTint="F2"/>
          <w:sz w:val="24"/>
          <w:szCs w:val="24"/>
          <w:lang w:eastAsia="es-BO"/>
        </w:rPr>
      </w:pPr>
      <w:ins w:id="1959" w:author="Luffi" w:date="2017-07-03T23:20:00Z">
        <w:r>
          <w:rPr>
            <w:szCs w:val="24"/>
          </w:rPr>
          <w:br w:type="page"/>
        </w:r>
      </w:ins>
    </w:p>
    <w:p w14:paraId="641EC71B" w14:textId="77777777" w:rsidR="00602A53" w:rsidDel="00C36053" w:rsidRDefault="00602A53" w:rsidP="00117EC2">
      <w:pPr>
        <w:rPr>
          <w:ins w:id="1960" w:author="Anny Mercado" w:date="2017-06-15T23:23:00Z"/>
          <w:del w:id="1961" w:author="Luffi" w:date="2017-07-03T22:58:00Z"/>
          <w:sz w:val="24"/>
          <w:szCs w:val="24"/>
        </w:rPr>
      </w:pPr>
    </w:p>
    <w:p w14:paraId="68169F89" w14:textId="4269DD45" w:rsidR="00B8073F" w:rsidDel="00C36053" w:rsidRDefault="00B8073F" w:rsidP="00117EC2">
      <w:pPr>
        <w:rPr>
          <w:ins w:id="1962" w:author="Anny Mercado" w:date="2017-06-15T23:23:00Z"/>
          <w:del w:id="1963" w:author="Luffi" w:date="2017-07-03T22:58:00Z"/>
          <w:sz w:val="24"/>
          <w:szCs w:val="24"/>
        </w:rPr>
      </w:pPr>
    </w:p>
    <w:p w14:paraId="46F32FC6" w14:textId="725A6659" w:rsidR="00B8073F" w:rsidDel="00C36053" w:rsidRDefault="00B8073F" w:rsidP="00117EC2">
      <w:pPr>
        <w:rPr>
          <w:ins w:id="1964" w:author="Anny Mercado" w:date="2017-06-15T23:23:00Z"/>
          <w:del w:id="1965" w:author="Luffi" w:date="2017-07-03T22:58:00Z"/>
          <w:sz w:val="24"/>
          <w:szCs w:val="24"/>
        </w:rPr>
      </w:pPr>
    </w:p>
    <w:p w14:paraId="7A7C9312" w14:textId="11154CB6" w:rsidR="00B8073F" w:rsidDel="00C36053" w:rsidRDefault="00B8073F" w:rsidP="00117EC2">
      <w:pPr>
        <w:rPr>
          <w:ins w:id="1966" w:author="Anny Mercado" w:date="2017-06-15T23:23:00Z"/>
          <w:del w:id="1967" w:author="Luffi" w:date="2017-07-03T22:58:00Z"/>
          <w:sz w:val="24"/>
          <w:szCs w:val="24"/>
        </w:rPr>
      </w:pPr>
    </w:p>
    <w:p w14:paraId="18231912" w14:textId="792C96A4" w:rsidR="00B8073F" w:rsidDel="00C36053" w:rsidRDefault="00B8073F" w:rsidP="00117EC2">
      <w:pPr>
        <w:rPr>
          <w:ins w:id="1968" w:author="Anny Mercado" w:date="2017-06-15T23:23:00Z"/>
          <w:del w:id="1969" w:author="Luffi" w:date="2017-07-03T22:58:00Z"/>
          <w:sz w:val="24"/>
          <w:szCs w:val="24"/>
        </w:rPr>
      </w:pPr>
    </w:p>
    <w:p w14:paraId="15858103" w14:textId="3E9BF815" w:rsidR="00B8073F" w:rsidDel="00C36053" w:rsidRDefault="00B8073F" w:rsidP="00117EC2">
      <w:pPr>
        <w:rPr>
          <w:ins w:id="1970" w:author="Anny Mercado" w:date="2017-06-15T23:23:00Z"/>
          <w:del w:id="1971" w:author="Luffi" w:date="2017-07-03T22:58:00Z"/>
          <w:sz w:val="24"/>
          <w:szCs w:val="24"/>
        </w:rPr>
      </w:pPr>
    </w:p>
    <w:p w14:paraId="3DB30FC8" w14:textId="008903B1" w:rsidR="00B8073F" w:rsidDel="00C36053" w:rsidRDefault="00B8073F" w:rsidP="00117EC2">
      <w:pPr>
        <w:rPr>
          <w:ins w:id="1972" w:author="Anny Mercado" w:date="2017-06-15T23:23:00Z"/>
          <w:del w:id="1973" w:author="Luffi" w:date="2017-07-03T22:58:00Z"/>
          <w:sz w:val="24"/>
          <w:szCs w:val="24"/>
        </w:rPr>
      </w:pPr>
    </w:p>
    <w:p w14:paraId="19712E45" w14:textId="235F4A69" w:rsidR="00B8073F" w:rsidDel="00C36053" w:rsidRDefault="00B8073F" w:rsidP="00117EC2">
      <w:pPr>
        <w:rPr>
          <w:ins w:id="1974" w:author="Anny Mercado" w:date="2017-06-15T23:23:00Z"/>
          <w:del w:id="1975" w:author="Luffi" w:date="2017-07-03T22:58:00Z"/>
          <w:sz w:val="24"/>
          <w:szCs w:val="24"/>
        </w:rPr>
      </w:pPr>
    </w:p>
    <w:p w14:paraId="2608D2E7" w14:textId="19B65EF6" w:rsidR="00B8073F" w:rsidDel="00C36053" w:rsidRDefault="00B8073F" w:rsidP="00117EC2">
      <w:pPr>
        <w:rPr>
          <w:ins w:id="1976" w:author="Anny Mercado" w:date="2017-06-15T23:23:00Z"/>
          <w:del w:id="1977" w:author="Luffi" w:date="2017-07-03T22:58:00Z"/>
          <w:sz w:val="24"/>
          <w:szCs w:val="24"/>
        </w:rPr>
      </w:pPr>
    </w:p>
    <w:p w14:paraId="3B8FA67C" w14:textId="0465C6EB" w:rsidR="00B8073F" w:rsidDel="00C36053" w:rsidRDefault="00B8073F" w:rsidP="00117EC2">
      <w:pPr>
        <w:rPr>
          <w:ins w:id="1978" w:author="Anny Mercado" w:date="2017-06-15T23:23:00Z"/>
          <w:del w:id="1979" w:author="Luffi" w:date="2017-07-03T22:58:00Z"/>
          <w:sz w:val="24"/>
          <w:szCs w:val="24"/>
        </w:rPr>
      </w:pPr>
    </w:p>
    <w:p w14:paraId="10F2B03A" w14:textId="4F8CE266" w:rsidR="00B8073F" w:rsidDel="00C36053" w:rsidRDefault="00B8073F" w:rsidP="00117EC2">
      <w:pPr>
        <w:rPr>
          <w:ins w:id="1980" w:author="Anny Mercado" w:date="2017-06-15T23:23:00Z"/>
          <w:del w:id="1981" w:author="Luffi" w:date="2017-07-03T22:58:00Z"/>
          <w:sz w:val="24"/>
          <w:szCs w:val="24"/>
        </w:rPr>
      </w:pPr>
    </w:p>
    <w:p w14:paraId="495F57FE" w14:textId="6AD64E03" w:rsidR="00B8073F" w:rsidDel="00C36053" w:rsidRDefault="00B8073F" w:rsidP="00117EC2">
      <w:pPr>
        <w:rPr>
          <w:ins w:id="1982" w:author="Anny Mercado" w:date="2017-06-15T23:23:00Z"/>
          <w:del w:id="1983" w:author="Luffi" w:date="2017-07-03T22:58:00Z"/>
          <w:sz w:val="24"/>
          <w:szCs w:val="24"/>
        </w:rPr>
      </w:pPr>
    </w:p>
    <w:p w14:paraId="69BF8A94" w14:textId="3A7BC147" w:rsidR="00B8073F" w:rsidDel="00C36053" w:rsidRDefault="00B8073F" w:rsidP="00117EC2">
      <w:pPr>
        <w:rPr>
          <w:ins w:id="1984" w:author="Anny Mercado" w:date="2017-06-15T23:23:00Z"/>
          <w:del w:id="1985" w:author="Luffi" w:date="2017-07-03T22:58:00Z"/>
          <w:sz w:val="24"/>
          <w:szCs w:val="24"/>
        </w:rPr>
      </w:pPr>
    </w:p>
    <w:p w14:paraId="743451C3" w14:textId="38B281C2" w:rsidR="00B8073F" w:rsidDel="00C36053" w:rsidRDefault="00B8073F" w:rsidP="00117EC2">
      <w:pPr>
        <w:rPr>
          <w:ins w:id="1986" w:author="Anny Mercado" w:date="2017-06-15T23:23:00Z"/>
          <w:del w:id="1987" w:author="Luffi" w:date="2017-07-03T22:58:00Z"/>
          <w:sz w:val="24"/>
          <w:szCs w:val="24"/>
        </w:rPr>
      </w:pPr>
    </w:p>
    <w:p w14:paraId="1631ABAA" w14:textId="3328B576" w:rsidR="00B8073F" w:rsidDel="00C36053" w:rsidRDefault="00B8073F" w:rsidP="00117EC2">
      <w:pPr>
        <w:rPr>
          <w:ins w:id="1988" w:author="Anny Mercado" w:date="2017-06-15T23:23:00Z"/>
          <w:del w:id="1989" w:author="Luffi" w:date="2017-07-03T22:58:00Z"/>
          <w:sz w:val="24"/>
          <w:szCs w:val="24"/>
        </w:rPr>
      </w:pPr>
    </w:p>
    <w:p w14:paraId="0A935C1F" w14:textId="3BC63C5F" w:rsidR="00B8073F" w:rsidDel="00C36053" w:rsidRDefault="00B8073F" w:rsidP="00117EC2">
      <w:pPr>
        <w:rPr>
          <w:ins w:id="1990" w:author="Anny Mercado" w:date="2017-06-15T23:23:00Z"/>
          <w:del w:id="1991" w:author="Luffi" w:date="2017-07-03T22:58:00Z"/>
          <w:sz w:val="24"/>
          <w:szCs w:val="24"/>
        </w:rPr>
      </w:pPr>
    </w:p>
    <w:p w14:paraId="5241D00D" w14:textId="3F06CD72" w:rsidR="00B8073F" w:rsidDel="00C36053" w:rsidRDefault="00B8073F" w:rsidP="00117EC2">
      <w:pPr>
        <w:rPr>
          <w:ins w:id="1992" w:author="Anny Mercado" w:date="2017-06-15T23:23:00Z"/>
          <w:del w:id="1993" w:author="Luffi" w:date="2017-07-03T22:58:00Z"/>
          <w:sz w:val="24"/>
          <w:szCs w:val="24"/>
        </w:rPr>
      </w:pPr>
    </w:p>
    <w:p w14:paraId="41D764CE" w14:textId="03046C74" w:rsidR="00B8073F" w:rsidDel="00C36053" w:rsidRDefault="00B8073F" w:rsidP="00117EC2">
      <w:pPr>
        <w:rPr>
          <w:ins w:id="1994" w:author="Anny Mercado" w:date="2017-06-15T23:23:00Z"/>
          <w:del w:id="1995" w:author="Luffi" w:date="2017-07-03T22:58:00Z"/>
          <w:sz w:val="24"/>
          <w:szCs w:val="24"/>
        </w:rPr>
      </w:pPr>
    </w:p>
    <w:p w14:paraId="7F4303C1" w14:textId="5BC1500B" w:rsidR="00B8073F" w:rsidDel="00C36053" w:rsidRDefault="00B8073F" w:rsidP="00117EC2">
      <w:pPr>
        <w:rPr>
          <w:ins w:id="1996" w:author="Anny Mercado" w:date="2017-06-15T23:23:00Z"/>
          <w:del w:id="1997" w:author="Luffi" w:date="2017-07-03T22:58:00Z"/>
          <w:sz w:val="24"/>
          <w:szCs w:val="24"/>
        </w:rPr>
      </w:pPr>
    </w:p>
    <w:p w14:paraId="48F409E9" w14:textId="22288ECA" w:rsidR="00B8073F" w:rsidDel="00C36053" w:rsidRDefault="00B8073F" w:rsidP="00117EC2">
      <w:pPr>
        <w:rPr>
          <w:ins w:id="1998" w:author="Anny Mercado" w:date="2017-06-15T23:23:00Z"/>
          <w:del w:id="1999" w:author="Luffi" w:date="2017-07-03T22:58:00Z"/>
          <w:sz w:val="24"/>
          <w:szCs w:val="24"/>
        </w:rPr>
      </w:pPr>
    </w:p>
    <w:p w14:paraId="552D00CA" w14:textId="08FAAF3B" w:rsidR="00B8073F" w:rsidDel="00C36053" w:rsidRDefault="00B8073F" w:rsidP="00117EC2">
      <w:pPr>
        <w:rPr>
          <w:ins w:id="2000" w:author="Anny Mercado" w:date="2017-06-15T23:23:00Z"/>
          <w:del w:id="2001" w:author="Luffi" w:date="2017-07-03T22:58:00Z"/>
          <w:sz w:val="24"/>
          <w:szCs w:val="24"/>
        </w:rPr>
      </w:pPr>
    </w:p>
    <w:p w14:paraId="3A843AB9" w14:textId="142127BA" w:rsidR="00B8073F" w:rsidDel="00C36053" w:rsidRDefault="00B8073F" w:rsidP="00117EC2">
      <w:pPr>
        <w:rPr>
          <w:ins w:id="2002" w:author="Anny Mercado" w:date="2017-06-15T23:23:00Z"/>
          <w:del w:id="2003" w:author="Luffi" w:date="2017-07-03T22:58:00Z"/>
          <w:sz w:val="24"/>
          <w:szCs w:val="24"/>
        </w:rPr>
      </w:pPr>
    </w:p>
    <w:p w14:paraId="7DCD8FEA" w14:textId="56FDD460" w:rsidR="00B8073F" w:rsidDel="00C36053" w:rsidRDefault="00B8073F" w:rsidP="00117EC2">
      <w:pPr>
        <w:rPr>
          <w:ins w:id="2004" w:author="Anny Mercado" w:date="2017-06-15T23:23:00Z"/>
          <w:del w:id="2005" w:author="Luffi" w:date="2017-07-03T22:58:00Z"/>
          <w:sz w:val="24"/>
          <w:szCs w:val="24"/>
        </w:rPr>
      </w:pPr>
    </w:p>
    <w:p w14:paraId="5216F380" w14:textId="62C93D7E" w:rsidR="00B8073F" w:rsidDel="00C36053" w:rsidRDefault="00B8073F" w:rsidP="00117EC2">
      <w:pPr>
        <w:rPr>
          <w:del w:id="2006" w:author="Luffi" w:date="2017-07-03T22:58:00Z"/>
          <w:sz w:val="24"/>
          <w:szCs w:val="24"/>
        </w:rPr>
      </w:pPr>
    </w:p>
    <w:p w14:paraId="55885A21" w14:textId="77777777" w:rsidR="00F3387F" w:rsidRPr="00F3387F" w:rsidRDefault="0083675B" w:rsidP="00F06F88">
      <w:pPr>
        <w:pStyle w:val="Ttulo1"/>
        <w:numPr>
          <w:ilvl w:val="0"/>
          <w:numId w:val="0"/>
        </w:numPr>
        <w:spacing w:after="160" w:line="360" w:lineRule="auto"/>
        <w:ind w:left="432"/>
        <w:jc w:val="center"/>
      </w:pPr>
      <w:bookmarkStart w:id="2007" w:name="_Toc485290334"/>
      <w:bookmarkEnd w:id="1588"/>
      <w:r w:rsidRPr="00F3387F">
        <w:t>CAPITULO I</w:t>
      </w:r>
      <w:r w:rsidR="003F0A20">
        <w:t xml:space="preserve">. </w:t>
      </w:r>
      <w:r w:rsidR="00F3387F">
        <w:t>MARCO TEORICO</w:t>
      </w:r>
      <w:bookmarkEnd w:id="2007"/>
    </w:p>
    <w:p w14:paraId="6AF67BA7" w14:textId="77777777" w:rsidR="005C111D" w:rsidRPr="005C111D" w:rsidRDefault="005C111D" w:rsidP="00F06F88">
      <w:pPr>
        <w:pStyle w:val="Ttulo2"/>
        <w:spacing w:after="160" w:line="360" w:lineRule="auto"/>
      </w:pPr>
      <w:bookmarkStart w:id="2008" w:name="_Toc485290335"/>
      <w:r>
        <w:t>introduccion</w:t>
      </w:r>
      <w:bookmarkEnd w:id="2008"/>
    </w:p>
    <w:p w14:paraId="0CF2A371" w14:textId="77777777" w:rsidR="0083675B" w:rsidRPr="0083675B" w:rsidRDefault="0083675B" w:rsidP="00F06F88">
      <w:pPr>
        <w:spacing w:before="240" w:line="360" w:lineRule="auto"/>
        <w:jc w:val="both"/>
        <w:rPr>
          <w:sz w:val="24"/>
          <w:szCs w:val="24"/>
        </w:rPr>
      </w:pPr>
      <w:r>
        <w:rPr>
          <w:sz w:val="24"/>
          <w:szCs w:val="24"/>
        </w:rPr>
        <w:t xml:space="preserve">El presente </w:t>
      </w:r>
      <w:r w:rsidR="00477A90">
        <w:rPr>
          <w:sz w:val="24"/>
          <w:szCs w:val="24"/>
        </w:rPr>
        <w:t>capítulo</w:t>
      </w:r>
      <w:r>
        <w:rPr>
          <w:sz w:val="24"/>
          <w:szCs w:val="24"/>
        </w:rPr>
        <w:t xml:space="preserve"> se muestra la teoría de las herramientas que serán realizadas para el desarrollo del presente proyecto,</w:t>
      </w:r>
      <w:r w:rsidR="006660BC">
        <w:rPr>
          <w:sz w:val="24"/>
          <w:szCs w:val="24"/>
        </w:rPr>
        <w:t xml:space="preserve"> sin embargo, este capítulo no </w:t>
      </w:r>
      <w:r>
        <w:rPr>
          <w:sz w:val="24"/>
          <w:szCs w:val="24"/>
        </w:rPr>
        <w:t>pretende mostrar ni descubrir la teoría completa, sino solamente los elementos que van a ser tomadas en cuenta en el proyecto. La descripción de metodología, técnicas y herramientas a ser utilizadas, se lo hará de manera fácil y sencilla, para su comprensión por cualquier persona que consulte el presente trabajo.</w:t>
      </w:r>
    </w:p>
    <w:p w14:paraId="5374DD92" w14:textId="77777777" w:rsidR="00610E00" w:rsidRPr="00393A04" w:rsidRDefault="00610E00">
      <w:pPr>
        <w:pStyle w:val="Ttulo2"/>
        <w:spacing w:after="160" w:line="360" w:lineRule="auto"/>
        <w:jc w:val="both"/>
        <w:pPrChange w:id="2009" w:author="Anny Mercado" w:date="2017-06-15T23:23:00Z">
          <w:pPr>
            <w:pStyle w:val="Ttulo2"/>
            <w:spacing w:after="160" w:line="360" w:lineRule="auto"/>
          </w:pPr>
        </w:pPrChange>
      </w:pPr>
      <w:bookmarkStart w:id="2010" w:name="_Toc485290336"/>
      <w:r w:rsidRPr="00393A04">
        <w:t>Fundamentos sobre la Administración de citas, consultas e historiales médicos.</w:t>
      </w:r>
      <w:bookmarkEnd w:id="2010"/>
    </w:p>
    <w:p w14:paraId="789FCCF9" w14:textId="5571DB25" w:rsidR="00DA5159" w:rsidRPr="00DA5159" w:rsidRDefault="00A86CB6">
      <w:pPr>
        <w:pStyle w:val="Ttulo3"/>
        <w:spacing w:after="160" w:line="360" w:lineRule="auto"/>
      </w:pPr>
      <w:bookmarkStart w:id="2011" w:name="_Toc485290337"/>
      <w:r w:rsidRPr="00393A04">
        <w:t>Administración</w:t>
      </w:r>
      <w:bookmarkEnd w:id="2011"/>
    </w:p>
    <w:p w14:paraId="59B132D2" w14:textId="097C74EB" w:rsidR="00852417" w:rsidRDefault="00E2628E" w:rsidP="00F06F88">
      <w:pPr>
        <w:spacing w:line="360" w:lineRule="auto"/>
        <w:jc w:val="both"/>
        <w:rPr>
          <w:ins w:id="2012" w:author="Luffi" w:date="2017-07-04T17:28:00Z"/>
          <w:sz w:val="24"/>
          <w:szCs w:val="24"/>
        </w:rPr>
      </w:pPr>
      <w:ins w:id="2013" w:author="Luffi" w:date="2017-07-07T11:59:00Z">
        <w:r>
          <w:rPr>
            <w:sz w:val="24"/>
            <w:szCs w:val="24"/>
          </w:rPr>
          <w:t>Existen</w:t>
        </w:r>
      </w:ins>
      <w:ins w:id="2014" w:author="Luffi" w:date="2017-07-04T17:28:00Z">
        <w:r w:rsidR="00852417">
          <w:rPr>
            <w:sz w:val="24"/>
            <w:szCs w:val="24"/>
          </w:rPr>
          <w:t xml:space="preserve"> diversos autores con su propia </w:t>
        </w:r>
      </w:ins>
      <w:ins w:id="2015" w:author="Luffi" w:date="2017-07-07T11:59:00Z">
        <w:r>
          <w:rPr>
            <w:sz w:val="24"/>
            <w:szCs w:val="24"/>
          </w:rPr>
          <w:t>definición</w:t>
        </w:r>
      </w:ins>
      <w:ins w:id="2016" w:author="Luffi" w:date="2017-07-04T17:28:00Z">
        <w:r w:rsidR="00852417">
          <w:rPr>
            <w:sz w:val="24"/>
            <w:szCs w:val="24"/>
          </w:rPr>
          <w:t xml:space="preserve"> sobre </w:t>
        </w:r>
      </w:ins>
      <w:ins w:id="2017" w:author="Luffi" w:date="2017-07-07T11:59:00Z">
        <w:r>
          <w:rPr>
            <w:sz w:val="24"/>
            <w:szCs w:val="24"/>
          </w:rPr>
          <w:t>administración</w:t>
        </w:r>
      </w:ins>
      <w:ins w:id="2018" w:author="Luffi" w:date="2017-07-04T17:28:00Z">
        <w:r w:rsidR="00852417">
          <w:rPr>
            <w:sz w:val="24"/>
            <w:szCs w:val="24"/>
          </w:rPr>
          <w:t xml:space="preserve">, </w:t>
        </w:r>
      </w:ins>
      <w:ins w:id="2019" w:author="Luffi" w:date="2017-07-04T17:29:00Z">
        <w:r w:rsidR="00852417">
          <w:rPr>
            <w:sz w:val="24"/>
            <w:szCs w:val="24"/>
          </w:rPr>
          <w:t xml:space="preserve">es </w:t>
        </w:r>
      </w:ins>
      <w:ins w:id="2020" w:author="Luffi" w:date="2017-07-07T11:59:00Z">
        <w:r>
          <w:rPr>
            <w:sz w:val="24"/>
            <w:szCs w:val="24"/>
          </w:rPr>
          <w:t>así</w:t>
        </w:r>
      </w:ins>
      <w:ins w:id="2021" w:author="Luffi" w:date="2017-07-04T17:29:00Z">
        <w:r w:rsidR="00852417">
          <w:rPr>
            <w:sz w:val="24"/>
            <w:szCs w:val="24"/>
          </w:rPr>
          <w:t xml:space="preserve"> que</w:t>
        </w:r>
      </w:ins>
      <w:ins w:id="2022" w:author="Luffi" w:date="2017-07-04T17:28:00Z">
        <w:r w:rsidR="00852417">
          <w:rPr>
            <w:sz w:val="24"/>
            <w:szCs w:val="24"/>
          </w:rPr>
          <w:t xml:space="preserve"> se presentan las siguientes</w:t>
        </w:r>
      </w:ins>
      <w:ins w:id="2023" w:author="Luffi" w:date="2017-07-04T17:29:00Z">
        <w:r w:rsidR="00852417">
          <w:rPr>
            <w:sz w:val="24"/>
            <w:szCs w:val="24"/>
          </w:rPr>
          <w:t xml:space="preserve"> </w:t>
        </w:r>
      </w:ins>
      <w:ins w:id="2024" w:author="Luffi" w:date="2017-07-08T19:28:00Z">
        <w:r w:rsidR="004E476C">
          <w:rPr>
            <w:sz w:val="24"/>
            <w:szCs w:val="24"/>
          </w:rPr>
          <w:t>defini</w:t>
        </w:r>
      </w:ins>
      <w:ins w:id="2025" w:author="Luffi" w:date="2017-07-07T11:59:00Z">
        <w:r>
          <w:rPr>
            <w:sz w:val="24"/>
            <w:szCs w:val="24"/>
          </w:rPr>
          <w:t>ciones</w:t>
        </w:r>
      </w:ins>
      <w:ins w:id="2026" w:author="Luffi" w:date="2017-07-04T17:29:00Z">
        <w:r w:rsidR="00852417">
          <w:rPr>
            <w:sz w:val="24"/>
            <w:szCs w:val="24"/>
          </w:rPr>
          <w:t xml:space="preserve"> por </w:t>
        </w:r>
      </w:ins>
      <w:ins w:id="2027" w:author="Luffi" w:date="2017-07-07T11:59:00Z">
        <w:r>
          <w:rPr>
            <w:sz w:val="24"/>
            <w:szCs w:val="24"/>
          </w:rPr>
          <w:t>considerar</w:t>
        </w:r>
      </w:ins>
      <w:ins w:id="2028" w:author="Luffi" w:date="2017-07-04T17:31:00Z">
        <w:r w:rsidR="00852417">
          <w:rPr>
            <w:sz w:val="24"/>
            <w:szCs w:val="24"/>
          </w:rPr>
          <w:t xml:space="preserve"> aspectos relevantes</w:t>
        </w:r>
      </w:ins>
      <w:ins w:id="2029" w:author="Luffi" w:date="2017-07-04T17:29:00Z">
        <w:r w:rsidR="00852417">
          <w:rPr>
            <w:sz w:val="24"/>
            <w:szCs w:val="24"/>
          </w:rPr>
          <w:t>.</w:t>
        </w:r>
      </w:ins>
    </w:p>
    <w:p w14:paraId="52BF58F7" w14:textId="0CBB28F4" w:rsidR="006660BC" w:rsidRPr="00393A04" w:rsidRDefault="00793F2D" w:rsidP="00F06F88">
      <w:pPr>
        <w:spacing w:line="360" w:lineRule="auto"/>
        <w:jc w:val="both"/>
        <w:rPr>
          <w:sz w:val="24"/>
          <w:szCs w:val="24"/>
        </w:rPr>
      </w:pPr>
      <w:r w:rsidRPr="00393A04">
        <w:rPr>
          <w:sz w:val="24"/>
          <w:szCs w:val="24"/>
        </w:rPr>
        <w:t>“Define la Administración como la capacidad de coordinar hábilmente muchas energías sociales con frecuencias conflictivas en un solo organismo, para que aquellas puedan operar como una sola unidad”</w:t>
      </w:r>
      <w:sdt>
        <w:sdtPr>
          <w:rPr>
            <w:sz w:val="24"/>
            <w:szCs w:val="24"/>
          </w:rPr>
          <w:id w:val="1308517439"/>
          <w:citation/>
        </w:sdtPr>
        <w:sdtEndPr/>
        <w:sdtContent>
          <w:r w:rsidRPr="00393A04">
            <w:rPr>
              <w:sz w:val="24"/>
              <w:szCs w:val="24"/>
            </w:rPr>
            <w:fldChar w:fldCharType="begin"/>
          </w:r>
          <w:r w:rsidRPr="00393A04">
            <w:rPr>
              <w:sz w:val="24"/>
              <w:szCs w:val="24"/>
            </w:rPr>
            <w:instrText xml:space="preserve"> CITATION Bro04 \l 16394 </w:instrText>
          </w:r>
          <w:r w:rsidRPr="00393A04">
            <w:rPr>
              <w:sz w:val="24"/>
              <w:szCs w:val="24"/>
            </w:rPr>
            <w:fldChar w:fldCharType="separate"/>
          </w:r>
          <w:r w:rsidR="00D321F1">
            <w:rPr>
              <w:noProof/>
              <w:sz w:val="24"/>
              <w:szCs w:val="24"/>
            </w:rPr>
            <w:t xml:space="preserve"> </w:t>
          </w:r>
          <w:r w:rsidR="00D321F1" w:rsidRPr="00D321F1">
            <w:rPr>
              <w:noProof/>
              <w:sz w:val="24"/>
              <w:szCs w:val="24"/>
            </w:rPr>
            <w:t>(7)</w:t>
          </w:r>
          <w:r w:rsidRPr="00393A04">
            <w:rPr>
              <w:sz w:val="24"/>
              <w:szCs w:val="24"/>
            </w:rPr>
            <w:fldChar w:fldCharType="end"/>
          </w:r>
        </w:sdtContent>
      </w:sdt>
    </w:p>
    <w:p w14:paraId="11C4DE30" w14:textId="6CF2CF58" w:rsidR="00A86CB6" w:rsidRPr="00393A04" w:rsidRDefault="00A86CB6" w:rsidP="00F06F88">
      <w:pPr>
        <w:spacing w:line="360" w:lineRule="auto"/>
        <w:jc w:val="both"/>
        <w:rPr>
          <w:sz w:val="24"/>
          <w:szCs w:val="24"/>
        </w:rPr>
      </w:pPr>
      <w:r w:rsidRPr="00393A04">
        <w:rPr>
          <w:sz w:val="24"/>
          <w:szCs w:val="24"/>
        </w:rPr>
        <w:t>“Administración, es una ciencia social que persigue la satisfacción de objetivos institucionales por medio de una estructura y a través del esfuerzo humano coordinado.”</w:t>
      </w:r>
      <w:sdt>
        <w:sdtPr>
          <w:rPr>
            <w:sz w:val="24"/>
            <w:szCs w:val="24"/>
          </w:rPr>
          <w:id w:val="-758452831"/>
          <w:citation/>
        </w:sdtPr>
        <w:sdtEndPr/>
        <w:sdtContent>
          <w:r w:rsidRPr="00393A04">
            <w:rPr>
              <w:sz w:val="24"/>
              <w:szCs w:val="24"/>
            </w:rPr>
            <w:fldChar w:fldCharType="begin"/>
          </w:r>
          <w:r w:rsidRPr="00393A04">
            <w:rPr>
              <w:sz w:val="24"/>
              <w:szCs w:val="24"/>
            </w:rPr>
            <w:instrText xml:space="preserve"> CITATION Jos11 \l 16394 </w:instrText>
          </w:r>
          <w:r w:rsidRPr="00393A04">
            <w:rPr>
              <w:sz w:val="24"/>
              <w:szCs w:val="24"/>
            </w:rPr>
            <w:fldChar w:fldCharType="separate"/>
          </w:r>
          <w:r w:rsidR="00D321F1">
            <w:rPr>
              <w:noProof/>
              <w:sz w:val="24"/>
              <w:szCs w:val="24"/>
            </w:rPr>
            <w:t xml:space="preserve"> </w:t>
          </w:r>
          <w:r w:rsidR="00D321F1" w:rsidRPr="00D321F1">
            <w:rPr>
              <w:noProof/>
              <w:sz w:val="24"/>
              <w:szCs w:val="24"/>
            </w:rPr>
            <w:t>(8)</w:t>
          </w:r>
          <w:r w:rsidRPr="00393A04">
            <w:rPr>
              <w:sz w:val="24"/>
              <w:szCs w:val="24"/>
            </w:rPr>
            <w:fldChar w:fldCharType="end"/>
          </w:r>
        </w:sdtContent>
      </w:sdt>
    </w:p>
    <w:p w14:paraId="488CA4D7" w14:textId="23ADFAB0" w:rsidR="00A86CB6" w:rsidRDefault="00A86CB6" w:rsidP="00F06F88">
      <w:pPr>
        <w:spacing w:line="360" w:lineRule="auto"/>
        <w:jc w:val="both"/>
        <w:rPr>
          <w:ins w:id="2030" w:author="Luffi" w:date="2017-07-04T17:27:00Z"/>
          <w:sz w:val="24"/>
          <w:szCs w:val="24"/>
        </w:rPr>
      </w:pPr>
      <w:r w:rsidRPr="00393A04">
        <w:rPr>
          <w:sz w:val="24"/>
          <w:szCs w:val="24"/>
        </w:rPr>
        <w:t>“Método por el cual un grupo de c</w:t>
      </w:r>
      <w:r w:rsidR="00393A04">
        <w:rPr>
          <w:sz w:val="24"/>
          <w:szCs w:val="24"/>
        </w:rPr>
        <w:t xml:space="preserve">ooperación dirige sus acciones </w:t>
      </w:r>
      <w:r w:rsidRPr="00393A04">
        <w:rPr>
          <w:sz w:val="24"/>
          <w:szCs w:val="24"/>
        </w:rPr>
        <w:t>hacia metas comunes. Este método implica técnicas mediante las cuales un grupo principal de personas (los gerentes) coordinan las actividades de otras.”</w:t>
      </w:r>
      <w:sdt>
        <w:sdtPr>
          <w:rPr>
            <w:sz w:val="24"/>
            <w:szCs w:val="24"/>
          </w:rPr>
          <w:id w:val="-638648270"/>
          <w:citation/>
        </w:sdtPr>
        <w:sdtEndPr/>
        <w:sdtContent>
          <w:r w:rsidRPr="00393A04">
            <w:rPr>
              <w:sz w:val="24"/>
              <w:szCs w:val="24"/>
            </w:rPr>
            <w:fldChar w:fldCharType="begin"/>
          </w:r>
          <w:r w:rsidRPr="00393A04">
            <w:rPr>
              <w:sz w:val="24"/>
              <w:szCs w:val="24"/>
            </w:rPr>
            <w:instrText xml:space="preserve"> CITATION Jos111 \l 16394 </w:instrText>
          </w:r>
          <w:r w:rsidRPr="00393A04">
            <w:rPr>
              <w:sz w:val="24"/>
              <w:szCs w:val="24"/>
            </w:rPr>
            <w:fldChar w:fldCharType="separate"/>
          </w:r>
          <w:r w:rsidR="00D321F1">
            <w:rPr>
              <w:noProof/>
              <w:sz w:val="24"/>
              <w:szCs w:val="24"/>
            </w:rPr>
            <w:t xml:space="preserve"> </w:t>
          </w:r>
          <w:r w:rsidR="00D321F1" w:rsidRPr="00D321F1">
            <w:rPr>
              <w:noProof/>
              <w:sz w:val="24"/>
              <w:szCs w:val="24"/>
            </w:rPr>
            <w:t>(9)</w:t>
          </w:r>
          <w:r w:rsidRPr="00393A04">
            <w:rPr>
              <w:sz w:val="24"/>
              <w:szCs w:val="24"/>
            </w:rPr>
            <w:fldChar w:fldCharType="end"/>
          </w:r>
        </w:sdtContent>
      </w:sdt>
    </w:p>
    <w:p w14:paraId="62059AE9" w14:textId="1024779E" w:rsidR="00852417" w:rsidDel="00852417" w:rsidRDefault="00E2628E" w:rsidP="00F06F88">
      <w:pPr>
        <w:spacing w:line="360" w:lineRule="auto"/>
        <w:jc w:val="both"/>
        <w:rPr>
          <w:del w:id="2031" w:author="Luffi" w:date="2017-07-04T17:28:00Z"/>
          <w:sz w:val="24"/>
          <w:szCs w:val="24"/>
        </w:rPr>
      </w:pPr>
      <w:ins w:id="2032" w:author="Luffi" w:date="2017-07-07T11:59:00Z">
        <w:r>
          <w:rPr>
            <w:sz w:val="24"/>
            <w:szCs w:val="24"/>
          </w:rPr>
          <w:t>En</w:t>
        </w:r>
      </w:ins>
      <w:ins w:id="2033" w:author="Luffi" w:date="2017-07-04T17:27:00Z">
        <w:r w:rsidR="00852417">
          <w:rPr>
            <w:sz w:val="24"/>
            <w:szCs w:val="24"/>
          </w:rPr>
          <w:t xml:space="preserve"> función a las anteriores </w:t>
        </w:r>
      </w:ins>
      <w:ins w:id="2034" w:author="Luffi" w:date="2017-07-07T11:59:00Z">
        <w:r>
          <w:rPr>
            <w:sz w:val="24"/>
            <w:szCs w:val="24"/>
          </w:rPr>
          <w:t>definiciones</w:t>
        </w:r>
      </w:ins>
      <w:ins w:id="2035" w:author="Luffi" w:date="2017-07-04T17:27:00Z">
        <w:r w:rsidR="00852417">
          <w:rPr>
            <w:sz w:val="24"/>
            <w:szCs w:val="24"/>
          </w:rPr>
          <w:t xml:space="preserve">, el Autor del presente trabajo, propone la siguiente </w:t>
        </w:r>
      </w:ins>
      <w:ins w:id="2036" w:author="Luffi" w:date="2017-07-08T19:47:00Z">
        <w:r w:rsidR="00AF6F1E">
          <w:rPr>
            <w:sz w:val="24"/>
            <w:szCs w:val="24"/>
          </w:rPr>
          <w:t>definición</w:t>
        </w:r>
      </w:ins>
      <w:ins w:id="2037" w:author="Luffi" w:date="2017-07-04T17:27:00Z">
        <w:r w:rsidR="00852417">
          <w:rPr>
            <w:sz w:val="24"/>
            <w:szCs w:val="24"/>
          </w:rPr>
          <w:t>:</w:t>
        </w:r>
      </w:ins>
    </w:p>
    <w:p w14:paraId="569C97EF" w14:textId="0F14717D" w:rsidR="0066488C" w:rsidRPr="00393A04" w:rsidRDefault="00852417" w:rsidP="00F06F88">
      <w:pPr>
        <w:spacing w:line="360" w:lineRule="auto"/>
        <w:jc w:val="both"/>
        <w:rPr>
          <w:sz w:val="24"/>
          <w:szCs w:val="24"/>
        </w:rPr>
      </w:pPr>
      <w:ins w:id="2038" w:author="Luffi" w:date="2017-07-04T17:28:00Z">
        <w:r>
          <w:rPr>
            <w:sz w:val="24"/>
            <w:szCs w:val="24"/>
          </w:rPr>
          <w:t xml:space="preserve"> </w:t>
        </w:r>
      </w:ins>
      <w:r w:rsidR="002D04A2">
        <w:rPr>
          <w:sz w:val="24"/>
          <w:szCs w:val="24"/>
        </w:rPr>
        <w:t xml:space="preserve">La administración se puede decir que hace referencia al funcionamiento y rendimiento de una organización </w:t>
      </w:r>
      <w:r w:rsidR="00770DA8">
        <w:rPr>
          <w:sz w:val="24"/>
          <w:szCs w:val="24"/>
        </w:rPr>
        <w:t>por medio del esfuerzo de las personas para cumplir un objetivo.</w:t>
      </w:r>
    </w:p>
    <w:p w14:paraId="507D7EC5" w14:textId="6E86B05A" w:rsidR="00A86CB6" w:rsidRDefault="00A86CB6">
      <w:pPr>
        <w:pStyle w:val="Ttulo3"/>
        <w:spacing w:before="0" w:after="240" w:line="360" w:lineRule="auto"/>
        <w:jc w:val="both"/>
        <w:rPr>
          <w:ins w:id="2039" w:author="Luffi" w:date="2017-07-08T19:31:00Z"/>
        </w:rPr>
        <w:pPrChange w:id="2040" w:author="Luffi" w:date="2017-07-08T19:36:00Z">
          <w:pPr>
            <w:pStyle w:val="Ttulo3"/>
            <w:spacing w:after="160" w:line="360" w:lineRule="auto"/>
          </w:pPr>
        </w:pPrChange>
      </w:pPr>
      <w:bookmarkStart w:id="2041" w:name="_Toc485290338"/>
      <w:r w:rsidRPr="00393A04">
        <w:lastRenderedPageBreak/>
        <w:t xml:space="preserve">Citas </w:t>
      </w:r>
      <w:del w:id="2042" w:author="Anny Mercado" w:date="2017-06-15T23:23:00Z">
        <w:r w:rsidRPr="00393A04" w:rsidDel="00B8073F">
          <w:delText>medicas</w:delText>
        </w:r>
      </w:del>
      <w:bookmarkEnd w:id="2041"/>
      <w:ins w:id="2043" w:author="Anny Mercado" w:date="2017-06-15T23:23:00Z">
        <w:r w:rsidR="00B8073F" w:rsidRPr="00393A04">
          <w:t>MÉDICAS</w:t>
        </w:r>
      </w:ins>
    </w:p>
    <w:p w14:paraId="4028531F" w14:textId="114F9BF3" w:rsidR="004E476C" w:rsidRPr="00F802FA" w:rsidRDefault="004E476C">
      <w:pPr>
        <w:spacing w:after="240" w:line="360" w:lineRule="auto"/>
        <w:jc w:val="both"/>
        <w:pPrChange w:id="2044" w:author="Luffi" w:date="2017-07-08T19:36:00Z">
          <w:pPr>
            <w:pStyle w:val="Ttulo3"/>
            <w:spacing w:after="160" w:line="360" w:lineRule="auto"/>
          </w:pPr>
        </w:pPrChange>
      </w:pPr>
      <w:ins w:id="2045" w:author="Luffi" w:date="2017-07-08T19:31:00Z">
        <w:r w:rsidRPr="00CD52CB">
          <w:rPr>
            <w:sz w:val="24"/>
            <w:rPrChange w:id="2046" w:author="Luffi" w:date="2017-07-08T19:53:00Z">
              <w:rPr/>
            </w:rPrChange>
          </w:rPr>
          <w:t xml:space="preserve">Para las definiciones de cita médica, se </w:t>
        </w:r>
      </w:ins>
      <w:ins w:id="2047" w:author="Luffi" w:date="2017-07-08T19:44:00Z">
        <w:r w:rsidR="00AF6F1E" w:rsidRPr="00CD52CB">
          <w:rPr>
            <w:sz w:val="24"/>
            <w:rPrChange w:id="2048" w:author="Luffi" w:date="2017-07-08T19:53:00Z">
              <w:rPr/>
            </w:rPrChange>
          </w:rPr>
          <w:t>tiene</w:t>
        </w:r>
      </w:ins>
      <w:ins w:id="2049" w:author="Luffi" w:date="2017-07-08T19:32:00Z">
        <w:r w:rsidRPr="00CD52CB">
          <w:rPr>
            <w:sz w:val="24"/>
            <w:rPrChange w:id="2050" w:author="Luffi" w:date="2017-07-08T19:53:00Z">
              <w:rPr/>
            </w:rPrChange>
          </w:rPr>
          <w:t xml:space="preserve"> </w:t>
        </w:r>
      </w:ins>
      <w:ins w:id="2051" w:author="Luffi" w:date="2017-07-08T19:35:00Z">
        <w:r w:rsidRPr="00CD52CB">
          <w:rPr>
            <w:sz w:val="24"/>
            <w:rPrChange w:id="2052" w:author="Luffi" w:date="2017-07-08T19:53:00Z">
              <w:rPr/>
            </w:rPrChange>
          </w:rPr>
          <w:t>las siguientes referencias</w:t>
        </w:r>
      </w:ins>
      <w:ins w:id="2053" w:author="Luffi" w:date="2017-07-08T19:32:00Z">
        <w:r w:rsidRPr="00CD52CB">
          <w:rPr>
            <w:sz w:val="24"/>
            <w:rPrChange w:id="2054" w:author="Luffi" w:date="2017-07-08T19:53:00Z">
              <w:rPr/>
            </w:rPrChange>
          </w:rPr>
          <w:t xml:space="preserve"> por lo que se consideran las </w:t>
        </w:r>
      </w:ins>
      <w:ins w:id="2055" w:author="Luffi" w:date="2017-07-08T19:35:00Z">
        <w:r w:rsidRPr="00CD52CB">
          <w:rPr>
            <w:sz w:val="24"/>
            <w:rPrChange w:id="2056" w:author="Luffi" w:date="2017-07-08T19:53:00Z">
              <w:rPr/>
            </w:rPrChange>
          </w:rPr>
          <w:t>más</w:t>
        </w:r>
      </w:ins>
      <w:ins w:id="2057" w:author="Luffi" w:date="2017-07-08T19:32:00Z">
        <w:r w:rsidRPr="00CD52CB">
          <w:rPr>
            <w:sz w:val="24"/>
            <w:rPrChange w:id="2058" w:author="Luffi" w:date="2017-07-08T19:53:00Z">
              <w:rPr/>
            </w:rPrChange>
          </w:rPr>
          <w:t xml:space="preserve"> claras</w:t>
        </w:r>
      </w:ins>
      <w:ins w:id="2059" w:author="Luffi" w:date="2017-07-08T19:35:00Z">
        <w:r w:rsidRPr="00CD52CB">
          <w:rPr>
            <w:sz w:val="24"/>
            <w:rPrChange w:id="2060" w:author="Luffi" w:date="2017-07-08T19:53:00Z">
              <w:rPr/>
            </w:rPrChange>
          </w:rPr>
          <w:t xml:space="preserve"> e importantes</w:t>
        </w:r>
      </w:ins>
      <w:ins w:id="2061" w:author="Luffi" w:date="2017-07-08T19:32:00Z">
        <w:r w:rsidRPr="00CD52CB">
          <w:rPr>
            <w:sz w:val="24"/>
            <w:rPrChange w:id="2062" w:author="Luffi" w:date="2017-07-08T19:53:00Z">
              <w:rPr/>
            </w:rPrChange>
          </w:rPr>
          <w:t>.</w:t>
        </w:r>
      </w:ins>
    </w:p>
    <w:p w14:paraId="79752853" w14:textId="7C5EDDAB" w:rsidR="00A86CB6" w:rsidRPr="00393A04" w:rsidRDefault="006B63ED" w:rsidP="00F06F88">
      <w:pPr>
        <w:spacing w:line="360" w:lineRule="auto"/>
        <w:jc w:val="both"/>
        <w:rPr>
          <w:sz w:val="24"/>
          <w:szCs w:val="24"/>
        </w:rPr>
      </w:pPr>
      <w:r w:rsidRPr="00393A04">
        <w:rPr>
          <w:sz w:val="24"/>
          <w:szCs w:val="24"/>
        </w:rPr>
        <w:t>“</w:t>
      </w:r>
      <w:r w:rsidR="00A86CB6" w:rsidRPr="00393A04">
        <w:rPr>
          <w:sz w:val="24"/>
          <w:szCs w:val="24"/>
        </w:rPr>
        <w:t xml:space="preserve">La </w:t>
      </w:r>
      <w:r w:rsidRPr="00393A04">
        <w:rPr>
          <w:sz w:val="24"/>
          <w:szCs w:val="24"/>
        </w:rPr>
        <w:t>cita</w:t>
      </w:r>
      <w:r w:rsidR="00A86CB6" w:rsidRPr="00393A04">
        <w:rPr>
          <w:sz w:val="24"/>
          <w:szCs w:val="24"/>
        </w:rPr>
        <w:t xml:space="preserve"> médica le permite administrar de una manera más fácil, rápida e intuitiva las citas de los pacientes.  Adicionalmente se permite administrar los contratos de atención de pacientes del médico, así como el recordatorio ya sea por medio de correo electrónico o p</w:t>
      </w:r>
      <w:r w:rsidR="00393A04">
        <w:rPr>
          <w:sz w:val="24"/>
          <w:szCs w:val="24"/>
        </w:rPr>
        <w:t xml:space="preserve">or mensaje de texto al celular </w:t>
      </w:r>
      <w:r w:rsidR="00A86CB6" w:rsidRPr="00393A04">
        <w:rPr>
          <w:sz w:val="24"/>
          <w:szCs w:val="24"/>
        </w:rPr>
        <w:t>de la cita del paciente en forma automatizada.  También es posible administrar y manejar la gestión de cobros de su consultorio médico</w:t>
      </w:r>
      <w:r w:rsidRPr="00393A04">
        <w:rPr>
          <w:sz w:val="24"/>
          <w:szCs w:val="24"/>
        </w:rPr>
        <w:t>”.</w:t>
      </w:r>
      <w:sdt>
        <w:sdtPr>
          <w:rPr>
            <w:sz w:val="24"/>
            <w:szCs w:val="24"/>
          </w:rPr>
          <w:id w:val="-1862964057"/>
          <w:citation/>
        </w:sdtPr>
        <w:sdtEndPr/>
        <w:sdtContent>
          <w:r w:rsidRPr="00393A04">
            <w:rPr>
              <w:sz w:val="24"/>
              <w:szCs w:val="24"/>
            </w:rPr>
            <w:fldChar w:fldCharType="begin"/>
          </w:r>
          <w:r w:rsidRPr="00393A04">
            <w:rPr>
              <w:sz w:val="24"/>
              <w:szCs w:val="24"/>
            </w:rPr>
            <w:instrText xml:space="preserve"> CITATION Cod16 \l 16394 </w:instrText>
          </w:r>
          <w:r w:rsidRPr="00393A04">
            <w:rPr>
              <w:sz w:val="24"/>
              <w:szCs w:val="24"/>
            </w:rPr>
            <w:fldChar w:fldCharType="separate"/>
          </w:r>
          <w:r w:rsidR="00D321F1">
            <w:rPr>
              <w:noProof/>
              <w:sz w:val="24"/>
              <w:szCs w:val="24"/>
            </w:rPr>
            <w:t xml:space="preserve"> </w:t>
          </w:r>
          <w:r w:rsidR="00D321F1" w:rsidRPr="00D321F1">
            <w:rPr>
              <w:noProof/>
              <w:sz w:val="24"/>
              <w:szCs w:val="24"/>
            </w:rPr>
            <w:t>(10)</w:t>
          </w:r>
          <w:r w:rsidRPr="00393A04">
            <w:rPr>
              <w:sz w:val="24"/>
              <w:szCs w:val="24"/>
            </w:rPr>
            <w:fldChar w:fldCharType="end"/>
          </w:r>
        </w:sdtContent>
      </w:sdt>
    </w:p>
    <w:p w14:paraId="1E98F369" w14:textId="13F33AE3" w:rsidR="006B63ED" w:rsidRDefault="006B63ED" w:rsidP="00F06F88">
      <w:pPr>
        <w:spacing w:line="360" w:lineRule="auto"/>
        <w:jc w:val="both"/>
        <w:rPr>
          <w:ins w:id="2063" w:author="Luffi" w:date="2017-07-08T19:38:00Z"/>
          <w:sz w:val="24"/>
          <w:szCs w:val="24"/>
        </w:rPr>
      </w:pPr>
      <w:r w:rsidRPr="00393A04">
        <w:rPr>
          <w:sz w:val="24"/>
          <w:szCs w:val="24"/>
        </w:rPr>
        <w:t>“La palabra 'cita' puede tener dos acepciones principales en el uso común de la lengua que poco tienen que ver entre sí. De todos modos, ambas son comunes y suelen ser utilizadas con normalidad</w:t>
      </w:r>
      <w:ins w:id="2064" w:author="Luffi" w:date="2017-07-03T17:13:00Z">
        <w:r w:rsidR="00016132" w:rsidRPr="00016132">
          <w:rPr>
            <w:sz w:val="24"/>
            <w:szCs w:val="24"/>
          </w:rPr>
          <w:t xml:space="preserve"> </w:t>
        </w:r>
      </w:ins>
      <w:moveToRangeStart w:id="2065" w:author="Luffi" w:date="2017-07-03T17:13:00Z" w:name="move486865308"/>
      <w:sdt>
        <w:sdtPr>
          <w:rPr>
            <w:sz w:val="24"/>
            <w:szCs w:val="24"/>
          </w:rPr>
          <w:id w:val="-935752795"/>
          <w:citation/>
        </w:sdtPr>
        <w:sdtEndPr/>
        <w:sdtContent>
          <w:moveTo w:id="2066" w:author="Luffi" w:date="2017-07-03T17:13:00Z">
            <w:r w:rsidR="00016132" w:rsidRPr="00393A04">
              <w:rPr>
                <w:sz w:val="24"/>
                <w:szCs w:val="24"/>
              </w:rPr>
              <w:fldChar w:fldCharType="begin"/>
            </w:r>
            <w:r w:rsidR="00016132" w:rsidRPr="00393A04">
              <w:rPr>
                <w:sz w:val="24"/>
                <w:szCs w:val="24"/>
              </w:rPr>
              <w:instrText xml:space="preserve"> CITATION Def05 \l 16394 </w:instrText>
            </w:r>
            <w:r w:rsidR="00016132" w:rsidRPr="00393A04">
              <w:rPr>
                <w:sz w:val="24"/>
                <w:szCs w:val="24"/>
              </w:rPr>
              <w:fldChar w:fldCharType="separate"/>
            </w:r>
          </w:moveTo>
          <w:r w:rsidR="00D321F1" w:rsidRPr="00D321F1">
            <w:rPr>
              <w:noProof/>
              <w:sz w:val="24"/>
              <w:szCs w:val="24"/>
            </w:rPr>
            <w:t>(11)</w:t>
          </w:r>
          <w:moveTo w:id="2067" w:author="Luffi" w:date="2017-07-03T17:13:00Z">
            <w:r w:rsidR="00016132" w:rsidRPr="00393A04">
              <w:rPr>
                <w:sz w:val="24"/>
                <w:szCs w:val="24"/>
              </w:rPr>
              <w:fldChar w:fldCharType="end"/>
            </w:r>
          </w:moveTo>
        </w:sdtContent>
      </w:sdt>
      <w:moveToRangeEnd w:id="2065"/>
      <w:r w:rsidRPr="00393A04">
        <w:rPr>
          <w:sz w:val="24"/>
          <w:szCs w:val="24"/>
        </w:rPr>
        <w:t>.”</w:t>
      </w:r>
      <w:moveFromRangeStart w:id="2068" w:author="Luffi" w:date="2017-07-03T17:13:00Z" w:name="move486865308"/>
      <w:sdt>
        <w:sdtPr>
          <w:rPr>
            <w:sz w:val="24"/>
            <w:szCs w:val="24"/>
          </w:rPr>
          <w:id w:val="975879125"/>
          <w:citation/>
        </w:sdtPr>
        <w:sdtEndPr/>
        <w:sdtContent>
          <w:moveFrom w:id="2069" w:author="Luffi" w:date="2017-07-03T17:13:00Z">
            <w:r w:rsidRPr="00393A04" w:rsidDel="00016132">
              <w:rPr>
                <w:sz w:val="24"/>
                <w:szCs w:val="24"/>
              </w:rPr>
              <w:fldChar w:fldCharType="begin"/>
            </w:r>
            <w:r w:rsidRPr="00393A04" w:rsidDel="00016132">
              <w:rPr>
                <w:sz w:val="24"/>
                <w:szCs w:val="24"/>
              </w:rPr>
              <w:instrText xml:space="preserve"> CITATION Def05 \l 16394 </w:instrText>
            </w:r>
            <w:r w:rsidRPr="00393A04" w:rsidDel="00016132">
              <w:rPr>
                <w:sz w:val="24"/>
                <w:szCs w:val="24"/>
              </w:rPr>
              <w:fldChar w:fldCharType="separate"/>
            </w:r>
            <w:r w:rsidR="00594A10" w:rsidDel="00016132">
              <w:rPr>
                <w:noProof/>
                <w:sz w:val="24"/>
                <w:szCs w:val="24"/>
              </w:rPr>
              <w:t xml:space="preserve"> </w:t>
            </w:r>
            <w:r w:rsidR="00594A10" w:rsidRPr="00594A10" w:rsidDel="00016132">
              <w:rPr>
                <w:noProof/>
                <w:sz w:val="24"/>
                <w:szCs w:val="24"/>
              </w:rPr>
              <w:t>(10)</w:t>
            </w:r>
            <w:r w:rsidRPr="00393A04" w:rsidDel="00016132">
              <w:rPr>
                <w:sz w:val="24"/>
                <w:szCs w:val="24"/>
              </w:rPr>
              <w:fldChar w:fldCharType="end"/>
            </w:r>
          </w:moveFrom>
        </w:sdtContent>
      </w:sdt>
      <w:moveFromRangeEnd w:id="2068"/>
    </w:p>
    <w:p w14:paraId="3C27A513" w14:textId="22CEED1D" w:rsidR="00AF6F1E" w:rsidDel="00AF6F1E" w:rsidRDefault="00AF6F1E" w:rsidP="00F06F88">
      <w:pPr>
        <w:spacing w:line="360" w:lineRule="auto"/>
        <w:jc w:val="both"/>
        <w:rPr>
          <w:del w:id="2070" w:author="Luffi" w:date="2017-07-08T19:48:00Z"/>
          <w:sz w:val="24"/>
          <w:szCs w:val="24"/>
        </w:rPr>
      </w:pPr>
      <w:ins w:id="2071" w:author="Luffi" w:date="2017-07-08T19:38:00Z">
        <w:r>
          <w:rPr>
            <w:sz w:val="24"/>
            <w:szCs w:val="24"/>
          </w:rPr>
          <w:t xml:space="preserve">Después </w:t>
        </w:r>
      </w:ins>
      <w:ins w:id="2072" w:author="Luffi" w:date="2017-07-08T19:40:00Z">
        <w:r>
          <w:rPr>
            <w:sz w:val="24"/>
            <w:szCs w:val="24"/>
          </w:rPr>
          <w:t>transcribir</w:t>
        </w:r>
      </w:ins>
      <w:ins w:id="2073" w:author="Luffi" w:date="2017-07-08T19:39:00Z">
        <w:r>
          <w:rPr>
            <w:sz w:val="24"/>
            <w:szCs w:val="24"/>
          </w:rPr>
          <w:t xml:space="preserve"> las anteriores</w:t>
        </w:r>
      </w:ins>
      <w:ins w:id="2074" w:author="Luffi" w:date="2017-07-08T19:40:00Z">
        <w:r>
          <w:rPr>
            <w:sz w:val="24"/>
            <w:szCs w:val="24"/>
          </w:rPr>
          <w:t xml:space="preserve"> </w:t>
        </w:r>
      </w:ins>
      <w:ins w:id="2075" w:author="Luffi" w:date="2017-07-08T19:46:00Z">
        <w:r>
          <w:rPr>
            <w:sz w:val="24"/>
            <w:szCs w:val="24"/>
          </w:rPr>
          <w:t>definiciones de</w:t>
        </w:r>
      </w:ins>
      <w:ins w:id="2076" w:author="Luffi" w:date="2017-07-08T19:45:00Z">
        <w:r>
          <w:rPr>
            <w:sz w:val="24"/>
            <w:szCs w:val="24"/>
          </w:rPr>
          <w:t xml:space="preserve"> diferentes autores, el </w:t>
        </w:r>
      </w:ins>
      <w:ins w:id="2077" w:author="Luffi" w:date="2017-07-08T19:46:00Z">
        <w:r>
          <w:rPr>
            <w:sz w:val="24"/>
            <w:szCs w:val="24"/>
          </w:rPr>
          <w:t>Autor de</w:t>
        </w:r>
      </w:ins>
      <w:ins w:id="2078" w:author="Luffi" w:date="2017-07-08T19:48:00Z">
        <w:r>
          <w:rPr>
            <w:sz w:val="24"/>
            <w:szCs w:val="24"/>
          </w:rPr>
          <w:t>l</w:t>
        </w:r>
      </w:ins>
      <w:ins w:id="2079" w:author="Luffi" w:date="2017-07-08T19:46:00Z">
        <w:r>
          <w:rPr>
            <w:sz w:val="24"/>
            <w:szCs w:val="24"/>
          </w:rPr>
          <w:t xml:space="preserve"> presente proyecto</w:t>
        </w:r>
      </w:ins>
      <w:ins w:id="2080" w:author="Luffi" w:date="2017-07-08T19:48:00Z">
        <w:r>
          <w:rPr>
            <w:sz w:val="24"/>
            <w:szCs w:val="24"/>
          </w:rPr>
          <w:t xml:space="preserve"> define:</w:t>
        </w:r>
      </w:ins>
    </w:p>
    <w:p w14:paraId="6CBED557" w14:textId="3B3DCEA5" w:rsidR="00770DA8" w:rsidRPr="00393A04" w:rsidRDefault="00AF6F1E" w:rsidP="00F06F88">
      <w:pPr>
        <w:spacing w:line="360" w:lineRule="auto"/>
        <w:jc w:val="both"/>
        <w:rPr>
          <w:sz w:val="24"/>
          <w:szCs w:val="24"/>
        </w:rPr>
      </w:pPr>
      <w:ins w:id="2081" w:author="Luffi" w:date="2017-07-08T19:48:00Z">
        <w:r>
          <w:rPr>
            <w:sz w:val="24"/>
            <w:szCs w:val="24"/>
          </w:rPr>
          <w:t xml:space="preserve"> </w:t>
        </w:r>
      </w:ins>
      <w:r w:rsidR="00770DA8">
        <w:rPr>
          <w:sz w:val="24"/>
          <w:szCs w:val="24"/>
        </w:rPr>
        <w:t>Las citas médicas es una acción de parte de una persona que realiza el registro para una consulta médica, la persona que se manifiesta es mayormente por una secretaria del médico</w:t>
      </w:r>
      <w:r w:rsidR="00E6695D">
        <w:rPr>
          <w:sz w:val="24"/>
          <w:szCs w:val="24"/>
        </w:rPr>
        <w:t xml:space="preserve"> o en caso contrario por el propio médico</w:t>
      </w:r>
      <w:r w:rsidR="00770DA8">
        <w:rPr>
          <w:sz w:val="24"/>
          <w:szCs w:val="24"/>
        </w:rPr>
        <w:t>.</w:t>
      </w:r>
    </w:p>
    <w:p w14:paraId="6B7EFD34" w14:textId="2F64D6B3" w:rsidR="00342A44" w:rsidRDefault="000E2A54">
      <w:pPr>
        <w:pStyle w:val="Ttulo3"/>
        <w:spacing w:after="160" w:line="360" w:lineRule="auto"/>
        <w:rPr>
          <w:ins w:id="2082" w:author="Luffi" w:date="2017-07-08T19:53:00Z"/>
        </w:rPr>
      </w:pPr>
      <w:bookmarkStart w:id="2083" w:name="_Toc485290339"/>
      <w:r w:rsidRPr="00393A04">
        <w:t xml:space="preserve">Consulta </w:t>
      </w:r>
      <w:del w:id="2084" w:author="Anny Mercado" w:date="2017-06-15T23:23:00Z">
        <w:r w:rsidRPr="00393A04" w:rsidDel="00B8073F">
          <w:delText>medica</w:delText>
        </w:r>
      </w:del>
      <w:bookmarkEnd w:id="2083"/>
      <w:ins w:id="2085" w:author="Anny Mercado" w:date="2017-06-15T23:23:00Z">
        <w:r w:rsidR="00B8073F" w:rsidRPr="00393A04">
          <w:t>MÉDICA</w:t>
        </w:r>
      </w:ins>
    </w:p>
    <w:p w14:paraId="4A8D6F23" w14:textId="66310793" w:rsidR="00CD52CB" w:rsidRPr="00113A0A" w:rsidRDefault="00CD52CB">
      <w:pPr>
        <w:pPrChange w:id="2086" w:author="Luffi" w:date="2017-07-08T19:53:00Z">
          <w:pPr>
            <w:pStyle w:val="Ttulo3"/>
            <w:spacing w:after="160" w:line="360" w:lineRule="auto"/>
          </w:pPr>
        </w:pPrChange>
      </w:pPr>
      <w:ins w:id="2087" w:author="Luffi" w:date="2017-07-08T19:53:00Z">
        <w:r>
          <w:t xml:space="preserve">A </w:t>
        </w:r>
      </w:ins>
      <w:ins w:id="2088" w:author="Luffi" w:date="2017-07-08T19:55:00Z">
        <w:r>
          <w:t>continuación,</w:t>
        </w:r>
      </w:ins>
      <w:ins w:id="2089" w:author="Luffi" w:date="2017-07-08T19:53:00Z">
        <w:r>
          <w:t xml:space="preserve"> se describe las siguientes definiciones de consulta m</w:t>
        </w:r>
      </w:ins>
      <w:ins w:id="2090" w:author="Luffi" w:date="2017-07-08T19:54:00Z">
        <w:r>
          <w:t>édica por tres autores.</w:t>
        </w:r>
      </w:ins>
    </w:p>
    <w:p w14:paraId="7CCBE9E2" w14:textId="5008AA42" w:rsidR="000E2A54" w:rsidRPr="00393A04" w:rsidRDefault="000E2A54" w:rsidP="00F06F88">
      <w:pPr>
        <w:spacing w:line="360" w:lineRule="auto"/>
        <w:jc w:val="both"/>
        <w:rPr>
          <w:sz w:val="24"/>
          <w:szCs w:val="24"/>
        </w:rPr>
      </w:pPr>
      <w:r w:rsidRPr="00393A04">
        <w:rPr>
          <w:sz w:val="24"/>
          <w:szCs w:val="24"/>
        </w:rPr>
        <w:t>“… La consulta médica es el tiempo en que el paciente está junto al profesional en un espacio determinado (el consultorio o el domicilio de quien sufre el problema de salud), mientras el doctor brinda su parecer y recomienda los pasos a seguir.”</w:t>
      </w:r>
      <w:sdt>
        <w:sdtPr>
          <w:rPr>
            <w:sz w:val="24"/>
            <w:szCs w:val="24"/>
          </w:rPr>
          <w:id w:val="-1842462973"/>
          <w:citation/>
        </w:sdtPr>
        <w:sdtEndPr/>
        <w:sdtContent>
          <w:r w:rsidRPr="00393A04">
            <w:rPr>
              <w:sz w:val="24"/>
              <w:szCs w:val="24"/>
            </w:rPr>
            <w:fldChar w:fldCharType="begin"/>
          </w:r>
          <w:r w:rsidRPr="00393A04">
            <w:rPr>
              <w:sz w:val="24"/>
              <w:szCs w:val="24"/>
            </w:rPr>
            <w:instrText xml:space="preserve"> CITATION Pér14 \l 16394 </w:instrText>
          </w:r>
          <w:r w:rsidRPr="00393A04">
            <w:rPr>
              <w:sz w:val="24"/>
              <w:szCs w:val="24"/>
            </w:rPr>
            <w:fldChar w:fldCharType="separate"/>
          </w:r>
          <w:r w:rsidR="00D321F1">
            <w:rPr>
              <w:noProof/>
              <w:sz w:val="24"/>
              <w:szCs w:val="24"/>
            </w:rPr>
            <w:t xml:space="preserve"> </w:t>
          </w:r>
          <w:r w:rsidR="00D321F1" w:rsidRPr="00D321F1">
            <w:rPr>
              <w:noProof/>
              <w:sz w:val="24"/>
              <w:szCs w:val="24"/>
            </w:rPr>
            <w:t>(12)</w:t>
          </w:r>
          <w:r w:rsidRPr="00393A04">
            <w:rPr>
              <w:sz w:val="24"/>
              <w:szCs w:val="24"/>
            </w:rPr>
            <w:fldChar w:fldCharType="end"/>
          </w:r>
        </w:sdtContent>
      </w:sdt>
    </w:p>
    <w:p w14:paraId="35D877EA" w14:textId="624360C4" w:rsidR="000E2A54" w:rsidRPr="00393A04" w:rsidRDefault="000E2A54" w:rsidP="00F06F88">
      <w:pPr>
        <w:spacing w:line="360" w:lineRule="auto"/>
        <w:jc w:val="both"/>
        <w:rPr>
          <w:sz w:val="24"/>
          <w:szCs w:val="24"/>
        </w:rPr>
      </w:pPr>
      <w:r w:rsidRPr="00393A04">
        <w:rPr>
          <w:sz w:val="24"/>
          <w:szCs w:val="24"/>
        </w:rPr>
        <w:t>“A instancias de la medicina, la palabra consulta presenta un uso híper popular ya que a través de la misma se denomina a aquella cita que un paciente, enfermo, realiza con un médico para tratar determinada afección o dolor que padece…”</w:t>
      </w:r>
      <w:sdt>
        <w:sdtPr>
          <w:rPr>
            <w:sz w:val="24"/>
            <w:szCs w:val="24"/>
          </w:rPr>
          <w:id w:val="1093670432"/>
          <w:citation/>
        </w:sdtPr>
        <w:sdtEndPr/>
        <w:sdtContent>
          <w:r w:rsidRPr="00393A04">
            <w:rPr>
              <w:sz w:val="24"/>
              <w:szCs w:val="24"/>
            </w:rPr>
            <w:fldChar w:fldCharType="begin"/>
          </w:r>
          <w:r w:rsidRPr="00393A04">
            <w:rPr>
              <w:sz w:val="24"/>
              <w:szCs w:val="24"/>
            </w:rPr>
            <w:instrText xml:space="preserve"> CITATION Def07 \l 16394 </w:instrText>
          </w:r>
          <w:r w:rsidRPr="00393A04">
            <w:rPr>
              <w:sz w:val="24"/>
              <w:szCs w:val="24"/>
            </w:rPr>
            <w:fldChar w:fldCharType="separate"/>
          </w:r>
          <w:r w:rsidR="00D321F1">
            <w:rPr>
              <w:noProof/>
              <w:sz w:val="24"/>
              <w:szCs w:val="24"/>
            </w:rPr>
            <w:t xml:space="preserve"> </w:t>
          </w:r>
          <w:r w:rsidR="00D321F1" w:rsidRPr="00D321F1">
            <w:rPr>
              <w:noProof/>
              <w:sz w:val="24"/>
              <w:szCs w:val="24"/>
            </w:rPr>
            <w:t>(13)</w:t>
          </w:r>
          <w:r w:rsidRPr="00393A04">
            <w:rPr>
              <w:sz w:val="24"/>
              <w:szCs w:val="24"/>
            </w:rPr>
            <w:fldChar w:fldCharType="end"/>
          </w:r>
        </w:sdtContent>
      </w:sdt>
    </w:p>
    <w:p w14:paraId="4C7D2CBD" w14:textId="0FEE7846" w:rsidR="000E2A54" w:rsidRDefault="0020461D" w:rsidP="00F06F88">
      <w:pPr>
        <w:spacing w:line="360" w:lineRule="auto"/>
        <w:jc w:val="both"/>
        <w:rPr>
          <w:sz w:val="24"/>
          <w:szCs w:val="24"/>
        </w:rPr>
      </w:pPr>
      <w:r w:rsidRPr="00393A04">
        <w:rPr>
          <w:sz w:val="24"/>
          <w:szCs w:val="24"/>
        </w:rPr>
        <w:t xml:space="preserve">“…Se refiere a los dictámenes médicos que resultan de la asistencia al paciente, al consejo que se da a otro profesional y al acto por el que el médico atiende la solución de un problema que </w:t>
      </w:r>
      <w:r w:rsidRPr="00393A04">
        <w:rPr>
          <w:sz w:val="24"/>
          <w:szCs w:val="24"/>
        </w:rPr>
        <w:lastRenderedPageBreak/>
        <w:t>guarda relación con la enfermedad, ya sea de forma individual o reunidos varios en las juntas de médicos.”</w:t>
      </w:r>
      <w:sdt>
        <w:sdtPr>
          <w:rPr>
            <w:sz w:val="24"/>
            <w:szCs w:val="24"/>
          </w:rPr>
          <w:id w:val="-340011528"/>
          <w:citation/>
        </w:sdtPr>
        <w:sdtEndPr/>
        <w:sdtContent>
          <w:r w:rsidRPr="00393A04">
            <w:rPr>
              <w:sz w:val="24"/>
              <w:szCs w:val="24"/>
            </w:rPr>
            <w:fldChar w:fldCharType="begin"/>
          </w:r>
          <w:r w:rsidRPr="00393A04">
            <w:rPr>
              <w:sz w:val="24"/>
              <w:szCs w:val="24"/>
            </w:rPr>
            <w:instrText xml:space="preserve"> CITATION PIL02 \l 16394 </w:instrText>
          </w:r>
          <w:r w:rsidRPr="00393A04">
            <w:rPr>
              <w:sz w:val="24"/>
              <w:szCs w:val="24"/>
            </w:rPr>
            <w:fldChar w:fldCharType="separate"/>
          </w:r>
          <w:r w:rsidR="00D321F1">
            <w:rPr>
              <w:noProof/>
              <w:sz w:val="24"/>
              <w:szCs w:val="24"/>
            </w:rPr>
            <w:t xml:space="preserve"> </w:t>
          </w:r>
          <w:r w:rsidR="00D321F1" w:rsidRPr="00D321F1">
            <w:rPr>
              <w:noProof/>
              <w:sz w:val="24"/>
              <w:szCs w:val="24"/>
            </w:rPr>
            <w:t>(14)</w:t>
          </w:r>
          <w:r w:rsidRPr="00393A04">
            <w:rPr>
              <w:sz w:val="24"/>
              <w:szCs w:val="24"/>
            </w:rPr>
            <w:fldChar w:fldCharType="end"/>
          </w:r>
        </w:sdtContent>
      </w:sdt>
    </w:p>
    <w:p w14:paraId="792A3B9A" w14:textId="6307A6DC" w:rsidR="00770DA8" w:rsidRPr="00393A04" w:rsidRDefault="00CD52CB" w:rsidP="00F06F88">
      <w:pPr>
        <w:spacing w:line="360" w:lineRule="auto"/>
        <w:jc w:val="both"/>
        <w:rPr>
          <w:sz w:val="24"/>
          <w:szCs w:val="24"/>
        </w:rPr>
      </w:pPr>
      <w:ins w:id="2091" w:author="Luffi" w:date="2017-07-08T19:56:00Z">
        <w:r>
          <w:rPr>
            <w:sz w:val="24"/>
            <w:szCs w:val="24"/>
          </w:rPr>
          <w:t>En base a las tres definiciones anteriormente descritas, el Autor del presente proyecto</w:t>
        </w:r>
      </w:ins>
      <w:ins w:id="2092" w:author="Luffi" w:date="2017-07-08T19:57:00Z">
        <w:r>
          <w:rPr>
            <w:sz w:val="24"/>
            <w:szCs w:val="24"/>
          </w:rPr>
          <w:t xml:space="preserve"> define el siguiente concepto:</w:t>
        </w:r>
      </w:ins>
      <w:ins w:id="2093" w:author="Luffi" w:date="2017-07-08T19:56:00Z">
        <w:r>
          <w:rPr>
            <w:sz w:val="24"/>
            <w:szCs w:val="24"/>
          </w:rPr>
          <w:t xml:space="preserve"> </w:t>
        </w:r>
      </w:ins>
      <w:r w:rsidR="00770DA8">
        <w:rPr>
          <w:sz w:val="24"/>
          <w:szCs w:val="24"/>
        </w:rPr>
        <w:t xml:space="preserve">La consulta </w:t>
      </w:r>
      <w:r w:rsidR="002972BC">
        <w:rPr>
          <w:sz w:val="24"/>
          <w:szCs w:val="24"/>
        </w:rPr>
        <w:t>médica</w:t>
      </w:r>
      <w:r w:rsidR="00770DA8">
        <w:rPr>
          <w:sz w:val="24"/>
          <w:szCs w:val="24"/>
        </w:rPr>
        <w:t xml:space="preserve"> es la comunicación </w:t>
      </w:r>
      <w:r w:rsidR="002972BC">
        <w:rPr>
          <w:sz w:val="24"/>
          <w:szCs w:val="24"/>
        </w:rPr>
        <w:t>entre el paciente y el médico, se inicia con el motivo o razón por la que el paciente consulta al médico</w:t>
      </w:r>
      <w:r w:rsidR="002972BC" w:rsidRPr="002972BC">
        <w:rPr>
          <w:sz w:val="24"/>
          <w:szCs w:val="24"/>
        </w:rPr>
        <w:t xml:space="preserve"> y el </w:t>
      </w:r>
      <w:r w:rsidR="002972BC">
        <w:rPr>
          <w:sz w:val="24"/>
          <w:szCs w:val="24"/>
        </w:rPr>
        <w:t>médico escucha</w:t>
      </w:r>
      <w:r w:rsidR="002972BC" w:rsidRPr="002972BC">
        <w:rPr>
          <w:sz w:val="24"/>
          <w:szCs w:val="24"/>
        </w:rPr>
        <w:t>, creando u</w:t>
      </w:r>
      <w:r w:rsidR="002972BC">
        <w:rPr>
          <w:sz w:val="24"/>
          <w:szCs w:val="24"/>
        </w:rPr>
        <w:t>n clima de serenidad</w:t>
      </w:r>
      <w:r w:rsidR="002972BC" w:rsidRPr="002972BC">
        <w:rPr>
          <w:sz w:val="24"/>
          <w:szCs w:val="24"/>
        </w:rPr>
        <w:t xml:space="preserve">, para </w:t>
      </w:r>
      <w:r w:rsidR="002972BC">
        <w:rPr>
          <w:sz w:val="24"/>
          <w:szCs w:val="24"/>
        </w:rPr>
        <w:t>tomar</w:t>
      </w:r>
      <w:r w:rsidR="002972BC" w:rsidRPr="002972BC">
        <w:rPr>
          <w:sz w:val="24"/>
          <w:szCs w:val="24"/>
        </w:rPr>
        <w:t xml:space="preserve"> decisiones y acciones que t</w:t>
      </w:r>
      <w:r w:rsidR="002972BC">
        <w:rPr>
          <w:sz w:val="24"/>
          <w:szCs w:val="24"/>
        </w:rPr>
        <w:t>omará el profesional sanitario.</w:t>
      </w:r>
    </w:p>
    <w:p w14:paraId="643D8731" w14:textId="79CD1604" w:rsidR="0020461D" w:rsidRPr="003C342C" w:rsidRDefault="0020461D">
      <w:pPr>
        <w:pStyle w:val="Ttulo3"/>
        <w:spacing w:after="160" w:line="360" w:lineRule="auto"/>
        <w:jc w:val="both"/>
        <w:rPr>
          <w:ins w:id="2094" w:author="Luffi" w:date="2017-07-08T20:03:00Z"/>
          <w:sz w:val="28"/>
          <w:rPrChange w:id="2095" w:author="Luffi" w:date="2017-07-08T20:08:00Z">
            <w:rPr>
              <w:ins w:id="2096" w:author="Luffi" w:date="2017-07-08T20:03:00Z"/>
            </w:rPr>
          </w:rPrChange>
        </w:rPr>
        <w:pPrChange w:id="2097" w:author="Luffi" w:date="2017-07-08T20:08:00Z">
          <w:pPr>
            <w:pStyle w:val="Ttulo3"/>
            <w:spacing w:after="160" w:line="360" w:lineRule="auto"/>
          </w:pPr>
        </w:pPrChange>
      </w:pPr>
      <w:bookmarkStart w:id="2098" w:name="_Toc485290340"/>
      <w:r w:rsidRPr="00393A04">
        <w:t>Historial m</w:t>
      </w:r>
      <w:ins w:id="2099" w:author="Luffi" w:date="2017-07-08T20:03:00Z">
        <w:r w:rsidR="003C342C">
          <w:t>é</w:t>
        </w:r>
      </w:ins>
      <w:del w:id="2100" w:author="Luffi" w:date="2017-07-08T20:03:00Z">
        <w:r w:rsidRPr="00393A04" w:rsidDel="003C342C">
          <w:delText>e</w:delText>
        </w:r>
      </w:del>
      <w:r w:rsidRPr="00393A04">
        <w:t>dico</w:t>
      </w:r>
      <w:bookmarkEnd w:id="2098"/>
    </w:p>
    <w:p w14:paraId="4FA6EFE9" w14:textId="302021E1" w:rsidR="003C342C" w:rsidRPr="00113A0A" w:rsidRDefault="003C342C">
      <w:pPr>
        <w:spacing w:line="360" w:lineRule="auto"/>
        <w:jc w:val="both"/>
        <w:pPrChange w:id="2101" w:author="Luffi" w:date="2017-07-08T20:08:00Z">
          <w:pPr>
            <w:pStyle w:val="Ttulo3"/>
            <w:spacing w:after="160" w:line="360" w:lineRule="auto"/>
          </w:pPr>
        </w:pPrChange>
      </w:pPr>
      <w:ins w:id="2102" w:author="Luffi" w:date="2017-07-08T20:03:00Z">
        <w:r w:rsidRPr="003C342C">
          <w:rPr>
            <w:sz w:val="24"/>
            <w:rPrChange w:id="2103" w:author="Luffi" w:date="2017-07-08T20:08:00Z">
              <w:rPr/>
            </w:rPrChange>
          </w:rPr>
          <w:t xml:space="preserve">El historial médico </w:t>
        </w:r>
      </w:ins>
      <w:ins w:id="2104" w:author="Luffi" w:date="2017-07-08T20:05:00Z">
        <w:r w:rsidRPr="003C342C">
          <w:rPr>
            <w:sz w:val="24"/>
            <w:rPrChange w:id="2105" w:author="Luffi" w:date="2017-07-08T20:08:00Z">
              <w:rPr/>
            </w:rPrChange>
          </w:rPr>
          <w:t xml:space="preserve">es un elemento muy importante para el desarrollo del </w:t>
        </w:r>
      </w:ins>
      <w:ins w:id="2106" w:author="Luffi" w:date="2017-07-08T20:06:00Z">
        <w:r w:rsidRPr="003C342C">
          <w:rPr>
            <w:sz w:val="24"/>
            <w:rPrChange w:id="2107" w:author="Luffi" w:date="2017-07-08T20:08:00Z">
              <w:rPr/>
            </w:rPrChange>
          </w:rPr>
          <w:t xml:space="preserve">presente </w:t>
        </w:r>
      </w:ins>
      <w:ins w:id="2108" w:author="Luffi" w:date="2017-07-08T20:05:00Z">
        <w:r w:rsidRPr="003C342C">
          <w:rPr>
            <w:sz w:val="24"/>
            <w:rPrChange w:id="2109" w:author="Luffi" w:date="2017-07-08T20:08:00Z">
              <w:rPr/>
            </w:rPrChange>
          </w:rPr>
          <w:t>proyecto, es por eso que</w:t>
        </w:r>
      </w:ins>
      <w:ins w:id="2110" w:author="Luffi" w:date="2017-07-08T20:06:00Z">
        <w:r w:rsidRPr="003C342C">
          <w:rPr>
            <w:sz w:val="24"/>
            <w:rPrChange w:id="2111" w:author="Luffi" w:date="2017-07-08T20:08:00Z">
              <w:rPr/>
            </w:rPrChange>
          </w:rPr>
          <w:t xml:space="preserve"> se considera las</w:t>
        </w:r>
      </w:ins>
      <w:ins w:id="2112" w:author="Luffi" w:date="2017-07-08T20:07:00Z">
        <w:r w:rsidRPr="003C342C">
          <w:rPr>
            <w:sz w:val="24"/>
            <w:rPrChange w:id="2113" w:author="Luffi" w:date="2017-07-08T20:08:00Z">
              <w:rPr/>
            </w:rPrChange>
          </w:rPr>
          <w:t xml:space="preserve"> siguientes</w:t>
        </w:r>
      </w:ins>
      <w:ins w:id="2114" w:author="Luffi" w:date="2017-07-08T20:06:00Z">
        <w:r w:rsidRPr="003C342C">
          <w:rPr>
            <w:sz w:val="24"/>
            <w:rPrChange w:id="2115" w:author="Luffi" w:date="2017-07-08T20:08:00Z">
              <w:rPr/>
            </w:rPrChange>
          </w:rPr>
          <w:t xml:space="preserve"> definiciones </w:t>
        </w:r>
      </w:ins>
      <w:ins w:id="2116" w:author="Luffi" w:date="2017-07-08T20:08:00Z">
        <w:r w:rsidRPr="003C342C">
          <w:rPr>
            <w:sz w:val="24"/>
            <w:rPrChange w:id="2117" w:author="Luffi" w:date="2017-07-08T20:08:00Z">
              <w:rPr/>
            </w:rPrChange>
          </w:rPr>
          <w:t>más</w:t>
        </w:r>
      </w:ins>
      <w:ins w:id="2118" w:author="Luffi" w:date="2017-07-08T20:06:00Z">
        <w:r w:rsidRPr="003C342C">
          <w:rPr>
            <w:sz w:val="24"/>
            <w:rPrChange w:id="2119" w:author="Luffi" w:date="2017-07-08T20:08:00Z">
              <w:rPr/>
            </w:rPrChange>
          </w:rPr>
          <w:t xml:space="preserve"> importantes.</w:t>
        </w:r>
        <w:r>
          <w:t xml:space="preserve"> </w:t>
        </w:r>
      </w:ins>
    </w:p>
    <w:p w14:paraId="27785392" w14:textId="589DD2D6" w:rsidR="0020461D" w:rsidRPr="00393A04" w:rsidRDefault="0020461D" w:rsidP="00F06F88">
      <w:pPr>
        <w:spacing w:line="360" w:lineRule="auto"/>
        <w:jc w:val="both"/>
        <w:rPr>
          <w:sz w:val="24"/>
          <w:szCs w:val="24"/>
        </w:rPr>
      </w:pPr>
      <w:r w:rsidRPr="00393A04">
        <w:rPr>
          <w:sz w:val="24"/>
          <w:szCs w:val="24"/>
        </w:rPr>
        <w:t>“Conjunto de documentos médico-legales que se recopilan a partir de los contactos entre un paciente y los médicos que lo han atendido a lo largo de su vida. En el historial médico se detallan las distintas enfermedades que ha padecido el paciente y los tratamientos que ha recibido. Este historial sirve para establecer un plan diagnóstico, terapéutico y asistencial del paciente.”</w:t>
      </w:r>
      <w:sdt>
        <w:sdtPr>
          <w:rPr>
            <w:sz w:val="24"/>
            <w:szCs w:val="24"/>
          </w:rPr>
          <w:id w:val="-1373311840"/>
          <w:citation/>
        </w:sdtPr>
        <w:sdtEndPr/>
        <w:sdtContent>
          <w:r w:rsidRPr="00393A04">
            <w:rPr>
              <w:sz w:val="24"/>
              <w:szCs w:val="24"/>
            </w:rPr>
            <w:fldChar w:fldCharType="begin"/>
          </w:r>
          <w:r w:rsidRPr="00393A04">
            <w:rPr>
              <w:sz w:val="24"/>
              <w:szCs w:val="24"/>
            </w:rPr>
            <w:instrText xml:space="preserve"> CITATION enc16 \l 16394 </w:instrText>
          </w:r>
          <w:r w:rsidRPr="00393A04">
            <w:rPr>
              <w:sz w:val="24"/>
              <w:szCs w:val="24"/>
            </w:rPr>
            <w:fldChar w:fldCharType="separate"/>
          </w:r>
          <w:r w:rsidR="00D321F1">
            <w:rPr>
              <w:noProof/>
              <w:sz w:val="24"/>
              <w:szCs w:val="24"/>
            </w:rPr>
            <w:t xml:space="preserve"> </w:t>
          </w:r>
          <w:r w:rsidR="00D321F1" w:rsidRPr="00D321F1">
            <w:rPr>
              <w:noProof/>
              <w:sz w:val="24"/>
              <w:szCs w:val="24"/>
            </w:rPr>
            <w:t>(15)</w:t>
          </w:r>
          <w:r w:rsidRPr="00393A04">
            <w:rPr>
              <w:sz w:val="24"/>
              <w:szCs w:val="24"/>
            </w:rPr>
            <w:fldChar w:fldCharType="end"/>
          </w:r>
        </w:sdtContent>
      </w:sdt>
    </w:p>
    <w:p w14:paraId="4E2AC9AD" w14:textId="21693D90" w:rsidR="0020461D" w:rsidRPr="00393A04" w:rsidRDefault="0020461D" w:rsidP="00F06F88">
      <w:pPr>
        <w:spacing w:line="360" w:lineRule="auto"/>
        <w:jc w:val="both"/>
        <w:rPr>
          <w:sz w:val="24"/>
          <w:szCs w:val="24"/>
        </w:rPr>
      </w:pPr>
      <w:r w:rsidRPr="00393A04">
        <w:rPr>
          <w:sz w:val="24"/>
          <w:szCs w:val="24"/>
        </w:rPr>
        <w:t>“La historia clínica, historial médico o historial clínico, es el conjunto de documentos que contienen los datos, valoraciones e informaciones de cualquier índole sobre la situación y la evolución clínica de un paciente a lo largo del proceso asistencial.”</w:t>
      </w:r>
      <w:sdt>
        <w:sdtPr>
          <w:rPr>
            <w:sz w:val="24"/>
            <w:szCs w:val="24"/>
          </w:rPr>
          <w:id w:val="556662202"/>
          <w:citation/>
        </w:sdtPr>
        <w:sdtEndPr/>
        <w:sdtContent>
          <w:r w:rsidRPr="00393A04">
            <w:rPr>
              <w:sz w:val="24"/>
              <w:szCs w:val="24"/>
            </w:rPr>
            <w:fldChar w:fldCharType="begin"/>
          </w:r>
          <w:r w:rsidRPr="00393A04">
            <w:rPr>
              <w:sz w:val="24"/>
              <w:szCs w:val="24"/>
            </w:rPr>
            <w:instrText xml:space="preserve"> CITATION Eva09 \l 16394 </w:instrText>
          </w:r>
          <w:r w:rsidRPr="00393A04">
            <w:rPr>
              <w:sz w:val="24"/>
              <w:szCs w:val="24"/>
            </w:rPr>
            <w:fldChar w:fldCharType="separate"/>
          </w:r>
          <w:r w:rsidR="00D321F1">
            <w:rPr>
              <w:noProof/>
              <w:sz w:val="24"/>
              <w:szCs w:val="24"/>
            </w:rPr>
            <w:t xml:space="preserve"> </w:t>
          </w:r>
          <w:r w:rsidR="00D321F1" w:rsidRPr="00D321F1">
            <w:rPr>
              <w:noProof/>
              <w:sz w:val="24"/>
              <w:szCs w:val="24"/>
            </w:rPr>
            <w:t>(16)</w:t>
          </w:r>
          <w:r w:rsidRPr="00393A04">
            <w:rPr>
              <w:sz w:val="24"/>
              <w:szCs w:val="24"/>
            </w:rPr>
            <w:fldChar w:fldCharType="end"/>
          </w:r>
        </w:sdtContent>
      </w:sdt>
    </w:p>
    <w:p w14:paraId="5A87D02E" w14:textId="61DA0107" w:rsidR="00782B1C" w:rsidRDefault="00782B1C" w:rsidP="00F06F88">
      <w:pPr>
        <w:spacing w:line="360" w:lineRule="auto"/>
        <w:jc w:val="both"/>
        <w:rPr>
          <w:sz w:val="24"/>
          <w:szCs w:val="24"/>
        </w:rPr>
      </w:pPr>
      <w:r w:rsidRPr="00393A04">
        <w:rPr>
          <w:sz w:val="24"/>
          <w:szCs w:val="24"/>
        </w:rPr>
        <w:t>“El historial médico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w:t>
      </w:r>
      <w:sdt>
        <w:sdtPr>
          <w:rPr>
            <w:sz w:val="24"/>
            <w:szCs w:val="24"/>
          </w:rPr>
          <w:id w:val="2143381628"/>
          <w:citation/>
        </w:sdtPr>
        <w:sdtEndPr/>
        <w:sdtContent>
          <w:r w:rsidRPr="00393A04">
            <w:rPr>
              <w:sz w:val="24"/>
              <w:szCs w:val="24"/>
            </w:rPr>
            <w:fldChar w:fldCharType="begin"/>
          </w:r>
          <w:r w:rsidRPr="00393A04">
            <w:rPr>
              <w:sz w:val="24"/>
              <w:szCs w:val="24"/>
            </w:rPr>
            <w:instrText xml:space="preserve"> CITATION Guz12 \l 16394 </w:instrText>
          </w:r>
          <w:r w:rsidRPr="00393A04">
            <w:rPr>
              <w:sz w:val="24"/>
              <w:szCs w:val="24"/>
            </w:rPr>
            <w:fldChar w:fldCharType="separate"/>
          </w:r>
          <w:r w:rsidR="00D321F1">
            <w:rPr>
              <w:noProof/>
              <w:sz w:val="24"/>
              <w:szCs w:val="24"/>
            </w:rPr>
            <w:t xml:space="preserve"> </w:t>
          </w:r>
          <w:r w:rsidR="00D321F1" w:rsidRPr="00D321F1">
            <w:rPr>
              <w:noProof/>
              <w:sz w:val="24"/>
              <w:szCs w:val="24"/>
            </w:rPr>
            <w:t>(17)</w:t>
          </w:r>
          <w:r w:rsidRPr="00393A04">
            <w:rPr>
              <w:sz w:val="24"/>
              <w:szCs w:val="24"/>
            </w:rPr>
            <w:fldChar w:fldCharType="end"/>
          </w:r>
        </w:sdtContent>
      </w:sdt>
    </w:p>
    <w:p w14:paraId="274A68DA" w14:textId="67DCF4E8" w:rsidR="002972BC" w:rsidRPr="00393A04" w:rsidRDefault="00E1560A" w:rsidP="00F06F88">
      <w:pPr>
        <w:spacing w:line="360" w:lineRule="auto"/>
        <w:jc w:val="both"/>
        <w:rPr>
          <w:sz w:val="24"/>
          <w:szCs w:val="24"/>
        </w:rPr>
      </w:pPr>
      <w:ins w:id="2120" w:author="Luffi" w:date="2017-07-08T20:21:00Z">
        <w:r>
          <w:rPr>
            <w:sz w:val="24"/>
            <w:szCs w:val="24"/>
          </w:rPr>
          <w:t xml:space="preserve">A </w:t>
        </w:r>
      </w:ins>
      <w:ins w:id="2121" w:author="Luffi" w:date="2017-07-08T20:22:00Z">
        <w:r>
          <w:rPr>
            <w:sz w:val="24"/>
            <w:szCs w:val="24"/>
          </w:rPr>
          <w:t>continuación,</w:t>
        </w:r>
      </w:ins>
      <w:ins w:id="2122" w:author="Luffi" w:date="2017-07-08T20:21:00Z">
        <w:r>
          <w:rPr>
            <w:sz w:val="24"/>
            <w:szCs w:val="24"/>
          </w:rPr>
          <w:t xml:space="preserve"> se tiene la </w:t>
        </w:r>
      </w:ins>
      <w:ins w:id="2123" w:author="Luffi" w:date="2017-07-08T20:22:00Z">
        <w:r>
          <w:rPr>
            <w:sz w:val="24"/>
            <w:szCs w:val="24"/>
          </w:rPr>
          <w:t>definición</w:t>
        </w:r>
      </w:ins>
      <w:ins w:id="2124" w:author="Luffi" w:date="2017-07-08T20:21:00Z">
        <w:r>
          <w:rPr>
            <w:sz w:val="24"/>
            <w:szCs w:val="24"/>
          </w:rPr>
          <w:t xml:space="preserve"> </w:t>
        </w:r>
      </w:ins>
      <w:ins w:id="2125" w:author="Luffi" w:date="2017-07-08T20:22:00Z">
        <w:r>
          <w:rPr>
            <w:sz w:val="24"/>
            <w:szCs w:val="24"/>
          </w:rPr>
          <w:t>por parte del Autor del presente proyecto:</w:t>
        </w:r>
      </w:ins>
      <w:ins w:id="2126" w:author="Luffi" w:date="2017-07-08T20:18:00Z">
        <w:r>
          <w:rPr>
            <w:sz w:val="24"/>
            <w:szCs w:val="24"/>
          </w:rPr>
          <w:t xml:space="preserve"> </w:t>
        </w:r>
      </w:ins>
      <w:r w:rsidR="002972BC">
        <w:rPr>
          <w:sz w:val="24"/>
          <w:szCs w:val="24"/>
        </w:rPr>
        <w:t>El historial médico es una herramienta más de</w:t>
      </w:r>
      <w:r w:rsidR="00746109">
        <w:rPr>
          <w:sz w:val="24"/>
          <w:szCs w:val="24"/>
        </w:rPr>
        <w:t xml:space="preserve"> un médico, donde registra la situación y evolución del paciente, donde se detallan las enfermedades y tratamientos del paciente.</w:t>
      </w:r>
    </w:p>
    <w:p w14:paraId="0ED20EF5" w14:textId="05FC72FA" w:rsidR="00DA5159" w:rsidRPr="00F802FA" w:rsidRDefault="005A2984">
      <w:pPr>
        <w:pStyle w:val="Ttulo2"/>
        <w:spacing w:after="160" w:line="360" w:lineRule="auto"/>
        <w:jc w:val="both"/>
        <w:rPr>
          <w:ins w:id="2127" w:author="Luffi" w:date="2017-07-08T20:25:00Z"/>
          <w:szCs w:val="24"/>
        </w:rPr>
        <w:pPrChange w:id="2128" w:author="Luffi" w:date="2017-07-08T20:28:00Z">
          <w:pPr>
            <w:pStyle w:val="Ttulo2"/>
            <w:spacing w:after="160" w:line="360" w:lineRule="auto"/>
          </w:pPr>
        </w:pPrChange>
      </w:pPr>
      <w:bookmarkStart w:id="2129" w:name="_Toc485290341"/>
      <w:r w:rsidRPr="00113A0A">
        <w:rPr>
          <w:szCs w:val="24"/>
        </w:rPr>
        <w:lastRenderedPageBreak/>
        <w:t>Fundamentos sobre las</w:t>
      </w:r>
      <w:r w:rsidR="00D868DE" w:rsidRPr="00F802FA">
        <w:rPr>
          <w:szCs w:val="24"/>
        </w:rPr>
        <w:t xml:space="preserve"> Aplicaciones web</w:t>
      </w:r>
      <w:bookmarkEnd w:id="2129"/>
    </w:p>
    <w:p w14:paraId="40D38A7B" w14:textId="58BA6C8E" w:rsidR="00E1560A" w:rsidRPr="00F802FA" w:rsidRDefault="00E1560A">
      <w:pPr>
        <w:spacing w:line="360" w:lineRule="auto"/>
        <w:jc w:val="both"/>
        <w:rPr>
          <w:szCs w:val="24"/>
        </w:rPr>
        <w:pPrChange w:id="2130" w:author="Luffi" w:date="2017-07-08T20:28:00Z">
          <w:pPr>
            <w:pStyle w:val="Ttulo2"/>
            <w:spacing w:after="160" w:line="360" w:lineRule="auto"/>
          </w:pPr>
        </w:pPrChange>
      </w:pPr>
      <w:ins w:id="2131" w:author="Luffi" w:date="2017-07-08T20:27:00Z">
        <w:r w:rsidRPr="0085433F">
          <w:rPr>
            <w:sz w:val="24"/>
            <w:szCs w:val="24"/>
            <w:rPrChange w:id="2132" w:author="Luffi" w:date="2017-07-08T20:29:00Z">
              <w:rPr/>
            </w:rPrChange>
          </w:rPr>
          <w:t xml:space="preserve">Para los fundamentos de aplicaciones web, a </w:t>
        </w:r>
      </w:ins>
      <w:ins w:id="2133" w:author="Luffi" w:date="2017-07-08T20:28:00Z">
        <w:r w:rsidRPr="0085433F">
          <w:rPr>
            <w:sz w:val="24"/>
            <w:szCs w:val="24"/>
            <w:rPrChange w:id="2134" w:author="Luffi" w:date="2017-07-08T20:29:00Z">
              <w:rPr/>
            </w:rPrChange>
          </w:rPr>
          <w:t>continuación,</w:t>
        </w:r>
      </w:ins>
      <w:ins w:id="2135" w:author="Luffi" w:date="2017-07-08T20:27:00Z">
        <w:r w:rsidRPr="0085433F">
          <w:rPr>
            <w:sz w:val="24"/>
            <w:szCs w:val="24"/>
            <w:rPrChange w:id="2136" w:author="Luffi" w:date="2017-07-08T20:29:00Z">
              <w:rPr/>
            </w:rPrChange>
          </w:rPr>
          <w:t xml:space="preserve"> se tiene las siguientes </w:t>
        </w:r>
      </w:ins>
      <w:ins w:id="2137" w:author="Luffi" w:date="2017-07-08T20:28:00Z">
        <w:r w:rsidRPr="0085433F">
          <w:rPr>
            <w:sz w:val="24"/>
            <w:szCs w:val="24"/>
            <w:rPrChange w:id="2138" w:author="Luffi" w:date="2017-07-08T20:29:00Z">
              <w:rPr/>
            </w:rPrChange>
          </w:rPr>
          <w:t>definiciones por diferentes autores.</w:t>
        </w:r>
      </w:ins>
    </w:p>
    <w:p w14:paraId="19E88235" w14:textId="2AECEF8A" w:rsidR="00D868DE" w:rsidRPr="00393A04" w:rsidRDefault="00D868DE" w:rsidP="00F06F88">
      <w:pPr>
        <w:spacing w:line="360" w:lineRule="auto"/>
        <w:jc w:val="both"/>
        <w:rPr>
          <w:sz w:val="24"/>
          <w:szCs w:val="24"/>
          <w:lang w:eastAsia="es-BO"/>
        </w:rPr>
      </w:pPr>
      <w:r w:rsidRPr="00393A04">
        <w:rPr>
          <w:sz w:val="24"/>
          <w:szCs w:val="24"/>
          <w:lang w:eastAsia="es-BO"/>
        </w:rPr>
        <w:t>“Una aplicación web es un programa informático que en lugar de ejecutarse en un ordenador personal (en adelante, una aplicación de escritorio), se ejecuta parcialmente en un servidor remoto, al que se accede a través de Internet por medio de un navegador web…”</w:t>
      </w:r>
      <w:sdt>
        <w:sdtPr>
          <w:rPr>
            <w:sz w:val="24"/>
            <w:szCs w:val="24"/>
            <w:lang w:eastAsia="es-BO"/>
          </w:rPr>
          <w:id w:val="-2048291521"/>
          <w:citation/>
        </w:sdtPr>
        <w:sdtEndPr/>
        <w:sdtContent>
          <w:r w:rsidRPr="00393A04">
            <w:rPr>
              <w:sz w:val="24"/>
              <w:szCs w:val="24"/>
              <w:lang w:eastAsia="es-BO"/>
            </w:rPr>
            <w:fldChar w:fldCharType="begin"/>
          </w:r>
          <w:r w:rsidRPr="00393A04">
            <w:rPr>
              <w:sz w:val="24"/>
              <w:szCs w:val="24"/>
              <w:lang w:eastAsia="es-BO"/>
            </w:rPr>
            <w:instrText xml:space="preserve"> CITATION Val09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(18)</w:t>
          </w:r>
          <w:r w:rsidRPr="00393A04">
            <w:rPr>
              <w:sz w:val="24"/>
              <w:szCs w:val="24"/>
              <w:lang w:eastAsia="es-BO"/>
            </w:rPr>
            <w:fldChar w:fldCharType="end"/>
          </w:r>
        </w:sdtContent>
      </w:sdt>
    </w:p>
    <w:p w14:paraId="07D7E387" w14:textId="23D79E83" w:rsidR="00D868DE" w:rsidRPr="00393A04" w:rsidRDefault="00D868DE" w:rsidP="00F06F88">
      <w:pPr>
        <w:spacing w:line="360" w:lineRule="auto"/>
        <w:jc w:val="both"/>
        <w:rPr>
          <w:sz w:val="24"/>
          <w:szCs w:val="24"/>
          <w:lang w:eastAsia="es-BO"/>
        </w:rPr>
      </w:pPr>
      <w:r w:rsidRPr="00393A04">
        <w:rPr>
          <w:sz w:val="24"/>
          <w:szCs w:val="24"/>
          <w:lang w:eastAsia="es-BO"/>
        </w:rPr>
        <w:t>“Las aplicaciones web son aplicaciones a las que se accede mediante un navegador y están alojadas en servidores dentro de un Intranet o en Internet”</w:t>
      </w:r>
      <w:sdt>
        <w:sdtPr>
          <w:rPr>
            <w:sz w:val="24"/>
            <w:szCs w:val="24"/>
            <w:lang w:eastAsia="es-BO"/>
          </w:rPr>
          <w:id w:val="-1457175777"/>
          <w:citation/>
        </w:sdtPr>
        <w:sdtEndPr/>
        <w:sdtContent>
          <w:r w:rsidRPr="00393A04">
            <w:rPr>
              <w:sz w:val="24"/>
              <w:szCs w:val="24"/>
              <w:lang w:eastAsia="es-BO"/>
            </w:rPr>
            <w:fldChar w:fldCharType="begin"/>
          </w:r>
          <w:r w:rsidRPr="00393A04">
            <w:rPr>
              <w:sz w:val="24"/>
              <w:szCs w:val="24"/>
              <w:lang w:eastAsia="es-BO"/>
            </w:rPr>
            <w:instrText xml:space="preserve"> CITATION Niñ03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(19)</w:t>
          </w:r>
          <w:r w:rsidRPr="00393A04">
            <w:rPr>
              <w:sz w:val="24"/>
              <w:szCs w:val="24"/>
              <w:lang w:eastAsia="es-BO"/>
            </w:rPr>
            <w:fldChar w:fldCharType="end"/>
          </w:r>
        </w:sdtContent>
      </w:sdt>
    </w:p>
    <w:p w14:paraId="00407555" w14:textId="7892A56D" w:rsidR="00D868DE" w:rsidRDefault="00D868DE" w:rsidP="00F06F88">
      <w:pPr>
        <w:spacing w:line="360" w:lineRule="auto"/>
        <w:jc w:val="both"/>
        <w:rPr>
          <w:sz w:val="24"/>
          <w:szCs w:val="24"/>
          <w:lang w:eastAsia="es-BO"/>
        </w:rPr>
      </w:pPr>
      <w:r w:rsidRPr="00393A04">
        <w:rPr>
          <w:sz w:val="24"/>
          <w:szCs w:val="24"/>
          <w:lang w:eastAsia="es-BO"/>
        </w:rPr>
        <w:t>“Una aplicación web es un conjunto de recursos web que participan en el funcionamiento de la propia aplicación web”</w:t>
      </w:r>
      <w:sdt>
        <w:sdtPr>
          <w:rPr>
            <w:sz w:val="24"/>
            <w:szCs w:val="24"/>
            <w:lang w:eastAsia="es-BO"/>
          </w:rPr>
          <w:id w:val="-1538660814"/>
          <w:citation/>
        </w:sdtPr>
        <w:sdtEndPr/>
        <w:sdtContent>
          <w:r w:rsidRPr="00393A04">
            <w:rPr>
              <w:sz w:val="24"/>
              <w:szCs w:val="24"/>
              <w:lang w:eastAsia="es-BO"/>
            </w:rPr>
            <w:fldChar w:fldCharType="begin"/>
          </w:r>
          <w:r w:rsidRPr="00393A04">
            <w:rPr>
              <w:sz w:val="24"/>
              <w:szCs w:val="24"/>
              <w:lang w:eastAsia="es-BO"/>
            </w:rPr>
            <w:instrText xml:space="preserve"> CITATION Ben02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(20)</w:t>
          </w:r>
          <w:r w:rsidRPr="00393A04">
            <w:rPr>
              <w:sz w:val="24"/>
              <w:szCs w:val="24"/>
              <w:lang w:eastAsia="es-BO"/>
            </w:rPr>
            <w:fldChar w:fldCharType="end"/>
          </w:r>
        </w:sdtContent>
      </w:sdt>
    </w:p>
    <w:p w14:paraId="43E1F5B3" w14:textId="0D93047A" w:rsidR="00746109" w:rsidRPr="00C90D3B" w:rsidRDefault="0085433F" w:rsidP="00F06F88">
      <w:pPr>
        <w:spacing w:line="360" w:lineRule="auto"/>
        <w:jc w:val="both"/>
        <w:rPr>
          <w:sz w:val="24"/>
          <w:szCs w:val="24"/>
          <w:lang w:eastAsia="es-BO"/>
        </w:rPr>
      </w:pPr>
      <w:ins w:id="2139" w:author="Luffi" w:date="2017-07-08T20:30:00Z">
        <w:r>
          <w:rPr>
            <w:sz w:val="24"/>
            <w:szCs w:val="24"/>
            <w:lang w:eastAsia="es-BO"/>
          </w:rPr>
          <w:t xml:space="preserve">Posteriormente se tiene la siguiente definición por el Autor del presente proyecto, en base a las referencias anteriormente descritas: </w:t>
        </w:r>
      </w:ins>
      <w:r w:rsidR="00746109">
        <w:rPr>
          <w:sz w:val="24"/>
          <w:szCs w:val="24"/>
          <w:lang w:eastAsia="es-BO"/>
        </w:rPr>
        <w:t xml:space="preserve">La aplicación web es </w:t>
      </w:r>
      <w:r w:rsidR="00746109" w:rsidRPr="00746109">
        <w:rPr>
          <w:sz w:val="24"/>
          <w:szCs w:val="24"/>
          <w:lang w:eastAsia="es-BO"/>
        </w:rPr>
        <w:t>aquellas herramientas que los usuarios pueden utilizar accediendo a un servidor web a través de Internet o de una intranet mediante un navegador</w:t>
      </w:r>
      <w:r w:rsidR="00746109" w:rsidRPr="00C90D3B">
        <w:rPr>
          <w:rFonts w:cs="Arial"/>
          <w:color w:val="252525"/>
          <w:sz w:val="24"/>
          <w:szCs w:val="24"/>
          <w:shd w:val="clear" w:color="auto" w:fill="FFFFFF"/>
        </w:rPr>
        <w:t xml:space="preserve">. </w:t>
      </w:r>
      <w:r w:rsidR="00746109" w:rsidRPr="00C90D3B">
        <w:rPr>
          <w:rFonts w:cs="Arial"/>
          <w:color w:val="000000" w:themeColor="text1"/>
          <w:sz w:val="24"/>
          <w:szCs w:val="24"/>
          <w:shd w:val="clear" w:color="auto" w:fill="FFFFFF"/>
        </w:rPr>
        <w:t>En otras palabras, es una aplicación software que se codifica en un lenguaje soportado por los navegadores web en la que se confía la ejecución al navegador.</w:t>
      </w:r>
    </w:p>
    <w:p w14:paraId="4E9BBA3B" w14:textId="77777777" w:rsidR="00D868DE" w:rsidRPr="00393A04" w:rsidRDefault="00D868DE" w:rsidP="00F06F88">
      <w:pPr>
        <w:pStyle w:val="Ttulo3"/>
        <w:spacing w:after="160" w:line="360" w:lineRule="auto"/>
        <w:rPr>
          <w:lang w:eastAsia="es-BO"/>
        </w:rPr>
      </w:pPr>
      <w:bookmarkStart w:id="2140" w:name="_Toc485290342"/>
      <w:r w:rsidRPr="00393A04">
        <w:rPr>
          <w:lang w:eastAsia="es-BO"/>
        </w:rPr>
        <w:t>Tipos de aplicaciones web</w:t>
      </w:r>
      <w:bookmarkEnd w:id="2140"/>
    </w:p>
    <w:p w14:paraId="4744485E" w14:textId="2BBDF1E0" w:rsidR="00D868DE" w:rsidRPr="00393A04" w:rsidRDefault="00464DC6" w:rsidP="00F06F88">
      <w:pPr>
        <w:spacing w:line="360" w:lineRule="auto"/>
        <w:jc w:val="both"/>
        <w:rPr>
          <w:sz w:val="24"/>
          <w:szCs w:val="24"/>
          <w:lang w:eastAsia="es-BO"/>
        </w:rPr>
      </w:pPr>
      <w:r>
        <w:rPr>
          <w:sz w:val="24"/>
          <w:szCs w:val="24"/>
          <w:lang w:eastAsia="es-BO"/>
        </w:rPr>
        <w:t>“</w:t>
      </w:r>
      <w:r w:rsidR="00D868DE" w:rsidRPr="00393A04">
        <w:rPr>
          <w:sz w:val="24"/>
          <w:szCs w:val="24"/>
          <w:lang w:eastAsia="es-BO"/>
        </w:rPr>
        <w:t xml:space="preserve">Esta clasificación se hará dependiendo de la función de cómo se presentan las web apps con el contenido que deben mostrar. Distinguimos 6 tipos de aplicaciones web, </w:t>
      </w:r>
      <w:r w:rsidR="00E6695D">
        <w:rPr>
          <w:sz w:val="24"/>
          <w:szCs w:val="24"/>
          <w:lang w:eastAsia="es-BO"/>
        </w:rPr>
        <w:t>y a continuación mostramos las siguientes</w:t>
      </w:r>
      <w:r w:rsidR="00D868DE" w:rsidRPr="00393A04">
        <w:rPr>
          <w:sz w:val="24"/>
          <w:szCs w:val="24"/>
          <w:lang w:eastAsia="es-BO"/>
        </w:rPr>
        <w:t>:</w:t>
      </w:r>
      <w:r>
        <w:rPr>
          <w:sz w:val="24"/>
          <w:szCs w:val="24"/>
          <w:lang w:eastAsia="es-BO"/>
        </w:rPr>
        <w:t>…[</w:t>
      </w:r>
      <w:r w:rsidRPr="00331F6C">
        <w:rPr>
          <w:i/>
          <w:sz w:val="24"/>
          <w:szCs w:val="24"/>
          <w:lang w:eastAsia="es-BO"/>
        </w:rPr>
        <w:t xml:space="preserve">Los tipos de aplicaciones web que a continuación se detallan están referenciadas en el siguiente </w:t>
      </w:r>
      <w:r w:rsidR="00331F6C" w:rsidRPr="00331F6C">
        <w:rPr>
          <w:i/>
          <w:sz w:val="24"/>
          <w:szCs w:val="24"/>
          <w:lang w:eastAsia="es-BO"/>
        </w:rPr>
        <w:t>índice</w:t>
      </w:r>
      <w:r>
        <w:rPr>
          <w:sz w:val="24"/>
          <w:szCs w:val="24"/>
          <w:lang w:eastAsia="es-BO"/>
        </w:rPr>
        <w:t>]”</w:t>
      </w:r>
      <w:sdt>
        <w:sdtPr>
          <w:rPr>
            <w:sz w:val="24"/>
            <w:szCs w:val="24"/>
            <w:lang w:eastAsia="es-BO"/>
          </w:rPr>
          <w:id w:val="1244926945"/>
          <w:citation/>
        </w:sdtPr>
        <w:sdtEndPr/>
        <w:sdtContent>
          <w:r w:rsidR="00D868DE" w:rsidRPr="00393A04">
            <w:rPr>
              <w:sz w:val="24"/>
              <w:szCs w:val="24"/>
              <w:lang w:eastAsia="es-BO"/>
            </w:rPr>
            <w:fldChar w:fldCharType="begin"/>
          </w:r>
          <w:r w:rsidR="00D868DE" w:rsidRPr="00393A04">
            <w:rPr>
              <w:sz w:val="24"/>
              <w:szCs w:val="24"/>
              <w:lang w:eastAsia="es-BO"/>
            </w:rPr>
            <w:instrText xml:space="preserve"> CITATION Ana15 \l 16394 </w:instrText>
          </w:r>
          <w:r w:rsidR="00D868DE"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(21)</w:t>
          </w:r>
          <w:r w:rsidR="00D868DE" w:rsidRPr="00393A04">
            <w:rPr>
              <w:sz w:val="24"/>
              <w:szCs w:val="24"/>
              <w:lang w:eastAsia="es-BO"/>
            </w:rPr>
            <w:fldChar w:fldCharType="end"/>
          </w:r>
        </w:sdtContent>
      </w:sdt>
    </w:p>
    <w:p w14:paraId="21991D4F" w14:textId="77777777" w:rsidR="00D868DE" w:rsidRPr="00393A04" w:rsidRDefault="00D868DE" w:rsidP="00F06F88">
      <w:pPr>
        <w:pStyle w:val="Prrafodelista"/>
        <w:numPr>
          <w:ilvl w:val="0"/>
          <w:numId w:val="17"/>
        </w:numPr>
        <w:spacing w:line="360" w:lineRule="auto"/>
        <w:jc w:val="both"/>
        <w:rPr>
          <w:b/>
          <w:sz w:val="24"/>
          <w:szCs w:val="24"/>
          <w:lang w:eastAsia="es-BO"/>
        </w:rPr>
      </w:pPr>
      <w:r w:rsidRPr="00393A04">
        <w:rPr>
          <w:b/>
          <w:sz w:val="24"/>
          <w:szCs w:val="24"/>
          <w:lang w:eastAsia="es-BO"/>
        </w:rPr>
        <w:t>Aplicaciones web estáticas</w:t>
      </w:r>
    </w:p>
    <w:p w14:paraId="0A062D67"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Si optamos por crear una app web estática, lo primero que debemos saber es que este tipo de web app muestran poca información, y no suelen cambiar mucho.</w:t>
      </w:r>
    </w:p>
    <w:p w14:paraId="2A0889C2"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 xml:space="preserve">Por regla general suelen estar desarrolladas en HTML y CSS. Aunque también pueden mostrar en alguna parte de la aplicación web objetos en movimiento como por ejemplo </w:t>
      </w:r>
      <w:r w:rsidRPr="00393A04">
        <w:rPr>
          <w:sz w:val="24"/>
          <w:szCs w:val="24"/>
          <w:lang w:eastAsia="es-BO"/>
        </w:rPr>
        <w:lastRenderedPageBreak/>
        <w:t>banners, GIF animados, vídeos, etc. También pueden desarrollarse aplicaciones web con jQuery y Ajax.</w:t>
      </w:r>
    </w:p>
    <w:p w14:paraId="249999F1"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 xml:space="preserve">Además, modificar los contenidos de las apps estáticas no es sencillo. Para hacerlo, habría que descargar el HTML modificarlo y volver a subirlo al servidor. Y esos cambios sólo puede hacerlos el </w:t>
      </w:r>
      <w:r w:rsidR="00C92A4E" w:rsidRPr="00393A04">
        <w:rPr>
          <w:sz w:val="24"/>
          <w:szCs w:val="24"/>
          <w:lang w:eastAsia="es-BO"/>
        </w:rPr>
        <w:t>web master</w:t>
      </w:r>
      <w:r w:rsidRPr="00393A04">
        <w:rPr>
          <w:sz w:val="24"/>
          <w:szCs w:val="24"/>
          <w:lang w:eastAsia="es-BO"/>
        </w:rPr>
        <w:t xml:space="preserve"> o la empresa de desarrollo que programó y diseñó la web app. O buscar un profesional para sustituir a ese equipo.</w:t>
      </w:r>
    </w:p>
    <w:p w14:paraId="33B36A73"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Algunos ejemplos de aplicaciones web estáticas podrían ser por ejemplo portfolios de profesionales o bien un curriculum digital. Del mismo modo una página de presentación de empresa podría tener también este tipo de aplicación web para mostrar sus datos de contacto, etc.</w:t>
      </w:r>
    </w:p>
    <w:p w14:paraId="05078497" w14:textId="77777777" w:rsidR="00782B1C" w:rsidRPr="00393A04" w:rsidRDefault="00D868DE" w:rsidP="00F06F88">
      <w:pPr>
        <w:pStyle w:val="Prrafodelista"/>
        <w:numPr>
          <w:ilvl w:val="0"/>
          <w:numId w:val="17"/>
        </w:numPr>
        <w:spacing w:line="360" w:lineRule="auto"/>
        <w:jc w:val="both"/>
        <w:rPr>
          <w:b/>
          <w:sz w:val="24"/>
          <w:szCs w:val="24"/>
          <w:lang w:eastAsia="es-BO"/>
        </w:rPr>
      </w:pPr>
      <w:r w:rsidRPr="00393A04">
        <w:rPr>
          <w:b/>
          <w:sz w:val="24"/>
          <w:szCs w:val="24"/>
          <w:lang w:eastAsia="es-BO"/>
        </w:rPr>
        <w:t>Aplicaciones web dinámicas</w:t>
      </w:r>
    </w:p>
    <w:p w14:paraId="0C763AEC"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Las aplicaciones web dinámicas son mucho más complejas a nivel técnico. Utilizan bases de datos para cargar a información, y estos contenidos se van actualizando cada vez que el usuario accede a la web app. Generalmente cuentan con un panel de administración (llamado CMS) desde dónde los administrado pueden corregir o modificar los contenidos, ya sean textos o imágenes.</w:t>
      </w:r>
    </w:p>
    <w:p w14:paraId="2EBF2DB4"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Existen muchos lenguajes de programación para aplicaciones web dinámicas. Los lenguajes PHP y ASP son los más comunes porque permiten una buena estructuración del contenido</w:t>
      </w:r>
      <w:r w:rsidR="00E6695D">
        <w:rPr>
          <w:sz w:val="24"/>
          <w:szCs w:val="24"/>
          <w:lang w:eastAsia="es-BO"/>
        </w:rPr>
        <w:t xml:space="preserve"> y de fácil uso</w:t>
      </w:r>
      <w:r w:rsidRPr="00393A04">
        <w:rPr>
          <w:sz w:val="24"/>
          <w:szCs w:val="24"/>
          <w:lang w:eastAsia="es-BO"/>
        </w:rPr>
        <w:t>.</w:t>
      </w:r>
    </w:p>
    <w:p w14:paraId="77490E2E"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El proceso de actualización es muy sencillo y ni siquiera necesita entrar en el servidor para modificarlo. Además de que permite implementar muchas funcionalidades como foros o bases de datos. El diseño, y no solo el contenido puede modificarse al gusto del administrador.</w:t>
      </w:r>
    </w:p>
    <w:p w14:paraId="48B1F8F7" w14:textId="77777777" w:rsidR="00D868DE" w:rsidRPr="00393A04" w:rsidRDefault="00D868DE" w:rsidP="00F06F88">
      <w:pPr>
        <w:pStyle w:val="Prrafodelista"/>
        <w:numPr>
          <w:ilvl w:val="0"/>
          <w:numId w:val="17"/>
        </w:numPr>
        <w:spacing w:line="360" w:lineRule="auto"/>
        <w:jc w:val="both"/>
        <w:rPr>
          <w:b/>
          <w:sz w:val="24"/>
          <w:szCs w:val="24"/>
          <w:lang w:eastAsia="es-BO"/>
        </w:rPr>
      </w:pPr>
      <w:r w:rsidRPr="00393A04">
        <w:rPr>
          <w:b/>
          <w:sz w:val="24"/>
          <w:szCs w:val="24"/>
          <w:lang w:eastAsia="es-BO"/>
        </w:rPr>
        <w:t>Tienda virtual o comercio electrónico</w:t>
      </w:r>
    </w:p>
    <w:p w14:paraId="6EA8F81D"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 xml:space="preserve">Si por el contrario la aplicación web es una tienda o comercio digital, podemos decir que el desarrollo tenderá a parecerse al de un m-commerce o un e-commerce. El desarrollo es más complicado porque debe permitir pagos electrónicos a través de tarjeta de crédito, </w:t>
      </w:r>
      <w:r w:rsidRPr="00393A04">
        <w:rPr>
          <w:sz w:val="24"/>
          <w:szCs w:val="24"/>
          <w:lang w:eastAsia="es-BO"/>
        </w:rPr>
        <w:lastRenderedPageBreak/>
        <w:t>PayPal, u otro método de pago. En estos el desarrollador también deberá crear un panel de gestión para el administrador. A partir de él subirá los productos, actualizarlos o eliminarlos, así como gestionar pedidos y los pagos.</w:t>
      </w:r>
    </w:p>
    <w:p w14:paraId="63436F50" w14:textId="77777777" w:rsidR="00D868DE" w:rsidRPr="00393A04" w:rsidRDefault="00D868DE" w:rsidP="00F06F88">
      <w:pPr>
        <w:pStyle w:val="Prrafodelista"/>
        <w:numPr>
          <w:ilvl w:val="0"/>
          <w:numId w:val="17"/>
        </w:numPr>
        <w:spacing w:line="360" w:lineRule="auto"/>
        <w:jc w:val="both"/>
        <w:rPr>
          <w:sz w:val="24"/>
          <w:szCs w:val="24"/>
          <w:lang w:eastAsia="es-BO"/>
        </w:rPr>
      </w:pPr>
      <w:r w:rsidRPr="00393A04">
        <w:rPr>
          <w:b/>
          <w:sz w:val="24"/>
          <w:szCs w:val="24"/>
          <w:lang w:eastAsia="es-BO"/>
        </w:rPr>
        <w:t>Portal web app</w:t>
      </w:r>
    </w:p>
    <w:p w14:paraId="2D1236CA" w14:textId="77777777" w:rsidR="004A3D37" w:rsidRDefault="00D868DE" w:rsidP="00F06F88">
      <w:pPr>
        <w:spacing w:line="360" w:lineRule="auto"/>
        <w:ind w:left="360"/>
        <w:jc w:val="both"/>
        <w:rPr>
          <w:sz w:val="24"/>
          <w:szCs w:val="24"/>
          <w:lang w:eastAsia="es-BO"/>
        </w:rPr>
      </w:pPr>
      <w:r w:rsidRPr="00393A04">
        <w:rPr>
          <w:sz w:val="24"/>
          <w:szCs w:val="24"/>
          <w:lang w:eastAsia="es-BO"/>
        </w:rPr>
        <w:t>Con portal nos referimos a un tipo de aplicación en el que la página principal permite el acceso a diversos apartados, categorías o secciones. Puede haber de todo: foros, chats, correo electrónico,</w:t>
      </w:r>
      <w:r w:rsidR="00E6695D">
        <w:rPr>
          <w:sz w:val="24"/>
          <w:szCs w:val="24"/>
          <w:lang w:eastAsia="es-BO"/>
        </w:rPr>
        <w:t xml:space="preserve"> mapa de hubicacion,</w:t>
      </w:r>
      <w:r w:rsidRPr="00393A04">
        <w:rPr>
          <w:sz w:val="24"/>
          <w:szCs w:val="24"/>
          <w:lang w:eastAsia="es-BO"/>
        </w:rPr>
        <w:t xml:space="preserve"> un buscador, zona de acceso con registro, contenido más reciente, etc.</w:t>
      </w:r>
    </w:p>
    <w:p w14:paraId="2ECCBE59" w14:textId="77777777" w:rsidR="006B63ED" w:rsidRPr="00393A04" w:rsidRDefault="00D868DE" w:rsidP="00F06F88">
      <w:pPr>
        <w:pStyle w:val="Prrafodelista"/>
        <w:numPr>
          <w:ilvl w:val="0"/>
          <w:numId w:val="17"/>
        </w:numPr>
        <w:spacing w:line="360" w:lineRule="auto"/>
        <w:jc w:val="both"/>
        <w:rPr>
          <w:b/>
          <w:sz w:val="24"/>
          <w:szCs w:val="24"/>
          <w:lang w:eastAsia="es-BO"/>
        </w:rPr>
      </w:pPr>
      <w:r w:rsidRPr="00393A04">
        <w:rPr>
          <w:b/>
          <w:sz w:val="24"/>
          <w:szCs w:val="24"/>
          <w:lang w:eastAsia="es-BO"/>
        </w:rPr>
        <w:t>Aplicaciones web animadas</w:t>
      </w:r>
    </w:p>
    <w:p w14:paraId="7FAF236F" w14:textId="77777777" w:rsidR="00E6695D" w:rsidRDefault="00D868DE" w:rsidP="00F06F88">
      <w:pPr>
        <w:spacing w:line="360" w:lineRule="auto"/>
        <w:ind w:left="360"/>
        <w:jc w:val="both"/>
        <w:rPr>
          <w:sz w:val="24"/>
          <w:szCs w:val="24"/>
          <w:lang w:eastAsia="es-BO"/>
        </w:rPr>
      </w:pPr>
      <w:r w:rsidRPr="00393A04">
        <w:rPr>
          <w:sz w:val="24"/>
          <w:szCs w:val="24"/>
          <w:lang w:eastAsia="es-BO"/>
        </w:rPr>
        <w:t xml:space="preserve">Al hablar de animación, lo asociamos a la tecnología FLASH. Este tipo de programación permite presentar contenidos con efectos animados. Permite también diseños más creativos y modernos. </w:t>
      </w:r>
    </w:p>
    <w:p w14:paraId="7CEF67FC" w14:textId="77777777" w:rsidR="00E6695D" w:rsidRDefault="00D868DE" w:rsidP="00F06F88">
      <w:pPr>
        <w:spacing w:line="360" w:lineRule="auto"/>
        <w:ind w:left="360"/>
        <w:jc w:val="both"/>
        <w:rPr>
          <w:sz w:val="24"/>
          <w:szCs w:val="24"/>
          <w:lang w:eastAsia="es-BO"/>
        </w:rPr>
      </w:pPr>
      <w:r w:rsidRPr="00393A04">
        <w:rPr>
          <w:sz w:val="24"/>
          <w:szCs w:val="24"/>
          <w:lang w:eastAsia="es-BO"/>
        </w:rPr>
        <w:t xml:space="preserve">Es una de las tecnologías más utilizadas por diseñadores y creativos. </w:t>
      </w:r>
    </w:p>
    <w:p w14:paraId="077528C2" w14:textId="77777777" w:rsidR="00E6695D" w:rsidRDefault="00D868DE" w:rsidP="00F06F88">
      <w:pPr>
        <w:spacing w:line="360" w:lineRule="auto"/>
        <w:ind w:left="360"/>
        <w:jc w:val="both"/>
        <w:rPr>
          <w:sz w:val="24"/>
          <w:szCs w:val="24"/>
          <w:lang w:eastAsia="es-BO"/>
        </w:rPr>
      </w:pPr>
      <w:r w:rsidRPr="00393A04">
        <w:rPr>
          <w:sz w:val="24"/>
          <w:szCs w:val="24"/>
          <w:lang w:eastAsia="es-BO"/>
        </w:rPr>
        <w:t xml:space="preserve">El inconveniente de desarrollar aplicaciones web animadas es que para temas de posicionamiento web y optimización SEO. </w:t>
      </w:r>
    </w:p>
    <w:p w14:paraId="34A957D8" w14:textId="0FF09413" w:rsidR="00D868DE" w:rsidRDefault="00D868DE" w:rsidP="00F06F88">
      <w:pPr>
        <w:spacing w:line="360" w:lineRule="auto"/>
        <w:ind w:left="360"/>
        <w:jc w:val="both"/>
        <w:rPr>
          <w:ins w:id="2141" w:author="Luffi" w:date="2017-06-30T22:28:00Z"/>
          <w:sz w:val="24"/>
          <w:szCs w:val="24"/>
          <w:lang w:eastAsia="es-BO"/>
        </w:rPr>
      </w:pPr>
      <w:r w:rsidRPr="00393A04">
        <w:rPr>
          <w:sz w:val="24"/>
          <w:szCs w:val="24"/>
          <w:lang w:eastAsia="es-BO"/>
        </w:rPr>
        <w:t>Este tipo de tecnología no es la más adecuada ya que los buscadores no pueden leer correctamente las informaciones.</w:t>
      </w:r>
    </w:p>
    <w:p w14:paraId="1B6D4930" w14:textId="77777777" w:rsidR="006B2AF2" w:rsidRPr="00393A04" w:rsidRDefault="006B2AF2" w:rsidP="00F06F88">
      <w:pPr>
        <w:spacing w:line="360" w:lineRule="auto"/>
        <w:ind w:left="360"/>
        <w:jc w:val="both"/>
        <w:rPr>
          <w:sz w:val="24"/>
          <w:szCs w:val="24"/>
          <w:lang w:eastAsia="es-BO"/>
        </w:rPr>
      </w:pPr>
    </w:p>
    <w:p w14:paraId="5F9BCA3D" w14:textId="77777777" w:rsidR="006B63ED" w:rsidRPr="00393A04" w:rsidRDefault="00D868DE" w:rsidP="00F06F88">
      <w:pPr>
        <w:pStyle w:val="Prrafodelista"/>
        <w:numPr>
          <w:ilvl w:val="0"/>
          <w:numId w:val="17"/>
        </w:numPr>
        <w:spacing w:line="360" w:lineRule="auto"/>
        <w:jc w:val="both"/>
        <w:rPr>
          <w:b/>
          <w:sz w:val="24"/>
          <w:szCs w:val="24"/>
          <w:lang w:eastAsia="es-BO"/>
        </w:rPr>
      </w:pPr>
      <w:r w:rsidRPr="00393A04">
        <w:rPr>
          <w:b/>
          <w:sz w:val="24"/>
          <w:szCs w:val="24"/>
          <w:lang w:eastAsia="es-BO"/>
        </w:rPr>
        <w:t>Aplicación web con “Gestor de Contenidos”</w:t>
      </w:r>
    </w:p>
    <w:p w14:paraId="76AA7F04"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En el caso de aplicaciones web en las que el contenido se debe ir actualizando continuamente. Se necesitará instalar un gestor de contenidos (CMS) a través del que el administrador pude ir realizando los cambios y actualizaciones él mismo.</w:t>
      </w:r>
    </w:p>
    <w:p w14:paraId="05D7BC23" w14:textId="77777777" w:rsidR="00D868DE" w:rsidRPr="00393A04" w:rsidRDefault="00D868DE" w:rsidP="00F06F88">
      <w:pPr>
        <w:spacing w:line="360" w:lineRule="auto"/>
        <w:ind w:left="360"/>
        <w:jc w:val="both"/>
        <w:rPr>
          <w:sz w:val="24"/>
          <w:szCs w:val="24"/>
          <w:lang w:eastAsia="es-BO"/>
        </w:rPr>
      </w:pPr>
      <w:r w:rsidRPr="00393A04">
        <w:rPr>
          <w:sz w:val="24"/>
          <w:szCs w:val="24"/>
          <w:lang w:eastAsia="es-BO"/>
        </w:rPr>
        <w:t>Estos gestores son intuitivos y muy sencillos de gestionar. Algunos ejemplos de gestores de contenidos son:</w:t>
      </w:r>
    </w:p>
    <w:p w14:paraId="40592B9C" w14:textId="77777777" w:rsidR="00D868DE" w:rsidRPr="00393A04" w:rsidRDefault="00D868DE" w:rsidP="00F06F88">
      <w:pPr>
        <w:numPr>
          <w:ilvl w:val="0"/>
          <w:numId w:val="18"/>
        </w:numPr>
        <w:spacing w:line="360" w:lineRule="auto"/>
        <w:jc w:val="both"/>
        <w:rPr>
          <w:sz w:val="24"/>
          <w:szCs w:val="24"/>
          <w:lang w:eastAsia="es-BO"/>
        </w:rPr>
      </w:pPr>
      <w:r w:rsidRPr="00393A04">
        <w:rPr>
          <w:b/>
          <w:bCs/>
          <w:sz w:val="24"/>
          <w:szCs w:val="24"/>
          <w:lang w:eastAsia="es-BO"/>
        </w:rPr>
        <w:lastRenderedPageBreak/>
        <w:t>WordPress:</w:t>
      </w:r>
      <w:r w:rsidRPr="00393A04">
        <w:rPr>
          <w:sz w:val="24"/>
          <w:szCs w:val="24"/>
          <w:lang w:eastAsia="es-BO"/>
        </w:rPr>
        <w:t> Sin duda es el más extendido de los gestores de contenidos. Existe mucha información en la red, tutoriales y guías para personalizarlo, entenderlo y además es gratuito.</w:t>
      </w:r>
    </w:p>
    <w:p w14:paraId="37EACF8C" w14:textId="77777777" w:rsidR="00D868DE" w:rsidRPr="00393A04" w:rsidRDefault="00D868DE" w:rsidP="00F06F88">
      <w:pPr>
        <w:numPr>
          <w:ilvl w:val="0"/>
          <w:numId w:val="18"/>
        </w:numPr>
        <w:spacing w:line="360" w:lineRule="auto"/>
        <w:jc w:val="both"/>
        <w:rPr>
          <w:sz w:val="24"/>
          <w:szCs w:val="24"/>
          <w:lang w:eastAsia="es-BO"/>
        </w:rPr>
      </w:pPr>
      <w:r w:rsidRPr="00393A04">
        <w:rPr>
          <w:b/>
          <w:bCs/>
          <w:sz w:val="24"/>
          <w:szCs w:val="24"/>
          <w:lang w:eastAsia="es-BO"/>
        </w:rPr>
        <w:t>Joomla:</w:t>
      </w:r>
      <w:r w:rsidRPr="00393A04">
        <w:rPr>
          <w:sz w:val="24"/>
          <w:szCs w:val="24"/>
          <w:lang w:eastAsia="es-BO"/>
        </w:rPr>
        <w:t> Es el segundo en el top CMS, tras WordPress. Aunque no goza de tantos usuarios si que tiene una comunidad potente.</w:t>
      </w:r>
    </w:p>
    <w:p w14:paraId="4628F976" w14:textId="77777777" w:rsidR="00D868DE" w:rsidRPr="00393A04" w:rsidRDefault="00D868DE" w:rsidP="00F06F88">
      <w:pPr>
        <w:numPr>
          <w:ilvl w:val="0"/>
          <w:numId w:val="18"/>
        </w:numPr>
        <w:spacing w:line="360" w:lineRule="auto"/>
        <w:jc w:val="both"/>
        <w:rPr>
          <w:sz w:val="24"/>
          <w:szCs w:val="24"/>
          <w:lang w:eastAsia="es-BO"/>
        </w:rPr>
      </w:pPr>
      <w:r w:rsidRPr="00393A04">
        <w:rPr>
          <w:b/>
          <w:bCs/>
          <w:sz w:val="24"/>
          <w:szCs w:val="24"/>
          <w:lang w:eastAsia="es-BO"/>
        </w:rPr>
        <w:t>Drupal:</w:t>
      </w:r>
      <w:r w:rsidRPr="00393A04">
        <w:rPr>
          <w:sz w:val="24"/>
          <w:szCs w:val="24"/>
          <w:lang w:eastAsia="es-BO"/>
        </w:rPr>
        <w:t> Es un CSM de software libre. Es muy adaptable, y recomendado especialmente para generar comunidades.</w:t>
      </w:r>
    </w:p>
    <w:p w14:paraId="2CF70846" w14:textId="77777777" w:rsidR="00D868DE" w:rsidRPr="00393A04" w:rsidRDefault="00D868DE" w:rsidP="00F06F88">
      <w:pPr>
        <w:spacing w:line="360" w:lineRule="auto"/>
        <w:ind w:left="432"/>
        <w:jc w:val="both"/>
        <w:rPr>
          <w:sz w:val="24"/>
          <w:szCs w:val="24"/>
          <w:lang w:eastAsia="es-BO"/>
        </w:rPr>
      </w:pPr>
      <w:r w:rsidRPr="00393A04">
        <w:rPr>
          <w:sz w:val="24"/>
          <w:szCs w:val="24"/>
          <w:lang w:eastAsia="es-BO"/>
        </w:rPr>
        <w:t>Este tipo de aplicación web es muy común entre páginas de contenidos: blogs personales, blogs corporativos, blogs profesionales, páginas de noticias, de artículos, de medios de comunicación, etc…</w:t>
      </w:r>
    </w:p>
    <w:p w14:paraId="1C052831" w14:textId="77777777" w:rsidR="00D868DE" w:rsidRPr="00393A04" w:rsidRDefault="00571591" w:rsidP="00F06F88">
      <w:pPr>
        <w:pStyle w:val="Ttulo2"/>
        <w:spacing w:after="160" w:line="360" w:lineRule="auto"/>
        <w:jc w:val="both"/>
        <w:rPr>
          <w:rFonts w:asciiTheme="minorHAnsi" w:hAnsiTheme="minorHAnsi"/>
          <w:szCs w:val="24"/>
          <w:lang w:eastAsia="es-BO"/>
        </w:rPr>
      </w:pPr>
      <w:bookmarkStart w:id="2142" w:name="_Toc485290343"/>
      <w:r w:rsidRPr="00393A04">
        <w:rPr>
          <w:rFonts w:asciiTheme="minorHAnsi" w:hAnsiTheme="minorHAnsi"/>
          <w:szCs w:val="24"/>
          <w:lang w:eastAsia="es-BO"/>
        </w:rPr>
        <w:t>Características y requisitos de aplicaciones web</w:t>
      </w:r>
      <w:bookmarkEnd w:id="2142"/>
    </w:p>
    <w:p w14:paraId="0CE3B393" w14:textId="77777777" w:rsidR="00C92A4E" w:rsidRPr="00393A04" w:rsidRDefault="00C92A4E" w:rsidP="00F06F88">
      <w:pPr>
        <w:pStyle w:val="Prrafodelista"/>
        <w:numPr>
          <w:ilvl w:val="0"/>
          <w:numId w:val="17"/>
        </w:numPr>
        <w:spacing w:line="360" w:lineRule="auto"/>
        <w:jc w:val="both"/>
        <w:rPr>
          <w:b/>
          <w:sz w:val="24"/>
          <w:szCs w:val="24"/>
          <w:lang w:eastAsia="es-BO"/>
        </w:rPr>
      </w:pPr>
      <w:r w:rsidRPr="00393A04">
        <w:rPr>
          <w:b/>
          <w:sz w:val="24"/>
          <w:szCs w:val="24"/>
          <w:lang w:eastAsia="es-BO"/>
        </w:rPr>
        <w:t>Características</w:t>
      </w:r>
    </w:p>
    <w:p w14:paraId="166CC4BA" w14:textId="120BD51B" w:rsidR="00571591" w:rsidRPr="00393A04" w:rsidRDefault="00C92A4E" w:rsidP="00F06F88">
      <w:pPr>
        <w:spacing w:line="360" w:lineRule="auto"/>
        <w:ind w:left="360"/>
        <w:jc w:val="both"/>
        <w:rPr>
          <w:sz w:val="24"/>
          <w:szCs w:val="24"/>
          <w:lang w:eastAsia="es-BO"/>
        </w:rPr>
      </w:pPr>
      <w:r w:rsidRPr="00393A04">
        <w:rPr>
          <w:sz w:val="24"/>
          <w:szCs w:val="24"/>
          <w:lang w:eastAsia="es-BO"/>
        </w:rPr>
        <w:t>“Actualmente son populares por lo práctico al permitir una comunicación más fluida y dinámica en la computación Cliente-Servidor. El alto grado de desarrollo actual permite la actualización y el mantenimiento (vía Internet) de dichas Aplicaciones, sin que se deba distribuir e instalar software específico o versiones individuales a un usuario cada vez. Una página Web puede contener elementos</w:t>
      </w:r>
      <w:ins w:id="2143" w:author="Luffi" w:date="2017-07-10T21:06:00Z">
        <w:r w:rsidR="005D22A0">
          <w:rPr>
            <w:sz w:val="24"/>
            <w:szCs w:val="24"/>
            <w:lang w:eastAsia="es-BO"/>
          </w:rPr>
          <w:t xml:space="preserve">, como </w:t>
        </w:r>
      </w:ins>
      <w:ins w:id="2144" w:author="Luffi" w:date="2017-07-10T21:07:00Z">
        <w:r w:rsidR="005D22A0">
          <w:rPr>
            <w:sz w:val="24"/>
            <w:szCs w:val="24"/>
            <w:lang w:eastAsia="es-BO"/>
          </w:rPr>
          <w:t>información</w:t>
        </w:r>
      </w:ins>
      <w:r w:rsidRPr="00393A04">
        <w:rPr>
          <w:sz w:val="24"/>
          <w:szCs w:val="24"/>
          <w:lang w:eastAsia="es-BO"/>
        </w:rPr>
        <w:t xml:space="preserve"> que permiten una comunicación activa entre el usuario y la información (vía Servidor); logrando el usuario </w:t>
      </w:r>
      <w:ins w:id="2145" w:author="Luffi" w:date="2017-07-10T21:07:00Z">
        <w:r w:rsidR="005D22A0">
          <w:rPr>
            <w:sz w:val="24"/>
            <w:szCs w:val="24"/>
            <w:lang w:eastAsia="es-BO"/>
          </w:rPr>
          <w:t xml:space="preserve">facilitar el </w:t>
        </w:r>
      </w:ins>
      <w:r w:rsidRPr="00393A04">
        <w:rPr>
          <w:sz w:val="24"/>
          <w:szCs w:val="24"/>
          <w:lang w:eastAsia="es-BO"/>
        </w:rPr>
        <w:t>acceso a los datos de modo interactivo, gracias a que la página responderá a cada una de sus acciones</w:t>
      </w:r>
      <w:ins w:id="2146" w:author="Luffi" w:date="2017-07-10T21:08:00Z">
        <w:r w:rsidR="005D22A0">
          <w:rPr>
            <w:sz w:val="24"/>
            <w:szCs w:val="24"/>
            <w:lang w:eastAsia="es-BO"/>
          </w:rPr>
          <w:t xml:space="preserve"> ue ejecute el usuario</w:t>
        </w:r>
      </w:ins>
      <w:r w:rsidRPr="00393A04">
        <w:rPr>
          <w:sz w:val="24"/>
          <w:szCs w:val="24"/>
          <w:lang w:eastAsia="es-BO"/>
        </w:rPr>
        <w:t>. Las aplicaciones web generan dinámicamente una serie de páginas en un formato estándar, como HTML o XHTML, que soportan por los navegadores web comunes</w:t>
      </w:r>
      <w:ins w:id="2147" w:author="Luffi" w:date="2017-07-10T21:08:00Z">
        <w:r w:rsidR="005D22A0">
          <w:rPr>
            <w:sz w:val="24"/>
            <w:szCs w:val="24"/>
            <w:lang w:eastAsia="es-BO"/>
          </w:rPr>
          <w:t>, aunque para HTML5 se debe exigir un navegador actualizado</w:t>
        </w:r>
      </w:ins>
      <w:r w:rsidRPr="00393A04">
        <w:rPr>
          <w:sz w:val="24"/>
          <w:szCs w:val="24"/>
          <w:lang w:eastAsia="es-BO"/>
        </w:rPr>
        <w:t>. Se utilizan lenguajes interpretados en el lado del cliente, tales como JavaScript, para añadir</w:t>
      </w:r>
      <w:ins w:id="2148" w:author="Luffi" w:date="2017-07-10T21:10:00Z">
        <w:r w:rsidR="005D22A0">
          <w:rPr>
            <w:sz w:val="24"/>
            <w:szCs w:val="24"/>
            <w:lang w:eastAsia="es-BO"/>
          </w:rPr>
          <w:t xml:space="preserve"> e interpretar</w:t>
        </w:r>
      </w:ins>
      <w:r w:rsidRPr="00393A04">
        <w:rPr>
          <w:sz w:val="24"/>
          <w:szCs w:val="24"/>
          <w:lang w:eastAsia="es-BO"/>
        </w:rPr>
        <w:t xml:space="preserve"> elementos dinámicos a la interfaz de usuario. Generalmente cada página web en particular se envía al cliente como un documento estático, pero </w:t>
      </w:r>
      <w:r w:rsidR="00E6695D">
        <w:rPr>
          <w:sz w:val="24"/>
          <w:szCs w:val="24"/>
          <w:lang w:eastAsia="es-BO"/>
        </w:rPr>
        <w:t xml:space="preserve">hay momentos en que </w:t>
      </w:r>
      <w:r w:rsidRPr="00393A04">
        <w:rPr>
          <w:sz w:val="24"/>
          <w:szCs w:val="24"/>
          <w:lang w:eastAsia="es-BO"/>
        </w:rPr>
        <w:t>la secuencia de páginas ofrece al usuario una experiencia interactiva.”</w:t>
      </w:r>
      <w:sdt>
        <w:sdtPr>
          <w:rPr>
            <w:sz w:val="24"/>
            <w:szCs w:val="24"/>
            <w:lang w:eastAsia="es-BO"/>
          </w:rPr>
          <w:id w:val="-82537842"/>
          <w:citation/>
        </w:sdtPr>
        <w:sdtEndPr/>
        <w:sdtContent>
          <w:r w:rsidRPr="00393A04">
            <w:rPr>
              <w:sz w:val="24"/>
              <w:szCs w:val="24"/>
              <w:lang w:eastAsia="es-BO"/>
            </w:rPr>
            <w:fldChar w:fldCharType="begin"/>
          </w:r>
          <w:r w:rsidRPr="00393A04">
            <w:rPr>
              <w:sz w:val="24"/>
              <w:szCs w:val="24"/>
              <w:lang w:eastAsia="es-BO"/>
            </w:rPr>
            <w:instrText xml:space="preserve"> CITATION May02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(22)</w:t>
          </w:r>
          <w:r w:rsidRPr="00393A04">
            <w:rPr>
              <w:sz w:val="24"/>
              <w:szCs w:val="24"/>
              <w:lang w:eastAsia="es-BO"/>
            </w:rPr>
            <w:fldChar w:fldCharType="end"/>
          </w:r>
        </w:sdtContent>
      </w:sdt>
    </w:p>
    <w:p w14:paraId="65C3E17E" w14:textId="77777777" w:rsidR="00C92A4E" w:rsidRPr="00393A04" w:rsidRDefault="00F8313A" w:rsidP="00F06F88">
      <w:pPr>
        <w:pStyle w:val="Prrafodelista"/>
        <w:numPr>
          <w:ilvl w:val="0"/>
          <w:numId w:val="17"/>
        </w:numPr>
        <w:spacing w:line="360" w:lineRule="auto"/>
        <w:jc w:val="both"/>
        <w:rPr>
          <w:sz w:val="24"/>
          <w:szCs w:val="24"/>
          <w:lang w:eastAsia="es-BO"/>
        </w:rPr>
      </w:pPr>
      <w:r w:rsidRPr="00393A04">
        <w:rPr>
          <w:b/>
          <w:sz w:val="24"/>
          <w:szCs w:val="24"/>
          <w:lang w:eastAsia="es-BO"/>
        </w:rPr>
        <w:lastRenderedPageBreak/>
        <w:t xml:space="preserve">Requisitos </w:t>
      </w:r>
    </w:p>
    <w:p w14:paraId="26AE9B62" w14:textId="1E8BF3DA" w:rsidR="00F8313A" w:rsidRPr="00393A04" w:rsidRDefault="00331F6C" w:rsidP="00F06F88">
      <w:pPr>
        <w:spacing w:line="360" w:lineRule="auto"/>
        <w:ind w:left="360"/>
        <w:jc w:val="both"/>
        <w:rPr>
          <w:sz w:val="24"/>
          <w:szCs w:val="24"/>
          <w:lang w:eastAsia="es-BO"/>
        </w:rPr>
      </w:pPr>
      <w:r>
        <w:rPr>
          <w:sz w:val="24"/>
          <w:szCs w:val="24"/>
          <w:lang w:eastAsia="es-BO"/>
        </w:rPr>
        <w:t>“</w:t>
      </w:r>
      <w:r w:rsidR="00F8313A" w:rsidRPr="00393A04">
        <w:rPr>
          <w:sz w:val="24"/>
          <w:szCs w:val="24"/>
          <w:lang w:eastAsia="es-BO"/>
        </w:rPr>
        <w:t>El objetivo es la elaboración de un conjunto de políticas, estándares, procesos, metodologías, técnicas, herramientas y métricas para aplicar en el desarrollo de aplicaciones Web, específicamente en la obtención y representación de los requerimientos que debe satisfacer el sistema o aplicación Web. Estos distintos elementos se desarrollarán en forma gradual y eventualmente se integrarán en un sitio Web que centralice toda la información. Hay varias líneas de investigación previstas en este proyect</w:t>
      </w:r>
      <w:r>
        <w:rPr>
          <w:sz w:val="24"/>
          <w:szCs w:val="24"/>
          <w:lang w:eastAsia="es-BO"/>
        </w:rPr>
        <w:t xml:space="preserve">o. </w:t>
      </w:r>
      <w:r w:rsidRPr="00393A04">
        <w:rPr>
          <w:sz w:val="24"/>
          <w:szCs w:val="24"/>
          <w:lang w:eastAsia="es-BO"/>
        </w:rPr>
        <w:t>Las enumeramos someramente a continuación:</w:t>
      </w:r>
      <w:r w:rsidR="00E60BB2">
        <w:rPr>
          <w:sz w:val="24"/>
          <w:szCs w:val="24"/>
          <w:lang w:eastAsia="es-BO"/>
        </w:rPr>
        <w:t xml:space="preserve"> …</w:t>
      </w:r>
      <w:r>
        <w:rPr>
          <w:sz w:val="24"/>
          <w:szCs w:val="24"/>
          <w:lang w:eastAsia="es-BO"/>
        </w:rPr>
        <w:t xml:space="preserve"> [</w:t>
      </w:r>
      <w:r w:rsidRPr="00331F6C">
        <w:rPr>
          <w:i/>
          <w:sz w:val="24"/>
          <w:szCs w:val="24"/>
          <w:lang w:eastAsia="es-BO"/>
        </w:rPr>
        <w:t>Las líneas de investigación previstas en este proyecto que a continuación se detallan están referenciadas en el siguiente índice</w:t>
      </w:r>
      <w:r>
        <w:rPr>
          <w:sz w:val="24"/>
          <w:szCs w:val="24"/>
          <w:lang w:eastAsia="es-BO"/>
        </w:rPr>
        <w:t>]”</w:t>
      </w:r>
      <w:sdt>
        <w:sdtPr>
          <w:rPr>
            <w:sz w:val="24"/>
            <w:szCs w:val="24"/>
            <w:lang w:eastAsia="es-BO"/>
          </w:rPr>
          <w:id w:val="239681405"/>
          <w:citation/>
        </w:sdtPr>
        <w:sdtEndPr/>
        <w:sdtContent>
          <w:r w:rsidR="00677D5A" w:rsidRPr="00393A04">
            <w:rPr>
              <w:sz w:val="24"/>
              <w:szCs w:val="24"/>
              <w:lang w:eastAsia="es-BO"/>
            </w:rPr>
            <w:fldChar w:fldCharType="begin"/>
          </w:r>
          <w:r w:rsidR="00677D5A" w:rsidRPr="00393A04">
            <w:rPr>
              <w:sz w:val="24"/>
              <w:szCs w:val="24"/>
              <w:lang w:eastAsia="es-BO"/>
            </w:rPr>
            <w:instrText xml:space="preserve"> CITATION Ale11 \l 16394 </w:instrText>
          </w:r>
          <w:r w:rsidR="00677D5A"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(23)</w:t>
          </w:r>
          <w:r w:rsidR="00677D5A" w:rsidRPr="00393A04">
            <w:rPr>
              <w:sz w:val="24"/>
              <w:szCs w:val="24"/>
              <w:lang w:eastAsia="es-BO"/>
            </w:rPr>
            <w:fldChar w:fldCharType="end"/>
          </w:r>
        </w:sdtContent>
      </w:sdt>
      <w:r w:rsidR="00F8313A" w:rsidRPr="00393A04">
        <w:rPr>
          <w:sz w:val="24"/>
          <w:szCs w:val="24"/>
          <w:lang w:eastAsia="es-BO"/>
        </w:rPr>
        <w:t xml:space="preserve"> </w:t>
      </w:r>
    </w:p>
    <w:p w14:paraId="138BB4B4" w14:textId="77777777" w:rsidR="00F8313A" w:rsidRPr="00393A04" w:rsidRDefault="00F8313A" w:rsidP="00F06F88">
      <w:pPr>
        <w:pStyle w:val="Prrafodelista"/>
        <w:numPr>
          <w:ilvl w:val="0"/>
          <w:numId w:val="19"/>
        </w:numPr>
        <w:spacing w:line="360" w:lineRule="auto"/>
        <w:jc w:val="both"/>
        <w:rPr>
          <w:sz w:val="24"/>
          <w:szCs w:val="24"/>
          <w:lang w:eastAsia="es-BO"/>
        </w:rPr>
      </w:pPr>
      <w:r w:rsidRPr="00393A04">
        <w:rPr>
          <w:sz w:val="24"/>
          <w:szCs w:val="24"/>
          <w:lang w:eastAsia="es-BO"/>
        </w:rPr>
        <w:t>Se realizará un estudio comparativo de los diferentes tipos de requerimientos que se identifican en las metodologías para el desarrollo de aplicaciones Web.</w:t>
      </w:r>
    </w:p>
    <w:p w14:paraId="71A01669" w14:textId="77777777" w:rsidR="00F8313A" w:rsidRPr="00393A04" w:rsidRDefault="00F8313A" w:rsidP="00F06F88">
      <w:pPr>
        <w:pStyle w:val="Prrafodelista"/>
        <w:numPr>
          <w:ilvl w:val="0"/>
          <w:numId w:val="19"/>
        </w:numPr>
        <w:spacing w:line="360" w:lineRule="auto"/>
        <w:jc w:val="both"/>
        <w:rPr>
          <w:sz w:val="24"/>
          <w:szCs w:val="24"/>
          <w:lang w:eastAsia="es-BO"/>
        </w:rPr>
      </w:pPr>
      <w:r w:rsidRPr="00393A04">
        <w:rPr>
          <w:sz w:val="24"/>
          <w:szCs w:val="24"/>
          <w:lang w:eastAsia="es-BO"/>
        </w:rPr>
        <w:t>Se tratará de precisar el concepto de stakeholder en general y en el contexto de las aplicaciones Web en particular. Para ello se establecerá un proceso de identificación de los stakeholders de dichas aplicaciones. Hay un reconocimiento generalizado de que tener en cuenta a los stakeholders es crítico para un proyecto de software. En el caso de las aplicaciones Web, muchos de estos stakeholders no son accesibles y a veces ni siquiera están identificados.</w:t>
      </w:r>
    </w:p>
    <w:p w14:paraId="25889CC1" w14:textId="77777777" w:rsidR="00F8313A" w:rsidRPr="00393A04" w:rsidRDefault="00F8313A" w:rsidP="00F06F88">
      <w:pPr>
        <w:pStyle w:val="Prrafodelista"/>
        <w:numPr>
          <w:ilvl w:val="0"/>
          <w:numId w:val="19"/>
        </w:numPr>
        <w:spacing w:line="360" w:lineRule="auto"/>
        <w:jc w:val="both"/>
        <w:rPr>
          <w:sz w:val="24"/>
          <w:szCs w:val="24"/>
          <w:lang w:eastAsia="es-BO"/>
        </w:rPr>
      </w:pPr>
      <w:r w:rsidRPr="00393A04">
        <w:rPr>
          <w:sz w:val="24"/>
          <w:szCs w:val="24"/>
          <w:lang w:eastAsia="es-BO"/>
        </w:rPr>
        <w:t>A partir de la revisión del estado del arte en cuanto a procesos de licitación de requerimientos no funcionales para aplicaciones Web, se propondrá un proceso basado en la extensión de los procesos actualmente utilizados en la Ingeniería de Requerimientos.</w:t>
      </w:r>
    </w:p>
    <w:p w14:paraId="04F24D17" w14:textId="4145FB0F" w:rsidR="00F8313A" w:rsidRPr="00393A04" w:rsidDel="006B2AF2" w:rsidRDefault="00F8313A" w:rsidP="00F06F88">
      <w:pPr>
        <w:pStyle w:val="Prrafodelista"/>
        <w:numPr>
          <w:ilvl w:val="0"/>
          <w:numId w:val="19"/>
        </w:numPr>
        <w:spacing w:line="360" w:lineRule="auto"/>
        <w:jc w:val="both"/>
        <w:rPr>
          <w:del w:id="2149" w:author="Luffi" w:date="2017-06-30T22:28:00Z"/>
          <w:sz w:val="24"/>
          <w:szCs w:val="24"/>
          <w:lang w:eastAsia="es-BO"/>
        </w:rPr>
      </w:pPr>
      <w:del w:id="2150" w:author="Luffi" w:date="2017-06-30T22:28:00Z">
        <w:r w:rsidRPr="00393A04" w:rsidDel="006B2AF2">
          <w:rPr>
            <w:sz w:val="24"/>
            <w:szCs w:val="24"/>
            <w:lang w:eastAsia="es-BO"/>
          </w:rPr>
          <w:delText>En un desarrollo de aplicaciones Web es necesario tener en cuenta y analizar una cantidad considerable de documentación. Para ello se investigará un proceso para la generación automática del Léxico Extendido del Lenguaje (LEL).</w:delText>
        </w:r>
      </w:del>
    </w:p>
    <w:p w14:paraId="5E842EF0" w14:textId="17065367" w:rsidR="00A86CB6" w:rsidRPr="0085433F" w:rsidRDefault="00677D5A">
      <w:pPr>
        <w:pStyle w:val="Ttulo2"/>
        <w:spacing w:after="160" w:line="360" w:lineRule="auto"/>
        <w:jc w:val="both"/>
        <w:rPr>
          <w:ins w:id="2151" w:author="Luffi" w:date="2017-07-08T20:34:00Z"/>
          <w:sz w:val="28"/>
          <w:rPrChange w:id="2152" w:author="Luffi" w:date="2017-07-08T20:38:00Z">
            <w:rPr>
              <w:ins w:id="2153" w:author="Luffi" w:date="2017-07-08T20:34:00Z"/>
            </w:rPr>
          </w:rPrChange>
        </w:rPr>
        <w:pPrChange w:id="2154" w:author="Luffi" w:date="2017-07-08T20:38:00Z">
          <w:pPr>
            <w:pStyle w:val="Ttulo2"/>
            <w:spacing w:after="160" w:line="360" w:lineRule="auto"/>
          </w:pPr>
        </w:pPrChange>
      </w:pPr>
      <w:bookmarkStart w:id="2155" w:name="_Toc485290344"/>
      <w:r w:rsidRPr="00393A04">
        <w:t>Metodología para el desarrollo de aplicaciones web</w:t>
      </w:r>
      <w:bookmarkEnd w:id="2155"/>
    </w:p>
    <w:p w14:paraId="68BA519C" w14:textId="761440E6" w:rsidR="0085433F" w:rsidRPr="00113A0A" w:rsidRDefault="0085433F">
      <w:pPr>
        <w:spacing w:line="360" w:lineRule="auto"/>
        <w:jc w:val="both"/>
        <w:pPrChange w:id="2156" w:author="Luffi" w:date="2017-07-08T20:38:00Z">
          <w:pPr>
            <w:pStyle w:val="Ttulo2"/>
            <w:spacing w:after="160" w:line="360" w:lineRule="auto"/>
          </w:pPr>
        </w:pPrChange>
      </w:pPr>
      <w:ins w:id="2157" w:author="Luffi" w:date="2017-07-08T20:34:00Z">
        <w:r w:rsidRPr="0085433F">
          <w:rPr>
            <w:sz w:val="24"/>
            <w:rPrChange w:id="2158" w:author="Luffi" w:date="2017-07-08T20:38:00Z">
              <w:rPr/>
            </w:rPrChange>
          </w:rPr>
          <w:t xml:space="preserve">Existen diferentes tipos de metodologías, sin </w:t>
        </w:r>
      </w:ins>
      <w:ins w:id="2159" w:author="Luffi" w:date="2017-07-08T20:37:00Z">
        <w:r w:rsidRPr="0085433F">
          <w:rPr>
            <w:sz w:val="24"/>
            <w:rPrChange w:id="2160" w:author="Luffi" w:date="2017-07-08T20:38:00Z">
              <w:rPr/>
            </w:rPrChange>
          </w:rPr>
          <w:t>embargo,</w:t>
        </w:r>
      </w:ins>
      <w:ins w:id="2161" w:author="Luffi" w:date="2017-07-08T20:34:00Z">
        <w:r w:rsidRPr="0085433F">
          <w:rPr>
            <w:sz w:val="24"/>
            <w:rPrChange w:id="2162" w:author="Luffi" w:date="2017-07-08T20:38:00Z">
              <w:rPr/>
            </w:rPrChange>
          </w:rPr>
          <w:t xml:space="preserve"> se aclara </w:t>
        </w:r>
      </w:ins>
      <w:ins w:id="2163" w:author="Luffi" w:date="2017-07-08T20:37:00Z">
        <w:r w:rsidRPr="0085433F">
          <w:rPr>
            <w:sz w:val="24"/>
            <w:rPrChange w:id="2164" w:author="Luffi" w:date="2017-07-08T20:38:00Z">
              <w:rPr/>
            </w:rPrChange>
          </w:rPr>
          <w:t>q</w:t>
        </w:r>
      </w:ins>
      <w:ins w:id="2165" w:author="Luffi" w:date="2017-07-08T20:34:00Z">
        <w:r w:rsidRPr="0085433F">
          <w:rPr>
            <w:sz w:val="24"/>
            <w:rPrChange w:id="2166" w:author="Luffi" w:date="2017-07-08T20:38:00Z">
              <w:rPr/>
            </w:rPrChange>
          </w:rPr>
          <w:t xml:space="preserve">ue el presente proyecto es una </w:t>
        </w:r>
      </w:ins>
      <w:ins w:id="2167" w:author="Luffi" w:date="2017-07-08T20:36:00Z">
        <w:r w:rsidRPr="0085433F">
          <w:rPr>
            <w:sz w:val="24"/>
            <w:rPrChange w:id="2168" w:author="Luffi" w:date="2017-07-08T20:38:00Z">
              <w:rPr/>
            </w:rPrChange>
          </w:rPr>
          <w:t>aplicación</w:t>
        </w:r>
      </w:ins>
      <w:ins w:id="2169" w:author="Luffi" w:date="2017-07-08T20:34:00Z">
        <w:r w:rsidRPr="0085433F">
          <w:rPr>
            <w:sz w:val="24"/>
            <w:rPrChange w:id="2170" w:author="Luffi" w:date="2017-07-08T20:38:00Z">
              <w:rPr/>
            </w:rPrChange>
          </w:rPr>
          <w:t xml:space="preserve"> </w:t>
        </w:r>
      </w:ins>
      <w:ins w:id="2171" w:author="Luffi" w:date="2017-07-08T20:36:00Z">
        <w:r w:rsidRPr="0085433F">
          <w:rPr>
            <w:sz w:val="24"/>
            <w:rPrChange w:id="2172" w:author="Luffi" w:date="2017-07-08T20:38:00Z">
              <w:rPr/>
            </w:rPrChange>
          </w:rPr>
          <w:t xml:space="preserve">web, por lo cual se define la siguiente </w:t>
        </w:r>
      </w:ins>
      <w:ins w:id="2173" w:author="Luffi" w:date="2017-07-08T20:37:00Z">
        <w:r w:rsidRPr="0085433F">
          <w:rPr>
            <w:sz w:val="24"/>
            <w:rPrChange w:id="2174" w:author="Luffi" w:date="2017-07-08T20:38:00Z">
              <w:rPr/>
            </w:rPrChange>
          </w:rPr>
          <w:t>metodología</w:t>
        </w:r>
      </w:ins>
      <w:ins w:id="2175" w:author="Luffi" w:date="2017-07-08T20:39:00Z">
        <w:r w:rsidR="00913995">
          <w:rPr>
            <w:sz w:val="24"/>
          </w:rPr>
          <w:t>,</w:t>
        </w:r>
      </w:ins>
      <w:ins w:id="2176" w:author="Luffi" w:date="2017-07-08T20:36:00Z">
        <w:r w:rsidRPr="0085433F">
          <w:rPr>
            <w:sz w:val="24"/>
            <w:rPrChange w:id="2177" w:author="Luffi" w:date="2017-07-08T20:38:00Z">
              <w:rPr/>
            </w:rPrChange>
          </w:rPr>
          <w:t xml:space="preserve"> </w:t>
        </w:r>
      </w:ins>
      <w:ins w:id="2178" w:author="Luffi" w:date="2017-07-08T20:38:00Z">
        <w:r w:rsidRPr="0085433F">
          <w:rPr>
            <w:sz w:val="24"/>
            <w:rPrChange w:id="2179" w:author="Luffi" w:date="2017-07-08T20:38:00Z">
              <w:rPr/>
            </w:rPrChange>
          </w:rPr>
          <w:t>mencionada por</w:t>
        </w:r>
      </w:ins>
      <w:ins w:id="2180" w:author="Luffi" w:date="2017-07-08T20:37:00Z">
        <w:r w:rsidRPr="0085433F">
          <w:rPr>
            <w:sz w:val="24"/>
            <w:rPrChange w:id="2181" w:author="Luffi" w:date="2017-07-08T20:38:00Z">
              <w:rPr/>
            </w:rPrChange>
          </w:rPr>
          <w:t xml:space="preserve"> diferentes autores</w:t>
        </w:r>
      </w:ins>
      <w:ins w:id="2182" w:author="Luffi" w:date="2017-07-08T20:38:00Z">
        <w:r w:rsidRPr="0085433F">
          <w:rPr>
            <w:sz w:val="24"/>
            <w:rPrChange w:id="2183" w:author="Luffi" w:date="2017-07-08T20:38:00Z">
              <w:rPr/>
            </w:rPrChange>
          </w:rPr>
          <w:t>.</w:t>
        </w:r>
      </w:ins>
      <w:ins w:id="2184" w:author="Luffi" w:date="2017-07-08T20:37:00Z">
        <w:r>
          <w:t xml:space="preserve"> </w:t>
        </w:r>
      </w:ins>
    </w:p>
    <w:p w14:paraId="1009A740" w14:textId="77777777" w:rsidR="00677D5A" w:rsidRPr="00393A04" w:rsidRDefault="00677D5A" w:rsidP="00F06F88">
      <w:pPr>
        <w:pStyle w:val="Ttulo3"/>
        <w:spacing w:after="160" w:line="360" w:lineRule="auto"/>
        <w:rPr>
          <w:lang w:eastAsia="es-BO"/>
        </w:rPr>
      </w:pPr>
      <w:bookmarkStart w:id="2185" w:name="_Toc485290345"/>
      <w:r w:rsidRPr="00393A04">
        <w:rPr>
          <w:lang w:eastAsia="es-BO"/>
        </w:rPr>
        <w:lastRenderedPageBreak/>
        <w:t>Metodología UWE</w:t>
      </w:r>
      <w:bookmarkEnd w:id="2185"/>
    </w:p>
    <w:p w14:paraId="5D61F19A" w14:textId="44B1FAF7" w:rsidR="00677D5A" w:rsidRPr="00393A04" w:rsidRDefault="00677D5A" w:rsidP="00F06F88">
      <w:pPr>
        <w:spacing w:line="360" w:lineRule="auto"/>
        <w:jc w:val="both"/>
        <w:rPr>
          <w:sz w:val="24"/>
          <w:szCs w:val="24"/>
          <w:lang w:eastAsia="es-BO"/>
        </w:rPr>
      </w:pPr>
      <w:r w:rsidRPr="00393A04">
        <w:rPr>
          <w:sz w:val="24"/>
          <w:szCs w:val="24"/>
          <w:lang w:eastAsia="es-BO"/>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sdt>
        <w:sdtPr>
          <w:rPr>
            <w:sz w:val="24"/>
            <w:szCs w:val="24"/>
            <w:lang w:eastAsia="es-BO"/>
          </w:rPr>
          <w:id w:val="-2128914931"/>
          <w:citation/>
        </w:sdtPr>
        <w:sdtEndPr/>
        <w:sdtContent>
          <w:r w:rsidR="00FF3C58" w:rsidRPr="00393A04">
            <w:rPr>
              <w:sz w:val="24"/>
              <w:szCs w:val="24"/>
              <w:lang w:eastAsia="es-BO"/>
            </w:rPr>
            <w:fldChar w:fldCharType="begin"/>
          </w:r>
          <w:r w:rsidR="00FF3C58" w:rsidRPr="00393A04">
            <w:rPr>
              <w:sz w:val="24"/>
              <w:szCs w:val="24"/>
              <w:lang w:eastAsia="es-BO"/>
            </w:rPr>
            <w:instrText xml:space="preserve"> CITATION Ale15 \l 16394 </w:instrText>
          </w:r>
          <w:r w:rsidR="00FF3C58"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(24)</w:t>
          </w:r>
          <w:r w:rsidR="00FF3C58" w:rsidRPr="00393A04">
            <w:rPr>
              <w:sz w:val="24"/>
              <w:szCs w:val="24"/>
              <w:lang w:eastAsia="es-BO"/>
            </w:rPr>
            <w:fldChar w:fldCharType="end"/>
          </w:r>
        </w:sdtContent>
      </w:sdt>
    </w:p>
    <w:p w14:paraId="117E995C" w14:textId="5183ACCC" w:rsidR="00FF3C58" w:rsidRDefault="00FF3C58" w:rsidP="00F06F88">
      <w:pPr>
        <w:spacing w:line="360" w:lineRule="auto"/>
        <w:jc w:val="both"/>
        <w:rPr>
          <w:sz w:val="24"/>
          <w:szCs w:val="24"/>
          <w:lang w:eastAsia="es-BO"/>
        </w:rPr>
      </w:pPr>
      <w:r w:rsidRPr="00393A04">
        <w:rPr>
          <w:sz w:val="24"/>
          <w:szCs w:val="24"/>
          <w:lang w:eastAsia="es-BO"/>
        </w:rPr>
        <w:t xml:space="preserve">“Es un Método de Ingeniería de Software para el desarrollo de Web basado en UML, es decir es una herramienta basada en UML pero para aplicaciones Web, esto conlleva a que cualquier diagrama UML puede ser usado, debido a que es una extensión de UML. Esta metodología nace con la finalidad de controlar el caos que han provocado en el pasado procesos de desarrollo y </w:t>
      </w:r>
      <w:r w:rsidR="003A03B7" w:rsidRPr="00393A04">
        <w:rPr>
          <w:sz w:val="24"/>
          <w:szCs w:val="24"/>
          <w:lang w:eastAsia="es-BO"/>
        </w:rPr>
        <w:t>así proporcionar</w:t>
      </w:r>
      <w:r w:rsidRPr="00393A04">
        <w:rPr>
          <w:sz w:val="24"/>
          <w:szCs w:val="24"/>
          <w:lang w:eastAsia="es-BO"/>
        </w:rPr>
        <w:t xml:space="preserve"> un proceso sistemático orientado una aplicación final de calidad. UWE es una metodología muy detallada para el desarrollo de aplicaciones que tiene una definición exacta del proceso de diseño que debe ser utilizado…”</w:t>
      </w:r>
      <w:sdt>
        <w:sdtPr>
          <w:rPr>
            <w:sz w:val="24"/>
            <w:szCs w:val="24"/>
            <w:lang w:eastAsia="es-BO"/>
          </w:rPr>
          <w:id w:val="302126204"/>
          <w:citation/>
        </w:sdtPr>
        <w:sdtEndPr/>
        <w:sdtContent>
          <w:r w:rsidRPr="00393A04">
            <w:rPr>
              <w:sz w:val="24"/>
              <w:szCs w:val="24"/>
              <w:lang w:eastAsia="es-BO"/>
            </w:rPr>
            <w:fldChar w:fldCharType="begin"/>
          </w:r>
          <w:r w:rsidRPr="00393A04">
            <w:rPr>
              <w:sz w:val="24"/>
              <w:szCs w:val="24"/>
              <w:lang w:eastAsia="es-BO"/>
            </w:rPr>
            <w:instrText xml:space="preserve"> CITATION Edu12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(25)</w:t>
          </w:r>
          <w:r w:rsidRPr="00393A04">
            <w:rPr>
              <w:sz w:val="24"/>
              <w:szCs w:val="24"/>
              <w:lang w:eastAsia="es-BO"/>
            </w:rPr>
            <w:fldChar w:fldCharType="end"/>
          </w:r>
        </w:sdtContent>
      </w:sdt>
    </w:p>
    <w:p w14:paraId="40CE0DED" w14:textId="70780D7B" w:rsidR="00FF3C58" w:rsidRPr="00393A04" w:rsidRDefault="00E60BB2" w:rsidP="00F06F88">
      <w:pPr>
        <w:spacing w:line="360" w:lineRule="auto"/>
        <w:jc w:val="both"/>
        <w:rPr>
          <w:sz w:val="24"/>
          <w:szCs w:val="24"/>
          <w:lang w:eastAsia="es-BO"/>
        </w:rPr>
      </w:pPr>
      <w:r>
        <w:rPr>
          <w:sz w:val="24"/>
          <w:szCs w:val="24"/>
          <w:lang w:eastAsia="es-BO"/>
        </w:rPr>
        <w:t>“</w:t>
      </w:r>
      <w:r w:rsidR="003A03B7">
        <w:rPr>
          <w:sz w:val="24"/>
          <w:szCs w:val="24"/>
          <w:lang w:eastAsia="es-BO"/>
        </w:rPr>
        <w:t xml:space="preserve">La metodología UWE </w:t>
      </w:r>
      <w:r w:rsidR="00746109" w:rsidRPr="00746109">
        <w:rPr>
          <w:sz w:val="24"/>
          <w:szCs w:val="24"/>
          <w:lang w:eastAsia="es-BO"/>
        </w:rPr>
        <w:t>es una herramienta para modelar aplicaciones web</w:t>
      </w:r>
      <w:r w:rsidR="003A03B7">
        <w:rPr>
          <w:sz w:val="24"/>
          <w:szCs w:val="24"/>
          <w:lang w:eastAsia="es-BO"/>
        </w:rPr>
        <w:t>.</w:t>
      </w:r>
      <w:r w:rsidR="003A03B7" w:rsidRPr="003A03B7">
        <w:t xml:space="preserve"> </w:t>
      </w:r>
      <w:r w:rsidR="003A03B7" w:rsidRPr="003A03B7">
        <w:rPr>
          <w:sz w:val="24"/>
          <w:szCs w:val="24"/>
          <w:lang w:eastAsia="es-BO"/>
        </w:rPr>
        <w:t>En requisitos separa las fases de captura, definición y validación. Hace además una clasificación y un tratamiento espe</w:t>
      </w:r>
      <w:r w:rsidR="003A03B7">
        <w:rPr>
          <w:sz w:val="24"/>
          <w:szCs w:val="24"/>
          <w:lang w:eastAsia="es-BO"/>
        </w:rPr>
        <w:t>cial dependiendo de</w:t>
      </w:r>
      <w:r w:rsidR="003A03B7" w:rsidRPr="003A03B7">
        <w:rPr>
          <w:sz w:val="24"/>
          <w:szCs w:val="24"/>
          <w:lang w:eastAsia="es-BO"/>
        </w:rPr>
        <w:t xml:space="preserve"> cada requisito.</w:t>
      </w:r>
      <w:r>
        <w:rPr>
          <w:sz w:val="24"/>
          <w:szCs w:val="24"/>
          <w:lang w:eastAsia="es-BO"/>
        </w:rPr>
        <w:t xml:space="preserve"> </w:t>
      </w:r>
      <w:r w:rsidR="00FF3C58" w:rsidRPr="00393A04">
        <w:rPr>
          <w:sz w:val="24"/>
          <w:szCs w:val="24"/>
          <w:lang w:eastAsia="es-BO"/>
        </w:rPr>
        <w:t>El modelo que propone UWE está compuesto por 6 etapas o sub-</w:t>
      </w:r>
      <w:r w:rsidRPr="00393A04">
        <w:rPr>
          <w:sz w:val="24"/>
          <w:szCs w:val="24"/>
          <w:lang w:eastAsia="es-BO"/>
        </w:rPr>
        <w:t>modelos:</w:t>
      </w:r>
      <w:r>
        <w:rPr>
          <w:sz w:val="24"/>
          <w:szCs w:val="24"/>
          <w:lang w:eastAsia="es-BO"/>
        </w:rPr>
        <w:t xml:space="preserve"> … [</w:t>
      </w:r>
      <w:r w:rsidRPr="00331F6C">
        <w:rPr>
          <w:i/>
          <w:sz w:val="24"/>
          <w:szCs w:val="24"/>
          <w:lang w:eastAsia="es-BO"/>
        </w:rPr>
        <w:t xml:space="preserve">Las </w:t>
      </w:r>
      <w:r>
        <w:rPr>
          <w:i/>
          <w:sz w:val="24"/>
          <w:szCs w:val="24"/>
          <w:lang w:eastAsia="es-BO"/>
        </w:rPr>
        <w:t xml:space="preserve">6 etapas o sub-modelos </w:t>
      </w:r>
      <w:r w:rsidRPr="00331F6C">
        <w:rPr>
          <w:i/>
          <w:sz w:val="24"/>
          <w:szCs w:val="24"/>
          <w:lang w:eastAsia="es-BO"/>
        </w:rPr>
        <w:t>que a continuación se detallan están referenciadas en el siguiente índice</w:t>
      </w:r>
      <w:r>
        <w:rPr>
          <w:sz w:val="24"/>
          <w:szCs w:val="24"/>
          <w:lang w:eastAsia="es-BO"/>
        </w:rPr>
        <w:t>]”</w:t>
      </w:r>
      <w:sdt>
        <w:sdtPr>
          <w:rPr>
            <w:sz w:val="24"/>
            <w:szCs w:val="24"/>
            <w:lang w:eastAsia="es-BO"/>
          </w:rPr>
          <w:id w:val="-1660215237"/>
          <w:citation/>
        </w:sdtPr>
        <w:sdtEndPr/>
        <w:sdtContent>
          <w:r>
            <w:rPr>
              <w:sz w:val="24"/>
              <w:szCs w:val="24"/>
              <w:lang w:eastAsia="es-BO"/>
            </w:rPr>
            <w:fldChar w:fldCharType="begin"/>
          </w:r>
          <w:r>
            <w:rPr>
              <w:sz w:val="24"/>
              <w:szCs w:val="24"/>
              <w:lang w:eastAsia="es-BO"/>
            </w:rPr>
            <w:instrText xml:space="preserve"> CITATION Edu12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(25)</w:t>
          </w:r>
          <w:r>
            <w:rPr>
              <w:sz w:val="24"/>
              <w:szCs w:val="24"/>
              <w:lang w:eastAsia="es-BO"/>
            </w:rPr>
            <w:fldChar w:fldCharType="end"/>
          </w:r>
        </w:sdtContent>
      </w:sdt>
    </w:p>
    <w:p w14:paraId="3BF91D15" w14:textId="0630144E" w:rsidR="00FF3C58" w:rsidRPr="00393A04" w:rsidRDefault="00FF3C58" w:rsidP="00F06F88">
      <w:pPr>
        <w:spacing w:line="360" w:lineRule="auto"/>
        <w:ind w:left="708"/>
        <w:jc w:val="both"/>
        <w:rPr>
          <w:sz w:val="24"/>
          <w:szCs w:val="24"/>
          <w:lang w:eastAsia="es-BO"/>
        </w:rPr>
      </w:pPr>
      <w:r w:rsidRPr="00393A04">
        <w:rPr>
          <w:sz w:val="24"/>
          <w:szCs w:val="24"/>
          <w:lang w:eastAsia="es-BO"/>
        </w:rPr>
        <w:t xml:space="preserve">1.  </w:t>
      </w:r>
      <w:del w:id="2186" w:author="Luffi" w:date="2017-07-10T21:11:00Z">
        <w:r w:rsidRPr="00F223C3" w:rsidDel="005D22A0">
          <w:rPr>
            <w:sz w:val="24"/>
            <w:szCs w:val="24"/>
            <w:lang w:eastAsia="es-BO"/>
          </w:rPr>
          <w:delText xml:space="preserve"> </w:delText>
        </w:r>
      </w:del>
      <w:r w:rsidRPr="00F223C3">
        <w:rPr>
          <w:sz w:val="24"/>
          <w:szCs w:val="24"/>
          <w:lang w:eastAsia="es-BO"/>
          <w:rPrChange w:id="2187" w:author="Luffi" w:date="2017-07-10T22:37:00Z">
            <w:rPr>
              <w:b/>
              <w:sz w:val="24"/>
              <w:szCs w:val="24"/>
              <w:lang w:eastAsia="es-BO"/>
            </w:rPr>
          </w:rPrChange>
        </w:rPr>
        <w:t>Modelo de casos de uso</w:t>
      </w:r>
      <w:r w:rsidRPr="00393A04">
        <w:rPr>
          <w:sz w:val="24"/>
          <w:szCs w:val="24"/>
          <w:lang w:eastAsia="es-BO"/>
        </w:rPr>
        <w:t xml:space="preserve"> para capturar los requisitos del sistema.</w:t>
      </w:r>
    </w:p>
    <w:p w14:paraId="5EDD7C41" w14:textId="21BBBD7C" w:rsidR="00FF3C58" w:rsidRPr="00393A04" w:rsidRDefault="00FF3C58" w:rsidP="00F06F88">
      <w:pPr>
        <w:spacing w:line="360" w:lineRule="auto"/>
        <w:ind w:left="708"/>
        <w:jc w:val="both"/>
        <w:rPr>
          <w:sz w:val="24"/>
          <w:szCs w:val="24"/>
          <w:lang w:eastAsia="es-BO"/>
        </w:rPr>
      </w:pPr>
      <w:r w:rsidRPr="00393A04">
        <w:rPr>
          <w:sz w:val="24"/>
          <w:szCs w:val="24"/>
          <w:lang w:eastAsia="es-BO"/>
        </w:rPr>
        <w:t>2.</w:t>
      </w:r>
      <w:ins w:id="2188" w:author="Luffi" w:date="2017-07-10T21:11:00Z">
        <w:r w:rsidR="005D22A0">
          <w:rPr>
            <w:sz w:val="24"/>
            <w:szCs w:val="24"/>
            <w:lang w:eastAsia="es-BO"/>
          </w:rPr>
          <w:t xml:space="preserve">  </w:t>
        </w:r>
      </w:ins>
      <w:del w:id="2189" w:author="Luffi" w:date="2017-07-10T21:11:00Z">
        <w:r w:rsidRPr="00F223C3" w:rsidDel="005D22A0">
          <w:rPr>
            <w:sz w:val="24"/>
            <w:szCs w:val="24"/>
            <w:lang w:eastAsia="es-BO"/>
          </w:rPr>
          <w:delText xml:space="preserve">   </w:delText>
        </w:r>
      </w:del>
      <w:r w:rsidRPr="00F223C3">
        <w:rPr>
          <w:sz w:val="24"/>
          <w:szCs w:val="24"/>
          <w:lang w:eastAsia="es-BO"/>
          <w:rPrChange w:id="2190" w:author="Luffi" w:date="2017-07-10T22:37:00Z">
            <w:rPr>
              <w:b/>
              <w:sz w:val="24"/>
              <w:szCs w:val="24"/>
              <w:lang w:eastAsia="es-BO"/>
            </w:rPr>
          </w:rPrChange>
        </w:rPr>
        <w:t>Modelo conceptual</w:t>
      </w:r>
      <w:r w:rsidRPr="00393A04">
        <w:rPr>
          <w:b/>
          <w:sz w:val="24"/>
          <w:szCs w:val="24"/>
          <w:lang w:eastAsia="es-BO"/>
        </w:rPr>
        <w:t xml:space="preserve"> </w:t>
      </w:r>
      <w:r w:rsidRPr="00393A04">
        <w:rPr>
          <w:sz w:val="24"/>
          <w:szCs w:val="24"/>
          <w:lang w:eastAsia="es-BO"/>
        </w:rPr>
        <w:t>para el contenido (modelo del dominio).</w:t>
      </w:r>
    </w:p>
    <w:p w14:paraId="71F4AA58" w14:textId="3E1F86CA" w:rsidR="00FF3C58" w:rsidRPr="00393A04" w:rsidRDefault="00FF3C58" w:rsidP="00F06F88">
      <w:pPr>
        <w:spacing w:line="360" w:lineRule="auto"/>
        <w:ind w:left="708"/>
        <w:jc w:val="both"/>
        <w:rPr>
          <w:sz w:val="24"/>
          <w:szCs w:val="24"/>
          <w:lang w:eastAsia="es-BO"/>
        </w:rPr>
      </w:pPr>
      <w:r w:rsidRPr="00393A04">
        <w:rPr>
          <w:sz w:val="24"/>
          <w:szCs w:val="24"/>
          <w:lang w:eastAsia="es-BO"/>
        </w:rPr>
        <w:t>3.</w:t>
      </w:r>
      <w:ins w:id="2191" w:author="Luffi" w:date="2017-07-10T21:11:00Z">
        <w:r w:rsidR="005D22A0">
          <w:rPr>
            <w:sz w:val="24"/>
            <w:szCs w:val="24"/>
            <w:lang w:eastAsia="es-BO"/>
          </w:rPr>
          <w:t xml:space="preserve"> </w:t>
        </w:r>
      </w:ins>
      <w:del w:id="2192" w:author="Luffi" w:date="2017-07-10T21:11:00Z">
        <w:r w:rsidRPr="00F223C3" w:rsidDel="005D22A0">
          <w:rPr>
            <w:sz w:val="24"/>
            <w:szCs w:val="24"/>
            <w:lang w:eastAsia="es-BO"/>
          </w:rPr>
          <w:delText xml:space="preserve">   </w:delText>
        </w:r>
      </w:del>
      <w:r w:rsidRPr="00F223C3">
        <w:rPr>
          <w:sz w:val="24"/>
          <w:szCs w:val="24"/>
          <w:lang w:eastAsia="es-BO"/>
          <w:rPrChange w:id="2193" w:author="Luffi" w:date="2017-07-10T22:37:00Z">
            <w:rPr>
              <w:b/>
              <w:sz w:val="24"/>
              <w:szCs w:val="24"/>
              <w:lang w:eastAsia="es-BO"/>
            </w:rPr>
          </w:rPrChange>
        </w:rPr>
        <w:t>Modelo de usuario</w:t>
      </w:r>
      <w:r w:rsidRPr="00393A04">
        <w:rPr>
          <w:b/>
          <w:sz w:val="24"/>
          <w:szCs w:val="24"/>
          <w:lang w:eastAsia="es-BO"/>
        </w:rPr>
        <w:t>:</w:t>
      </w:r>
      <w:r w:rsidRPr="00393A04">
        <w:rPr>
          <w:sz w:val="24"/>
          <w:szCs w:val="24"/>
          <w:lang w:eastAsia="es-BO"/>
        </w:rPr>
        <w:t xml:space="preserve"> modelo de navegación que incluye modelos estáticos y dinámicos.</w:t>
      </w:r>
    </w:p>
    <w:p w14:paraId="5237DEEA" w14:textId="77777777" w:rsidR="00FF3C58" w:rsidRPr="00393A04" w:rsidRDefault="00FF3C58" w:rsidP="00F06F88">
      <w:pPr>
        <w:spacing w:line="360" w:lineRule="auto"/>
        <w:ind w:left="708"/>
        <w:jc w:val="both"/>
        <w:rPr>
          <w:sz w:val="24"/>
          <w:szCs w:val="24"/>
          <w:lang w:eastAsia="es-BO"/>
        </w:rPr>
      </w:pPr>
      <w:r w:rsidRPr="00393A04">
        <w:rPr>
          <w:sz w:val="24"/>
          <w:szCs w:val="24"/>
          <w:lang w:eastAsia="es-BO"/>
        </w:rPr>
        <w:t xml:space="preserve">4.   </w:t>
      </w:r>
      <w:r w:rsidRPr="00F223C3">
        <w:rPr>
          <w:sz w:val="24"/>
          <w:szCs w:val="24"/>
          <w:lang w:eastAsia="es-BO"/>
          <w:rPrChange w:id="2194" w:author="Luffi" w:date="2017-07-10T22:37:00Z">
            <w:rPr>
              <w:b/>
              <w:sz w:val="24"/>
              <w:szCs w:val="24"/>
              <w:lang w:eastAsia="es-BO"/>
            </w:rPr>
          </w:rPrChange>
        </w:rPr>
        <w:t>Modelo de estructura de presentación</w:t>
      </w:r>
      <w:r w:rsidRPr="00393A04">
        <w:rPr>
          <w:b/>
          <w:sz w:val="24"/>
          <w:szCs w:val="24"/>
          <w:lang w:eastAsia="es-BO"/>
        </w:rPr>
        <w:t xml:space="preserve">, </w:t>
      </w:r>
      <w:r w:rsidRPr="00393A04">
        <w:rPr>
          <w:sz w:val="24"/>
          <w:szCs w:val="24"/>
          <w:lang w:eastAsia="es-BO"/>
        </w:rPr>
        <w:t>modelo de flujo de presentación.</w:t>
      </w:r>
    </w:p>
    <w:p w14:paraId="446F950B" w14:textId="77777777" w:rsidR="00FF3C58" w:rsidRPr="00F223C3" w:rsidRDefault="00FF3C58" w:rsidP="00F06F88">
      <w:pPr>
        <w:spacing w:line="360" w:lineRule="auto"/>
        <w:ind w:left="708"/>
        <w:jc w:val="both"/>
        <w:rPr>
          <w:sz w:val="24"/>
          <w:szCs w:val="24"/>
          <w:lang w:eastAsia="es-BO"/>
        </w:rPr>
      </w:pPr>
      <w:r w:rsidRPr="00393A04">
        <w:rPr>
          <w:sz w:val="24"/>
          <w:szCs w:val="24"/>
          <w:lang w:eastAsia="es-BO"/>
        </w:rPr>
        <w:t xml:space="preserve">5.   </w:t>
      </w:r>
      <w:r w:rsidRPr="00F223C3">
        <w:rPr>
          <w:sz w:val="24"/>
          <w:szCs w:val="24"/>
          <w:lang w:eastAsia="es-BO"/>
          <w:rPrChange w:id="2195" w:author="Luffi" w:date="2017-07-10T22:38:00Z">
            <w:rPr>
              <w:b/>
              <w:sz w:val="24"/>
              <w:szCs w:val="24"/>
              <w:lang w:eastAsia="es-BO"/>
            </w:rPr>
          </w:rPrChange>
        </w:rPr>
        <w:t>Modelo abstracto de interfaz de usuario y modelo de ciclo de vida del objeto</w:t>
      </w:r>
      <w:r w:rsidRPr="00F223C3">
        <w:rPr>
          <w:sz w:val="24"/>
          <w:szCs w:val="24"/>
          <w:lang w:eastAsia="es-BO"/>
        </w:rPr>
        <w:t>.</w:t>
      </w:r>
    </w:p>
    <w:p w14:paraId="07B59F44" w14:textId="7B16A526" w:rsidR="00FF3C58" w:rsidRPr="00F223C3" w:rsidRDefault="00FF3C58" w:rsidP="00F06F88">
      <w:pPr>
        <w:spacing w:line="360" w:lineRule="auto"/>
        <w:ind w:left="708"/>
        <w:jc w:val="both"/>
        <w:rPr>
          <w:sz w:val="24"/>
          <w:szCs w:val="24"/>
          <w:lang w:eastAsia="es-BO"/>
        </w:rPr>
      </w:pPr>
      <w:r w:rsidRPr="00F223C3">
        <w:rPr>
          <w:sz w:val="24"/>
          <w:szCs w:val="24"/>
          <w:lang w:eastAsia="es-BO"/>
        </w:rPr>
        <w:t xml:space="preserve">6.  </w:t>
      </w:r>
      <w:ins w:id="2196" w:author="Luffi" w:date="2017-07-10T21:11:00Z">
        <w:r w:rsidR="005D22A0" w:rsidRPr="00F223C3">
          <w:rPr>
            <w:sz w:val="24"/>
            <w:szCs w:val="24"/>
            <w:lang w:eastAsia="es-BO"/>
          </w:rPr>
          <w:t xml:space="preserve"> </w:t>
        </w:r>
      </w:ins>
      <w:r w:rsidRPr="00F223C3">
        <w:rPr>
          <w:sz w:val="24"/>
          <w:szCs w:val="24"/>
          <w:lang w:eastAsia="es-BO"/>
          <w:rPrChange w:id="2197" w:author="Luffi" w:date="2017-07-10T22:38:00Z">
            <w:rPr>
              <w:b/>
              <w:sz w:val="24"/>
              <w:szCs w:val="24"/>
              <w:lang w:eastAsia="es-BO"/>
            </w:rPr>
          </w:rPrChange>
        </w:rPr>
        <w:t>Modelo de adaptación.</w:t>
      </w:r>
    </w:p>
    <w:p w14:paraId="5DABA621" w14:textId="77777777" w:rsidR="00610E00" w:rsidRDefault="00A77448" w:rsidP="00F06F88">
      <w:pPr>
        <w:pStyle w:val="Ttulo3"/>
        <w:spacing w:after="160" w:line="360" w:lineRule="auto"/>
      </w:pPr>
      <w:bookmarkStart w:id="2198" w:name="_Toc485290346"/>
      <w:r w:rsidRPr="00393A04">
        <w:lastRenderedPageBreak/>
        <w:t>Fases</w:t>
      </w:r>
      <w:r w:rsidR="005A2984">
        <w:t xml:space="preserve"> de UWE</w:t>
      </w:r>
      <w:bookmarkEnd w:id="2198"/>
    </w:p>
    <w:p w14:paraId="1D112332" w14:textId="370E3C21" w:rsidR="000F33E3" w:rsidRPr="000F33E3" w:rsidRDefault="000F33E3" w:rsidP="00F06F88">
      <w:pPr>
        <w:spacing w:line="360" w:lineRule="auto"/>
        <w:jc w:val="both"/>
        <w:rPr>
          <w:sz w:val="24"/>
          <w:szCs w:val="24"/>
        </w:rPr>
      </w:pPr>
      <w:r>
        <w:rPr>
          <w:sz w:val="24"/>
          <w:szCs w:val="24"/>
        </w:rPr>
        <w:t>“</w:t>
      </w:r>
      <w:r w:rsidRPr="000F33E3">
        <w:rPr>
          <w:sz w:val="24"/>
          <w:szCs w:val="24"/>
        </w:rPr>
        <w:t xml:space="preserve">UWE cubre todo el ciclo de vida de este tipo de aplicaciones centrando </w:t>
      </w:r>
      <w:r>
        <w:rPr>
          <w:sz w:val="24"/>
          <w:szCs w:val="24"/>
        </w:rPr>
        <w:t>además s</w:t>
      </w:r>
      <w:r w:rsidRPr="000F33E3">
        <w:rPr>
          <w:sz w:val="24"/>
          <w:szCs w:val="24"/>
        </w:rPr>
        <w:t>u atención en aplicaciones personalizadas o adaptativas</w:t>
      </w:r>
      <w:r>
        <w:rPr>
          <w:sz w:val="24"/>
          <w:szCs w:val="24"/>
        </w:rPr>
        <w:t>.</w:t>
      </w:r>
      <w:r w:rsidRPr="000F33E3">
        <w:rPr>
          <w:sz w:val="24"/>
          <w:szCs w:val="24"/>
          <w:lang w:eastAsia="es-BO"/>
        </w:rPr>
        <w:t xml:space="preserve"> </w:t>
      </w:r>
      <w:r>
        <w:rPr>
          <w:sz w:val="24"/>
          <w:szCs w:val="24"/>
          <w:lang w:eastAsia="es-BO"/>
        </w:rPr>
        <w:t>[</w:t>
      </w:r>
      <w:r w:rsidRPr="00331F6C">
        <w:rPr>
          <w:i/>
          <w:sz w:val="24"/>
          <w:szCs w:val="24"/>
          <w:lang w:eastAsia="es-BO"/>
        </w:rPr>
        <w:t xml:space="preserve">Las </w:t>
      </w:r>
      <w:r>
        <w:rPr>
          <w:i/>
          <w:sz w:val="24"/>
          <w:szCs w:val="24"/>
          <w:lang w:eastAsia="es-BO"/>
        </w:rPr>
        <w:t xml:space="preserve">fases de UWE </w:t>
      </w:r>
      <w:r w:rsidRPr="00331F6C">
        <w:rPr>
          <w:i/>
          <w:sz w:val="24"/>
          <w:szCs w:val="24"/>
          <w:lang w:eastAsia="es-BO"/>
        </w:rPr>
        <w:t>que a continuación se detallan están referenciadas en el siguiente índice</w:t>
      </w:r>
      <w:r>
        <w:rPr>
          <w:sz w:val="24"/>
          <w:szCs w:val="24"/>
          <w:lang w:eastAsia="es-BO"/>
        </w:rPr>
        <w:t>]</w:t>
      </w:r>
      <w:r>
        <w:rPr>
          <w:sz w:val="24"/>
          <w:szCs w:val="24"/>
        </w:rPr>
        <w:t>”</w:t>
      </w:r>
      <w:sdt>
        <w:sdtPr>
          <w:rPr>
            <w:sz w:val="24"/>
            <w:szCs w:val="24"/>
          </w:rPr>
          <w:id w:val="-165403371"/>
          <w:citation/>
        </w:sdtPr>
        <w:sdtEndPr/>
        <w:sdtContent>
          <w:r>
            <w:rPr>
              <w:sz w:val="24"/>
              <w:szCs w:val="24"/>
            </w:rPr>
            <w:fldChar w:fldCharType="begin"/>
          </w:r>
          <w:r>
            <w:rPr>
              <w:sz w:val="24"/>
              <w:szCs w:val="24"/>
            </w:rPr>
            <w:instrText xml:space="preserve"> CITATION Ale15 \l 16394 </w:instrText>
          </w:r>
          <w:r>
            <w:rPr>
              <w:sz w:val="24"/>
              <w:szCs w:val="24"/>
            </w:rPr>
            <w:fldChar w:fldCharType="separate"/>
          </w:r>
          <w:r w:rsidR="00D321F1">
            <w:rPr>
              <w:noProof/>
              <w:sz w:val="24"/>
              <w:szCs w:val="24"/>
            </w:rPr>
            <w:t xml:space="preserve"> </w:t>
          </w:r>
          <w:r w:rsidR="00D321F1" w:rsidRPr="00D321F1">
            <w:rPr>
              <w:noProof/>
              <w:sz w:val="24"/>
              <w:szCs w:val="24"/>
            </w:rPr>
            <w:t>(24)</w:t>
          </w:r>
          <w:r>
            <w:rPr>
              <w:sz w:val="24"/>
              <w:szCs w:val="24"/>
            </w:rPr>
            <w:fldChar w:fldCharType="end"/>
          </w:r>
        </w:sdtContent>
      </w:sdt>
    </w:p>
    <w:p w14:paraId="357FFB86" w14:textId="77777777" w:rsidR="00A77448" w:rsidRPr="00393A04" w:rsidRDefault="00A77448" w:rsidP="00F06F88">
      <w:pPr>
        <w:spacing w:line="360" w:lineRule="auto"/>
        <w:jc w:val="both"/>
        <w:rPr>
          <w:b/>
          <w:sz w:val="24"/>
          <w:szCs w:val="24"/>
        </w:rPr>
      </w:pPr>
      <w:r w:rsidRPr="00393A04">
        <w:rPr>
          <w:b/>
          <w:sz w:val="24"/>
          <w:szCs w:val="24"/>
        </w:rPr>
        <w:t>1) Captura, análisis y especificación de requisitos:</w:t>
      </w:r>
    </w:p>
    <w:p w14:paraId="09E10CAA" w14:textId="10A5C9D9" w:rsidR="00A77448" w:rsidRPr="00393A04" w:rsidRDefault="00A77448" w:rsidP="00F06F88">
      <w:pPr>
        <w:spacing w:line="360" w:lineRule="auto"/>
        <w:jc w:val="both"/>
        <w:rPr>
          <w:sz w:val="24"/>
          <w:szCs w:val="24"/>
        </w:rPr>
      </w:pPr>
      <w:r w:rsidRPr="00393A04">
        <w:rPr>
          <w:sz w:val="24"/>
          <w:szCs w:val="24"/>
        </w:rPr>
        <w:t>En simple palabras y básicamente, durante esta fase, se adquieren, reúnen y especifican las características funcionales y no funcionales que deberá cumplir la aplicación web</w:t>
      </w:r>
      <w:ins w:id="2199" w:author="Luffi" w:date="2017-07-03T23:22:00Z">
        <w:r w:rsidR="001D3345">
          <w:rPr>
            <w:sz w:val="24"/>
            <w:szCs w:val="24"/>
          </w:rPr>
          <w:t xml:space="preserve"> para un buen funcionamiento</w:t>
        </w:r>
      </w:ins>
      <w:r w:rsidRPr="00393A04">
        <w:rPr>
          <w:sz w:val="24"/>
          <w:szCs w:val="24"/>
        </w:rPr>
        <w:t>.</w:t>
      </w:r>
    </w:p>
    <w:p w14:paraId="19AF8617" w14:textId="77777777" w:rsidR="00A77448" w:rsidRPr="00393A04" w:rsidRDefault="00A77448" w:rsidP="00F06F88">
      <w:pPr>
        <w:spacing w:line="360" w:lineRule="auto"/>
        <w:jc w:val="both"/>
        <w:rPr>
          <w:sz w:val="24"/>
          <w:szCs w:val="24"/>
        </w:rPr>
      </w:pPr>
      <w:r w:rsidRPr="00393A04">
        <w:rPr>
          <w:sz w:val="24"/>
          <w:szCs w:val="24"/>
        </w:rPr>
        <w:t>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w:t>
      </w:r>
      <w:r w:rsidR="00E60BB2">
        <w:rPr>
          <w:sz w:val="24"/>
          <w:szCs w:val="24"/>
        </w:rPr>
        <w:t xml:space="preserve"> [ i.e. </w:t>
      </w:r>
      <w:r w:rsidR="000F33E3">
        <w:rPr>
          <w:sz w:val="24"/>
          <w:szCs w:val="24"/>
        </w:rPr>
        <w:t>prototipo</w:t>
      </w:r>
      <w:r w:rsidR="000F33E3" w:rsidRPr="00E60BB2">
        <w:rPr>
          <w:sz w:val="24"/>
          <w:szCs w:val="24"/>
        </w:rPr>
        <w:t xml:space="preserve">] </w:t>
      </w:r>
      <w:r w:rsidR="000F33E3" w:rsidRPr="00393A04">
        <w:rPr>
          <w:sz w:val="24"/>
          <w:szCs w:val="24"/>
        </w:rPr>
        <w:t>de</w:t>
      </w:r>
      <w:r w:rsidRPr="00393A04">
        <w:rPr>
          <w:sz w:val="24"/>
          <w:szCs w:val="24"/>
        </w:rPr>
        <w:t xml:space="preserve"> la interfaz de usuario.</w:t>
      </w:r>
    </w:p>
    <w:p w14:paraId="7DB7D9E6" w14:textId="77777777" w:rsidR="00A77448" w:rsidRPr="00393A04" w:rsidRDefault="00A77448" w:rsidP="00F06F88">
      <w:pPr>
        <w:spacing w:line="360" w:lineRule="auto"/>
        <w:jc w:val="both"/>
        <w:rPr>
          <w:b/>
          <w:sz w:val="24"/>
          <w:szCs w:val="24"/>
        </w:rPr>
      </w:pPr>
      <w:r w:rsidRPr="00393A04">
        <w:rPr>
          <w:b/>
          <w:sz w:val="24"/>
          <w:szCs w:val="24"/>
        </w:rPr>
        <w:t>2) Diseño del sistema:</w:t>
      </w:r>
    </w:p>
    <w:p w14:paraId="112F3994" w14:textId="77777777" w:rsidR="00393A04" w:rsidRPr="00393A04" w:rsidRDefault="00A77448" w:rsidP="00F06F88">
      <w:pPr>
        <w:spacing w:line="360" w:lineRule="auto"/>
        <w:jc w:val="both"/>
        <w:rPr>
          <w:sz w:val="24"/>
          <w:szCs w:val="24"/>
        </w:rPr>
      </w:pPr>
      <w:r w:rsidRPr="00393A04">
        <w:rPr>
          <w:sz w:val="24"/>
          <w:szCs w:val="24"/>
        </w:rPr>
        <w:t>Se basa en la especificación de requisitos producido por el análisis de los requerimientos (fase de análisis), el diseño define cómo estos requisitos se cumplirán, la estructura que debe darse a la aplicación web.</w:t>
      </w:r>
    </w:p>
    <w:p w14:paraId="5BC0A154" w14:textId="77777777" w:rsidR="00A77448" w:rsidRPr="00393A04" w:rsidRDefault="00A77448" w:rsidP="00F06F88">
      <w:pPr>
        <w:spacing w:line="360" w:lineRule="auto"/>
        <w:jc w:val="both"/>
        <w:rPr>
          <w:b/>
          <w:sz w:val="24"/>
          <w:szCs w:val="24"/>
        </w:rPr>
      </w:pPr>
      <w:r w:rsidRPr="00393A04">
        <w:rPr>
          <w:b/>
          <w:sz w:val="24"/>
          <w:szCs w:val="24"/>
        </w:rPr>
        <w:t>3) Codificación del software:</w:t>
      </w:r>
    </w:p>
    <w:p w14:paraId="07FA070F" w14:textId="77777777" w:rsidR="00A77448" w:rsidRPr="00393A04" w:rsidRDefault="00A77448" w:rsidP="00F06F88">
      <w:pPr>
        <w:spacing w:line="360" w:lineRule="auto"/>
        <w:jc w:val="both"/>
        <w:rPr>
          <w:sz w:val="24"/>
          <w:szCs w:val="24"/>
        </w:rPr>
      </w:pPr>
      <w:r w:rsidRPr="00393A04">
        <w:rPr>
          <w:sz w:val="24"/>
          <w:szCs w:val="24"/>
        </w:rPr>
        <w:t>Durante esta etapa se realizan las tareas que comúnmente se conocen como programación; que consiste, esencialmente, en llevar a código fuente, en el lenguaje de programación elegido, todo lo diseñado en la fase anterior.</w:t>
      </w:r>
    </w:p>
    <w:p w14:paraId="1DED8160" w14:textId="77777777" w:rsidR="00A77448" w:rsidRPr="00393A04" w:rsidRDefault="00A77448" w:rsidP="00F06F88">
      <w:pPr>
        <w:spacing w:line="360" w:lineRule="auto"/>
        <w:jc w:val="both"/>
        <w:rPr>
          <w:b/>
          <w:sz w:val="24"/>
          <w:szCs w:val="24"/>
        </w:rPr>
      </w:pPr>
      <w:r w:rsidRPr="00393A04">
        <w:rPr>
          <w:b/>
          <w:sz w:val="24"/>
          <w:szCs w:val="24"/>
        </w:rPr>
        <w:t>4) Pruebas:</w:t>
      </w:r>
    </w:p>
    <w:p w14:paraId="3B88F8D2" w14:textId="35768514" w:rsidR="00A77448" w:rsidRPr="00393A04" w:rsidRDefault="00A77448" w:rsidP="00F06F88">
      <w:pPr>
        <w:spacing w:line="360" w:lineRule="auto"/>
        <w:jc w:val="both"/>
        <w:rPr>
          <w:sz w:val="24"/>
          <w:szCs w:val="24"/>
        </w:rPr>
      </w:pPr>
      <w:r w:rsidRPr="00393A04">
        <w:rPr>
          <w:sz w:val="24"/>
          <w:szCs w:val="24"/>
        </w:rPr>
        <w:t>Las pruebas se utilizan para asegurar el correcto funcionamiento</w:t>
      </w:r>
      <w:r w:rsidR="00393A04" w:rsidRPr="00393A04">
        <w:rPr>
          <w:sz w:val="24"/>
          <w:szCs w:val="24"/>
        </w:rPr>
        <w:t xml:space="preserve"> </w:t>
      </w:r>
      <w:r w:rsidRPr="00393A04">
        <w:rPr>
          <w:sz w:val="24"/>
          <w:szCs w:val="24"/>
        </w:rPr>
        <w:t>de secciones de código</w:t>
      </w:r>
      <w:ins w:id="2200" w:author="Luffi" w:date="2017-07-03T23:21:00Z">
        <w:r w:rsidR="001D3345">
          <w:rPr>
            <w:sz w:val="24"/>
            <w:szCs w:val="24"/>
          </w:rPr>
          <w:t xml:space="preserve"> del sistema</w:t>
        </w:r>
      </w:ins>
      <w:r w:rsidRPr="00393A04">
        <w:rPr>
          <w:sz w:val="24"/>
          <w:szCs w:val="24"/>
        </w:rPr>
        <w:t>.</w:t>
      </w:r>
      <w:ins w:id="2201" w:author="Luffi" w:date="2017-07-10T21:15:00Z">
        <w:r w:rsidR="003D3361" w:rsidRPr="003D3361">
          <w:t xml:space="preserve"> </w:t>
        </w:r>
        <w:r w:rsidR="003D3361">
          <w:t>E</w:t>
        </w:r>
        <w:r w:rsidR="003D3361" w:rsidRPr="003D3361">
          <w:rPr>
            <w:sz w:val="24"/>
            <w:szCs w:val="24"/>
          </w:rPr>
          <w:t>s una forma de comprobar el correcto funcionamiento de una unidad de código.</w:t>
        </w:r>
        <w:r w:rsidR="003D3361" w:rsidRPr="003D3361">
          <w:t xml:space="preserve"> </w:t>
        </w:r>
        <w:r w:rsidR="003D3361" w:rsidRPr="003D3361">
          <w:rPr>
            <w:sz w:val="24"/>
            <w:szCs w:val="24"/>
          </w:rPr>
          <w:t>Por ejemplo, en diseño estructurado o en diseño funcional una función o un procedimiento, en diseño orientado a objetos una clase.</w:t>
        </w:r>
      </w:ins>
    </w:p>
    <w:p w14:paraId="10BE6BEE" w14:textId="77777777" w:rsidR="00A77448" w:rsidRPr="00393A04" w:rsidRDefault="00A77448" w:rsidP="00F06F88">
      <w:pPr>
        <w:spacing w:line="360" w:lineRule="auto"/>
        <w:jc w:val="both"/>
        <w:rPr>
          <w:b/>
          <w:sz w:val="24"/>
          <w:szCs w:val="24"/>
        </w:rPr>
      </w:pPr>
      <w:r w:rsidRPr="00393A04">
        <w:rPr>
          <w:b/>
          <w:sz w:val="24"/>
          <w:szCs w:val="24"/>
        </w:rPr>
        <w:lastRenderedPageBreak/>
        <w:t>5) La Instalación o Fase de Implementación:</w:t>
      </w:r>
    </w:p>
    <w:p w14:paraId="743F428E" w14:textId="77777777" w:rsidR="00A77448" w:rsidRPr="00393A04" w:rsidRDefault="00A77448" w:rsidP="00F06F88">
      <w:pPr>
        <w:spacing w:line="360" w:lineRule="auto"/>
        <w:jc w:val="both"/>
        <w:rPr>
          <w:sz w:val="24"/>
          <w:szCs w:val="24"/>
        </w:rPr>
      </w:pPr>
      <w:r w:rsidRPr="00393A04">
        <w:rPr>
          <w:sz w:val="24"/>
          <w:szCs w:val="24"/>
        </w:rPr>
        <w:t>Proceso por el cual los programas desarrollados son transferidos apropiadamente al computador destino, inicializados, y, eventualmente, configurados; todo ello con el propósito de ser ya utilizados por el usuario final.</w:t>
      </w:r>
    </w:p>
    <w:p w14:paraId="39E92B29" w14:textId="77777777" w:rsidR="000163CE" w:rsidRPr="00393A04" w:rsidRDefault="00A77448" w:rsidP="00F06F88">
      <w:pPr>
        <w:spacing w:line="360" w:lineRule="auto"/>
        <w:jc w:val="both"/>
        <w:rPr>
          <w:sz w:val="24"/>
          <w:szCs w:val="24"/>
        </w:rPr>
      </w:pPr>
      <w:r w:rsidRPr="00393A04">
        <w:rPr>
          <w:sz w:val="24"/>
          <w:szCs w:val="24"/>
        </w:rPr>
        <w:t>Esto incluye la implementación de la arquitectura, de la estructura del hiperespacio, del modelo de usuario, de la interfaz de usuario, de los mecanismos adaptativos y las tareas referentes a la integración de todas estas implementaciones.</w:t>
      </w:r>
    </w:p>
    <w:p w14:paraId="41299B30" w14:textId="77777777" w:rsidR="00A77448" w:rsidRPr="00393A04" w:rsidRDefault="00A77448" w:rsidP="00F06F88">
      <w:pPr>
        <w:spacing w:line="360" w:lineRule="auto"/>
        <w:jc w:val="both"/>
        <w:rPr>
          <w:b/>
          <w:sz w:val="24"/>
          <w:szCs w:val="24"/>
        </w:rPr>
      </w:pPr>
      <w:r w:rsidRPr="00393A04">
        <w:rPr>
          <w:b/>
          <w:sz w:val="24"/>
          <w:szCs w:val="24"/>
        </w:rPr>
        <w:t>6) El Mantenimiento:</w:t>
      </w:r>
    </w:p>
    <w:p w14:paraId="74334B5D" w14:textId="77777777" w:rsidR="00A77448" w:rsidRDefault="000F33E3" w:rsidP="00F06F88">
      <w:pPr>
        <w:spacing w:line="360" w:lineRule="auto"/>
        <w:jc w:val="both"/>
        <w:rPr>
          <w:sz w:val="24"/>
          <w:szCs w:val="24"/>
        </w:rPr>
      </w:pPr>
      <w:r>
        <w:rPr>
          <w:sz w:val="24"/>
          <w:szCs w:val="24"/>
        </w:rPr>
        <w:t>E</w:t>
      </w:r>
      <w:r w:rsidR="00A77448" w:rsidRPr="00393A04">
        <w:rPr>
          <w:sz w:val="24"/>
          <w:szCs w:val="24"/>
        </w:rPr>
        <w:t>s el proceso de control, mejora y optimización del software ya desarrollado e instalado, que también incluye depuración de errores y defectos que puedan haberse filtrado de la fase de pruebas de control.</w:t>
      </w:r>
    </w:p>
    <w:p w14:paraId="6EDF2133" w14:textId="77777777" w:rsidR="005A2984" w:rsidRPr="00A02E01" w:rsidRDefault="00A02E01" w:rsidP="00F06F88">
      <w:pPr>
        <w:pStyle w:val="Ttulo3"/>
        <w:spacing w:after="160" w:line="360" w:lineRule="auto"/>
      </w:pPr>
      <w:bookmarkStart w:id="2202" w:name="_Toc485290347"/>
      <w:r>
        <w:t>Actividades de m</w:t>
      </w:r>
      <w:r w:rsidR="005A2984" w:rsidRPr="00A02E01">
        <w:t>odelos de UWE</w:t>
      </w:r>
      <w:bookmarkEnd w:id="2202"/>
    </w:p>
    <w:p w14:paraId="01098975" w14:textId="5A662F9D" w:rsidR="005A2984" w:rsidRDefault="00032A06" w:rsidP="000F33E3">
      <w:pPr>
        <w:spacing w:line="360" w:lineRule="auto"/>
        <w:jc w:val="both"/>
        <w:rPr>
          <w:sz w:val="24"/>
          <w:szCs w:val="24"/>
          <w:lang w:eastAsia="es-BO"/>
        </w:rPr>
      </w:pPr>
      <w:r>
        <w:rPr>
          <w:sz w:val="24"/>
          <w:szCs w:val="24"/>
          <w:lang w:eastAsia="es-BO"/>
        </w:rPr>
        <w:t>“</w:t>
      </w:r>
      <w:r w:rsidR="005A2984" w:rsidRPr="00A02E01">
        <w:rPr>
          <w:sz w:val="24"/>
          <w:szCs w:val="24"/>
          <w:lang w:eastAsia="es-BO"/>
        </w:rPr>
        <w:t xml:space="preserve">Las actividades base de modelado de UWE son el análisis de </w:t>
      </w:r>
      <w:r w:rsidR="00410630" w:rsidRPr="00A02E01">
        <w:rPr>
          <w:sz w:val="24"/>
          <w:szCs w:val="24"/>
          <w:lang w:eastAsia="es-BO"/>
        </w:rPr>
        <w:t>requerimientos, el</w:t>
      </w:r>
      <w:r w:rsidR="005A2984" w:rsidRPr="00A02E01">
        <w:rPr>
          <w:sz w:val="24"/>
          <w:szCs w:val="24"/>
          <w:lang w:eastAsia="es-BO"/>
        </w:rPr>
        <w:t xml:space="preserve"> modelo conceptual, el modelo </w:t>
      </w:r>
      <w:r w:rsidR="00410630">
        <w:rPr>
          <w:sz w:val="24"/>
          <w:szCs w:val="24"/>
          <w:lang w:eastAsia="es-BO"/>
        </w:rPr>
        <w:t xml:space="preserve">de </w:t>
      </w:r>
      <w:r w:rsidR="00410630" w:rsidRPr="00A02E01">
        <w:rPr>
          <w:sz w:val="24"/>
          <w:szCs w:val="24"/>
          <w:lang w:eastAsia="es-BO"/>
        </w:rPr>
        <w:t>navegación</w:t>
      </w:r>
      <w:r w:rsidR="005A2984" w:rsidRPr="00A02E01">
        <w:rPr>
          <w:sz w:val="24"/>
          <w:szCs w:val="24"/>
          <w:lang w:eastAsia="es-BO"/>
        </w:rPr>
        <w:t xml:space="preserve"> y el modelo de presentación. A estos modelos se pueden sumar otros modelos como lo son el modelo de interacción y la visualización de Escenarios Web.</w:t>
      </w:r>
      <w:r w:rsidRPr="00032A06">
        <w:rPr>
          <w:sz w:val="24"/>
          <w:szCs w:val="24"/>
          <w:lang w:eastAsia="es-BO"/>
        </w:rPr>
        <w:t xml:space="preserve"> </w:t>
      </w:r>
      <w:r>
        <w:rPr>
          <w:sz w:val="24"/>
          <w:szCs w:val="24"/>
          <w:lang w:eastAsia="es-BO"/>
        </w:rPr>
        <w:t>[</w:t>
      </w:r>
      <w:r w:rsidRPr="00331F6C">
        <w:rPr>
          <w:i/>
          <w:sz w:val="24"/>
          <w:szCs w:val="24"/>
          <w:lang w:eastAsia="es-BO"/>
        </w:rPr>
        <w:t xml:space="preserve">Las </w:t>
      </w:r>
      <w:r>
        <w:rPr>
          <w:i/>
          <w:sz w:val="24"/>
          <w:szCs w:val="24"/>
          <w:lang w:eastAsia="es-BO"/>
        </w:rPr>
        <w:t xml:space="preserve">actividades del modelo UWE </w:t>
      </w:r>
      <w:r w:rsidRPr="00331F6C">
        <w:rPr>
          <w:i/>
          <w:sz w:val="24"/>
          <w:szCs w:val="24"/>
          <w:lang w:eastAsia="es-BO"/>
        </w:rPr>
        <w:t>que a continuación se detallan están referenciadas en el siguiente índice</w:t>
      </w:r>
      <w:r>
        <w:rPr>
          <w:sz w:val="24"/>
          <w:szCs w:val="24"/>
          <w:lang w:eastAsia="es-BO"/>
        </w:rPr>
        <w:t>]”</w:t>
      </w:r>
      <w:sdt>
        <w:sdtPr>
          <w:rPr>
            <w:sz w:val="24"/>
            <w:szCs w:val="24"/>
            <w:lang w:eastAsia="es-BO"/>
          </w:rPr>
          <w:id w:val="-693219941"/>
          <w:citation/>
        </w:sdtPr>
        <w:sdtEndPr/>
        <w:sdtContent>
          <w:r>
            <w:rPr>
              <w:sz w:val="24"/>
              <w:szCs w:val="24"/>
              <w:lang w:eastAsia="es-BO"/>
            </w:rPr>
            <w:fldChar w:fldCharType="begin"/>
          </w:r>
          <w:r>
            <w:rPr>
              <w:sz w:val="24"/>
              <w:szCs w:val="24"/>
              <w:lang w:eastAsia="es-BO"/>
            </w:rPr>
            <w:instrText xml:space="preserve"> CITATION Ale15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(24)</w:t>
          </w:r>
          <w:r>
            <w:rPr>
              <w:sz w:val="24"/>
              <w:szCs w:val="24"/>
              <w:lang w:eastAsia="es-BO"/>
            </w:rPr>
            <w:fldChar w:fldCharType="end"/>
          </w:r>
        </w:sdtContent>
      </w:sdt>
    </w:p>
    <w:p w14:paraId="65EAFE94" w14:textId="77777777" w:rsidR="00A02E01" w:rsidRPr="00A02E01" w:rsidRDefault="00A02E01" w:rsidP="00E50FD2">
      <w:pPr>
        <w:pStyle w:val="Ttulo3"/>
        <w:spacing w:after="160" w:line="360" w:lineRule="auto"/>
        <w:jc w:val="both"/>
        <w:rPr>
          <w:lang w:eastAsia="es-BO"/>
        </w:rPr>
      </w:pPr>
      <w:bookmarkStart w:id="2203" w:name="_Toc485290348"/>
      <w:r w:rsidRPr="00A02E01">
        <w:rPr>
          <w:lang w:eastAsia="es-BO"/>
        </w:rPr>
        <w:t>Modelo de Navegación</w:t>
      </w:r>
      <w:bookmarkEnd w:id="2203"/>
    </w:p>
    <w:p w14:paraId="03357300" w14:textId="77777777" w:rsidR="00A02E01" w:rsidRDefault="00A02E01" w:rsidP="00E50FD2">
      <w:pPr>
        <w:spacing w:line="360" w:lineRule="auto"/>
        <w:jc w:val="both"/>
        <w:rPr>
          <w:sz w:val="24"/>
          <w:szCs w:val="24"/>
          <w:lang w:eastAsia="es-BO"/>
        </w:rPr>
      </w:pPr>
      <w:r w:rsidRPr="00A02E01">
        <w:rPr>
          <w:sz w:val="24"/>
          <w:szCs w:val="24"/>
          <w:lang w:eastAsia="es-BO"/>
        </w:rPr>
        <w:t>Consta de la construcción de dos modelos de navegación, el modelo del</w:t>
      </w:r>
      <w:r>
        <w:rPr>
          <w:sz w:val="24"/>
          <w:szCs w:val="24"/>
          <w:lang w:eastAsia="es-BO"/>
        </w:rPr>
        <w:t xml:space="preserve"> </w:t>
      </w:r>
      <w:r w:rsidRPr="00A02E01">
        <w:rPr>
          <w:sz w:val="24"/>
          <w:szCs w:val="24"/>
          <w:lang w:eastAsia="es-BO"/>
        </w:rPr>
        <w:t>espacio de navegación y el modelo de la estructura de navegación. El primero</w:t>
      </w:r>
      <w:r>
        <w:rPr>
          <w:sz w:val="24"/>
          <w:szCs w:val="24"/>
          <w:lang w:eastAsia="es-BO"/>
        </w:rPr>
        <w:t xml:space="preserve"> </w:t>
      </w:r>
      <w:r w:rsidRPr="00A02E01">
        <w:rPr>
          <w:sz w:val="24"/>
          <w:szCs w:val="24"/>
          <w:lang w:eastAsia="es-BO"/>
        </w:rPr>
        <w:t>especifica que objetos serán visitados por el navegador a través de la</w:t>
      </w:r>
      <w:r>
        <w:rPr>
          <w:sz w:val="24"/>
          <w:szCs w:val="24"/>
          <w:lang w:eastAsia="es-BO"/>
        </w:rPr>
        <w:t xml:space="preserve"> </w:t>
      </w:r>
      <w:r w:rsidRPr="00A02E01">
        <w:rPr>
          <w:sz w:val="24"/>
          <w:szCs w:val="24"/>
          <w:lang w:eastAsia="es-BO"/>
        </w:rPr>
        <w:t>aplicación. El segundo define como se relacionarán.</w:t>
      </w:r>
    </w:p>
    <w:p w14:paraId="34896FE9" w14:textId="77777777" w:rsidR="00A02E01" w:rsidRPr="00A02E01" w:rsidRDefault="00A02E01" w:rsidP="00E50FD2">
      <w:pPr>
        <w:pStyle w:val="Ttulo3"/>
        <w:spacing w:after="160" w:line="360" w:lineRule="auto"/>
        <w:jc w:val="both"/>
        <w:rPr>
          <w:lang w:eastAsia="es-BO"/>
        </w:rPr>
      </w:pPr>
      <w:bookmarkStart w:id="2204" w:name="_Toc485290349"/>
      <w:r w:rsidRPr="00A02E01">
        <w:rPr>
          <w:lang w:eastAsia="es-BO"/>
        </w:rPr>
        <w:t>Modelo de presentación</w:t>
      </w:r>
      <w:bookmarkEnd w:id="2204"/>
      <w:r>
        <w:rPr>
          <w:lang w:eastAsia="es-BO"/>
        </w:rPr>
        <w:t xml:space="preserve"> </w:t>
      </w:r>
    </w:p>
    <w:p w14:paraId="17971E3B" w14:textId="77777777" w:rsidR="00A02E01" w:rsidRDefault="00A02E01" w:rsidP="00E50FD2">
      <w:pPr>
        <w:spacing w:line="360" w:lineRule="auto"/>
        <w:jc w:val="both"/>
        <w:rPr>
          <w:sz w:val="24"/>
          <w:szCs w:val="24"/>
          <w:lang w:eastAsia="es-BO"/>
        </w:rPr>
      </w:pPr>
      <w:r w:rsidRPr="00A02E01">
        <w:rPr>
          <w:sz w:val="24"/>
          <w:szCs w:val="24"/>
          <w:lang w:eastAsia="es-BO"/>
        </w:rPr>
        <w:t>Describe dónde y cómo los objetos de navegación y accesos primitivos serán</w:t>
      </w:r>
      <w:r>
        <w:rPr>
          <w:sz w:val="24"/>
          <w:szCs w:val="24"/>
          <w:lang w:eastAsia="es-BO"/>
        </w:rPr>
        <w:t xml:space="preserve"> </w:t>
      </w:r>
      <w:r w:rsidRPr="00A02E01">
        <w:rPr>
          <w:sz w:val="24"/>
          <w:szCs w:val="24"/>
          <w:lang w:eastAsia="es-BO"/>
        </w:rPr>
        <w:t>presentados al usuario, es decir, una representación esquemática de los objetos visibles al usuario.</w:t>
      </w:r>
    </w:p>
    <w:p w14:paraId="1B6F8D16" w14:textId="77777777" w:rsidR="00A02E01" w:rsidRPr="00A02E01" w:rsidRDefault="00A02E01" w:rsidP="00E50FD2">
      <w:pPr>
        <w:pStyle w:val="Ttulo3"/>
        <w:spacing w:after="160" w:line="360" w:lineRule="auto"/>
        <w:jc w:val="both"/>
        <w:rPr>
          <w:lang w:eastAsia="es-BO"/>
        </w:rPr>
      </w:pPr>
      <w:bookmarkStart w:id="2205" w:name="_Toc485290350"/>
      <w:r w:rsidRPr="00A02E01">
        <w:rPr>
          <w:lang w:eastAsia="es-BO"/>
        </w:rPr>
        <w:lastRenderedPageBreak/>
        <w:t>Interacción Temporal</w:t>
      </w:r>
      <w:bookmarkEnd w:id="2205"/>
    </w:p>
    <w:p w14:paraId="21843BB1" w14:textId="77777777" w:rsidR="00A02E01" w:rsidRDefault="00A02E01" w:rsidP="00E50FD2">
      <w:pPr>
        <w:spacing w:line="360" w:lineRule="auto"/>
        <w:jc w:val="both"/>
        <w:rPr>
          <w:sz w:val="24"/>
          <w:szCs w:val="24"/>
          <w:lang w:eastAsia="es-BO"/>
        </w:rPr>
      </w:pPr>
      <w:r w:rsidRPr="00A02E01">
        <w:rPr>
          <w:sz w:val="24"/>
          <w:szCs w:val="24"/>
          <w:lang w:eastAsia="es-BO"/>
        </w:rPr>
        <w:t>Presenta los objetos que participan en la interacción y la secuencia de los mensajes enviados entre ellos.</w:t>
      </w:r>
    </w:p>
    <w:p w14:paraId="68F2BFB4" w14:textId="77777777" w:rsidR="00A02E01" w:rsidRPr="00A02E01" w:rsidRDefault="00A02E01" w:rsidP="00E50FD2">
      <w:pPr>
        <w:pStyle w:val="Ttulo3"/>
        <w:spacing w:after="160" w:line="360" w:lineRule="auto"/>
        <w:jc w:val="both"/>
        <w:rPr>
          <w:lang w:eastAsia="es-BO"/>
        </w:rPr>
      </w:pPr>
      <w:bookmarkStart w:id="2206" w:name="_Toc485290351"/>
      <w:r w:rsidRPr="00A02E01">
        <w:rPr>
          <w:lang w:eastAsia="es-BO"/>
        </w:rPr>
        <w:t>Escenarios Web</w:t>
      </w:r>
      <w:bookmarkEnd w:id="2206"/>
    </w:p>
    <w:p w14:paraId="43B14464" w14:textId="77777777" w:rsidR="00A02E01" w:rsidRDefault="00A02E01" w:rsidP="00E50FD2">
      <w:pPr>
        <w:spacing w:line="360" w:lineRule="auto"/>
        <w:jc w:val="both"/>
        <w:rPr>
          <w:sz w:val="24"/>
          <w:szCs w:val="24"/>
          <w:lang w:eastAsia="es-BO"/>
        </w:rPr>
      </w:pPr>
      <w:r w:rsidRPr="00A02E01">
        <w:rPr>
          <w:sz w:val="24"/>
          <w:szCs w:val="24"/>
          <w:lang w:eastAsia="es-BO"/>
        </w:rPr>
        <w:t>Permiten detallar la parte dinámica del modelo de navegación, especificando</w:t>
      </w:r>
      <w:r>
        <w:rPr>
          <w:sz w:val="24"/>
          <w:szCs w:val="24"/>
          <w:lang w:eastAsia="es-BO"/>
        </w:rPr>
        <w:t xml:space="preserve"> </w:t>
      </w:r>
      <w:r w:rsidRPr="00A02E01">
        <w:rPr>
          <w:sz w:val="24"/>
          <w:szCs w:val="24"/>
          <w:lang w:eastAsia="es-BO"/>
        </w:rPr>
        <w:t>los eventos que disparan las situaciones, definen condiciones y explícitamente</w:t>
      </w:r>
      <w:r>
        <w:rPr>
          <w:sz w:val="24"/>
          <w:szCs w:val="24"/>
          <w:lang w:eastAsia="es-BO"/>
        </w:rPr>
        <w:t xml:space="preserve"> </w:t>
      </w:r>
      <w:r w:rsidRPr="00A02E01">
        <w:rPr>
          <w:sz w:val="24"/>
          <w:szCs w:val="24"/>
          <w:lang w:eastAsia="es-BO"/>
        </w:rPr>
        <w:t>incluyen las acciones que son realizadas. Junto con el modelo de interacción temporal, los escenarios Web proveen la representación funcional dinámica del modelo de navegación.</w:t>
      </w:r>
    </w:p>
    <w:p w14:paraId="02998EAB" w14:textId="77777777" w:rsidR="00A02E01" w:rsidRPr="00A02E01" w:rsidRDefault="00A02E01" w:rsidP="00E50FD2">
      <w:pPr>
        <w:pStyle w:val="Ttulo3"/>
        <w:spacing w:after="160" w:line="360" w:lineRule="auto"/>
        <w:jc w:val="both"/>
        <w:rPr>
          <w:lang w:eastAsia="es-BO"/>
        </w:rPr>
      </w:pPr>
      <w:bookmarkStart w:id="2207" w:name="_Toc485290352"/>
      <w:r w:rsidRPr="00A02E01">
        <w:rPr>
          <w:lang w:eastAsia="es-BO"/>
        </w:rPr>
        <w:t>Diagramas</w:t>
      </w:r>
      <w:bookmarkEnd w:id="2207"/>
    </w:p>
    <w:p w14:paraId="5802DD88" w14:textId="77777777" w:rsidR="00A02E01" w:rsidRPr="00032A06" w:rsidRDefault="00A02E01" w:rsidP="00E50FD2">
      <w:pPr>
        <w:spacing w:line="360" w:lineRule="auto"/>
        <w:jc w:val="both"/>
        <w:rPr>
          <w:sz w:val="24"/>
          <w:szCs w:val="24"/>
          <w:lang w:eastAsia="es-BO"/>
        </w:rPr>
      </w:pPr>
      <w:r w:rsidRPr="00032A06">
        <w:rPr>
          <w:sz w:val="24"/>
          <w:szCs w:val="24"/>
          <w:lang w:eastAsia="es-BO"/>
        </w:rPr>
        <w:t xml:space="preserve">Los diagramas usados por UWE, son diagramas UML puro. Entre los más importantes </w:t>
      </w:r>
      <w:del w:id="2208" w:author="Anny Mercado" w:date="2017-06-15T23:25:00Z">
        <w:r w:rsidRPr="00032A06" w:rsidDel="00B8073F">
          <w:rPr>
            <w:sz w:val="24"/>
            <w:szCs w:val="24"/>
            <w:lang w:eastAsia="es-BO"/>
          </w:rPr>
          <w:delText>tenemos</w:delText>
        </w:r>
      </w:del>
      <w:ins w:id="2209" w:author="Anny Mercado" w:date="2017-06-15T23:25:00Z">
        <w:r w:rsidR="00B8073F">
          <w:rPr>
            <w:sz w:val="24"/>
            <w:szCs w:val="24"/>
            <w:lang w:eastAsia="es-BO"/>
          </w:rPr>
          <w:t>se tienen</w:t>
        </w:r>
      </w:ins>
      <w:r w:rsidRPr="00032A06">
        <w:rPr>
          <w:sz w:val="24"/>
          <w:szCs w:val="24"/>
          <w:lang w:eastAsia="es-BO"/>
        </w:rPr>
        <w:t xml:space="preserve">: Diagramas de </w:t>
      </w:r>
      <w:del w:id="2210" w:author="Anny Mercado" w:date="2017-06-15T23:25:00Z">
        <w:r w:rsidR="00032A06" w:rsidRPr="00032A06" w:rsidDel="00B8073F">
          <w:rPr>
            <w:sz w:val="24"/>
            <w:szCs w:val="24"/>
            <w:lang w:eastAsia="es-BO"/>
          </w:rPr>
          <w:delText xml:space="preserve">caos </w:delText>
        </w:r>
      </w:del>
      <w:ins w:id="2211" w:author="Anny Mercado" w:date="2017-06-15T23:25:00Z">
        <w:r w:rsidR="00B8073F">
          <w:rPr>
            <w:sz w:val="24"/>
            <w:szCs w:val="24"/>
            <w:lang w:eastAsia="es-BO"/>
          </w:rPr>
          <w:t>C</w:t>
        </w:r>
        <w:r w:rsidR="00B8073F" w:rsidRPr="00032A06">
          <w:rPr>
            <w:sz w:val="24"/>
            <w:szCs w:val="24"/>
            <w:lang w:eastAsia="es-BO"/>
          </w:rPr>
          <w:t xml:space="preserve">aos </w:t>
        </w:r>
      </w:ins>
      <w:r w:rsidR="00032A06" w:rsidRPr="00032A06">
        <w:rPr>
          <w:sz w:val="24"/>
          <w:szCs w:val="24"/>
          <w:lang w:eastAsia="es-BO"/>
        </w:rPr>
        <w:t>de uso</w:t>
      </w:r>
      <w:r w:rsidRPr="00032A06">
        <w:rPr>
          <w:sz w:val="24"/>
          <w:szCs w:val="24"/>
          <w:lang w:eastAsia="es-BO"/>
        </w:rPr>
        <w:t>,</w:t>
      </w:r>
      <w:del w:id="2212" w:author="Anny Mercado" w:date="2017-06-15T23:25:00Z">
        <w:r w:rsidRPr="00032A06" w:rsidDel="00B8073F">
          <w:rPr>
            <w:sz w:val="24"/>
            <w:szCs w:val="24"/>
            <w:lang w:eastAsia="es-BO"/>
          </w:rPr>
          <w:delText xml:space="preserve"> de </w:delText>
        </w:r>
      </w:del>
      <w:ins w:id="2213" w:author="Anny Mercado" w:date="2017-06-15T23:25:00Z">
        <w:r w:rsidR="00B8073F">
          <w:rPr>
            <w:sz w:val="24"/>
            <w:szCs w:val="24"/>
            <w:lang w:eastAsia="es-BO"/>
          </w:rPr>
          <w:t xml:space="preserve"> </w:t>
        </w:r>
      </w:ins>
      <w:r w:rsidR="00032A06" w:rsidRPr="00032A06">
        <w:rPr>
          <w:sz w:val="24"/>
          <w:szCs w:val="24"/>
          <w:lang w:eastAsia="es-BO"/>
        </w:rPr>
        <w:t>Actividades y</w:t>
      </w:r>
      <w:r w:rsidRPr="00032A06">
        <w:rPr>
          <w:sz w:val="24"/>
          <w:szCs w:val="24"/>
          <w:lang w:eastAsia="es-BO"/>
        </w:rPr>
        <w:t xml:space="preserve"> </w:t>
      </w:r>
      <w:ins w:id="2214" w:author="Anny Mercado" w:date="2017-06-15T23:25:00Z">
        <w:r w:rsidR="00B8073F">
          <w:rPr>
            <w:sz w:val="24"/>
            <w:szCs w:val="24"/>
            <w:lang w:eastAsia="es-BO"/>
          </w:rPr>
          <w:t>clases</w:t>
        </w:r>
      </w:ins>
      <w:del w:id="2215" w:author="Anny Mercado" w:date="2017-06-15T23:25:00Z">
        <w:r w:rsidR="00032A06" w:rsidRPr="00032A06" w:rsidDel="00B8073F">
          <w:rPr>
            <w:sz w:val="24"/>
            <w:szCs w:val="24"/>
            <w:lang w:eastAsia="es-BO"/>
          </w:rPr>
          <w:delText>Conceptual</w:delText>
        </w:r>
      </w:del>
      <w:r w:rsidRPr="00032A06">
        <w:rPr>
          <w:sz w:val="24"/>
          <w:szCs w:val="24"/>
          <w:lang w:eastAsia="es-BO"/>
        </w:rPr>
        <w:t>.</w:t>
      </w:r>
    </w:p>
    <w:p w14:paraId="00F99915" w14:textId="77777777" w:rsidR="00A77448" w:rsidRPr="00393A04" w:rsidRDefault="00A77448" w:rsidP="00E50FD2">
      <w:pPr>
        <w:pStyle w:val="Ttulo2"/>
        <w:spacing w:after="160" w:line="360" w:lineRule="auto"/>
        <w:jc w:val="both"/>
      </w:pPr>
      <w:bookmarkStart w:id="2216" w:name="_Toc485290353"/>
      <w:r w:rsidRPr="00393A04">
        <w:t>Fundamentos y diseño de Base de Datos</w:t>
      </w:r>
      <w:bookmarkEnd w:id="2216"/>
    </w:p>
    <w:p w14:paraId="0272699D" w14:textId="66956DCE" w:rsidR="00A77448" w:rsidRPr="00913995" w:rsidRDefault="00A77448" w:rsidP="00113A0A">
      <w:pPr>
        <w:pStyle w:val="Ttulo3"/>
        <w:spacing w:after="160" w:line="360" w:lineRule="auto"/>
        <w:jc w:val="both"/>
        <w:rPr>
          <w:ins w:id="2217" w:author="Luffi" w:date="2017-07-08T20:44:00Z"/>
          <w:sz w:val="28"/>
          <w:lang w:eastAsia="es-BO"/>
          <w:rPrChange w:id="2218" w:author="Luffi" w:date="2017-07-08T20:46:00Z">
            <w:rPr>
              <w:ins w:id="2219" w:author="Luffi" w:date="2017-07-08T20:44:00Z"/>
              <w:lang w:eastAsia="es-BO"/>
            </w:rPr>
          </w:rPrChange>
        </w:rPr>
      </w:pPr>
      <w:bookmarkStart w:id="2220" w:name="_Toc485290354"/>
      <w:r w:rsidRPr="00393A04">
        <w:rPr>
          <w:lang w:eastAsia="es-BO"/>
        </w:rPr>
        <w:t>Base de datos</w:t>
      </w:r>
      <w:bookmarkEnd w:id="2220"/>
    </w:p>
    <w:p w14:paraId="0DA25CEB" w14:textId="598A6553" w:rsidR="00913995" w:rsidRPr="00F802FA" w:rsidRDefault="00913995">
      <w:pPr>
        <w:spacing w:line="360" w:lineRule="auto"/>
        <w:jc w:val="both"/>
        <w:rPr>
          <w:lang w:eastAsia="es-BO"/>
        </w:rPr>
        <w:pPrChange w:id="2221" w:author="Luffi" w:date="2017-07-08T20:46:00Z">
          <w:pPr>
            <w:pStyle w:val="Ttulo3"/>
            <w:spacing w:after="160" w:line="360" w:lineRule="auto"/>
            <w:jc w:val="both"/>
          </w:pPr>
        </w:pPrChange>
      </w:pPr>
      <w:ins w:id="2222" w:author="Luffi" w:date="2017-07-08T20:44:00Z">
        <w:r w:rsidRPr="00913995">
          <w:rPr>
            <w:sz w:val="24"/>
            <w:lang w:eastAsia="es-BO"/>
            <w:rPrChange w:id="2223" w:author="Luffi" w:date="2017-07-08T20:46:00Z">
              <w:rPr>
                <w:lang w:eastAsia="es-BO"/>
              </w:rPr>
            </w:rPrChange>
          </w:rPr>
          <w:t xml:space="preserve">Se presenta las siguientes definiciones proporcionados por diferentes autores por lo que se consideran las </w:t>
        </w:r>
      </w:ins>
      <w:ins w:id="2224" w:author="Luffi" w:date="2017-07-08T20:46:00Z">
        <w:r w:rsidRPr="00913995">
          <w:rPr>
            <w:sz w:val="24"/>
            <w:lang w:eastAsia="es-BO"/>
            <w:rPrChange w:id="2225" w:author="Luffi" w:date="2017-07-08T20:46:00Z">
              <w:rPr>
                <w:lang w:eastAsia="es-BO"/>
              </w:rPr>
            </w:rPrChange>
          </w:rPr>
          <w:t>más</w:t>
        </w:r>
      </w:ins>
      <w:ins w:id="2226" w:author="Luffi" w:date="2017-07-08T20:44:00Z">
        <w:r w:rsidRPr="00913995">
          <w:rPr>
            <w:sz w:val="24"/>
            <w:lang w:eastAsia="es-BO"/>
            <w:rPrChange w:id="2227" w:author="Luffi" w:date="2017-07-08T20:46:00Z">
              <w:rPr>
                <w:lang w:eastAsia="es-BO"/>
              </w:rPr>
            </w:rPrChange>
          </w:rPr>
          <w:t xml:space="preserve"> importantes.</w:t>
        </w:r>
      </w:ins>
    </w:p>
    <w:p w14:paraId="7A4A5B3D" w14:textId="45E9264E" w:rsidR="00A77448" w:rsidRPr="00393A04" w:rsidRDefault="00A77448" w:rsidP="00E50FD2">
      <w:pPr>
        <w:spacing w:line="360" w:lineRule="auto"/>
        <w:jc w:val="both"/>
        <w:rPr>
          <w:sz w:val="24"/>
          <w:szCs w:val="24"/>
          <w:lang w:eastAsia="es-BO"/>
        </w:rPr>
      </w:pPr>
      <w:r w:rsidRPr="00393A04">
        <w:rPr>
          <w:sz w:val="24"/>
          <w:szCs w:val="24"/>
          <w:lang w:eastAsia="es-BO"/>
        </w:rPr>
        <w:t>“Las bases de datos son el método preferido para el almacenamiento estructurado de datos. Desde las grandes aplicaciones multiusuario, hasta los teléfonos móviles y las agendas electrónicas utilizan tecnología de bases de datos para asegurar la integridad de los datos y facilitar la labor tanto de usuarios como de los programadores que las desarrollaron. Desde la realización del primer modelo de datos, pasando por la administración del sistema gestor, hasta llegar al desarrollo de la aplicación, los conceptos y la tecnología asociados son muchos y muy heterogéneos.”</w:t>
      </w:r>
      <w:sdt>
        <w:sdtPr>
          <w:rPr>
            <w:sz w:val="24"/>
            <w:szCs w:val="24"/>
            <w:lang w:eastAsia="es-BO"/>
          </w:rPr>
          <w:id w:val="1431705198"/>
          <w:citation/>
        </w:sdtPr>
        <w:sdtEndPr/>
        <w:sdtContent>
          <w:r w:rsidRPr="00393A04">
            <w:rPr>
              <w:sz w:val="24"/>
              <w:szCs w:val="24"/>
              <w:lang w:eastAsia="es-BO"/>
            </w:rPr>
            <w:fldChar w:fldCharType="begin"/>
          </w:r>
          <w:r w:rsidRPr="00393A04">
            <w:rPr>
              <w:sz w:val="24"/>
              <w:szCs w:val="24"/>
              <w:lang w:eastAsia="es-BO"/>
            </w:rPr>
            <w:instrText xml:space="preserve"> CITATION Jim05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(26)</w:t>
          </w:r>
          <w:r w:rsidRPr="00393A04">
            <w:rPr>
              <w:sz w:val="24"/>
              <w:szCs w:val="24"/>
              <w:lang w:eastAsia="es-BO"/>
            </w:rPr>
            <w:fldChar w:fldCharType="end"/>
          </w:r>
        </w:sdtContent>
      </w:sdt>
    </w:p>
    <w:p w14:paraId="119B2923" w14:textId="6CF6DAC7" w:rsidR="00215E1A" w:rsidRPr="00393A04" w:rsidRDefault="00215E1A" w:rsidP="00E50FD2">
      <w:pPr>
        <w:spacing w:line="360" w:lineRule="auto"/>
        <w:jc w:val="both"/>
        <w:rPr>
          <w:sz w:val="24"/>
          <w:szCs w:val="24"/>
          <w:lang w:eastAsia="es-BO"/>
        </w:rPr>
      </w:pPr>
      <w:r w:rsidRPr="00393A04">
        <w:rPr>
          <w:sz w:val="24"/>
          <w:szCs w:val="24"/>
          <w:lang w:eastAsia="es-BO"/>
        </w:rPr>
        <w:t>“Una base de datos es un sistema informático a modo de almacén. En e</w:t>
      </w:r>
      <w:r w:rsidR="00393A04">
        <w:rPr>
          <w:sz w:val="24"/>
          <w:szCs w:val="24"/>
          <w:lang w:eastAsia="es-BO"/>
        </w:rPr>
        <w:t xml:space="preserve">ste almacén se guardan grandes </w:t>
      </w:r>
      <w:r w:rsidRPr="00393A04">
        <w:rPr>
          <w:sz w:val="24"/>
          <w:szCs w:val="24"/>
          <w:lang w:eastAsia="es-BO"/>
        </w:rPr>
        <w:t>volúmenes de información. Por ejemplo, imaginemos que somos una</w:t>
      </w:r>
      <w:r w:rsidR="00393A04">
        <w:rPr>
          <w:sz w:val="24"/>
          <w:szCs w:val="24"/>
          <w:lang w:eastAsia="es-BO"/>
        </w:rPr>
        <w:t xml:space="preserve"> compañía telefónica y deseamos </w:t>
      </w:r>
      <w:r w:rsidRPr="00393A04">
        <w:rPr>
          <w:sz w:val="24"/>
          <w:szCs w:val="24"/>
          <w:lang w:eastAsia="es-BO"/>
        </w:rPr>
        <w:t xml:space="preserve">tener almacenados los datos personales y los números de teléfono </w:t>
      </w:r>
      <w:r w:rsidR="00393A04">
        <w:rPr>
          <w:sz w:val="24"/>
          <w:szCs w:val="24"/>
          <w:lang w:eastAsia="es-BO"/>
        </w:rPr>
        <w:t xml:space="preserve">de todos nuestros clientes, que </w:t>
      </w:r>
      <w:r w:rsidRPr="00393A04">
        <w:rPr>
          <w:sz w:val="24"/>
          <w:szCs w:val="24"/>
          <w:lang w:eastAsia="es-BO"/>
        </w:rPr>
        <w:t>posiblemente sean millones de personas.”</w:t>
      </w:r>
      <w:sdt>
        <w:sdtPr>
          <w:rPr>
            <w:sz w:val="24"/>
            <w:szCs w:val="24"/>
            <w:lang w:eastAsia="es-BO"/>
          </w:rPr>
          <w:id w:val="1939559464"/>
          <w:citation/>
        </w:sdtPr>
        <w:sdtEndPr/>
        <w:sdtContent>
          <w:r w:rsidRPr="00393A04">
            <w:rPr>
              <w:sz w:val="24"/>
              <w:szCs w:val="24"/>
              <w:lang w:eastAsia="es-BO"/>
            </w:rPr>
            <w:fldChar w:fldCharType="begin"/>
          </w:r>
          <w:r w:rsidRPr="00393A04">
            <w:rPr>
              <w:sz w:val="24"/>
              <w:szCs w:val="24"/>
              <w:lang w:eastAsia="es-BO"/>
            </w:rPr>
            <w:instrText xml:space="preserve"> CITATION Man16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(27)</w:t>
          </w:r>
          <w:r w:rsidRPr="00393A04">
            <w:rPr>
              <w:sz w:val="24"/>
              <w:szCs w:val="24"/>
              <w:lang w:eastAsia="es-BO"/>
            </w:rPr>
            <w:fldChar w:fldCharType="end"/>
          </w:r>
        </w:sdtContent>
      </w:sdt>
    </w:p>
    <w:p w14:paraId="0885D326" w14:textId="6AE8BC26" w:rsidR="00215E1A" w:rsidRDefault="00215E1A" w:rsidP="00E50FD2">
      <w:pPr>
        <w:spacing w:line="360" w:lineRule="auto"/>
        <w:jc w:val="both"/>
        <w:rPr>
          <w:sz w:val="24"/>
          <w:szCs w:val="24"/>
          <w:lang w:eastAsia="es-BO"/>
        </w:rPr>
      </w:pPr>
      <w:r w:rsidRPr="00393A04">
        <w:rPr>
          <w:sz w:val="24"/>
          <w:szCs w:val="24"/>
          <w:lang w:eastAsia="es-BO"/>
        </w:rPr>
        <w:lastRenderedPageBreak/>
        <w:t>“Se define una base de datos como una serie de datos organizados y relacionados entre sí, los cuales son recolectados y explotados por los sistemas de información de una empresa o negocio en particular.”</w:t>
      </w:r>
      <w:sdt>
        <w:sdtPr>
          <w:rPr>
            <w:sz w:val="24"/>
            <w:szCs w:val="24"/>
            <w:lang w:eastAsia="es-BO"/>
          </w:rPr>
          <w:id w:val="-72744988"/>
          <w:citation/>
        </w:sdtPr>
        <w:sdtEndPr/>
        <w:sdtContent>
          <w:r w:rsidRPr="00393A04">
            <w:rPr>
              <w:sz w:val="24"/>
              <w:szCs w:val="24"/>
              <w:lang w:eastAsia="es-BO"/>
            </w:rPr>
            <w:fldChar w:fldCharType="begin"/>
          </w:r>
          <w:r w:rsidRPr="00393A04">
            <w:rPr>
              <w:sz w:val="24"/>
              <w:szCs w:val="24"/>
              <w:lang w:eastAsia="es-BO"/>
            </w:rPr>
            <w:instrText xml:space="preserve"> CITATION Dam07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(28)</w:t>
          </w:r>
          <w:r w:rsidRPr="00393A04">
            <w:rPr>
              <w:sz w:val="24"/>
              <w:szCs w:val="24"/>
              <w:lang w:eastAsia="es-BO"/>
            </w:rPr>
            <w:fldChar w:fldCharType="end"/>
          </w:r>
        </w:sdtContent>
      </w:sdt>
    </w:p>
    <w:p w14:paraId="11020B76" w14:textId="7DD2CAEC" w:rsidR="00A02E01" w:rsidRPr="00393A04" w:rsidRDefault="008A352B" w:rsidP="00E50FD2">
      <w:pPr>
        <w:spacing w:line="360" w:lineRule="auto"/>
        <w:jc w:val="both"/>
        <w:rPr>
          <w:sz w:val="24"/>
          <w:szCs w:val="24"/>
          <w:lang w:eastAsia="es-BO"/>
        </w:rPr>
      </w:pPr>
      <w:ins w:id="2228" w:author="Luffi" w:date="2017-07-08T20:49:00Z">
        <w:r>
          <w:rPr>
            <w:sz w:val="24"/>
            <w:szCs w:val="24"/>
            <w:lang w:eastAsia="es-BO"/>
          </w:rPr>
          <w:t xml:space="preserve">El Autor del presente trabajo define el siguiente concepto con </w:t>
        </w:r>
      </w:ins>
      <w:ins w:id="2229" w:author="Luffi" w:date="2017-07-08T20:50:00Z">
        <w:r>
          <w:rPr>
            <w:sz w:val="24"/>
            <w:szCs w:val="24"/>
            <w:lang w:eastAsia="es-BO"/>
          </w:rPr>
          <w:t>relación</w:t>
        </w:r>
      </w:ins>
      <w:ins w:id="2230" w:author="Luffi" w:date="2017-07-08T20:49:00Z">
        <w:r>
          <w:rPr>
            <w:sz w:val="24"/>
            <w:szCs w:val="24"/>
            <w:lang w:eastAsia="es-BO"/>
          </w:rPr>
          <w:t xml:space="preserve"> </w:t>
        </w:r>
      </w:ins>
      <w:ins w:id="2231" w:author="Luffi" w:date="2017-07-08T20:50:00Z">
        <w:r>
          <w:rPr>
            <w:sz w:val="24"/>
            <w:szCs w:val="24"/>
            <w:lang w:eastAsia="es-BO"/>
          </w:rPr>
          <w:t xml:space="preserve">a las anteriores definiciones: </w:t>
        </w:r>
      </w:ins>
      <w:r w:rsidR="00A02E01" w:rsidRPr="00A02E01">
        <w:rPr>
          <w:sz w:val="24"/>
          <w:szCs w:val="24"/>
          <w:lang w:eastAsia="es-BO"/>
        </w:rPr>
        <w:t xml:space="preserve">Una base de datos es un sistema </w:t>
      </w:r>
      <w:r w:rsidR="00907185">
        <w:rPr>
          <w:sz w:val="24"/>
          <w:szCs w:val="24"/>
          <w:lang w:eastAsia="es-BO"/>
        </w:rPr>
        <w:t>informático a modo de almacén, e</w:t>
      </w:r>
      <w:r w:rsidR="00A02E01" w:rsidRPr="00A02E01">
        <w:rPr>
          <w:sz w:val="24"/>
          <w:szCs w:val="24"/>
          <w:lang w:eastAsia="es-BO"/>
        </w:rPr>
        <w:t>n este almacén se guardan g</w:t>
      </w:r>
      <w:r w:rsidR="00907185">
        <w:rPr>
          <w:sz w:val="24"/>
          <w:szCs w:val="24"/>
          <w:lang w:eastAsia="es-BO"/>
        </w:rPr>
        <w:t>randes volúmenes de información, p</w:t>
      </w:r>
      <w:r w:rsidR="00A02E01" w:rsidRPr="00A02E01">
        <w:rPr>
          <w:sz w:val="24"/>
          <w:szCs w:val="24"/>
          <w:lang w:eastAsia="es-BO"/>
        </w:rPr>
        <w:t>or ejemplo,</w:t>
      </w:r>
      <w:r w:rsidR="00907185">
        <w:rPr>
          <w:sz w:val="24"/>
          <w:szCs w:val="24"/>
          <w:lang w:eastAsia="es-BO"/>
        </w:rPr>
        <w:t xml:space="preserve"> nos podemos imaginarnos</w:t>
      </w:r>
      <w:r w:rsidR="00A02E01" w:rsidRPr="00A02E01">
        <w:rPr>
          <w:sz w:val="24"/>
          <w:szCs w:val="24"/>
          <w:lang w:eastAsia="es-BO"/>
        </w:rPr>
        <w:t xml:space="preserve"> que somos una compañía telefónica y deseamos tener almacenados los datos personales y los números de teléfono de todos nuestros clientes</w:t>
      </w:r>
      <w:r w:rsidR="00907185">
        <w:rPr>
          <w:sz w:val="24"/>
          <w:szCs w:val="24"/>
          <w:lang w:eastAsia="es-BO"/>
        </w:rPr>
        <w:t>, que posiblemente sean una gran cantidad</w:t>
      </w:r>
      <w:r w:rsidR="00A02E01" w:rsidRPr="00A02E01">
        <w:rPr>
          <w:sz w:val="24"/>
          <w:szCs w:val="24"/>
          <w:lang w:eastAsia="es-BO"/>
        </w:rPr>
        <w:t xml:space="preserve"> de personas.</w:t>
      </w:r>
    </w:p>
    <w:p w14:paraId="167E5941" w14:textId="5B508B3D" w:rsidR="00215E1A" w:rsidRPr="008A352B" w:rsidRDefault="00A03142" w:rsidP="00113A0A">
      <w:pPr>
        <w:pStyle w:val="Ttulo3"/>
        <w:spacing w:after="160" w:line="360" w:lineRule="auto"/>
        <w:jc w:val="both"/>
        <w:rPr>
          <w:ins w:id="2232" w:author="Luffi" w:date="2017-07-08T20:54:00Z"/>
          <w:sz w:val="28"/>
          <w:lang w:eastAsia="es-BO"/>
          <w:rPrChange w:id="2233" w:author="Luffi" w:date="2017-07-08T20:55:00Z">
            <w:rPr>
              <w:ins w:id="2234" w:author="Luffi" w:date="2017-07-08T20:54:00Z"/>
              <w:lang w:eastAsia="es-BO"/>
            </w:rPr>
          </w:rPrChange>
        </w:rPr>
      </w:pPr>
      <w:bookmarkStart w:id="2235" w:name="_Toc485290355"/>
      <w:r w:rsidRPr="00393A04">
        <w:rPr>
          <w:lang w:eastAsia="es-BO"/>
        </w:rPr>
        <w:t xml:space="preserve">Modelo </w:t>
      </w:r>
      <w:r w:rsidR="00E6695D">
        <w:rPr>
          <w:lang w:eastAsia="es-BO"/>
        </w:rPr>
        <w:t>relacional</w:t>
      </w:r>
      <w:bookmarkEnd w:id="2235"/>
    </w:p>
    <w:p w14:paraId="3BFA8FCF" w14:textId="097CA441" w:rsidR="008A352B" w:rsidRPr="00F802FA" w:rsidRDefault="008A352B">
      <w:pPr>
        <w:spacing w:line="360" w:lineRule="auto"/>
        <w:jc w:val="both"/>
        <w:rPr>
          <w:lang w:eastAsia="es-BO"/>
        </w:rPr>
        <w:pPrChange w:id="2236" w:author="Luffi" w:date="2017-07-08T20:55:00Z">
          <w:pPr>
            <w:pStyle w:val="Ttulo3"/>
            <w:spacing w:after="160" w:line="360" w:lineRule="auto"/>
            <w:jc w:val="both"/>
          </w:pPr>
        </w:pPrChange>
      </w:pPr>
      <w:ins w:id="2237" w:author="Luffi" w:date="2017-07-08T20:54:00Z">
        <w:r w:rsidRPr="008A352B">
          <w:rPr>
            <w:sz w:val="24"/>
            <w:lang w:eastAsia="es-BO"/>
            <w:rPrChange w:id="2238" w:author="Luffi" w:date="2017-07-08T20:55:00Z">
              <w:rPr>
                <w:lang w:eastAsia="es-BO"/>
              </w:rPr>
            </w:rPrChange>
          </w:rPr>
          <w:t xml:space="preserve">Se tiene dos conceptos importantes de modelo relacional, por lo que se considera las más </w:t>
        </w:r>
      </w:ins>
      <w:ins w:id="2239" w:author="Luffi" w:date="2017-07-08T20:55:00Z">
        <w:r w:rsidRPr="008A352B">
          <w:rPr>
            <w:sz w:val="24"/>
            <w:lang w:eastAsia="es-BO"/>
            <w:rPrChange w:id="2240" w:author="Luffi" w:date="2017-07-08T20:55:00Z">
              <w:rPr>
                <w:lang w:eastAsia="es-BO"/>
              </w:rPr>
            </w:rPrChange>
          </w:rPr>
          <w:t>relevantes:</w:t>
        </w:r>
      </w:ins>
    </w:p>
    <w:p w14:paraId="0832CC9D" w14:textId="5FF7771A" w:rsidR="00A03142" w:rsidRPr="00393A04" w:rsidRDefault="00A03142" w:rsidP="00E50FD2">
      <w:pPr>
        <w:spacing w:line="360" w:lineRule="auto"/>
        <w:jc w:val="both"/>
        <w:rPr>
          <w:sz w:val="24"/>
          <w:szCs w:val="24"/>
          <w:lang w:eastAsia="es-BO"/>
        </w:rPr>
      </w:pPr>
      <w:r w:rsidRPr="00393A04">
        <w:rPr>
          <w:sz w:val="24"/>
          <w:szCs w:val="24"/>
          <w:lang w:eastAsia="es-BO"/>
        </w:rPr>
        <w:t>“</w:t>
      </w:r>
      <w:r w:rsidR="00E6695D" w:rsidRPr="00E6695D">
        <w:rPr>
          <w:sz w:val="24"/>
          <w:szCs w:val="24"/>
        </w:rPr>
        <w:t>El modelo relacional de datos supuso un gran avance con respecto a los modelos anteriores. Este modelo está basado en el concepto de relación. Una relación es un conjunto de n-tuplas. Una tupla, al contrario que un segmento, puede representar tanto entidades como interrelaciones N:M.</w:t>
      </w:r>
      <w:sdt>
        <w:sdtPr>
          <w:rPr>
            <w:sz w:val="24"/>
            <w:szCs w:val="24"/>
          </w:rPr>
          <w:id w:val="-604579680"/>
          <w:citation/>
        </w:sdtPr>
        <w:sdtEndPr>
          <w:rPr>
            <w:lang w:eastAsia="es-BO"/>
          </w:rPr>
        </w:sdtEndPr>
        <w:sdtContent>
          <w:r w:rsidRPr="00393A04">
            <w:rPr>
              <w:sz w:val="24"/>
              <w:szCs w:val="24"/>
              <w:lang w:eastAsia="es-BO"/>
            </w:rPr>
            <w:fldChar w:fldCharType="begin"/>
          </w:r>
          <w:r w:rsidRPr="00393A04">
            <w:rPr>
              <w:sz w:val="24"/>
              <w:szCs w:val="24"/>
              <w:lang w:eastAsia="es-BO"/>
            </w:rPr>
            <w:instrText xml:space="preserve"> CITATION Fer10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(29)</w:t>
          </w:r>
          <w:r w:rsidRPr="00393A04">
            <w:rPr>
              <w:sz w:val="24"/>
              <w:szCs w:val="24"/>
              <w:lang w:eastAsia="es-BO"/>
            </w:rPr>
            <w:fldChar w:fldCharType="end"/>
          </w:r>
        </w:sdtContent>
      </w:sdt>
    </w:p>
    <w:p w14:paraId="1FE046C7" w14:textId="4DD3D4E6" w:rsidR="00A03142" w:rsidRDefault="00A03142" w:rsidP="00E50FD2">
      <w:pPr>
        <w:spacing w:line="360" w:lineRule="auto"/>
        <w:jc w:val="both"/>
        <w:rPr>
          <w:sz w:val="24"/>
          <w:szCs w:val="24"/>
          <w:lang w:eastAsia="es-BO"/>
        </w:rPr>
      </w:pPr>
      <w:r w:rsidRPr="00393A04">
        <w:rPr>
          <w:sz w:val="24"/>
          <w:szCs w:val="24"/>
          <w:lang w:eastAsia="es-BO"/>
        </w:rPr>
        <w:t>“</w:t>
      </w:r>
      <w:r w:rsidR="0003012F" w:rsidRPr="0003012F">
        <w:rPr>
          <w:sz w:val="24"/>
          <w:szCs w:val="24"/>
          <w:lang w:eastAsia="es-BO"/>
        </w:rPr>
        <w:t>El modelo relacional, para el modelado y la gestión de bases de datos, es un modelo de datos basado en la lógica de predicados y en la teoría de conjuntos</w:t>
      </w:r>
      <w:r w:rsidRPr="00393A04">
        <w:rPr>
          <w:sz w:val="24"/>
          <w:szCs w:val="24"/>
          <w:lang w:eastAsia="es-BO"/>
        </w:rPr>
        <w:t>”</w:t>
      </w:r>
      <w:sdt>
        <w:sdtPr>
          <w:rPr>
            <w:sz w:val="24"/>
            <w:szCs w:val="24"/>
            <w:lang w:eastAsia="es-BO"/>
          </w:rPr>
          <w:id w:val="-397291165"/>
          <w:citation/>
        </w:sdtPr>
        <w:sdtEndPr/>
        <w:sdtContent>
          <w:r w:rsidRPr="00393A04">
            <w:rPr>
              <w:sz w:val="24"/>
              <w:szCs w:val="24"/>
              <w:lang w:eastAsia="es-BO"/>
            </w:rPr>
            <w:fldChar w:fldCharType="begin"/>
          </w:r>
          <w:r w:rsidRPr="00393A04">
            <w:rPr>
              <w:sz w:val="24"/>
              <w:szCs w:val="24"/>
              <w:lang w:eastAsia="es-BO"/>
            </w:rPr>
            <w:instrText xml:space="preserve"> CITATION Dam07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(28)</w:t>
          </w:r>
          <w:r w:rsidRPr="00393A04">
            <w:rPr>
              <w:sz w:val="24"/>
              <w:szCs w:val="24"/>
              <w:lang w:eastAsia="es-BO"/>
            </w:rPr>
            <w:fldChar w:fldCharType="end"/>
          </w:r>
        </w:sdtContent>
      </w:sdt>
    </w:p>
    <w:p w14:paraId="7A080C6B" w14:textId="3DBE8D69" w:rsidR="00907185" w:rsidRDefault="00907185" w:rsidP="00E50FD2">
      <w:pPr>
        <w:spacing w:line="360" w:lineRule="auto"/>
        <w:jc w:val="both"/>
        <w:rPr>
          <w:sz w:val="24"/>
          <w:szCs w:val="24"/>
          <w:lang w:eastAsia="es-BO"/>
        </w:rPr>
      </w:pPr>
      <w:r w:rsidRPr="00907185">
        <w:rPr>
          <w:sz w:val="24"/>
          <w:szCs w:val="24"/>
          <w:lang w:eastAsia="es-BO"/>
        </w:rPr>
        <w:t xml:space="preserve">Como </w:t>
      </w:r>
      <w:ins w:id="2241" w:author="Luffi" w:date="2017-07-10T11:41:00Z">
        <w:r w:rsidR="00DC6CDE">
          <w:rPr>
            <w:sz w:val="24"/>
            <w:szCs w:val="24"/>
            <w:lang w:eastAsia="es-BO"/>
          </w:rPr>
          <w:t xml:space="preserve">conclusión, </w:t>
        </w:r>
      </w:ins>
      <w:del w:id="2242" w:author="Luffi" w:date="2017-07-10T11:41:00Z">
        <w:r w:rsidRPr="00907185" w:rsidDel="00DC6CDE">
          <w:rPr>
            <w:sz w:val="24"/>
            <w:szCs w:val="24"/>
            <w:lang w:eastAsia="es-BO"/>
          </w:rPr>
          <w:delText>ya he comentado</w:delText>
        </w:r>
      </w:del>
      <w:r w:rsidRPr="00907185">
        <w:rPr>
          <w:sz w:val="24"/>
          <w:szCs w:val="24"/>
          <w:lang w:eastAsia="es-BO"/>
        </w:rPr>
        <w:t xml:space="preserve"> </w:t>
      </w:r>
      <w:ins w:id="2243" w:author="Luffi" w:date="2017-07-10T11:41:00Z">
        <w:r w:rsidR="00DC6CDE">
          <w:rPr>
            <w:sz w:val="24"/>
            <w:szCs w:val="24"/>
            <w:lang w:eastAsia="es-BO"/>
          </w:rPr>
          <w:t xml:space="preserve">el Autor del presente trabajo define: </w:t>
        </w:r>
      </w:ins>
      <w:del w:id="2244" w:author="Luffi" w:date="2017-07-10T11:42:00Z">
        <w:r w:rsidRPr="00907185" w:rsidDel="00DC6CDE">
          <w:rPr>
            <w:sz w:val="24"/>
            <w:szCs w:val="24"/>
            <w:lang w:eastAsia="es-BO"/>
          </w:rPr>
          <w:delText>e</w:delText>
        </w:r>
      </w:del>
      <w:ins w:id="2245" w:author="Luffi" w:date="2017-07-10T11:42:00Z">
        <w:r w:rsidR="00DC6CDE">
          <w:rPr>
            <w:sz w:val="24"/>
            <w:szCs w:val="24"/>
            <w:lang w:eastAsia="es-BO"/>
          </w:rPr>
          <w:t>E</w:t>
        </w:r>
      </w:ins>
      <w:r w:rsidRPr="00907185">
        <w:rPr>
          <w:sz w:val="24"/>
          <w:szCs w:val="24"/>
          <w:lang w:eastAsia="es-BO"/>
        </w:rPr>
        <w:t>ste modelo es solo y exclusivamente un método del que disponemos para diseñar estos esquemas que posteriormente debemos de im</w:t>
      </w:r>
      <w:r>
        <w:rPr>
          <w:sz w:val="24"/>
          <w:szCs w:val="24"/>
          <w:lang w:eastAsia="es-BO"/>
        </w:rPr>
        <w:t>plementar en un gestor de bases de datos</w:t>
      </w:r>
      <w:r w:rsidRPr="00907185">
        <w:rPr>
          <w:sz w:val="24"/>
          <w:szCs w:val="24"/>
          <w:lang w:eastAsia="es-BO"/>
        </w:rPr>
        <w:t xml:space="preserve">. Este modelo se representa a través de </w:t>
      </w:r>
      <w:r w:rsidR="0003012F">
        <w:rPr>
          <w:sz w:val="24"/>
          <w:szCs w:val="24"/>
          <w:lang w:eastAsia="es-BO"/>
        </w:rPr>
        <w:t>componentes</w:t>
      </w:r>
      <w:r w:rsidRPr="00907185">
        <w:rPr>
          <w:sz w:val="24"/>
          <w:szCs w:val="24"/>
          <w:lang w:eastAsia="es-BO"/>
        </w:rPr>
        <w:t xml:space="preserve"> y está formado por varios elementos.</w:t>
      </w:r>
    </w:p>
    <w:p w14:paraId="21D153B1" w14:textId="56C0DADE" w:rsidR="00A03142" w:rsidRDefault="00DB2407" w:rsidP="00113A0A">
      <w:pPr>
        <w:pStyle w:val="Ttulo3"/>
        <w:spacing w:after="160" w:line="360" w:lineRule="auto"/>
        <w:jc w:val="both"/>
        <w:rPr>
          <w:ins w:id="2246" w:author="Luffi" w:date="2017-07-08T20:57:00Z"/>
          <w:lang w:eastAsia="es-BO"/>
        </w:rPr>
      </w:pPr>
      <w:bookmarkStart w:id="2247" w:name="_Toc485290356"/>
      <w:r w:rsidRPr="00393A04">
        <w:rPr>
          <w:lang w:eastAsia="es-BO"/>
        </w:rPr>
        <w:t>Sistema de Gestión de Base de Datos (SGBD)</w:t>
      </w:r>
      <w:bookmarkEnd w:id="2247"/>
    </w:p>
    <w:p w14:paraId="4C362A60" w14:textId="04CEE14B" w:rsidR="006173F4" w:rsidRPr="00F802FA" w:rsidRDefault="00DC6CDE">
      <w:pPr>
        <w:spacing w:line="360" w:lineRule="auto"/>
        <w:rPr>
          <w:lang w:eastAsia="es-BO"/>
        </w:rPr>
        <w:pPrChange w:id="2248" w:author="Luffi" w:date="2017-07-10T11:44:00Z">
          <w:pPr>
            <w:pStyle w:val="Ttulo3"/>
            <w:spacing w:after="160" w:line="360" w:lineRule="auto"/>
            <w:jc w:val="both"/>
          </w:pPr>
        </w:pPrChange>
      </w:pPr>
      <w:ins w:id="2249" w:author="Luffi" w:date="2017-07-08T20:57:00Z">
        <w:r w:rsidRPr="00DC6CDE">
          <w:rPr>
            <w:sz w:val="24"/>
            <w:lang w:eastAsia="es-BO"/>
            <w:rPrChange w:id="2250" w:author="Luffi" w:date="2017-07-10T11:44:00Z">
              <w:rPr>
                <w:lang w:eastAsia="es-BO"/>
              </w:rPr>
            </w:rPrChange>
          </w:rPr>
          <w:t xml:space="preserve">Para </w:t>
        </w:r>
      </w:ins>
      <w:ins w:id="2251" w:author="Luffi" w:date="2017-07-10T11:42:00Z">
        <w:r w:rsidRPr="00DC6CDE">
          <w:rPr>
            <w:sz w:val="24"/>
            <w:lang w:eastAsia="es-BO"/>
            <w:rPrChange w:id="2252" w:author="Luffi" w:date="2017-07-10T11:44:00Z">
              <w:rPr>
                <w:lang w:eastAsia="es-BO"/>
              </w:rPr>
            </w:rPrChange>
          </w:rPr>
          <w:t xml:space="preserve">las </w:t>
        </w:r>
      </w:ins>
      <w:ins w:id="2253" w:author="Luffi" w:date="2017-07-10T11:43:00Z">
        <w:r w:rsidRPr="00DC6CDE">
          <w:rPr>
            <w:sz w:val="24"/>
            <w:lang w:eastAsia="es-BO"/>
            <w:rPrChange w:id="2254" w:author="Luffi" w:date="2017-07-10T11:44:00Z">
              <w:rPr>
                <w:lang w:eastAsia="es-BO"/>
              </w:rPr>
            </w:rPrChange>
          </w:rPr>
          <w:t>definiciones</w:t>
        </w:r>
      </w:ins>
      <w:ins w:id="2255" w:author="Luffi" w:date="2017-07-10T11:42:00Z">
        <w:r w:rsidRPr="00DC6CDE">
          <w:rPr>
            <w:sz w:val="24"/>
            <w:lang w:eastAsia="es-BO"/>
            <w:rPrChange w:id="2256" w:author="Luffi" w:date="2017-07-10T11:44:00Z">
              <w:rPr>
                <w:lang w:eastAsia="es-BO"/>
              </w:rPr>
            </w:rPrChange>
          </w:rPr>
          <w:t xml:space="preserve"> de sistemas de gestión de base de datos, se describe a continuaci</w:t>
        </w:r>
      </w:ins>
      <w:ins w:id="2257" w:author="Luffi" w:date="2017-07-10T11:44:00Z">
        <w:r w:rsidRPr="00DC6CDE">
          <w:rPr>
            <w:sz w:val="24"/>
            <w:lang w:eastAsia="es-BO"/>
            <w:rPrChange w:id="2258" w:author="Luffi" w:date="2017-07-10T11:44:00Z">
              <w:rPr>
                <w:lang w:eastAsia="es-BO"/>
              </w:rPr>
            </w:rPrChange>
          </w:rPr>
          <w:t>ón proporcionado por diferentes autores.</w:t>
        </w:r>
      </w:ins>
    </w:p>
    <w:p w14:paraId="768479A6" w14:textId="14310525" w:rsidR="00DB2407" w:rsidRPr="00393A04" w:rsidRDefault="00DB2407" w:rsidP="00E50FD2">
      <w:pPr>
        <w:spacing w:line="360" w:lineRule="auto"/>
        <w:jc w:val="both"/>
        <w:rPr>
          <w:sz w:val="24"/>
          <w:szCs w:val="24"/>
          <w:lang w:eastAsia="es-BO"/>
        </w:rPr>
      </w:pPr>
      <w:r w:rsidRPr="00393A04">
        <w:rPr>
          <w:sz w:val="24"/>
          <w:szCs w:val="24"/>
          <w:lang w:eastAsia="es-BO"/>
        </w:rPr>
        <w:lastRenderedPageBreak/>
        <w:t>“(Sistema de gestión de base de datos) o en inglés Database management system (DBMS), es una agrupación de programas que sirven para definir, construir y manipular una base de datos.”</w:t>
      </w:r>
      <w:sdt>
        <w:sdtPr>
          <w:rPr>
            <w:sz w:val="24"/>
            <w:szCs w:val="24"/>
            <w:lang w:eastAsia="es-BO"/>
          </w:rPr>
          <w:id w:val="-1547906283"/>
          <w:citation/>
        </w:sdtPr>
        <w:sdtEndPr/>
        <w:sdtContent>
          <w:r w:rsidRPr="00393A04">
            <w:rPr>
              <w:sz w:val="24"/>
              <w:szCs w:val="24"/>
              <w:lang w:eastAsia="es-BO"/>
            </w:rPr>
            <w:fldChar w:fldCharType="begin"/>
          </w:r>
          <w:r w:rsidRPr="00393A04">
            <w:rPr>
              <w:sz w:val="24"/>
              <w:szCs w:val="24"/>
              <w:lang w:eastAsia="es-BO"/>
            </w:rPr>
            <w:instrText xml:space="preserve"> CITATION Ale10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(30)</w:t>
          </w:r>
          <w:r w:rsidRPr="00393A04">
            <w:rPr>
              <w:sz w:val="24"/>
              <w:szCs w:val="24"/>
              <w:lang w:eastAsia="es-BO"/>
            </w:rPr>
            <w:fldChar w:fldCharType="end"/>
          </w:r>
        </w:sdtContent>
      </w:sdt>
    </w:p>
    <w:p w14:paraId="533BD907" w14:textId="1CA7C5CC" w:rsidR="00DB2407" w:rsidRPr="00393A04" w:rsidRDefault="00DB2407" w:rsidP="00E50FD2">
      <w:pPr>
        <w:spacing w:line="360" w:lineRule="auto"/>
        <w:jc w:val="both"/>
        <w:rPr>
          <w:sz w:val="24"/>
          <w:szCs w:val="24"/>
          <w:lang w:eastAsia="es-BO"/>
        </w:rPr>
      </w:pPr>
      <w:r w:rsidRPr="00393A04">
        <w:rPr>
          <w:sz w:val="24"/>
          <w:szCs w:val="24"/>
          <w:lang w:eastAsia="es-BO"/>
        </w:rPr>
        <w:t>“Un Sistema Gestor de Bases de Datos (SGBD) o DBMA (DataBase Management System) es una colección de programas cuyo objetivo es servir de interfaz entre la base de datos, el usuario y las aplicaciones. Se compone de un lenguaje de definición de datos, de un lenguaje de manipulación de datos y de un lenguaje de consulta. Un SGBD permiten definir los datos a distintos niveles de abstracción y manipular dichos datos, garantizando la seguridad e integridad de los mismos.”</w:t>
      </w:r>
      <w:sdt>
        <w:sdtPr>
          <w:rPr>
            <w:sz w:val="24"/>
            <w:szCs w:val="24"/>
            <w:lang w:eastAsia="es-BO"/>
          </w:rPr>
          <w:id w:val="883527361"/>
          <w:citation/>
        </w:sdtPr>
        <w:sdtEndPr/>
        <w:sdtContent>
          <w:r w:rsidRPr="00393A04">
            <w:rPr>
              <w:sz w:val="24"/>
              <w:szCs w:val="24"/>
              <w:lang w:eastAsia="es-BO"/>
            </w:rPr>
            <w:fldChar w:fldCharType="begin"/>
          </w:r>
          <w:r w:rsidRPr="00393A04">
            <w:rPr>
              <w:sz w:val="24"/>
              <w:szCs w:val="24"/>
              <w:lang w:eastAsia="es-BO"/>
            </w:rPr>
            <w:instrText xml:space="preserve"> CITATION Kat04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(31)</w:t>
          </w:r>
          <w:r w:rsidRPr="00393A04">
            <w:rPr>
              <w:sz w:val="24"/>
              <w:szCs w:val="24"/>
              <w:lang w:eastAsia="es-BO"/>
            </w:rPr>
            <w:fldChar w:fldCharType="end"/>
          </w:r>
        </w:sdtContent>
      </w:sdt>
    </w:p>
    <w:p w14:paraId="3A01C7F8" w14:textId="2DC8B6A1" w:rsidR="00DB2407" w:rsidRDefault="00DB2407" w:rsidP="00E50FD2">
      <w:pPr>
        <w:spacing w:line="360" w:lineRule="auto"/>
        <w:jc w:val="both"/>
        <w:rPr>
          <w:sz w:val="24"/>
          <w:szCs w:val="24"/>
          <w:lang w:eastAsia="es-BO"/>
        </w:rPr>
      </w:pPr>
      <w:r w:rsidRPr="00393A04">
        <w:rPr>
          <w:sz w:val="24"/>
          <w:szCs w:val="24"/>
          <w:lang w:eastAsia="es-BO"/>
        </w:rPr>
        <w:t>“El objetivo fundamental de un SGBD consiste en suministrar al usuario las herramientas que le permitan manipular, en términos abstractos, los datos, o sea, de forma que no le sea necesario conocer el modo de almacenamiento de los datos en la computadora, ni el método de acceso empleado.”</w:t>
      </w:r>
      <w:sdt>
        <w:sdtPr>
          <w:rPr>
            <w:sz w:val="24"/>
            <w:szCs w:val="24"/>
            <w:lang w:eastAsia="es-BO"/>
          </w:rPr>
          <w:id w:val="-1901513040"/>
          <w:citation/>
        </w:sdtPr>
        <w:sdtEndPr/>
        <w:sdtContent>
          <w:r w:rsidRPr="00393A04">
            <w:rPr>
              <w:sz w:val="24"/>
              <w:szCs w:val="24"/>
              <w:lang w:eastAsia="es-BO"/>
            </w:rPr>
            <w:fldChar w:fldCharType="begin"/>
          </w:r>
          <w:r w:rsidRPr="00393A04">
            <w:rPr>
              <w:sz w:val="24"/>
              <w:szCs w:val="24"/>
              <w:lang w:eastAsia="es-BO"/>
            </w:rPr>
            <w:instrText xml:space="preserve"> CITATION Ind14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(32)</w:t>
          </w:r>
          <w:r w:rsidRPr="00393A04">
            <w:rPr>
              <w:sz w:val="24"/>
              <w:szCs w:val="24"/>
              <w:lang w:eastAsia="es-BO"/>
            </w:rPr>
            <w:fldChar w:fldCharType="end"/>
          </w:r>
        </w:sdtContent>
      </w:sdt>
    </w:p>
    <w:p w14:paraId="71615A8B" w14:textId="1DE821DB" w:rsidR="00907185" w:rsidRPr="00393A04" w:rsidRDefault="00DC6CDE" w:rsidP="00E50FD2">
      <w:pPr>
        <w:spacing w:line="360" w:lineRule="auto"/>
        <w:jc w:val="both"/>
        <w:rPr>
          <w:sz w:val="24"/>
          <w:szCs w:val="24"/>
          <w:lang w:eastAsia="es-BO"/>
        </w:rPr>
      </w:pPr>
      <w:ins w:id="2259" w:author="Luffi" w:date="2017-07-10T11:46:00Z">
        <w:r>
          <w:rPr>
            <w:sz w:val="24"/>
            <w:szCs w:val="24"/>
          </w:rPr>
          <w:t xml:space="preserve">En función a las anteriores definiciones, el Autor del presente trabajo, propone la siguiente definición: </w:t>
        </w:r>
      </w:ins>
      <w:r w:rsidR="00907185">
        <w:rPr>
          <w:sz w:val="24"/>
          <w:szCs w:val="24"/>
          <w:lang w:eastAsia="es-BO"/>
        </w:rPr>
        <w:t>Los s</w:t>
      </w:r>
      <w:r w:rsidR="00907185" w:rsidRPr="00907185">
        <w:rPr>
          <w:sz w:val="24"/>
          <w:szCs w:val="24"/>
          <w:lang w:eastAsia="es-BO"/>
        </w:rPr>
        <w:t>istemas de gestión de base de datos son un tipo de software muy específico, dedicado a servir de interfaz entre la base de datos, el usuario y las aplicaciones</w:t>
      </w:r>
      <w:r w:rsidR="00907185">
        <w:rPr>
          <w:sz w:val="24"/>
          <w:szCs w:val="24"/>
          <w:lang w:eastAsia="es-BO"/>
        </w:rPr>
        <w:t xml:space="preserve"> que la utilizan.</w:t>
      </w:r>
      <w:r w:rsidR="0057352B">
        <w:rPr>
          <w:sz w:val="24"/>
          <w:szCs w:val="24"/>
          <w:lang w:eastAsia="es-BO"/>
        </w:rPr>
        <w:t xml:space="preserve"> También se puede decir que</w:t>
      </w:r>
      <w:r w:rsidR="00907185">
        <w:rPr>
          <w:sz w:val="24"/>
          <w:szCs w:val="24"/>
          <w:lang w:eastAsia="es-BO"/>
        </w:rPr>
        <w:t xml:space="preserve"> compone de</w:t>
      </w:r>
      <w:r w:rsidR="00907185" w:rsidRPr="00907185">
        <w:rPr>
          <w:sz w:val="24"/>
          <w:szCs w:val="24"/>
          <w:lang w:eastAsia="es-BO"/>
        </w:rPr>
        <w:t xml:space="preserve"> un lenguaje de definición de datos, un lenguaje de manipulación de datos y un lenguaje de consulta</w:t>
      </w:r>
      <w:r w:rsidR="0057352B">
        <w:rPr>
          <w:sz w:val="24"/>
          <w:szCs w:val="24"/>
          <w:lang w:eastAsia="es-BO"/>
        </w:rPr>
        <w:t>s</w:t>
      </w:r>
      <w:r w:rsidR="00907185" w:rsidRPr="00907185">
        <w:rPr>
          <w:sz w:val="24"/>
          <w:szCs w:val="24"/>
          <w:lang w:eastAsia="es-BO"/>
        </w:rPr>
        <w:t>.</w:t>
      </w:r>
    </w:p>
    <w:p w14:paraId="3EDB8473" w14:textId="6E7A5195" w:rsidR="00DB2407" w:rsidRDefault="004F5DC4" w:rsidP="00E50FD2">
      <w:pPr>
        <w:pStyle w:val="Ttulo3"/>
        <w:spacing w:after="160" w:line="360" w:lineRule="auto"/>
        <w:jc w:val="both"/>
        <w:rPr>
          <w:ins w:id="2260" w:author="Luffi" w:date="2017-07-10T11:46:00Z"/>
          <w:lang w:eastAsia="es-BO"/>
        </w:rPr>
      </w:pPr>
      <w:bookmarkStart w:id="2261" w:name="_Toc485290357"/>
      <w:r w:rsidRPr="00393A04">
        <w:rPr>
          <w:lang w:eastAsia="es-BO"/>
        </w:rPr>
        <w:t>Mysql</w:t>
      </w:r>
      <w:bookmarkEnd w:id="2261"/>
    </w:p>
    <w:p w14:paraId="6598B3FE" w14:textId="0832B4DF" w:rsidR="00DC6CDE" w:rsidRPr="00DC6CDE" w:rsidRDefault="00DC6CDE">
      <w:pPr>
        <w:spacing w:line="360" w:lineRule="auto"/>
        <w:jc w:val="both"/>
        <w:rPr>
          <w:rPrChange w:id="2262" w:author="Luffi" w:date="2017-07-10T11:46:00Z">
            <w:rPr>
              <w:lang w:eastAsia="es-BO"/>
            </w:rPr>
          </w:rPrChange>
        </w:rPr>
        <w:pPrChange w:id="2263" w:author="Luffi" w:date="2017-07-10T11:46:00Z">
          <w:pPr>
            <w:pStyle w:val="Ttulo3"/>
            <w:spacing w:after="160" w:line="360" w:lineRule="auto"/>
            <w:jc w:val="both"/>
          </w:pPr>
        </w:pPrChange>
      </w:pPr>
      <w:ins w:id="2264" w:author="Luffi" w:date="2017-07-10T11:46:00Z">
        <w:r>
          <w:rPr>
            <w:sz w:val="24"/>
            <w:szCs w:val="24"/>
          </w:rPr>
          <w:t xml:space="preserve">Existen diversos autores con su propia definición sobre </w:t>
        </w:r>
      </w:ins>
      <w:ins w:id="2265" w:author="Luffi" w:date="2017-07-10T11:47:00Z">
        <w:r>
          <w:rPr>
            <w:sz w:val="24"/>
            <w:szCs w:val="24"/>
          </w:rPr>
          <w:t>MYSQL</w:t>
        </w:r>
      </w:ins>
      <w:ins w:id="2266" w:author="Luffi" w:date="2017-07-10T11:46:00Z">
        <w:r>
          <w:rPr>
            <w:sz w:val="24"/>
            <w:szCs w:val="24"/>
          </w:rPr>
          <w:t>, por lo cual, se presentan las siguientes definiciones</w:t>
        </w:r>
        <w:r w:rsidR="001851A4">
          <w:rPr>
            <w:sz w:val="24"/>
            <w:szCs w:val="24"/>
          </w:rPr>
          <w:t xml:space="preserve"> por ser las </w:t>
        </w:r>
      </w:ins>
      <w:ins w:id="2267" w:author="Luffi" w:date="2017-07-10T11:47:00Z">
        <w:r w:rsidR="001851A4">
          <w:rPr>
            <w:sz w:val="24"/>
            <w:szCs w:val="24"/>
          </w:rPr>
          <w:t>más</w:t>
        </w:r>
      </w:ins>
      <w:ins w:id="2268" w:author="Luffi" w:date="2017-07-10T11:46:00Z">
        <w:r w:rsidR="001851A4">
          <w:rPr>
            <w:sz w:val="24"/>
            <w:szCs w:val="24"/>
          </w:rPr>
          <w:t xml:space="preserve"> </w:t>
        </w:r>
      </w:ins>
      <w:ins w:id="2269" w:author="Luffi" w:date="2017-07-10T11:48:00Z">
        <w:r w:rsidR="001851A4">
          <w:rPr>
            <w:sz w:val="24"/>
            <w:szCs w:val="24"/>
          </w:rPr>
          <w:t>importantes</w:t>
        </w:r>
      </w:ins>
      <w:ins w:id="2270" w:author="Luffi" w:date="2017-07-10T11:46:00Z">
        <w:r>
          <w:rPr>
            <w:sz w:val="24"/>
            <w:szCs w:val="24"/>
          </w:rPr>
          <w:t>.</w:t>
        </w:r>
      </w:ins>
    </w:p>
    <w:p w14:paraId="067516A8" w14:textId="1465C4B1" w:rsidR="004F5DC4" w:rsidRPr="00393A04" w:rsidRDefault="004F5DC4" w:rsidP="00E50FD2">
      <w:pPr>
        <w:spacing w:line="360" w:lineRule="auto"/>
        <w:jc w:val="both"/>
        <w:rPr>
          <w:sz w:val="24"/>
          <w:szCs w:val="24"/>
          <w:lang w:eastAsia="es-BO"/>
        </w:rPr>
      </w:pPr>
      <w:r w:rsidRPr="00393A04">
        <w:rPr>
          <w:sz w:val="24"/>
          <w:szCs w:val="24"/>
          <w:lang w:eastAsia="es-BO"/>
        </w:rPr>
        <w:t>“MySQL es un sistema de gestión de base de datos relacional (RDBMS) de código abierto, basado en lenguaje de consulta estructurado (SQL).”</w:t>
      </w:r>
      <w:sdt>
        <w:sdtPr>
          <w:rPr>
            <w:sz w:val="24"/>
            <w:szCs w:val="24"/>
            <w:lang w:eastAsia="es-BO"/>
          </w:rPr>
          <w:id w:val="384773315"/>
          <w:citation/>
        </w:sdtPr>
        <w:sdtEndPr/>
        <w:sdtContent>
          <w:r w:rsidRPr="00393A04">
            <w:rPr>
              <w:sz w:val="24"/>
              <w:szCs w:val="24"/>
              <w:lang w:eastAsia="es-BO"/>
            </w:rPr>
            <w:fldChar w:fldCharType="begin"/>
          </w:r>
          <w:r w:rsidRPr="00393A04">
            <w:rPr>
              <w:sz w:val="24"/>
              <w:szCs w:val="24"/>
              <w:lang w:eastAsia="es-BO"/>
            </w:rPr>
            <w:instrText xml:space="preserve"> CITATION Mar15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(33)</w:t>
          </w:r>
          <w:r w:rsidRPr="00393A04">
            <w:rPr>
              <w:sz w:val="24"/>
              <w:szCs w:val="24"/>
              <w:lang w:eastAsia="es-BO"/>
            </w:rPr>
            <w:fldChar w:fldCharType="end"/>
          </w:r>
        </w:sdtContent>
      </w:sdt>
    </w:p>
    <w:p w14:paraId="54F2ED91" w14:textId="08DE231D" w:rsidR="004F5DC4" w:rsidRPr="00393A04" w:rsidRDefault="004F5DC4" w:rsidP="00E50FD2">
      <w:pPr>
        <w:spacing w:line="360" w:lineRule="auto"/>
        <w:jc w:val="both"/>
        <w:rPr>
          <w:sz w:val="24"/>
          <w:szCs w:val="24"/>
          <w:lang w:eastAsia="es-BO"/>
        </w:rPr>
      </w:pPr>
      <w:r w:rsidRPr="00393A04">
        <w:rPr>
          <w:sz w:val="24"/>
          <w:szCs w:val="24"/>
          <w:lang w:eastAsia="es-BO"/>
        </w:rPr>
        <w:t>“MySQL es un sistema de gestión de bases de datos (SGBD) multiusuario, multiplataforma y de código abierto bajo licencia GNU como también bajo una variedad de acuerdos propietarios.”</w:t>
      </w:r>
      <w:sdt>
        <w:sdtPr>
          <w:rPr>
            <w:sz w:val="24"/>
            <w:szCs w:val="24"/>
            <w:lang w:eastAsia="es-BO"/>
          </w:rPr>
          <w:id w:val="2046482615"/>
          <w:citation/>
        </w:sdtPr>
        <w:sdtEndPr/>
        <w:sdtContent>
          <w:r w:rsidRPr="00393A04">
            <w:rPr>
              <w:sz w:val="24"/>
              <w:szCs w:val="24"/>
              <w:lang w:eastAsia="es-BO"/>
            </w:rPr>
            <w:fldChar w:fldCharType="begin"/>
          </w:r>
          <w:r w:rsidRPr="00393A04">
            <w:rPr>
              <w:sz w:val="24"/>
              <w:szCs w:val="24"/>
              <w:lang w:eastAsia="es-BO"/>
            </w:rPr>
            <w:instrText xml:space="preserve"> CITATION Lea16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(34)</w:t>
          </w:r>
          <w:r w:rsidRPr="00393A04">
            <w:rPr>
              <w:sz w:val="24"/>
              <w:szCs w:val="24"/>
              <w:lang w:eastAsia="es-BO"/>
            </w:rPr>
            <w:fldChar w:fldCharType="end"/>
          </w:r>
        </w:sdtContent>
      </w:sdt>
    </w:p>
    <w:p w14:paraId="0690B8E8" w14:textId="63531930" w:rsidR="004F5DC4" w:rsidRDefault="004F5DC4" w:rsidP="00E50FD2">
      <w:pPr>
        <w:spacing w:line="360" w:lineRule="auto"/>
        <w:jc w:val="both"/>
        <w:rPr>
          <w:sz w:val="24"/>
          <w:szCs w:val="24"/>
          <w:lang w:eastAsia="es-BO"/>
        </w:rPr>
      </w:pPr>
      <w:r w:rsidRPr="00393A04">
        <w:rPr>
          <w:sz w:val="24"/>
          <w:szCs w:val="24"/>
          <w:lang w:eastAsia="es-BO"/>
        </w:rPr>
        <w:lastRenderedPageBreak/>
        <w:t>“MySQL es el servidor de bases de datos relacionales más popular, desarrollado y proporcionado por MySQL AB. MySQL AB es una empresa cuyo negocio consiste en proporcionar servicios en torno al servidor de bases de datos MySQL.”</w:t>
      </w:r>
      <w:sdt>
        <w:sdtPr>
          <w:rPr>
            <w:sz w:val="24"/>
            <w:szCs w:val="24"/>
            <w:lang w:eastAsia="es-BO"/>
          </w:rPr>
          <w:id w:val="-1360653265"/>
          <w:citation/>
        </w:sdtPr>
        <w:sdtEndPr/>
        <w:sdtContent>
          <w:r w:rsidRPr="00393A04">
            <w:rPr>
              <w:sz w:val="24"/>
              <w:szCs w:val="24"/>
              <w:lang w:eastAsia="es-BO"/>
            </w:rPr>
            <w:fldChar w:fldCharType="begin"/>
          </w:r>
          <w:r w:rsidRPr="00393A04">
            <w:rPr>
              <w:sz w:val="24"/>
              <w:szCs w:val="24"/>
              <w:lang w:eastAsia="es-BO"/>
            </w:rPr>
            <w:instrText xml:space="preserve"> CITATION Ind14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(32)</w:t>
          </w:r>
          <w:r w:rsidRPr="00393A04">
            <w:rPr>
              <w:sz w:val="24"/>
              <w:szCs w:val="24"/>
              <w:lang w:eastAsia="es-BO"/>
            </w:rPr>
            <w:fldChar w:fldCharType="end"/>
          </w:r>
        </w:sdtContent>
      </w:sdt>
    </w:p>
    <w:p w14:paraId="79125EF7" w14:textId="77777777" w:rsidR="0057352B" w:rsidRPr="00393A04" w:rsidRDefault="0057352B" w:rsidP="00E50FD2">
      <w:pPr>
        <w:spacing w:line="360" w:lineRule="auto"/>
        <w:jc w:val="both"/>
        <w:rPr>
          <w:sz w:val="24"/>
          <w:szCs w:val="24"/>
          <w:lang w:eastAsia="es-BO"/>
        </w:rPr>
      </w:pPr>
      <w:r w:rsidRPr="0057352B">
        <w:rPr>
          <w:sz w:val="24"/>
          <w:szCs w:val="24"/>
          <w:lang w:eastAsia="es-BO"/>
        </w:rPr>
        <w:t>Para que se entienda bien el concepto pondremos un ejemplo. Cuando tú tienes, por ejemplo, una página web, lo que tienes es un código que al abrir la URL de tu página web tu navegador lee y lo convierte en algo visual entendible para nosotros. Este código se ayuda en el caso de las páginas web de los estilos CSS para darle una parte visual, de la programación PHP (en este ejemplo) para generar acciones y procesar un contenido que tiene que estar almacenado de una forma. Es aquí donde entran las bases de datos, en el caso de las webs uno de los gestores más utilizados es MYSQL, un sistema que nos permite a través de una serie de sentencias, tener una información almacenada en una base de datos recuperarla en el momento en el que la necesitemos de una forma eficiente y rápida.</w:t>
      </w:r>
    </w:p>
    <w:p w14:paraId="50D21CE5" w14:textId="77777777" w:rsidR="004F5DC4" w:rsidRPr="00393A04" w:rsidRDefault="00AD103E" w:rsidP="00E50FD2">
      <w:pPr>
        <w:pStyle w:val="Ttulo2"/>
        <w:spacing w:after="160" w:line="360" w:lineRule="auto"/>
        <w:jc w:val="both"/>
      </w:pPr>
      <w:bookmarkStart w:id="2271" w:name="_Toc485290358"/>
      <w:r w:rsidRPr="00393A04">
        <w:t>Fundamentos de la implementación</w:t>
      </w:r>
      <w:bookmarkEnd w:id="2271"/>
    </w:p>
    <w:p w14:paraId="3CDDE151" w14:textId="5A3318D1" w:rsidR="001851A4" w:rsidRPr="00113A0A" w:rsidRDefault="00AD103E" w:rsidP="00113A0A">
      <w:pPr>
        <w:pStyle w:val="Ttulo3"/>
        <w:spacing w:after="160" w:line="360" w:lineRule="auto"/>
        <w:jc w:val="both"/>
        <w:rPr>
          <w:ins w:id="2272" w:author="Luffi" w:date="2017-07-10T11:49:00Z"/>
          <w:lang w:eastAsia="es-BO"/>
        </w:rPr>
      </w:pPr>
      <w:bookmarkStart w:id="2273" w:name="_Toc485290359"/>
      <w:r w:rsidRPr="00393A04">
        <w:rPr>
          <w:lang w:eastAsia="es-BO"/>
        </w:rPr>
        <w:t xml:space="preserve">Lenguaje de </w:t>
      </w:r>
      <w:r w:rsidR="0018630B" w:rsidRPr="00393A04">
        <w:rPr>
          <w:lang w:eastAsia="es-BO"/>
        </w:rPr>
        <w:t>programación</w:t>
      </w:r>
      <w:bookmarkEnd w:id="2273"/>
    </w:p>
    <w:p w14:paraId="574E3196" w14:textId="15C008B9" w:rsidR="001851A4" w:rsidRPr="001851A4" w:rsidRDefault="001851A4">
      <w:pPr>
        <w:spacing w:line="360" w:lineRule="auto"/>
        <w:jc w:val="both"/>
        <w:rPr>
          <w:rPrChange w:id="2274" w:author="Luffi" w:date="2017-07-10T11:49:00Z">
            <w:rPr>
              <w:lang w:eastAsia="es-BO"/>
            </w:rPr>
          </w:rPrChange>
        </w:rPr>
        <w:pPrChange w:id="2275" w:author="Luffi" w:date="2017-07-10T11:49:00Z">
          <w:pPr>
            <w:pStyle w:val="Ttulo3"/>
            <w:spacing w:after="160" w:line="360" w:lineRule="auto"/>
            <w:jc w:val="both"/>
          </w:pPr>
        </w:pPrChange>
      </w:pPr>
      <w:ins w:id="2276" w:author="Luffi" w:date="2017-07-10T11:49:00Z">
        <w:r>
          <w:rPr>
            <w:sz w:val="24"/>
            <w:szCs w:val="24"/>
          </w:rPr>
          <w:t xml:space="preserve">Para una </w:t>
        </w:r>
      </w:ins>
      <w:ins w:id="2277" w:author="Luffi" w:date="2017-07-10T11:51:00Z">
        <w:r>
          <w:rPr>
            <w:sz w:val="24"/>
            <w:szCs w:val="24"/>
          </w:rPr>
          <w:t>investigación</w:t>
        </w:r>
      </w:ins>
      <w:ins w:id="2278" w:author="Luffi" w:date="2017-07-10T11:49:00Z">
        <w:r>
          <w:rPr>
            <w:sz w:val="24"/>
            <w:szCs w:val="24"/>
          </w:rPr>
          <w:t xml:space="preserve"> de lenguaje de </w:t>
        </w:r>
      </w:ins>
      <w:ins w:id="2279" w:author="Luffi" w:date="2017-07-10T11:51:00Z">
        <w:r>
          <w:rPr>
            <w:sz w:val="24"/>
            <w:szCs w:val="24"/>
          </w:rPr>
          <w:t>programación existen diferente</w:t>
        </w:r>
      </w:ins>
      <w:ins w:id="2280" w:author="Luffi" w:date="2017-07-10T11:53:00Z">
        <w:r>
          <w:rPr>
            <w:sz w:val="24"/>
            <w:szCs w:val="24"/>
          </w:rPr>
          <w:t>s</w:t>
        </w:r>
      </w:ins>
      <w:ins w:id="2281" w:author="Luffi" w:date="2017-07-10T11:51:00Z">
        <w:r>
          <w:rPr>
            <w:sz w:val="24"/>
            <w:szCs w:val="24"/>
          </w:rPr>
          <w:t xml:space="preserve"> autores con su propia </w:t>
        </w:r>
      </w:ins>
      <w:ins w:id="2282" w:author="Luffi" w:date="2017-07-10T11:52:00Z">
        <w:r>
          <w:rPr>
            <w:sz w:val="24"/>
            <w:szCs w:val="24"/>
          </w:rPr>
          <w:t>definición</w:t>
        </w:r>
      </w:ins>
      <w:ins w:id="2283" w:author="Luffi" w:date="2017-07-10T11:49:00Z">
        <w:r>
          <w:rPr>
            <w:sz w:val="24"/>
            <w:szCs w:val="24"/>
          </w:rPr>
          <w:t>, es así que se presentan las siguientes considerar aspectos importantes.</w:t>
        </w:r>
      </w:ins>
    </w:p>
    <w:p w14:paraId="7444D36B" w14:textId="49C9E772" w:rsidR="00A03142" w:rsidRPr="00393A04" w:rsidRDefault="00AD103E" w:rsidP="00E50FD2">
      <w:pPr>
        <w:spacing w:line="360" w:lineRule="auto"/>
        <w:jc w:val="both"/>
        <w:rPr>
          <w:sz w:val="24"/>
          <w:szCs w:val="24"/>
          <w:lang w:eastAsia="es-BO"/>
        </w:rPr>
      </w:pPr>
      <w:r w:rsidRPr="00393A04">
        <w:rPr>
          <w:sz w:val="24"/>
          <w:szCs w:val="24"/>
          <w:lang w:eastAsia="es-BO"/>
        </w:rPr>
        <w:t>“Según la definición teórica, como lenguaje se entiende a un sistema de comunicación que posee una determinada estructura, contenido y uso. La programación es, en el vocabulario propio de la informática, el procedimiento de escritura del código fuente de un software. De esta manera, puede decirse que la programación le indica al programa informático qué acción tiene que llevar a cabo y cuál es el modo de concretarla. Con estas nociones en claro, podemos afirmar que un lenguaje de programación es aquella estructura que, con una cierta base sintáctica y semántica, imparte distintas instrucciones a un programa de computadora.”</w:t>
      </w:r>
      <w:sdt>
        <w:sdtPr>
          <w:rPr>
            <w:sz w:val="24"/>
            <w:szCs w:val="24"/>
            <w:lang w:eastAsia="es-BO"/>
          </w:rPr>
          <w:id w:val="-570047021"/>
          <w:citation/>
        </w:sdtPr>
        <w:sdtEndPr/>
        <w:sdtContent>
          <w:r w:rsidRPr="00393A04">
            <w:rPr>
              <w:sz w:val="24"/>
              <w:szCs w:val="24"/>
              <w:lang w:eastAsia="es-BO"/>
            </w:rPr>
            <w:fldChar w:fldCharType="begin"/>
          </w:r>
          <w:r w:rsidRPr="00393A04">
            <w:rPr>
              <w:sz w:val="24"/>
              <w:szCs w:val="24"/>
              <w:lang w:eastAsia="es-BO"/>
            </w:rPr>
            <w:instrText xml:space="preserve"> CITATION Jul09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(35)</w:t>
          </w:r>
          <w:r w:rsidRPr="00393A04">
            <w:rPr>
              <w:sz w:val="24"/>
              <w:szCs w:val="24"/>
              <w:lang w:eastAsia="es-BO"/>
            </w:rPr>
            <w:fldChar w:fldCharType="end"/>
          </w:r>
        </w:sdtContent>
      </w:sdt>
    </w:p>
    <w:p w14:paraId="0F6FABE1" w14:textId="3967893A" w:rsidR="00AD103E" w:rsidRPr="00393A04" w:rsidRDefault="00AD103E" w:rsidP="00E50FD2">
      <w:pPr>
        <w:spacing w:line="360" w:lineRule="auto"/>
        <w:jc w:val="both"/>
        <w:rPr>
          <w:sz w:val="24"/>
          <w:szCs w:val="24"/>
          <w:lang w:eastAsia="es-BO"/>
        </w:rPr>
      </w:pPr>
      <w:r w:rsidRPr="00393A04">
        <w:rPr>
          <w:sz w:val="24"/>
          <w:szCs w:val="24"/>
          <w:lang w:eastAsia="es-BO"/>
        </w:rPr>
        <w:t>“Lenguaje artificial que puede ser usado para controlar el comportamiento de una máquina, especialmente una computadora. Estos se componen de un conjunto de reglas sintácticas y semánticas que permiten expresar instrucciones que luego serán interpretadas.”</w:t>
      </w:r>
      <w:sdt>
        <w:sdtPr>
          <w:rPr>
            <w:sz w:val="24"/>
            <w:szCs w:val="24"/>
            <w:lang w:eastAsia="es-BO"/>
          </w:rPr>
          <w:id w:val="1064842901"/>
          <w:citation/>
        </w:sdtPr>
        <w:sdtEndPr/>
        <w:sdtContent>
          <w:r w:rsidRPr="00393A04">
            <w:rPr>
              <w:sz w:val="24"/>
              <w:szCs w:val="24"/>
              <w:lang w:eastAsia="es-BO"/>
            </w:rPr>
            <w:fldChar w:fldCharType="begin"/>
          </w:r>
          <w:r w:rsidRPr="00393A04">
            <w:rPr>
              <w:sz w:val="24"/>
              <w:szCs w:val="24"/>
              <w:lang w:eastAsia="es-BO"/>
            </w:rPr>
            <w:instrText xml:space="preserve"> CITATION Lea10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(36)</w:t>
          </w:r>
          <w:r w:rsidRPr="00393A04">
            <w:rPr>
              <w:sz w:val="24"/>
              <w:szCs w:val="24"/>
              <w:lang w:eastAsia="es-BO"/>
            </w:rPr>
            <w:fldChar w:fldCharType="end"/>
          </w:r>
        </w:sdtContent>
      </w:sdt>
    </w:p>
    <w:p w14:paraId="4A21A1E4" w14:textId="7D231FC3" w:rsidR="00AD103E" w:rsidRDefault="00AD103E" w:rsidP="00E50FD2">
      <w:pPr>
        <w:spacing w:line="360" w:lineRule="auto"/>
        <w:jc w:val="both"/>
        <w:rPr>
          <w:sz w:val="24"/>
          <w:szCs w:val="24"/>
          <w:lang w:eastAsia="es-BO"/>
        </w:rPr>
      </w:pPr>
      <w:r w:rsidRPr="00393A04">
        <w:rPr>
          <w:sz w:val="24"/>
          <w:szCs w:val="24"/>
          <w:lang w:eastAsia="es-BO"/>
        </w:rPr>
        <w:lastRenderedPageBreak/>
        <w:t>“Un lenguaje de programación es aquel elemento dentro de la informática que nos permite crear programas mediante un conjunto de instrucciones, operadores y reglas de sintaxis; que pone a disposición del programador para que este pueda comunicarse con los dispositivos hardware y software existentes.”</w:t>
      </w:r>
      <w:sdt>
        <w:sdtPr>
          <w:rPr>
            <w:sz w:val="24"/>
            <w:szCs w:val="24"/>
            <w:lang w:eastAsia="es-BO"/>
          </w:rPr>
          <w:id w:val="-1665618416"/>
          <w:citation/>
        </w:sdtPr>
        <w:sdtEndPr/>
        <w:sdtContent>
          <w:r w:rsidRPr="00393A04">
            <w:rPr>
              <w:sz w:val="24"/>
              <w:szCs w:val="24"/>
              <w:lang w:eastAsia="es-BO"/>
            </w:rPr>
            <w:fldChar w:fldCharType="begin"/>
          </w:r>
          <w:r w:rsidRPr="00393A04">
            <w:rPr>
              <w:sz w:val="24"/>
              <w:szCs w:val="24"/>
              <w:lang w:eastAsia="es-BO"/>
            </w:rPr>
            <w:instrText xml:space="preserve"> CITATION Mar08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(37)</w:t>
          </w:r>
          <w:r w:rsidRPr="00393A04">
            <w:rPr>
              <w:sz w:val="24"/>
              <w:szCs w:val="24"/>
              <w:lang w:eastAsia="es-BO"/>
            </w:rPr>
            <w:fldChar w:fldCharType="end"/>
          </w:r>
        </w:sdtContent>
      </w:sdt>
    </w:p>
    <w:p w14:paraId="074C88CA" w14:textId="19346698" w:rsidR="0057352B" w:rsidRPr="00393A04" w:rsidRDefault="001851A4" w:rsidP="00E50FD2">
      <w:pPr>
        <w:spacing w:line="360" w:lineRule="auto"/>
        <w:jc w:val="both"/>
        <w:rPr>
          <w:sz w:val="24"/>
          <w:szCs w:val="24"/>
          <w:lang w:eastAsia="es-BO"/>
        </w:rPr>
      </w:pPr>
      <w:ins w:id="2284" w:author="Luffi" w:date="2017-07-10T11:54:00Z">
        <w:r>
          <w:rPr>
            <w:sz w:val="24"/>
            <w:szCs w:val="24"/>
            <w:lang w:eastAsia="es-BO"/>
          </w:rPr>
          <w:t xml:space="preserve">A </w:t>
        </w:r>
      </w:ins>
      <w:ins w:id="2285" w:author="Luffi" w:date="2017-07-10T11:55:00Z">
        <w:r>
          <w:rPr>
            <w:sz w:val="24"/>
            <w:szCs w:val="24"/>
            <w:lang w:eastAsia="es-BO"/>
          </w:rPr>
          <w:t>continuación,</w:t>
        </w:r>
      </w:ins>
      <w:ins w:id="2286" w:author="Luffi" w:date="2017-07-10T11:54:00Z">
        <w:r>
          <w:rPr>
            <w:sz w:val="24"/>
            <w:szCs w:val="24"/>
            <w:lang w:eastAsia="es-BO"/>
          </w:rPr>
          <w:t xml:space="preserve"> se define qué es un lenguaje de programación realizado por el Autor del presente trabajo: </w:t>
        </w:r>
      </w:ins>
      <w:r w:rsidR="00592DF8">
        <w:rPr>
          <w:sz w:val="24"/>
          <w:szCs w:val="24"/>
          <w:lang w:eastAsia="es-BO"/>
        </w:rPr>
        <w:t>El lenguaje de programación es</w:t>
      </w:r>
      <w:r w:rsidR="0057352B" w:rsidRPr="0057352B">
        <w:rPr>
          <w:sz w:val="24"/>
          <w:szCs w:val="24"/>
          <w:lang w:eastAsia="es-BO"/>
        </w:rPr>
        <w:t xml:space="preserve"> de mucha </w:t>
      </w:r>
      <w:r w:rsidR="00592DF8" w:rsidRPr="0057352B">
        <w:rPr>
          <w:sz w:val="24"/>
          <w:szCs w:val="24"/>
          <w:lang w:eastAsia="es-BO"/>
        </w:rPr>
        <w:t>importancia</w:t>
      </w:r>
      <w:r w:rsidR="0057352B" w:rsidRPr="0057352B">
        <w:rPr>
          <w:sz w:val="24"/>
          <w:szCs w:val="24"/>
          <w:lang w:eastAsia="es-BO"/>
        </w:rPr>
        <w:t xml:space="preserve"> ya que sin los lenguajes de </w:t>
      </w:r>
      <w:r w:rsidR="00592DF8" w:rsidRPr="0057352B">
        <w:rPr>
          <w:sz w:val="24"/>
          <w:szCs w:val="24"/>
          <w:lang w:eastAsia="es-BO"/>
        </w:rPr>
        <w:t>programación</w:t>
      </w:r>
      <w:r w:rsidR="0057352B" w:rsidRPr="0057352B">
        <w:rPr>
          <w:sz w:val="24"/>
          <w:szCs w:val="24"/>
          <w:lang w:eastAsia="es-BO"/>
        </w:rPr>
        <w:t xml:space="preserve"> no existieran programas que requiere nuestra </w:t>
      </w:r>
      <w:r w:rsidR="00592DF8" w:rsidRPr="0057352B">
        <w:rPr>
          <w:sz w:val="24"/>
          <w:szCs w:val="24"/>
          <w:lang w:eastAsia="es-BO"/>
        </w:rPr>
        <w:t>computadora</w:t>
      </w:r>
      <w:r w:rsidR="0057352B" w:rsidRPr="0057352B">
        <w:rPr>
          <w:sz w:val="24"/>
          <w:szCs w:val="24"/>
          <w:lang w:eastAsia="es-BO"/>
        </w:rPr>
        <w:t xml:space="preserve">, programas de estudio, todos estos </w:t>
      </w:r>
      <w:r w:rsidR="00592DF8" w:rsidRPr="0057352B">
        <w:rPr>
          <w:sz w:val="24"/>
          <w:szCs w:val="24"/>
          <w:lang w:eastAsia="es-BO"/>
        </w:rPr>
        <w:t>están</w:t>
      </w:r>
      <w:r w:rsidR="0057352B" w:rsidRPr="0057352B">
        <w:rPr>
          <w:sz w:val="24"/>
          <w:szCs w:val="24"/>
          <w:lang w:eastAsia="es-BO"/>
        </w:rPr>
        <w:t xml:space="preserve"> </w:t>
      </w:r>
      <w:r w:rsidR="00592DF8" w:rsidRPr="0057352B">
        <w:rPr>
          <w:sz w:val="24"/>
          <w:szCs w:val="24"/>
          <w:lang w:eastAsia="es-BO"/>
        </w:rPr>
        <w:t>hechos</w:t>
      </w:r>
      <w:r w:rsidR="0057352B" w:rsidRPr="0057352B">
        <w:rPr>
          <w:sz w:val="24"/>
          <w:szCs w:val="24"/>
          <w:lang w:eastAsia="es-BO"/>
        </w:rPr>
        <w:t xml:space="preserve"> de un </w:t>
      </w:r>
      <w:r w:rsidR="00592DF8" w:rsidRPr="0057352B">
        <w:rPr>
          <w:sz w:val="24"/>
          <w:szCs w:val="24"/>
          <w:lang w:eastAsia="es-BO"/>
        </w:rPr>
        <w:t>lenguaje</w:t>
      </w:r>
      <w:r w:rsidR="0057352B" w:rsidRPr="0057352B">
        <w:rPr>
          <w:sz w:val="24"/>
          <w:szCs w:val="24"/>
          <w:lang w:eastAsia="es-BO"/>
        </w:rPr>
        <w:t xml:space="preserve"> de programación</w:t>
      </w:r>
      <w:r w:rsidR="00592DF8">
        <w:rPr>
          <w:sz w:val="24"/>
          <w:szCs w:val="24"/>
          <w:lang w:eastAsia="es-BO"/>
        </w:rPr>
        <w:t>.</w:t>
      </w:r>
    </w:p>
    <w:p w14:paraId="1E286282" w14:textId="665533C6" w:rsidR="00CE4D01" w:rsidRDefault="00CE4D01" w:rsidP="00E50FD2">
      <w:pPr>
        <w:pStyle w:val="Ttulo3"/>
        <w:spacing w:after="160" w:line="360" w:lineRule="auto"/>
        <w:jc w:val="both"/>
        <w:rPr>
          <w:ins w:id="2287" w:author="Luffi" w:date="2017-07-10T11:56:00Z"/>
          <w:lang w:eastAsia="es-BO"/>
        </w:rPr>
      </w:pPr>
      <w:bookmarkStart w:id="2288" w:name="_Toc485290360"/>
      <w:r w:rsidRPr="00393A04">
        <w:rPr>
          <w:lang w:eastAsia="es-BO"/>
        </w:rPr>
        <w:t>Lenguaje de programación PHP</w:t>
      </w:r>
      <w:bookmarkEnd w:id="2288"/>
    </w:p>
    <w:p w14:paraId="6DB0142F" w14:textId="42878B4A" w:rsidR="001851A4" w:rsidRPr="001851A4" w:rsidRDefault="001851A4">
      <w:pPr>
        <w:spacing w:line="360" w:lineRule="auto"/>
        <w:jc w:val="both"/>
        <w:rPr>
          <w:rPrChange w:id="2289" w:author="Luffi" w:date="2017-07-10T11:56:00Z">
            <w:rPr>
              <w:lang w:eastAsia="es-BO"/>
            </w:rPr>
          </w:rPrChange>
        </w:rPr>
        <w:pPrChange w:id="2290" w:author="Luffi" w:date="2017-07-10T11:56:00Z">
          <w:pPr>
            <w:pStyle w:val="Ttulo3"/>
            <w:spacing w:after="160" w:line="360" w:lineRule="auto"/>
            <w:jc w:val="both"/>
          </w:pPr>
        </w:pPrChange>
      </w:pPr>
      <w:ins w:id="2291" w:author="Luffi" w:date="2017-07-10T11:57:00Z">
        <w:r>
          <w:rPr>
            <w:sz w:val="24"/>
            <w:szCs w:val="24"/>
          </w:rPr>
          <w:t xml:space="preserve">Se tiene las deferentes definiciones </w:t>
        </w:r>
      </w:ins>
      <w:ins w:id="2292" w:author="Luffi" w:date="2017-07-10T11:58:00Z">
        <w:r w:rsidR="001F3C1C">
          <w:rPr>
            <w:sz w:val="24"/>
            <w:szCs w:val="24"/>
          </w:rPr>
          <w:t>proporcionados</w:t>
        </w:r>
      </w:ins>
      <w:ins w:id="2293" w:author="Luffi" w:date="2017-07-10T11:57:00Z">
        <w:r w:rsidR="001F3C1C">
          <w:rPr>
            <w:sz w:val="24"/>
            <w:szCs w:val="24"/>
          </w:rPr>
          <w:t xml:space="preserve"> de diferentes autores, considerando las </w:t>
        </w:r>
      </w:ins>
      <w:ins w:id="2294" w:author="Luffi" w:date="2017-07-10T11:58:00Z">
        <w:r w:rsidR="001F3C1C">
          <w:rPr>
            <w:sz w:val="24"/>
            <w:szCs w:val="24"/>
          </w:rPr>
          <w:t>más</w:t>
        </w:r>
      </w:ins>
      <w:ins w:id="2295" w:author="Luffi" w:date="2017-07-10T11:57:00Z">
        <w:r w:rsidR="001F3C1C">
          <w:rPr>
            <w:sz w:val="24"/>
            <w:szCs w:val="24"/>
          </w:rPr>
          <w:t xml:space="preserve"> relevantes. </w:t>
        </w:r>
      </w:ins>
    </w:p>
    <w:p w14:paraId="0E57E6C0" w14:textId="50C241B9" w:rsidR="00CE4D01" w:rsidRPr="00393A04" w:rsidRDefault="00CE4D01" w:rsidP="00E50FD2">
      <w:pPr>
        <w:spacing w:line="360" w:lineRule="auto"/>
        <w:jc w:val="both"/>
        <w:rPr>
          <w:sz w:val="24"/>
          <w:szCs w:val="24"/>
          <w:lang w:eastAsia="es-BO"/>
        </w:rPr>
      </w:pPr>
      <w:r w:rsidRPr="00393A04">
        <w:rPr>
          <w:sz w:val="24"/>
          <w:szCs w:val="24"/>
          <w:lang w:eastAsia="es-BO"/>
        </w:rPr>
        <w:t>“PHP es un lenguaje de código abierto muy popular, adecuado para desarrollo web y que puede ser incrustado en HTML. Es popular porque un gran número de páginas y portales web están creadas con PHP. Código abierto significa que es de uso libre y gratuito para todos los programadores que quieran usarlo. Incrustado en HTML significa que en un mismo archivo vamos a poder combinar código PHP con código HTML, siguiendo unas reglas.”</w:t>
      </w:r>
      <w:sdt>
        <w:sdtPr>
          <w:rPr>
            <w:sz w:val="24"/>
            <w:szCs w:val="24"/>
            <w:lang w:eastAsia="es-BO"/>
          </w:rPr>
          <w:id w:val="-555782508"/>
          <w:citation/>
        </w:sdtPr>
        <w:sdtEndPr/>
        <w:sdtContent>
          <w:r w:rsidRPr="00393A04">
            <w:rPr>
              <w:sz w:val="24"/>
              <w:szCs w:val="24"/>
              <w:lang w:eastAsia="es-BO"/>
            </w:rPr>
            <w:fldChar w:fldCharType="begin"/>
          </w:r>
          <w:r w:rsidRPr="00393A04">
            <w:rPr>
              <w:sz w:val="24"/>
              <w:szCs w:val="24"/>
              <w:lang w:eastAsia="es-BO"/>
            </w:rPr>
            <w:instrText xml:space="preserve"> CITATION Enr06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(38)</w:t>
          </w:r>
          <w:r w:rsidRPr="00393A04">
            <w:rPr>
              <w:sz w:val="24"/>
              <w:szCs w:val="24"/>
              <w:lang w:eastAsia="es-BO"/>
            </w:rPr>
            <w:fldChar w:fldCharType="end"/>
          </w:r>
        </w:sdtContent>
      </w:sdt>
    </w:p>
    <w:p w14:paraId="5D3C1F34" w14:textId="0DA8E703" w:rsidR="00CE4D01" w:rsidRPr="00393A04" w:rsidRDefault="00CE4D01" w:rsidP="00E50FD2">
      <w:pPr>
        <w:spacing w:line="360" w:lineRule="auto"/>
        <w:jc w:val="both"/>
        <w:rPr>
          <w:sz w:val="24"/>
          <w:szCs w:val="24"/>
          <w:lang w:eastAsia="es-BO"/>
        </w:rPr>
      </w:pPr>
      <w:r w:rsidRPr="00393A04">
        <w:rPr>
          <w:sz w:val="24"/>
          <w:szCs w:val="24"/>
          <w:lang w:eastAsia="es-BO"/>
        </w:rPr>
        <w:t>“PHP es el acrónimo de Hipertext Preprocesor. Es un lenguaje de programación del lado del servidor gratuito e independiente de plataforma, rápido, con una gran librería de funciones y mucha documentación.”</w:t>
      </w:r>
      <w:sdt>
        <w:sdtPr>
          <w:rPr>
            <w:sz w:val="24"/>
            <w:szCs w:val="24"/>
            <w:lang w:eastAsia="es-BO"/>
          </w:rPr>
          <w:id w:val="1679774439"/>
          <w:citation/>
        </w:sdtPr>
        <w:sdtEndPr/>
        <w:sdtContent>
          <w:r w:rsidRPr="00393A04">
            <w:rPr>
              <w:sz w:val="24"/>
              <w:szCs w:val="24"/>
              <w:lang w:eastAsia="es-BO"/>
            </w:rPr>
            <w:fldChar w:fldCharType="begin"/>
          </w:r>
          <w:r w:rsidRPr="00393A04">
            <w:rPr>
              <w:sz w:val="24"/>
              <w:szCs w:val="24"/>
              <w:lang w:eastAsia="es-BO"/>
            </w:rPr>
            <w:instrText xml:space="preserve"> CITATION Mig11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(39)</w:t>
          </w:r>
          <w:r w:rsidRPr="00393A04">
            <w:rPr>
              <w:sz w:val="24"/>
              <w:szCs w:val="24"/>
              <w:lang w:eastAsia="es-BO"/>
            </w:rPr>
            <w:fldChar w:fldCharType="end"/>
          </w:r>
        </w:sdtContent>
      </w:sdt>
    </w:p>
    <w:p w14:paraId="6685E45B" w14:textId="55354A8E" w:rsidR="00CE4D01" w:rsidRDefault="00CE4D01" w:rsidP="00E50FD2">
      <w:pPr>
        <w:spacing w:line="360" w:lineRule="auto"/>
        <w:jc w:val="both"/>
        <w:rPr>
          <w:sz w:val="24"/>
          <w:szCs w:val="24"/>
          <w:lang w:eastAsia="es-BO"/>
        </w:rPr>
      </w:pPr>
      <w:r w:rsidRPr="00393A04">
        <w:rPr>
          <w:sz w:val="24"/>
          <w:szCs w:val="24"/>
          <w:lang w:eastAsia="es-BO"/>
        </w:rPr>
        <w:t>“El lenguaje PHP suele procesarse directamente en el servidor aunque también puede usarse a través de software capaz de ejecutar comandos y para el desarrollo de otra clase de programas.”</w:t>
      </w:r>
      <w:sdt>
        <w:sdtPr>
          <w:rPr>
            <w:sz w:val="24"/>
            <w:szCs w:val="24"/>
            <w:lang w:eastAsia="es-BO"/>
          </w:rPr>
          <w:id w:val="1400629230"/>
          <w:citation/>
        </w:sdtPr>
        <w:sdtEndPr/>
        <w:sdtContent>
          <w:r w:rsidRPr="00393A04">
            <w:rPr>
              <w:sz w:val="24"/>
              <w:szCs w:val="24"/>
              <w:lang w:eastAsia="es-BO"/>
            </w:rPr>
            <w:fldChar w:fldCharType="begin"/>
          </w:r>
          <w:r w:rsidRPr="00393A04">
            <w:rPr>
              <w:sz w:val="24"/>
              <w:szCs w:val="24"/>
              <w:lang w:eastAsia="es-BO"/>
            </w:rPr>
            <w:instrText xml:space="preserve"> CITATION Por10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(40)</w:t>
          </w:r>
          <w:r w:rsidRPr="00393A04">
            <w:rPr>
              <w:sz w:val="24"/>
              <w:szCs w:val="24"/>
              <w:lang w:eastAsia="es-BO"/>
            </w:rPr>
            <w:fldChar w:fldCharType="end"/>
          </w:r>
        </w:sdtContent>
      </w:sdt>
    </w:p>
    <w:p w14:paraId="3996686D" w14:textId="47E519CD" w:rsidR="00592DF8" w:rsidRPr="00393A04" w:rsidRDefault="001F3C1C" w:rsidP="00E50FD2">
      <w:pPr>
        <w:spacing w:line="360" w:lineRule="auto"/>
        <w:jc w:val="both"/>
        <w:rPr>
          <w:sz w:val="24"/>
          <w:szCs w:val="24"/>
          <w:lang w:eastAsia="es-BO"/>
        </w:rPr>
      </w:pPr>
      <w:ins w:id="2296" w:author="Luffi" w:date="2017-07-10T11:59:00Z">
        <w:r>
          <w:rPr>
            <w:sz w:val="24"/>
            <w:szCs w:val="24"/>
            <w:lang w:eastAsia="es-BO"/>
          </w:rPr>
          <w:t>Después</w:t>
        </w:r>
      </w:ins>
      <w:ins w:id="2297" w:author="Luffi" w:date="2017-07-10T11:58:00Z">
        <w:r>
          <w:rPr>
            <w:sz w:val="24"/>
            <w:szCs w:val="24"/>
            <w:lang w:eastAsia="es-BO"/>
          </w:rPr>
          <w:t xml:space="preserve"> de haber descrito las definiciones de lenguaje</w:t>
        </w:r>
      </w:ins>
      <w:ins w:id="2298" w:author="Luffi" w:date="2017-07-10T11:59:00Z">
        <w:r>
          <w:rPr>
            <w:sz w:val="24"/>
            <w:szCs w:val="24"/>
            <w:lang w:eastAsia="es-BO"/>
          </w:rPr>
          <w:t xml:space="preserve"> de </w:t>
        </w:r>
      </w:ins>
      <w:ins w:id="2299" w:author="Luffi" w:date="2017-07-10T12:00:00Z">
        <w:r>
          <w:rPr>
            <w:sz w:val="24"/>
            <w:szCs w:val="24"/>
            <w:lang w:eastAsia="es-BO"/>
          </w:rPr>
          <w:t>programación</w:t>
        </w:r>
      </w:ins>
      <w:ins w:id="2300" w:author="Luffi" w:date="2017-07-10T11:58:00Z">
        <w:r>
          <w:rPr>
            <w:sz w:val="24"/>
            <w:szCs w:val="24"/>
            <w:lang w:eastAsia="es-BO"/>
          </w:rPr>
          <w:t xml:space="preserve"> PHP, el Autor del presente proyecto describe lo siguiente: </w:t>
        </w:r>
      </w:ins>
      <w:r w:rsidR="00592DF8">
        <w:rPr>
          <w:sz w:val="24"/>
          <w:szCs w:val="24"/>
          <w:lang w:eastAsia="es-BO"/>
        </w:rPr>
        <w:t>El lenguaje de programación PHP es muy ventajoso a la hora de programar como ser: que es gratuito, que se puede aprender muy rápido ya que su sintaxis es similar al lenguaje de programación C, que tiene fácil acceso a la base de datos y varias ventajas más.</w:t>
      </w:r>
    </w:p>
    <w:p w14:paraId="5A30F09E" w14:textId="54E203C2" w:rsidR="00CE4D01" w:rsidRDefault="00CE4D01" w:rsidP="00E50FD2">
      <w:pPr>
        <w:pStyle w:val="Ttulo3"/>
        <w:spacing w:after="160" w:line="360" w:lineRule="auto"/>
        <w:jc w:val="both"/>
        <w:rPr>
          <w:ins w:id="2301" w:author="Luffi" w:date="2017-07-10T12:04:00Z"/>
          <w:lang w:eastAsia="es-BO"/>
        </w:rPr>
      </w:pPr>
      <w:bookmarkStart w:id="2302" w:name="_Toc485290361"/>
      <w:r w:rsidRPr="00393A04">
        <w:rPr>
          <w:lang w:eastAsia="es-BO"/>
        </w:rPr>
        <w:lastRenderedPageBreak/>
        <w:t>Servidores web</w:t>
      </w:r>
      <w:bookmarkEnd w:id="2302"/>
    </w:p>
    <w:p w14:paraId="7DB70376" w14:textId="650EA719" w:rsidR="001F3C1C" w:rsidRPr="00F802FA" w:rsidRDefault="001F3C1C">
      <w:pPr>
        <w:spacing w:line="360" w:lineRule="auto"/>
        <w:jc w:val="both"/>
        <w:rPr>
          <w:lang w:eastAsia="es-BO"/>
        </w:rPr>
        <w:pPrChange w:id="2303" w:author="Luffi" w:date="2017-07-10T12:05:00Z">
          <w:pPr>
            <w:pStyle w:val="Ttulo3"/>
            <w:spacing w:after="160" w:line="360" w:lineRule="auto"/>
            <w:jc w:val="both"/>
          </w:pPr>
        </w:pPrChange>
      </w:pPr>
      <w:ins w:id="2304" w:author="Luffi" w:date="2017-07-10T12:04:00Z">
        <w:r w:rsidRPr="001F3C1C">
          <w:rPr>
            <w:sz w:val="24"/>
            <w:lang w:eastAsia="es-BO"/>
            <w:rPrChange w:id="2305" w:author="Luffi" w:date="2017-07-10T12:05:00Z">
              <w:rPr>
                <w:lang w:eastAsia="es-BO"/>
              </w:rPr>
            </w:rPrChange>
          </w:rPr>
          <w:t xml:space="preserve">En continuidad, se </w:t>
        </w:r>
      </w:ins>
      <w:ins w:id="2306" w:author="Luffi" w:date="2017-07-10T12:05:00Z">
        <w:r w:rsidRPr="001F3C1C">
          <w:rPr>
            <w:sz w:val="24"/>
            <w:lang w:eastAsia="es-BO"/>
            <w:rPrChange w:id="2307" w:author="Luffi" w:date="2017-07-10T12:05:00Z">
              <w:rPr>
                <w:lang w:eastAsia="es-BO"/>
              </w:rPr>
            </w:rPrChange>
          </w:rPr>
          <w:t>menciona</w:t>
        </w:r>
      </w:ins>
      <w:ins w:id="2308" w:author="Luffi" w:date="2017-07-10T12:04:00Z">
        <w:r w:rsidRPr="001F3C1C">
          <w:rPr>
            <w:sz w:val="24"/>
            <w:lang w:eastAsia="es-BO"/>
            <w:rPrChange w:id="2309" w:author="Luffi" w:date="2017-07-10T12:05:00Z">
              <w:rPr>
                <w:lang w:eastAsia="es-BO"/>
              </w:rPr>
            </w:rPrChange>
          </w:rPr>
          <w:t xml:space="preserve"> las definiciones de servidor web, otorgado </w:t>
        </w:r>
      </w:ins>
      <w:ins w:id="2310" w:author="Luffi" w:date="2017-07-10T12:05:00Z">
        <w:r w:rsidRPr="001F3C1C">
          <w:rPr>
            <w:sz w:val="24"/>
            <w:lang w:eastAsia="es-BO"/>
            <w:rPrChange w:id="2311" w:author="Luffi" w:date="2017-07-10T12:05:00Z">
              <w:rPr>
                <w:lang w:eastAsia="es-BO"/>
              </w:rPr>
            </w:rPrChange>
          </w:rPr>
          <w:t>por tres autores considerados loa más importantes.</w:t>
        </w:r>
      </w:ins>
    </w:p>
    <w:p w14:paraId="228BC121" w14:textId="7C6987F7" w:rsidR="00CE4D01" w:rsidRPr="00393A04" w:rsidRDefault="00CE4D01" w:rsidP="00E50FD2">
      <w:pPr>
        <w:spacing w:line="360" w:lineRule="auto"/>
        <w:jc w:val="both"/>
        <w:rPr>
          <w:sz w:val="24"/>
          <w:szCs w:val="24"/>
          <w:lang w:eastAsia="es-BO"/>
        </w:rPr>
      </w:pPr>
      <w:r w:rsidRPr="00393A04">
        <w:rPr>
          <w:sz w:val="24"/>
          <w:szCs w:val="24"/>
          <w:lang w:eastAsia="es-BO"/>
        </w:rPr>
        <w:t>“…Los servidores web son los que hacen posible el Web hosting, es decir, la posibilidad de alquilar un espacio en un servidor para alojar nuestro sitio.</w:t>
      </w:r>
      <w:r w:rsidR="00592DF8">
        <w:rPr>
          <w:sz w:val="24"/>
          <w:szCs w:val="24"/>
          <w:lang w:eastAsia="es-BO"/>
        </w:rPr>
        <w:t>.</w:t>
      </w:r>
      <w:r w:rsidRPr="00393A04">
        <w:rPr>
          <w:sz w:val="24"/>
          <w:szCs w:val="24"/>
          <w:lang w:eastAsia="es-BO"/>
        </w:rPr>
        <w:t>.”</w:t>
      </w:r>
      <w:sdt>
        <w:sdtPr>
          <w:rPr>
            <w:sz w:val="24"/>
            <w:szCs w:val="24"/>
            <w:lang w:eastAsia="es-BO"/>
          </w:rPr>
          <w:id w:val="1671751753"/>
          <w:citation/>
        </w:sdtPr>
        <w:sdtEndPr/>
        <w:sdtContent>
          <w:r w:rsidRPr="00393A04">
            <w:rPr>
              <w:sz w:val="24"/>
              <w:szCs w:val="24"/>
              <w:lang w:eastAsia="es-BO"/>
            </w:rPr>
            <w:fldChar w:fldCharType="begin"/>
          </w:r>
          <w:r w:rsidRPr="00393A04">
            <w:rPr>
              <w:sz w:val="24"/>
              <w:szCs w:val="24"/>
              <w:lang w:eastAsia="es-BO"/>
            </w:rPr>
            <w:instrText xml:space="preserve"> CITATION Jua10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(41)</w:t>
          </w:r>
          <w:r w:rsidRPr="00393A04">
            <w:rPr>
              <w:sz w:val="24"/>
              <w:szCs w:val="24"/>
              <w:lang w:eastAsia="es-BO"/>
            </w:rPr>
            <w:fldChar w:fldCharType="end"/>
          </w:r>
        </w:sdtContent>
      </w:sdt>
    </w:p>
    <w:p w14:paraId="667CDFC2" w14:textId="2BAF8207" w:rsidR="00CE4D01" w:rsidRPr="00393A04" w:rsidRDefault="00CE4D01" w:rsidP="00E50FD2">
      <w:pPr>
        <w:spacing w:line="360" w:lineRule="auto"/>
        <w:jc w:val="both"/>
        <w:rPr>
          <w:sz w:val="24"/>
          <w:szCs w:val="24"/>
          <w:lang w:eastAsia="es-BO"/>
        </w:rPr>
      </w:pPr>
      <w:r w:rsidRPr="00393A04">
        <w:rPr>
          <w:sz w:val="24"/>
          <w:szCs w:val="24"/>
          <w:lang w:eastAsia="es-BO"/>
        </w:rPr>
        <w:t>“</w:t>
      </w:r>
      <w:r w:rsidRPr="00393A04">
        <w:rPr>
          <w:sz w:val="24"/>
          <w:szCs w:val="24"/>
        </w:rPr>
        <w:t>Almacena principalmente documentos HTML (son documentos a modo de archivos con un formato especial para la visualización de páginas web en los navegadores de los clientes), imágenes, videos, texto, presentaciones, y en general todo tipo de información. Además se encarga de enviar estas informaciones a los clientes.</w:t>
      </w:r>
      <w:r w:rsidRPr="00393A04">
        <w:rPr>
          <w:sz w:val="24"/>
          <w:szCs w:val="24"/>
          <w:lang w:eastAsia="es-BO"/>
        </w:rPr>
        <w:t>”</w:t>
      </w:r>
      <w:sdt>
        <w:sdtPr>
          <w:rPr>
            <w:sz w:val="24"/>
            <w:szCs w:val="24"/>
            <w:lang w:eastAsia="es-BO"/>
          </w:rPr>
          <w:id w:val="-1400354390"/>
          <w:citation/>
        </w:sdtPr>
        <w:sdtEndPr/>
        <w:sdtContent>
          <w:r w:rsidRPr="00393A04">
            <w:rPr>
              <w:sz w:val="24"/>
              <w:szCs w:val="24"/>
              <w:lang w:eastAsia="es-BO"/>
            </w:rPr>
            <w:fldChar w:fldCharType="begin"/>
          </w:r>
          <w:r w:rsidRPr="00393A04">
            <w:rPr>
              <w:sz w:val="24"/>
              <w:szCs w:val="24"/>
              <w:lang w:eastAsia="es-BO"/>
            </w:rPr>
            <w:instrText xml:space="preserve"> CITATION Man161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(42)</w:t>
          </w:r>
          <w:r w:rsidRPr="00393A04">
            <w:rPr>
              <w:sz w:val="24"/>
              <w:szCs w:val="24"/>
              <w:lang w:eastAsia="es-BO"/>
            </w:rPr>
            <w:fldChar w:fldCharType="end"/>
          </w:r>
        </w:sdtContent>
      </w:sdt>
    </w:p>
    <w:p w14:paraId="5FA10E56" w14:textId="2AE8C180" w:rsidR="00E61531" w:rsidRDefault="00E61531" w:rsidP="00E50FD2">
      <w:pPr>
        <w:spacing w:line="360" w:lineRule="auto"/>
        <w:jc w:val="both"/>
        <w:rPr>
          <w:ins w:id="2312" w:author="Luffi" w:date="2017-07-10T12:08:00Z"/>
          <w:sz w:val="24"/>
          <w:szCs w:val="24"/>
          <w:lang w:eastAsia="es-BO"/>
        </w:rPr>
      </w:pPr>
      <w:r w:rsidRPr="00393A04">
        <w:rPr>
          <w:sz w:val="24"/>
          <w:szCs w:val="24"/>
          <w:lang w:eastAsia="es-BO"/>
        </w:rPr>
        <w:t>“Los servidores web son aquellos cuya tarea es alojar sitios y/o aplicaciones, las cuales son accedidas por los clientes utilizando un navegador que se comunica con el servidor utilizando el protocolo HTTP (hypertext markup language).”</w:t>
      </w:r>
      <w:sdt>
        <w:sdtPr>
          <w:rPr>
            <w:sz w:val="24"/>
            <w:szCs w:val="24"/>
            <w:lang w:eastAsia="es-BO"/>
          </w:rPr>
          <w:id w:val="704840115"/>
          <w:citation/>
        </w:sdtPr>
        <w:sdtEndPr/>
        <w:sdtContent>
          <w:r w:rsidRPr="00393A04">
            <w:rPr>
              <w:sz w:val="24"/>
              <w:szCs w:val="24"/>
              <w:lang w:eastAsia="es-BO"/>
            </w:rPr>
            <w:fldChar w:fldCharType="begin"/>
          </w:r>
          <w:r w:rsidRPr="00393A04">
            <w:rPr>
              <w:sz w:val="24"/>
              <w:szCs w:val="24"/>
              <w:lang w:eastAsia="es-BO"/>
            </w:rPr>
            <w:instrText xml:space="preserve"> CITATION Per04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(43)</w:t>
          </w:r>
          <w:r w:rsidRPr="00393A04">
            <w:rPr>
              <w:sz w:val="24"/>
              <w:szCs w:val="24"/>
              <w:lang w:eastAsia="es-BO"/>
            </w:rPr>
            <w:fldChar w:fldCharType="end"/>
          </w:r>
        </w:sdtContent>
      </w:sdt>
    </w:p>
    <w:p w14:paraId="25ADC8D6" w14:textId="244EF1AD" w:rsidR="00096AFE" w:rsidDel="00096AFE" w:rsidRDefault="00096AFE" w:rsidP="00113A0A">
      <w:pPr>
        <w:spacing w:line="360" w:lineRule="auto"/>
        <w:jc w:val="both"/>
        <w:rPr>
          <w:del w:id="2313" w:author="Luffi" w:date="2017-07-10T12:09:00Z"/>
          <w:sz w:val="24"/>
          <w:szCs w:val="24"/>
          <w:lang w:eastAsia="es-BO"/>
        </w:rPr>
      </w:pPr>
      <w:ins w:id="2314" w:author="Luffi" w:date="2017-07-10T12:08:00Z">
        <w:r>
          <w:rPr>
            <w:sz w:val="24"/>
            <w:szCs w:val="24"/>
            <w:lang w:eastAsia="es-BO"/>
          </w:rPr>
          <w:t xml:space="preserve">Luego de haber mostrado las tres definiciones, el Autor del presente trabajo, menciona la siguiente definición, en </w:t>
        </w:r>
      </w:ins>
      <w:ins w:id="2315" w:author="Luffi" w:date="2017-07-10T12:09:00Z">
        <w:r>
          <w:rPr>
            <w:sz w:val="24"/>
            <w:szCs w:val="24"/>
            <w:lang w:eastAsia="es-BO"/>
          </w:rPr>
          <w:t>función</w:t>
        </w:r>
      </w:ins>
      <w:ins w:id="2316" w:author="Luffi" w:date="2017-07-10T12:08:00Z">
        <w:r>
          <w:rPr>
            <w:sz w:val="24"/>
            <w:szCs w:val="24"/>
            <w:lang w:eastAsia="es-BO"/>
          </w:rPr>
          <w:t xml:space="preserve"> </w:t>
        </w:r>
      </w:ins>
      <w:ins w:id="2317" w:author="Luffi" w:date="2017-07-10T12:09:00Z">
        <w:r>
          <w:rPr>
            <w:sz w:val="24"/>
            <w:szCs w:val="24"/>
            <w:lang w:eastAsia="es-BO"/>
          </w:rPr>
          <w:t>a los tres conceptos anteriormente mencionados:</w:t>
        </w:r>
      </w:ins>
    </w:p>
    <w:p w14:paraId="40AFD28F" w14:textId="3E9A929E" w:rsidR="00592DF8" w:rsidRDefault="00096AFE">
      <w:pPr>
        <w:spacing w:line="360" w:lineRule="auto"/>
        <w:jc w:val="both"/>
        <w:rPr>
          <w:sz w:val="24"/>
          <w:szCs w:val="24"/>
          <w:lang w:eastAsia="es-BO"/>
        </w:rPr>
      </w:pPr>
      <w:ins w:id="2318" w:author="Luffi" w:date="2017-07-10T12:09:00Z">
        <w:r>
          <w:rPr>
            <w:sz w:val="24"/>
            <w:szCs w:val="24"/>
            <w:lang w:eastAsia="es-BO"/>
          </w:rPr>
          <w:t xml:space="preserve"> </w:t>
        </w:r>
      </w:ins>
      <w:r w:rsidR="00F92FB4">
        <w:rPr>
          <w:sz w:val="24"/>
          <w:szCs w:val="24"/>
          <w:lang w:eastAsia="es-BO"/>
        </w:rPr>
        <w:t>Es importante este tipo de servidor, porque si se quiere desarrollar una aplicación web pues entonces se tiene que tener un servidor web para almacenar documentos HTML , imágenes, videos, presentaciones y en general todo tipo de información que se le otorga al cliente.</w:t>
      </w:r>
    </w:p>
    <w:p w14:paraId="342D7F35" w14:textId="44A8D393" w:rsidR="003575A2" w:rsidRDefault="003575A2" w:rsidP="00E50FD2">
      <w:pPr>
        <w:pStyle w:val="Ttulo3"/>
        <w:spacing w:after="160" w:line="360" w:lineRule="auto"/>
        <w:jc w:val="both"/>
        <w:rPr>
          <w:ins w:id="2319" w:author="Luffi" w:date="2017-07-10T12:10:00Z"/>
          <w:lang w:eastAsia="es-BO"/>
        </w:rPr>
      </w:pPr>
      <w:bookmarkStart w:id="2320" w:name="_Toc485290362"/>
      <w:r w:rsidRPr="003575A2">
        <w:rPr>
          <w:lang w:eastAsia="es-BO"/>
        </w:rPr>
        <w:t>Apache</w:t>
      </w:r>
      <w:bookmarkEnd w:id="2320"/>
    </w:p>
    <w:p w14:paraId="1BC97B5B" w14:textId="516B3125" w:rsidR="00096AFE" w:rsidRPr="00F802FA" w:rsidRDefault="00096AFE">
      <w:pPr>
        <w:spacing w:line="360" w:lineRule="auto"/>
        <w:jc w:val="both"/>
        <w:rPr>
          <w:lang w:eastAsia="es-BO"/>
        </w:rPr>
        <w:pPrChange w:id="2321" w:author="Luffi" w:date="2017-07-10T12:11:00Z">
          <w:pPr>
            <w:pStyle w:val="Ttulo3"/>
            <w:spacing w:after="160" w:line="360" w:lineRule="auto"/>
            <w:jc w:val="both"/>
          </w:pPr>
        </w:pPrChange>
      </w:pPr>
      <w:ins w:id="2322" w:author="Luffi" w:date="2017-07-10T12:10:00Z">
        <w:r w:rsidRPr="00096AFE">
          <w:rPr>
            <w:sz w:val="24"/>
            <w:lang w:eastAsia="es-BO"/>
            <w:rPrChange w:id="2323" w:author="Luffi" w:date="2017-07-10T12:11:00Z">
              <w:rPr>
                <w:lang w:eastAsia="es-BO"/>
              </w:rPr>
            </w:rPrChange>
          </w:rPr>
          <w:t xml:space="preserve">Muchos son los autores que han opinado sobre la apache. A </w:t>
        </w:r>
      </w:ins>
      <w:ins w:id="2324" w:author="Luffi" w:date="2017-07-10T12:11:00Z">
        <w:r w:rsidRPr="00096AFE">
          <w:rPr>
            <w:sz w:val="24"/>
            <w:lang w:eastAsia="es-BO"/>
            <w:rPrChange w:id="2325" w:author="Luffi" w:date="2017-07-10T12:11:00Z">
              <w:rPr>
                <w:lang w:eastAsia="es-BO"/>
              </w:rPr>
            </w:rPrChange>
          </w:rPr>
          <w:t>continuación,</w:t>
        </w:r>
      </w:ins>
      <w:ins w:id="2326" w:author="Luffi" w:date="2017-07-10T12:10:00Z">
        <w:r w:rsidRPr="00096AFE">
          <w:rPr>
            <w:sz w:val="24"/>
            <w:lang w:eastAsia="es-BO"/>
            <w:rPrChange w:id="2327" w:author="Luffi" w:date="2017-07-10T12:11:00Z">
              <w:rPr>
                <w:lang w:eastAsia="es-BO"/>
              </w:rPr>
            </w:rPrChange>
          </w:rPr>
          <w:t xml:space="preserve"> se presenta </w:t>
        </w:r>
      </w:ins>
      <w:ins w:id="2328" w:author="Luffi" w:date="2017-07-10T12:11:00Z">
        <w:r w:rsidRPr="00096AFE">
          <w:rPr>
            <w:sz w:val="24"/>
            <w:lang w:eastAsia="es-BO"/>
            <w:rPrChange w:id="2329" w:author="Luffi" w:date="2017-07-10T12:11:00Z">
              <w:rPr>
                <w:lang w:eastAsia="es-BO"/>
              </w:rPr>
            </w:rPrChange>
          </w:rPr>
          <w:t>las</w:t>
        </w:r>
      </w:ins>
      <w:ins w:id="2330" w:author="Luffi" w:date="2017-07-10T12:10:00Z">
        <w:r w:rsidRPr="00096AFE">
          <w:rPr>
            <w:sz w:val="24"/>
            <w:lang w:eastAsia="es-BO"/>
            <w:rPrChange w:id="2331" w:author="Luffi" w:date="2017-07-10T12:11:00Z">
              <w:rPr>
                <w:lang w:eastAsia="es-BO"/>
              </w:rPr>
            </w:rPrChange>
          </w:rPr>
          <w:t xml:space="preserve"> diferentes definiciones.</w:t>
        </w:r>
      </w:ins>
    </w:p>
    <w:p w14:paraId="5075E420" w14:textId="6EB4DF73" w:rsidR="003575A2" w:rsidRDefault="003575A2" w:rsidP="00E50FD2">
      <w:pPr>
        <w:spacing w:line="360" w:lineRule="auto"/>
        <w:jc w:val="both"/>
        <w:rPr>
          <w:sz w:val="24"/>
          <w:szCs w:val="24"/>
          <w:lang w:eastAsia="es-BO"/>
        </w:rPr>
      </w:pPr>
      <w:r>
        <w:rPr>
          <w:sz w:val="24"/>
          <w:szCs w:val="24"/>
          <w:lang w:eastAsia="es-BO"/>
        </w:rPr>
        <w:t>“</w:t>
      </w:r>
      <w:r w:rsidRPr="003575A2">
        <w:rPr>
          <w:sz w:val="24"/>
          <w:szCs w:val="24"/>
          <w:lang w:eastAsia="es-BO"/>
        </w:rPr>
        <w:t>Apache es principalmente usado para servir páginas web estáticas y dinámicas en la WWW. Apache es el servidor web del popular sistema XAMP, junto con MySQL y los lenguajes de programación PHP/Perl/Python. La "X" puede ser la inicial de cualquier sistema operativo, si es Windows: WAMP, si es el Linux: LAMP, etc.</w:t>
      </w:r>
      <w:r>
        <w:rPr>
          <w:sz w:val="24"/>
          <w:szCs w:val="24"/>
          <w:lang w:eastAsia="es-BO"/>
        </w:rPr>
        <w:t>”</w:t>
      </w:r>
      <w:sdt>
        <w:sdtPr>
          <w:rPr>
            <w:sz w:val="24"/>
            <w:szCs w:val="24"/>
            <w:lang w:eastAsia="es-BO"/>
          </w:rPr>
          <w:id w:val="-253367433"/>
          <w:citation/>
        </w:sdtPr>
        <w:sdtEndPr/>
        <w:sdtContent>
          <w:r>
            <w:rPr>
              <w:sz w:val="24"/>
              <w:szCs w:val="24"/>
              <w:lang w:eastAsia="es-BO"/>
            </w:rPr>
            <w:fldChar w:fldCharType="begin"/>
          </w:r>
          <w:r>
            <w:rPr>
              <w:sz w:val="24"/>
              <w:szCs w:val="24"/>
              <w:lang w:eastAsia="es-BO"/>
            </w:rPr>
            <w:instrText xml:space="preserve"> CITATION Lea101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(44)</w:t>
          </w:r>
          <w:r>
            <w:rPr>
              <w:sz w:val="24"/>
              <w:szCs w:val="24"/>
              <w:lang w:eastAsia="es-BO"/>
            </w:rPr>
            <w:fldChar w:fldCharType="end"/>
          </w:r>
        </w:sdtContent>
      </w:sdt>
    </w:p>
    <w:p w14:paraId="55BD9197" w14:textId="64480C32" w:rsidR="003575A2" w:rsidRDefault="003575A2" w:rsidP="00E50FD2">
      <w:pPr>
        <w:spacing w:line="360" w:lineRule="auto"/>
        <w:jc w:val="both"/>
        <w:rPr>
          <w:sz w:val="24"/>
          <w:szCs w:val="24"/>
          <w:lang w:eastAsia="es-BO"/>
        </w:rPr>
      </w:pPr>
      <w:r>
        <w:rPr>
          <w:sz w:val="24"/>
          <w:szCs w:val="24"/>
          <w:lang w:eastAsia="es-BO"/>
        </w:rPr>
        <w:lastRenderedPageBreak/>
        <w:t>“</w:t>
      </w:r>
      <w:r w:rsidRPr="003575A2">
        <w:rPr>
          <w:sz w:val="24"/>
          <w:szCs w:val="24"/>
          <w:lang w:eastAsia="es-BO"/>
        </w:rPr>
        <w:t>El servidor HTTP Apache es un servidor web HTTP de código abierto para plataformas Unix (BSD, GNU/Linux, etc.), Windows, Macintosh y otras, que implementa el protocolo HTTP/1.1 y la noción de sitio virtual</w:t>
      </w:r>
      <w:r>
        <w:rPr>
          <w:sz w:val="24"/>
          <w:szCs w:val="24"/>
          <w:lang w:eastAsia="es-BO"/>
        </w:rPr>
        <w:t>”</w:t>
      </w:r>
      <w:sdt>
        <w:sdtPr>
          <w:rPr>
            <w:sz w:val="24"/>
            <w:szCs w:val="24"/>
            <w:lang w:eastAsia="es-BO"/>
          </w:rPr>
          <w:id w:val="2092809841"/>
          <w:citation/>
        </w:sdtPr>
        <w:sdtEndPr/>
        <w:sdtContent>
          <w:r>
            <w:rPr>
              <w:sz w:val="24"/>
              <w:szCs w:val="24"/>
              <w:lang w:eastAsia="es-BO"/>
            </w:rPr>
            <w:fldChar w:fldCharType="begin"/>
          </w:r>
          <w:r>
            <w:rPr>
              <w:sz w:val="24"/>
              <w:szCs w:val="24"/>
              <w:lang w:eastAsia="es-BO"/>
            </w:rPr>
            <w:instrText xml:space="preserve"> CITATION Alo08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(45)</w:t>
          </w:r>
          <w:r>
            <w:rPr>
              <w:sz w:val="24"/>
              <w:szCs w:val="24"/>
              <w:lang w:eastAsia="es-BO"/>
            </w:rPr>
            <w:fldChar w:fldCharType="end"/>
          </w:r>
        </w:sdtContent>
      </w:sdt>
    </w:p>
    <w:p w14:paraId="64873242" w14:textId="12B75DA8" w:rsidR="003575A2" w:rsidRDefault="003575A2" w:rsidP="00E50FD2">
      <w:pPr>
        <w:spacing w:line="360" w:lineRule="auto"/>
        <w:jc w:val="both"/>
        <w:rPr>
          <w:sz w:val="24"/>
          <w:szCs w:val="24"/>
          <w:lang w:eastAsia="es-BO"/>
        </w:rPr>
      </w:pPr>
      <w:r>
        <w:rPr>
          <w:sz w:val="24"/>
          <w:szCs w:val="24"/>
          <w:lang w:eastAsia="es-BO"/>
        </w:rPr>
        <w:t>“</w:t>
      </w:r>
      <w:r w:rsidRPr="003575A2">
        <w:rPr>
          <w:sz w:val="24"/>
          <w:szCs w:val="24"/>
          <w:lang w:eastAsia="es-BO"/>
        </w:rPr>
        <w:t>Apache es el servidor web hecho por excelencia, su configurabilidad, robustez y estabilidad hacen que cada vez millones de servidores reiteren su confianza en este programa.</w:t>
      </w:r>
      <w:r>
        <w:rPr>
          <w:sz w:val="24"/>
          <w:szCs w:val="24"/>
          <w:lang w:eastAsia="es-BO"/>
        </w:rPr>
        <w:t>”</w:t>
      </w:r>
      <w:sdt>
        <w:sdtPr>
          <w:rPr>
            <w:sz w:val="24"/>
            <w:szCs w:val="24"/>
            <w:lang w:eastAsia="es-BO"/>
          </w:rPr>
          <w:id w:val="1587428412"/>
          <w:citation/>
        </w:sdtPr>
        <w:sdtEndPr/>
        <w:sdtContent>
          <w:r>
            <w:rPr>
              <w:sz w:val="24"/>
              <w:szCs w:val="24"/>
              <w:lang w:eastAsia="es-BO"/>
            </w:rPr>
            <w:fldChar w:fldCharType="begin"/>
          </w:r>
          <w:r>
            <w:rPr>
              <w:sz w:val="24"/>
              <w:szCs w:val="24"/>
              <w:lang w:eastAsia="es-BO"/>
            </w:rPr>
            <w:instrText xml:space="preserve"> CITATION Raf12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(46)</w:t>
          </w:r>
          <w:r>
            <w:rPr>
              <w:sz w:val="24"/>
              <w:szCs w:val="24"/>
              <w:lang w:eastAsia="es-BO"/>
            </w:rPr>
            <w:fldChar w:fldCharType="end"/>
          </w:r>
        </w:sdtContent>
      </w:sdt>
    </w:p>
    <w:p w14:paraId="319FF71A" w14:textId="1B735065" w:rsidR="00830677" w:rsidRPr="003575A2" w:rsidRDefault="00096AFE" w:rsidP="00E50FD2">
      <w:pPr>
        <w:spacing w:line="360" w:lineRule="auto"/>
        <w:jc w:val="both"/>
        <w:rPr>
          <w:sz w:val="24"/>
          <w:szCs w:val="24"/>
          <w:lang w:eastAsia="es-BO"/>
        </w:rPr>
      </w:pPr>
      <w:ins w:id="2332" w:author="Luffi" w:date="2017-07-10T12:13:00Z">
        <w:r>
          <w:rPr>
            <w:sz w:val="24"/>
            <w:szCs w:val="24"/>
            <w:lang w:eastAsia="es-BO"/>
          </w:rPr>
          <w:t>Conclusión</w:t>
        </w:r>
      </w:ins>
      <w:ins w:id="2333" w:author="Luffi" w:date="2017-07-10T12:12:00Z">
        <w:r>
          <w:rPr>
            <w:sz w:val="24"/>
            <w:szCs w:val="24"/>
            <w:lang w:eastAsia="es-BO"/>
          </w:rPr>
          <w:t xml:space="preserve"> por el Autor del presente trabajo: </w:t>
        </w:r>
      </w:ins>
      <w:r w:rsidR="00830677">
        <w:rPr>
          <w:sz w:val="24"/>
          <w:szCs w:val="24"/>
          <w:lang w:eastAsia="es-BO"/>
        </w:rPr>
        <w:t>Este servidor es el que se va a utilizar para el desarrollo de la aplicación web. Es ventajoso a la hora de configurarlo, también tiene amplia aceptación en la red.</w:t>
      </w:r>
    </w:p>
    <w:p w14:paraId="60D77437" w14:textId="0E2DCEFA" w:rsidR="00F92FB4" w:rsidRDefault="00E61531" w:rsidP="00F06F88">
      <w:pPr>
        <w:pStyle w:val="Ttulo2"/>
        <w:spacing w:after="160" w:line="360" w:lineRule="auto"/>
        <w:rPr>
          <w:ins w:id="2334" w:author="Luffi" w:date="2017-07-10T12:13:00Z"/>
        </w:rPr>
      </w:pPr>
      <w:bookmarkStart w:id="2335" w:name="_Toc485290363"/>
      <w:r w:rsidRPr="00393A04">
        <w:t>Pruebas de los sistemas de información</w:t>
      </w:r>
      <w:bookmarkEnd w:id="2335"/>
    </w:p>
    <w:p w14:paraId="0E69F7AF" w14:textId="0E7128D0" w:rsidR="00096AFE" w:rsidRPr="00113A0A" w:rsidDel="00B07721" w:rsidRDefault="00096AFE">
      <w:pPr>
        <w:rPr>
          <w:del w:id="2336" w:author="Luffi" w:date="2017-07-10T12:18:00Z"/>
        </w:rPr>
        <w:pPrChange w:id="2337" w:author="Luffi" w:date="2017-07-10T12:13:00Z">
          <w:pPr>
            <w:pStyle w:val="Ttulo2"/>
            <w:spacing w:after="160" w:line="360" w:lineRule="auto"/>
          </w:pPr>
        </w:pPrChange>
      </w:pPr>
    </w:p>
    <w:p w14:paraId="44923EAB" w14:textId="0BE91ACC" w:rsidR="00830677" w:rsidRPr="00830677" w:rsidRDefault="00830677" w:rsidP="00E50FD2">
      <w:pPr>
        <w:spacing w:line="360" w:lineRule="auto"/>
        <w:jc w:val="both"/>
        <w:rPr>
          <w:sz w:val="24"/>
          <w:szCs w:val="24"/>
          <w:lang w:eastAsia="es-BO"/>
        </w:rPr>
      </w:pPr>
      <w:r>
        <w:rPr>
          <w:sz w:val="24"/>
          <w:szCs w:val="24"/>
          <w:lang w:eastAsia="es-BO"/>
        </w:rPr>
        <w:t>“</w:t>
      </w:r>
      <w:r w:rsidRPr="00830677">
        <w:rPr>
          <w:sz w:val="24"/>
          <w:szCs w:val="24"/>
          <w:lang w:eastAsia="es-BO"/>
        </w:rPr>
        <w:t>Un conjunto de entradas de prueba, condiciones de ejecución, y resultados esperados desarrollados con un objetivo particular, tal como el de ejercitar un camino en particular de un programa o el verificar que cumple con un requerimiento específico.</w:t>
      </w:r>
      <w:r>
        <w:rPr>
          <w:sz w:val="24"/>
          <w:szCs w:val="24"/>
          <w:lang w:eastAsia="es-BO"/>
        </w:rPr>
        <w:t>”</w:t>
      </w:r>
      <w:sdt>
        <w:sdtPr>
          <w:rPr>
            <w:sz w:val="24"/>
            <w:szCs w:val="24"/>
            <w:lang w:eastAsia="es-BO"/>
          </w:rPr>
          <w:id w:val="-31588554"/>
          <w:citation/>
        </w:sdtPr>
        <w:sdtEndPr/>
        <w:sdtContent>
          <w:r>
            <w:rPr>
              <w:sz w:val="24"/>
              <w:szCs w:val="24"/>
              <w:lang w:eastAsia="es-BO"/>
            </w:rPr>
            <w:fldChar w:fldCharType="begin"/>
          </w:r>
          <w:r>
            <w:rPr>
              <w:sz w:val="24"/>
              <w:szCs w:val="24"/>
              <w:lang w:eastAsia="es-BO"/>
            </w:rPr>
            <w:instrText xml:space="preserve"> CITATION Fed14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(47)</w:t>
          </w:r>
          <w:r>
            <w:rPr>
              <w:sz w:val="24"/>
              <w:szCs w:val="24"/>
              <w:lang w:eastAsia="es-BO"/>
            </w:rPr>
            <w:fldChar w:fldCharType="end"/>
          </w:r>
        </w:sdtContent>
      </w:sdt>
    </w:p>
    <w:p w14:paraId="397AF40C" w14:textId="0273813B" w:rsidR="00393A04" w:rsidRDefault="00393A04" w:rsidP="00E50FD2">
      <w:pPr>
        <w:pStyle w:val="Ttulo3"/>
        <w:spacing w:after="160" w:line="360" w:lineRule="auto"/>
        <w:jc w:val="both"/>
        <w:rPr>
          <w:ins w:id="2338" w:author="Luffi" w:date="2017-07-10T12:18:00Z"/>
          <w:lang w:eastAsia="es-BO"/>
        </w:rPr>
      </w:pPr>
      <w:bookmarkStart w:id="2339" w:name="_Toc485290364"/>
      <w:r w:rsidRPr="00393A04">
        <w:rPr>
          <w:lang w:eastAsia="es-BO"/>
        </w:rPr>
        <w:t>Pruebas de unidad</w:t>
      </w:r>
      <w:bookmarkEnd w:id="2339"/>
    </w:p>
    <w:p w14:paraId="243178FF" w14:textId="1A5EAC1A" w:rsidR="00B07721" w:rsidRPr="00B07721" w:rsidRDefault="00B07721">
      <w:pPr>
        <w:spacing w:line="360" w:lineRule="auto"/>
        <w:jc w:val="both"/>
        <w:rPr>
          <w:rPrChange w:id="2340" w:author="Luffi" w:date="2017-07-10T12:18:00Z">
            <w:rPr>
              <w:lang w:eastAsia="es-BO"/>
            </w:rPr>
          </w:rPrChange>
        </w:rPr>
        <w:pPrChange w:id="2341" w:author="Luffi" w:date="2017-07-10T12:18:00Z">
          <w:pPr>
            <w:pStyle w:val="Ttulo3"/>
            <w:spacing w:after="160" w:line="360" w:lineRule="auto"/>
            <w:jc w:val="both"/>
          </w:pPr>
        </w:pPrChange>
      </w:pPr>
      <w:ins w:id="2342" w:author="Luffi" w:date="2017-07-10T12:18:00Z">
        <w:r w:rsidRPr="00B07721">
          <w:rPr>
            <w:sz w:val="24"/>
            <w:rPrChange w:id="2343" w:author="Luffi" w:date="2017-07-10T12:18:00Z">
              <w:rPr/>
            </w:rPrChange>
          </w:rPr>
          <w:t>A continuación, definiciones de diferentes autores de pruebas de unidad.</w:t>
        </w:r>
      </w:ins>
    </w:p>
    <w:p w14:paraId="3CF1469A" w14:textId="58AB6942" w:rsidR="00A03142" w:rsidRDefault="00393A04" w:rsidP="00E50FD2">
      <w:pPr>
        <w:spacing w:line="360" w:lineRule="auto"/>
        <w:jc w:val="both"/>
        <w:rPr>
          <w:sz w:val="24"/>
          <w:szCs w:val="24"/>
          <w:lang w:eastAsia="es-BO"/>
        </w:rPr>
      </w:pPr>
      <w:r w:rsidRPr="00393A04">
        <w:rPr>
          <w:sz w:val="24"/>
          <w:szCs w:val="24"/>
          <w:lang w:eastAsia="es-BO"/>
        </w:rPr>
        <w:t>“Las pruebas unitarias tienen como objetivo verificar la</w:t>
      </w:r>
      <w:r w:rsidR="000B1E70">
        <w:rPr>
          <w:sz w:val="24"/>
          <w:szCs w:val="24"/>
          <w:lang w:eastAsia="es-BO"/>
        </w:rPr>
        <w:t xml:space="preserve"> </w:t>
      </w:r>
      <w:r w:rsidRPr="00393A04">
        <w:rPr>
          <w:sz w:val="24"/>
          <w:szCs w:val="24"/>
          <w:lang w:eastAsia="es-BO"/>
        </w:rPr>
        <w:t>funcionalidad y estructura de cada componente individualmente</w:t>
      </w:r>
      <w:r w:rsidR="000B1E70">
        <w:rPr>
          <w:sz w:val="24"/>
          <w:szCs w:val="24"/>
          <w:lang w:eastAsia="es-BO"/>
        </w:rPr>
        <w:t xml:space="preserve"> </w:t>
      </w:r>
      <w:r w:rsidRPr="00393A04">
        <w:rPr>
          <w:sz w:val="24"/>
          <w:szCs w:val="24"/>
          <w:lang w:eastAsia="es-BO"/>
        </w:rPr>
        <w:t xml:space="preserve">una vez que ha sido </w:t>
      </w:r>
      <w:r w:rsidR="000B1E70" w:rsidRPr="00393A04">
        <w:rPr>
          <w:sz w:val="24"/>
          <w:szCs w:val="24"/>
          <w:lang w:eastAsia="es-BO"/>
        </w:rPr>
        <w:t>codificado. Las</w:t>
      </w:r>
      <w:r w:rsidRPr="00393A04">
        <w:rPr>
          <w:sz w:val="24"/>
          <w:szCs w:val="24"/>
          <w:lang w:eastAsia="es-BO"/>
        </w:rPr>
        <w:t xml:space="preserve"> pruebas de unidad es un proceso para probar </w:t>
      </w:r>
      <w:r w:rsidR="000B1E70" w:rsidRPr="00393A04">
        <w:rPr>
          <w:sz w:val="24"/>
          <w:szCs w:val="24"/>
          <w:lang w:eastAsia="es-BO"/>
        </w:rPr>
        <w:t>los subprogramas</w:t>
      </w:r>
      <w:r w:rsidRPr="00393A04">
        <w:rPr>
          <w:sz w:val="24"/>
          <w:szCs w:val="24"/>
          <w:lang w:eastAsia="es-BO"/>
        </w:rPr>
        <w:t xml:space="preserve">, las subrutinas, los procedimientos individuales o </w:t>
      </w:r>
      <w:r w:rsidR="000B1E70" w:rsidRPr="00393A04">
        <w:rPr>
          <w:sz w:val="24"/>
          <w:szCs w:val="24"/>
          <w:lang w:eastAsia="es-BO"/>
        </w:rPr>
        <w:t>las clases</w:t>
      </w:r>
      <w:r w:rsidRPr="00393A04">
        <w:rPr>
          <w:sz w:val="24"/>
          <w:szCs w:val="24"/>
          <w:lang w:eastAsia="es-BO"/>
        </w:rPr>
        <w:t xml:space="preserve"> en un programa”</w:t>
      </w:r>
      <w:sdt>
        <w:sdtPr>
          <w:rPr>
            <w:sz w:val="24"/>
            <w:szCs w:val="24"/>
            <w:lang w:eastAsia="es-BO"/>
          </w:rPr>
          <w:id w:val="-2008808320"/>
          <w:citation/>
        </w:sdtPr>
        <w:sdtEndPr/>
        <w:sdtContent>
          <w:r w:rsidRPr="00393A04">
            <w:rPr>
              <w:sz w:val="24"/>
              <w:szCs w:val="24"/>
              <w:lang w:eastAsia="es-BO"/>
            </w:rPr>
            <w:fldChar w:fldCharType="begin"/>
          </w:r>
          <w:r w:rsidRPr="00393A04">
            <w:rPr>
              <w:sz w:val="24"/>
              <w:szCs w:val="24"/>
              <w:lang w:eastAsia="es-BO"/>
            </w:rPr>
            <w:instrText xml:space="preserve"> CITATION HER12 \l 16394 </w:instrText>
          </w:r>
          <w:r w:rsidRPr="00393A04">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(48)</w:t>
          </w:r>
          <w:r w:rsidRPr="00393A04">
            <w:rPr>
              <w:sz w:val="24"/>
              <w:szCs w:val="24"/>
              <w:lang w:eastAsia="es-BO"/>
            </w:rPr>
            <w:fldChar w:fldCharType="end"/>
          </w:r>
        </w:sdtContent>
      </w:sdt>
    </w:p>
    <w:p w14:paraId="0F2E5E69" w14:textId="6F9B2FAB" w:rsidR="000B1E70" w:rsidRDefault="000B1E70" w:rsidP="00E50FD2">
      <w:pPr>
        <w:spacing w:line="360" w:lineRule="auto"/>
        <w:jc w:val="both"/>
        <w:rPr>
          <w:sz w:val="24"/>
          <w:szCs w:val="24"/>
          <w:lang w:eastAsia="es-BO"/>
        </w:rPr>
      </w:pPr>
      <w:r>
        <w:rPr>
          <w:sz w:val="24"/>
          <w:szCs w:val="24"/>
          <w:lang w:eastAsia="es-BO"/>
        </w:rPr>
        <w:t>“…Esta prueba</w:t>
      </w:r>
      <w:r w:rsidRPr="000B1E70">
        <w:rPr>
          <w:sz w:val="24"/>
          <w:szCs w:val="24"/>
          <w:lang w:eastAsia="es-BO"/>
        </w:rPr>
        <w:t xml:space="preserve"> también son llamadas pruebas modulares ya que nos permiten determinar si un módulo del programa está listo y correctamente terminado, estas pruebas no se deben confundir con las pruebas informales que realiza el programador mientras está desarrollando el módulo.</w:t>
      </w:r>
      <w:r>
        <w:rPr>
          <w:sz w:val="24"/>
          <w:szCs w:val="24"/>
          <w:lang w:eastAsia="es-BO"/>
        </w:rPr>
        <w:t>”</w:t>
      </w:r>
      <w:sdt>
        <w:sdtPr>
          <w:rPr>
            <w:sz w:val="24"/>
            <w:szCs w:val="24"/>
            <w:lang w:eastAsia="es-BO"/>
          </w:rPr>
          <w:id w:val="1805577518"/>
          <w:citation/>
        </w:sdtPr>
        <w:sdtEndPr/>
        <w:sdtContent>
          <w:r>
            <w:rPr>
              <w:sz w:val="24"/>
              <w:szCs w:val="24"/>
              <w:lang w:eastAsia="es-BO"/>
            </w:rPr>
            <w:fldChar w:fldCharType="begin"/>
          </w:r>
          <w:r>
            <w:rPr>
              <w:sz w:val="24"/>
              <w:szCs w:val="24"/>
              <w:lang w:eastAsia="es-BO"/>
            </w:rPr>
            <w:instrText xml:space="preserve"> CITATION Ing09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(49)</w:t>
          </w:r>
          <w:r>
            <w:rPr>
              <w:sz w:val="24"/>
              <w:szCs w:val="24"/>
              <w:lang w:eastAsia="es-BO"/>
            </w:rPr>
            <w:fldChar w:fldCharType="end"/>
          </w:r>
        </w:sdtContent>
      </w:sdt>
    </w:p>
    <w:p w14:paraId="00E89B2B" w14:textId="78A257E8" w:rsidR="000B1E70" w:rsidRDefault="000B1E70" w:rsidP="00F06F88">
      <w:pPr>
        <w:spacing w:line="360" w:lineRule="auto"/>
        <w:jc w:val="both"/>
        <w:rPr>
          <w:ins w:id="2344" w:author="Luffi" w:date="2017-07-10T12:20:00Z"/>
          <w:sz w:val="24"/>
          <w:szCs w:val="24"/>
          <w:lang w:eastAsia="es-BO"/>
        </w:rPr>
      </w:pPr>
      <w:r>
        <w:rPr>
          <w:sz w:val="24"/>
          <w:szCs w:val="24"/>
          <w:lang w:eastAsia="es-BO"/>
        </w:rPr>
        <w:t>“</w:t>
      </w:r>
      <w:r w:rsidRPr="000B1E70">
        <w:rPr>
          <w:sz w:val="24"/>
          <w:szCs w:val="24"/>
          <w:lang w:eastAsia="es-BO"/>
        </w:rPr>
        <w:t>Un unit test es un método que prueba una unidad de código. Al hablar de una unidad de código nos referimos a un requerimiento. Muchos desarrolladores tienen su propio concepto de lo que es una prueba unitaria</w:t>
      </w:r>
      <w:r>
        <w:rPr>
          <w:sz w:val="24"/>
          <w:szCs w:val="24"/>
          <w:lang w:eastAsia="es-BO"/>
        </w:rPr>
        <w:t>…”</w:t>
      </w:r>
      <w:sdt>
        <w:sdtPr>
          <w:rPr>
            <w:sz w:val="24"/>
            <w:szCs w:val="24"/>
            <w:lang w:eastAsia="es-BO"/>
          </w:rPr>
          <w:id w:val="1735038340"/>
          <w:citation/>
        </w:sdtPr>
        <w:sdtEndPr/>
        <w:sdtContent>
          <w:r>
            <w:rPr>
              <w:sz w:val="24"/>
              <w:szCs w:val="24"/>
              <w:lang w:eastAsia="es-BO"/>
            </w:rPr>
            <w:fldChar w:fldCharType="begin"/>
          </w:r>
          <w:r>
            <w:rPr>
              <w:sz w:val="24"/>
              <w:szCs w:val="24"/>
              <w:lang w:eastAsia="es-BO"/>
            </w:rPr>
            <w:instrText xml:space="preserve"> CITATION Die12 \l 16394 </w:instrText>
          </w:r>
          <w:r>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(50)</w:t>
          </w:r>
          <w:r>
            <w:rPr>
              <w:sz w:val="24"/>
              <w:szCs w:val="24"/>
              <w:lang w:eastAsia="es-BO"/>
            </w:rPr>
            <w:fldChar w:fldCharType="end"/>
          </w:r>
        </w:sdtContent>
      </w:sdt>
    </w:p>
    <w:p w14:paraId="519EB9A0" w14:textId="356B1DB4" w:rsidR="00B07721" w:rsidRDefault="00B07721" w:rsidP="00F06F88">
      <w:pPr>
        <w:spacing w:line="360" w:lineRule="auto"/>
        <w:jc w:val="both"/>
        <w:rPr>
          <w:sz w:val="24"/>
          <w:szCs w:val="24"/>
          <w:lang w:eastAsia="es-BO"/>
        </w:rPr>
      </w:pPr>
      <w:ins w:id="2345" w:author="Luffi" w:date="2017-07-10T12:21:00Z">
        <w:r>
          <w:rPr>
            <w:sz w:val="24"/>
            <w:szCs w:val="24"/>
          </w:rPr>
          <w:lastRenderedPageBreak/>
          <w:t xml:space="preserve">En base a las anteriores definiciones, el Autor del presente trabajo, plantea la siguiente definición: </w:t>
        </w:r>
      </w:ins>
      <w:ins w:id="2346" w:author="Luffi" w:date="2017-07-10T12:22:00Z">
        <w:r w:rsidRPr="00B07721">
          <w:rPr>
            <w:sz w:val="24"/>
            <w:szCs w:val="24"/>
          </w:rPr>
          <w:t>Se focaliza en ejecutar cada módulo lo que provee un mejor modo de manejar la integración de las unidades en componentes mayores.</w:t>
        </w:r>
      </w:ins>
    </w:p>
    <w:p w14:paraId="76957CDC" w14:textId="3CDD97B8" w:rsidR="004F7117" w:rsidRDefault="004F7117" w:rsidP="00F06F88">
      <w:pPr>
        <w:pStyle w:val="Ttulo3"/>
        <w:spacing w:after="160" w:line="360" w:lineRule="auto"/>
        <w:rPr>
          <w:ins w:id="2347" w:author="Luffi" w:date="2017-07-10T12:27:00Z"/>
          <w:lang w:eastAsia="es-BO"/>
        </w:rPr>
      </w:pPr>
      <w:bookmarkStart w:id="2348" w:name="_Toc485290365"/>
      <w:r w:rsidRPr="005932A6">
        <w:rPr>
          <w:lang w:eastAsia="es-BO"/>
        </w:rPr>
        <w:t>Pruebas de integración</w:t>
      </w:r>
      <w:bookmarkEnd w:id="2348"/>
    </w:p>
    <w:p w14:paraId="1C12522D" w14:textId="4DDC7AEE" w:rsidR="00B07721" w:rsidRPr="00F802FA" w:rsidRDefault="00B07721">
      <w:pPr>
        <w:spacing w:line="360" w:lineRule="auto"/>
        <w:jc w:val="both"/>
        <w:rPr>
          <w:lang w:eastAsia="es-BO"/>
        </w:rPr>
        <w:pPrChange w:id="2349" w:author="Luffi" w:date="2017-07-10T12:29:00Z">
          <w:pPr>
            <w:pStyle w:val="Ttulo3"/>
            <w:spacing w:after="160" w:line="360" w:lineRule="auto"/>
          </w:pPr>
        </w:pPrChange>
      </w:pPr>
      <w:ins w:id="2350" w:author="Luffi" w:date="2017-07-10T12:27:00Z">
        <w:r w:rsidRPr="005D5064">
          <w:rPr>
            <w:sz w:val="24"/>
            <w:lang w:eastAsia="es-BO"/>
            <w:rPrChange w:id="2351" w:author="Luffi" w:date="2017-07-10T12:29:00Z">
              <w:rPr>
                <w:lang w:eastAsia="es-BO"/>
              </w:rPr>
            </w:rPrChange>
          </w:rPr>
          <w:t xml:space="preserve">Se presenta las siguientes definiciones otorgado por </w:t>
        </w:r>
      </w:ins>
      <w:ins w:id="2352" w:author="Luffi" w:date="2017-07-10T12:28:00Z">
        <w:r w:rsidRPr="005D5064">
          <w:rPr>
            <w:sz w:val="24"/>
            <w:lang w:eastAsia="es-BO"/>
            <w:rPrChange w:id="2353" w:author="Luffi" w:date="2017-07-10T12:29:00Z">
              <w:rPr>
                <w:lang w:eastAsia="es-BO"/>
              </w:rPr>
            </w:rPrChange>
          </w:rPr>
          <w:t>distintos autores</w:t>
        </w:r>
        <w:r w:rsidR="005D5064" w:rsidRPr="005D5064">
          <w:rPr>
            <w:sz w:val="24"/>
            <w:lang w:eastAsia="es-BO"/>
            <w:rPrChange w:id="2354" w:author="Luffi" w:date="2017-07-10T12:29:00Z">
              <w:rPr>
                <w:lang w:eastAsia="es-BO"/>
              </w:rPr>
            </w:rPrChange>
          </w:rPr>
          <w:t xml:space="preserve">, considerados las </w:t>
        </w:r>
      </w:ins>
      <w:ins w:id="2355" w:author="Luffi" w:date="2017-07-10T12:29:00Z">
        <w:r w:rsidR="005D5064" w:rsidRPr="005D5064">
          <w:rPr>
            <w:sz w:val="24"/>
            <w:lang w:eastAsia="es-BO"/>
            <w:rPrChange w:id="2356" w:author="Luffi" w:date="2017-07-10T12:29:00Z">
              <w:rPr>
                <w:lang w:eastAsia="es-BO"/>
              </w:rPr>
            </w:rPrChange>
          </w:rPr>
          <w:t>más destacados.</w:t>
        </w:r>
      </w:ins>
      <w:ins w:id="2357" w:author="Luffi" w:date="2017-07-10T12:28:00Z">
        <w:r w:rsidR="005D5064" w:rsidRPr="005D5064">
          <w:rPr>
            <w:sz w:val="24"/>
            <w:lang w:eastAsia="es-BO"/>
            <w:rPrChange w:id="2358" w:author="Luffi" w:date="2017-07-10T12:29:00Z">
              <w:rPr>
                <w:lang w:eastAsia="es-BO"/>
              </w:rPr>
            </w:rPrChange>
          </w:rPr>
          <w:t xml:space="preserve"> </w:t>
        </w:r>
      </w:ins>
    </w:p>
    <w:p w14:paraId="5FE4059F" w14:textId="02173126" w:rsidR="004F7117" w:rsidRPr="005932A6" w:rsidRDefault="004F7117" w:rsidP="00F06F88">
      <w:pPr>
        <w:spacing w:line="360" w:lineRule="auto"/>
        <w:jc w:val="both"/>
        <w:rPr>
          <w:sz w:val="24"/>
          <w:szCs w:val="24"/>
          <w:lang w:eastAsia="es-BO"/>
        </w:rPr>
      </w:pPr>
      <w:r w:rsidRPr="005932A6">
        <w:rPr>
          <w:sz w:val="24"/>
          <w:szCs w:val="24"/>
          <w:lang w:eastAsia="es-BO"/>
        </w:rPr>
        <w:t>“Este tipo de pruebas verifican que los componentes de la aplicación funcionan correctamente actuando en conjunto”</w:t>
      </w:r>
      <w:sdt>
        <w:sdtPr>
          <w:rPr>
            <w:sz w:val="24"/>
            <w:szCs w:val="24"/>
            <w:lang w:eastAsia="es-BO"/>
          </w:rPr>
          <w:id w:val="-1934809063"/>
          <w:citation/>
        </w:sdtPr>
        <w:sdtEndPr/>
        <w:sdtContent>
          <w:r w:rsidRPr="005932A6">
            <w:rPr>
              <w:sz w:val="24"/>
              <w:szCs w:val="24"/>
              <w:lang w:eastAsia="es-BO"/>
            </w:rPr>
            <w:fldChar w:fldCharType="begin"/>
          </w:r>
          <w:r w:rsidRPr="005932A6">
            <w:rPr>
              <w:sz w:val="24"/>
              <w:szCs w:val="24"/>
              <w:lang w:eastAsia="es-BO"/>
            </w:rPr>
            <w:instrText xml:space="preserve"> CITATION Car14 \l 16394 </w:instrText>
          </w:r>
          <w:r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(51)</w:t>
          </w:r>
          <w:r w:rsidRPr="005932A6">
            <w:rPr>
              <w:sz w:val="24"/>
              <w:szCs w:val="24"/>
              <w:lang w:eastAsia="es-BO"/>
            </w:rPr>
            <w:fldChar w:fldCharType="end"/>
          </w:r>
        </w:sdtContent>
      </w:sdt>
    </w:p>
    <w:p w14:paraId="49B89A53" w14:textId="5FD2FCDE" w:rsidR="004F7117" w:rsidRPr="005932A6" w:rsidRDefault="004F7117" w:rsidP="00F06F88">
      <w:pPr>
        <w:spacing w:line="360" w:lineRule="auto"/>
        <w:jc w:val="both"/>
        <w:rPr>
          <w:sz w:val="24"/>
          <w:szCs w:val="24"/>
          <w:lang w:eastAsia="es-BO"/>
        </w:rPr>
      </w:pPr>
      <w:r w:rsidRPr="005932A6">
        <w:rPr>
          <w:sz w:val="24"/>
          <w:szCs w:val="24"/>
          <w:lang w:eastAsia="es-BO"/>
        </w:rPr>
        <w:t>“Pruebas integrales o pruebas de integración son aquellas que se realizan en el ámbito del desarrollo de software una vez que se han aprobado las pruebas unitarias…”</w:t>
      </w:r>
      <w:sdt>
        <w:sdtPr>
          <w:rPr>
            <w:sz w:val="24"/>
            <w:szCs w:val="24"/>
            <w:lang w:eastAsia="es-BO"/>
          </w:rPr>
          <w:id w:val="-306784462"/>
          <w:citation/>
        </w:sdtPr>
        <w:sdtEndPr/>
        <w:sdtContent>
          <w:r w:rsidRPr="005932A6">
            <w:rPr>
              <w:sz w:val="24"/>
              <w:szCs w:val="24"/>
              <w:lang w:eastAsia="es-BO"/>
            </w:rPr>
            <w:fldChar w:fldCharType="begin"/>
          </w:r>
          <w:r w:rsidRPr="005932A6">
            <w:rPr>
              <w:sz w:val="24"/>
              <w:szCs w:val="24"/>
              <w:lang w:eastAsia="es-BO"/>
            </w:rPr>
            <w:instrText xml:space="preserve"> CITATION Pab12 \l 16394 </w:instrText>
          </w:r>
          <w:r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(52)</w:t>
          </w:r>
          <w:r w:rsidRPr="005932A6">
            <w:rPr>
              <w:sz w:val="24"/>
              <w:szCs w:val="24"/>
              <w:lang w:eastAsia="es-BO"/>
            </w:rPr>
            <w:fldChar w:fldCharType="end"/>
          </w:r>
        </w:sdtContent>
      </w:sdt>
    </w:p>
    <w:p w14:paraId="4A053BC4" w14:textId="4481DDD5" w:rsidR="004F7117" w:rsidRDefault="004F7117" w:rsidP="00F06F88">
      <w:pPr>
        <w:spacing w:line="360" w:lineRule="auto"/>
        <w:jc w:val="both"/>
        <w:rPr>
          <w:sz w:val="24"/>
          <w:szCs w:val="24"/>
          <w:lang w:eastAsia="es-BO"/>
        </w:rPr>
      </w:pPr>
      <w:r w:rsidRPr="005932A6">
        <w:rPr>
          <w:sz w:val="24"/>
          <w:szCs w:val="24"/>
          <w:lang w:eastAsia="es-BO"/>
        </w:rPr>
        <w:t>“Las pruebas de integración orientadas a objetos se enfocan a la interacción entre unidades, suponiendo que cada una fue probada a nivel de unidad. A este nivel se mezclan aspectos estructurales que relacionan las maneras de interactuar de las unidades y también los aspectos típicamente funcionales”</w:t>
      </w:r>
      <w:sdt>
        <w:sdtPr>
          <w:rPr>
            <w:sz w:val="24"/>
            <w:szCs w:val="24"/>
            <w:lang w:eastAsia="es-BO"/>
          </w:rPr>
          <w:id w:val="-813715102"/>
          <w:citation/>
        </w:sdtPr>
        <w:sdtEndPr/>
        <w:sdtContent>
          <w:r w:rsidRPr="005932A6">
            <w:rPr>
              <w:sz w:val="24"/>
              <w:szCs w:val="24"/>
              <w:lang w:eastAsia="es-BO"/>
            </w:rPr>
            <w:fldChar w:fldCharType="begin"/>
          </w:r>
          <w:r w:rsidRPr="005932A6">
            <w:rPr>
              <w:sz w:val="24"/>
              <w:szCs w:val="24"/>
              <w:lang w:eastAsia="es-BO"/>
            </w:rPr>
            <w:instrText xml:space="preserve"> CITATION Rau14 \l 16394 </w:instrText>
          </w:r>
          <w:r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(53)</w:t>
          </w:r>
          <w:r w:rsidRPr="005932A6">
            <w:rPr>
              <w:sz w:val="24"/>
              <w:szCs w:val="24"/>
              <w:lang w:eastAsia="es-BO"/>
            </w:rPr>
            <w:fldChar w:fldCharType="end"/>
          </w:r>
        </w:sdtContent>
      </w:sdt>
    </w:p>
    <w:p w14:paraId="45D2B155" w14:textId="5FC8C1F7" w:rsidR="009A73F1" w:rsidRPr="005932A6" w:rsidRDefault="005D5064" w:rsidP="00F06F88">
      <w:pPr>
        <w:spacing w:line="360" w:lineRule="auto"/>
        <w:jc w:val="both"/>
        <w:rPr>
          <w:sz w:val="24"/>
          <w:szCs w:val="24"/>
          <w:lang w:eastAsia="es-BO"/>
        </w:rPr>
      </w:pPr>
      <w:ins w:id="2359" w:author="Luffi" w:date="2017-07-10T12:29:00Z">
        <w:r>
          <w:rPr>
            <w:sz w:val="24"/>
            <w:szCs w:val="24"/>
            <w:lang w:eastAsia="es-BO"/>
          </w:rPr>
          <w:t xml:space="preserve">La siguiente </w:t>
        </w:r>
      </w:ins>
      <w:ins w:id="2360" w:author="Luffi" w:date="2017-07-10T12:30:00Z">
        <w:r>
          <w:rPr>
            <w:sz w:val="24"/>
            <w:szCs w:val="24"/>
            <w:lang w:eastAsia="es-BO"/>
          </w:rPr>
          <w:t>determinación</w:t>
        </w:r>
      </w:ins>
      <w:ins w:id="2361" w:author="Luffi" w:date="2017-07-10T12:29:00Z">
        <w:r>
          <w:rPr>
            <w:sz w:val="24"/>
            <w:szCs w:val="24"/>
            <w:lang w:eastAsia="es-BO"/>
          </w:rPr>
          <w:t xml:space="preserve"> </w:t>
        </w:r>
      </w:ins>
      <w:ins w:id="2362" w:author="Luffi" w:date="2017-07-10T12:30:00Z">
        <w:r>
          <w:rPr>
            <w:sz w:val="24"/>
            <w:szCs w:val="24"/>
            <w:lang w:eastAsia="es-BO"/>
          </w:rPr>
          <w:t xml:space="preserve">es realizada por el Autor del presente trabajo: </w:t>
        </w:r>
      </w:ins>
      <w:r w:rsidR="009A73F1" w:rsidRPr="009A73F1">
        <w:rPr>
          <w:sz w:val="24"/>
          <w:szCs w:val="24"/>
          <w:lang w:eastAsia="es-BO"/>
        </w:rPr>
        <w:t>Pruebas integrales o pruebas de integración son aquellas que se realizan en el ámbito del desarrollo de software una vez que se han aprobado las pruebas unitarias y lo que prueban es que todos los elementos unitarios que componen el software, funcionan juntos correctamente probándolos en grupo. Se centra principalmente en probar la comunicación entre los componentes y sus comunicaciones ya sea hardware o software</w:t>
      </w:r>
    </w:p>
    <w:p w14:paraId="3EE9EFA2" w14:textId="34EB071D" w:rsidR="004273D0" w:rsidRDefault="004273D0" w:rsidP="00F06F88">
      <w:pPr>
        <w:pStyle w:val="Ttulo3"/>
        <w:spacing w:after="160" w:line="360" w:lineRule="auto"/>
        <w:rPr>
          <w:ins w:id="2363" w:author="Luffi" w:date="2017-07-10T12:31:00Z"/>
          <w:lang w:eastAsia="es-BO"/>
        </w:rPr>
      </w:pPr>
      <w:bookmarkStart w:id="2364" w:name="_Toc485290366"/>
      <w:r w:rsidRPr="005932A6">
        <w:rPr>
          <w:lang w:eastAsia="es-BO"/>
        </w:rPr>
        <w:t>Pruebas de validación</w:t>
      </w:r>
      <w:bookmarkEnd w:id="2364"/>
      <w:r w:rsidRPr="005932A6">
        <w:rPr>
          <w:lang w:eastAsia="es-BO"/>
        </w:rPr>
        <w:t xml:space="preserve"> </w:t>
      </w:r>
    </w:p>
    <w:p w14:paraId="377CBB80" w14:textId="3B97A7DF" w:rsidR="005D5064" w:rsidRPr="00F802FA" w:rsidRDefault="005D5064">
      <w:pPr>
        <w:spacing w:line="360" w:lineRule="auto"/>
        <w:jc w:val="both"/>
        <w:rPr>
          <w:lang w:eastAsia="es-BO"/>
        </w:rPr>
        <w:pPrChange w:id="2365" w:author="Luffi" w:date="2017-07-10T12:34:00Z">
          <w:pPr>
            <w:pStyle w:val="Ttulo3"/>
            <w:spacing w:after="160" w:line="360" w:lineRule="auto"/>
          </w:pPr>
        </w:pPrChange>
      </w:pPr>
      <w:ins w:id="2366" w:author="Luffi" w:date="2017-07-10T12:35:00Z">
        <w:r>
          <w:rPr>
            <w:sz w:val="24"/>
            <w:lang w:eastAsia="es-BO"/>
          </w:rPr>
          <w:t>Se</w:t>
        </w:r>
      </w:ins>
      <w:ins w:id="2367" w:author="Luffi" w:date="2017-07-10T12:31:00Z">
        <w:r w:rsidRPr="005D5064">
          <w:rPr>
            <w:sz w:val="24"/>
            <w:lang w:eastAsia="es-BO"/>
            <w:rPrChange w:id="2368" w:author="Luffi" w:date="2017-07-10T12:34:00Z">
              <w:rPr>
                <w:lang w:eastAsia="es-BO"/>
              </w:rPr>
            </w:rPrChange>
          </w:rPr>
          <w:t xml:space="preserve"> presentan </w:t>
        </w:r>
      </w:ins>
      <w:ins w:id="2369" w:author="Luffi" w:date="2017-07-10T12:33:00Z">
        <w:r w:rsidRPr="005D5064">
          <w:rPr>
            <w:sz w:val="24"/>
            <w:lang w:eastAsia="es-BO"/>
            <w:rPrChange w:id="2370" w:author="Luffi" w:date="2017-07-10T12:34:00Z">
              <w:rPr>
                <w:lang w:eastAsia="es-BO"/>
              </w:rPr>
            </w:rPrChange>
          </w:rPr>
          <w:t>los siguientes conceptos</w:t>
        </w:r>
      </w:ins>
      <w:ins w:id="2371" w:author="Luffi" w:date="2017-07-10T12:32:00Z">
        <w:r w:rsidRPr="005D5064">
          <w:rPr>
            <w:sz w:val="24"/>
            <w:lang w:eastAsia="es-BO"/>
            <w:rPrChange w:id="2372" w:author="Luffi" w:date="2017-07-10T12:34:00Z">
              <w:rPr>
                <w:lang w:eastAsia="es-BO"/>
              </w:rPr>
            </w:rPrChange>
          </w:rPr>
          <w:t xml:space="preserve"> de pruebas de </w:t>
        </w:r>
      </w:ins>
      <w:ins w:id="2373" w:author="Luffi" w:date="2017-07-10T12:33:00Z">
        <w:r w:rsidRPr="005D5064">
          <w:rPr>
            <w:sz w:val="24"/>
            <w:lang w:eastAsia="es-BO"/>
            <w:rPrChange w:id="2374" w:author="Luffi" w:date="2017-07-10T12:34:00Z">
              <w:rPr>
                <w:lang w:eastAsia="es-BO"/>
              </w:rPr>
            </w:rPrChange>
          </w:rPr>
          <w:t xml:space="preserve">validación </w:t>
        </w:r>
      </w:ins>
      <w:ins w:id="2375" w:author="Luffi" w:date="2017-07-10T12:34:00Z">
        <w:r w:rsidRPr="005D5064">
          <w:rPr>
            <w:sz w:val="24"/>
            <w:lang w:eastAsia="es-BO"/>
            <w:rPrChange w:id="2376" w:author="Luffi" w:date="2017-07-10T12:34:00Z">
              <w:rPr>
                <w:lang w:eastAsia="es-BO"/>
              </w:rPr>
            </w:rPrChange>
          </w:rPr>
          <w:t>concedidos por los distintos autores.</w:t>
        </w:r>
      </w:ins>
    </w:p>
    <w:p w14:paraId="2F9AE6F4" w14:textId="768A6465" w:rsidR="004273D0" w:rsidRPr="005932A6" w:rsidRDefault="004273D0" w:rsidP="00F06F88">
      <w:pPr>
        <w:spacing w:line="360" w:lineRule="auto"/>
        <w:jc w:val="both"/>
        <w:rPr>
          <w:sz w:val="24"/>
          <w:szCs w:val="24"/>
          <w:lang w:eastAsia="es-BO"/>
        </w:rPr>
      </w:pPr>
      <w:r w:rsidRPr="005932A6">
        <w:rPr>
          <w:sz w:val="24"/>
          <w:szCs w:val="24"/>
          <w:lang w:eastAsia="es-BO"/>
        </w:rPr>
        <w:t xml:space="preserve">“En el ámbito de la creación de software, se conoce como pruebas de validación al proceso de revisión al que se somete un programa informático para comprobar que cumple con sus especificaciones. El mismo, que suele tener lugar al final de la etapa de desarrollo, se realiza </w:t>
      </w:r>
      <w:r w:rsidRPr="005932A6">
        <w:rPr>
          <w:sz w:val="24"/>
          <w:szCs w:val="24"/>
          <w:lang w:eastAsia="es-BO"/>
        </w:rPr>
        <w:lastRenderedPageBreak/>
        <w:t>principalmente con la intención de confirmar que la aplicación permita llevar a cabo las tareas que sus potenciales usuarios esperan de ella.”</w:t>
      </w:r>
      <w:sdt>
        <w:sdtPr>
          <w:rPr>
            <w:sz w:val="24"/>
            <w:szCs w:val="24"/>
            <w:lang w:eastAsia="es-BO"/>
          </w:rPr>
          <w:id w:val="1553725041"/>
          <w:citation/>
        </w:sdtPr>
        <w:sdtEndPr/>
        <w:sdtContent>
          <w:r w:rsidRPr="005932A6">
            <w:rPr>
              <w:sz w:val="24"/>
              <w:szCs w:val="24"/>
              <w:lang w:eastAsia="es-BO"/>
            </w:rPr>
            <w:fldChar w:fldCharType="begin"/>
          </w:r>
          <w:r w:rsidRPr="005932A6">
            <w:rPr>
              <w:sz w:val="24"/>
              <w:szCs w:val="24"/>
              <w:lang w:eastAsia="es-BO"/>
            </w:rPr>
            <w:instrText xml:space="preserve"> CITATION Jul10 \l 16394 </w:instrText>
          </w:r>
          <w:r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(54)</w:t>
          </w:r>
          <w:r w:rsidRPr="005932A6">
            <w:rPr>
              <w:sz w:val="24"/>
              <w:szCs w:val="24"/>
              <w:lang w:eastAsia="es-BO"/>
            </w:rPr>
            <w:fldChar w:fldCharType="end"/>
          </w:r>
        </w:sdtContent>
      </w:sdt>
    </w:p>
    <w:p w14:paraId="649AF4F5" w14:textId="779EC2D6" w:rsidR="004273D0" w:rsidRPr="005932A6" w:rsidRDefault="004273D0" w:rsidP="00F06F88">
      <w:pPr>
        <w:spacing w:line="360" w:lineRule="auto"/>
        <w:jc w:val="both"/>
        <w:rPr>
          <w:sz w:val="24"/>
          <w:szCs w:val="24"/>
          <w:lang w:eastAsia="es-BO"/>
        </w:rPr>
      </w:pPr>
      <w:r w:rsidRPr="005932A6">
        <w:rPr>
          <w:sz w:val="24"/>
          <w:szCs w:val="24"/>
          <w:lang w:eastAsia="es-BO"/>
        </w:rPr>
        <w:t>“Las pruebas de validación se consiguen mediante una serie de pruebas de caja negra que demuestran la conformidad con los requisitos, y se llevan a cabo cuando se ha terminado la prueba de integración, cuando el so</w:t>
      </w:r>
      <w:r w:rsidR="005932A6" w:rsidRPr="005932A6">
        <w:rPr>
          <w:sz w:val="24"/>
          <w:szCs w:val="24"/>
          <w:lang w:eastAsia="es-BO"/>
        </w:rPr>
        <w:t>ftware ese ensamblado</w:t>
      </w:r>
      <w:r w:rsidRPr="005932A6">
        <w:rPr>
          <w:sz w:val="24"/>
          <w:szCs w:val="24"/>
          <w:lang w:eastAsia="es-BO"/>
        </w:rPr>
        <w:t xml:space="preserve"> y se han eliminado todos los errores de interfaz. La validación se consigue cuando el software funciona según las expectativas del usuario.”</w:t>
      </w:r>
      <w:sdt>
        <w:sdtPr>
          <w:rPr>
            <w:sz w:val="24"/>
            <w:szCs w:val="24"/>
            <w:lang w:eastAsia="es-BO"/>
          </w:rPr>
          <w:id w:val="-86311841"/>
          <w:citation/>
        </w:sdtPr>
        <w:sdtEndPr/>
        <w:sdtContent>
          <w:r w:rsidR="005932A6" w:rsidRPr="005932A6">
            <w:rPr>
              <w:sz w:val="24"/>
              <w:szCs w:val="24"/>
              <w:lang w:eastAsia="es-BO"/>
            </w:rPr>
            <w:fldChar w:fldCharType="begin"/>
          </w:r>
          <w:r w:rsidR="005932A6" w:rsidRPr="005932A6">
            <w:rPr>
              <w:sz w:val="24"/>
              <w:szCs w:val="24"/>
              <w:lang w:eastAsia="es-BO"/>
            </w:rPr>
            <w:instrText xml:space="preserve"> CITATION Gon12 \l 16394 </w:instrText>
          </w:r>
          <w:r w:rsidR="005932A6"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(55)</w:t>
          </w:r>
          <w:r w:rsidR="005932A6" w:rsidRPr="005932A6">
            <w:rPr>
              <w:sz w:val="24"/>
              <w:szCs w:val="24"/>
              <w:lang w:eastAsia="es-BO"/>
            </w:rPr>
            <w:fldChar w:fldCharType="end"/>
          </w:r>
        </w:sdtContent>
      </w:sdt>
    </w:p>
    <w:p w14:paraId="27B43E70" w14:textId="31D1AFC0" w:rsidR="005932A6" w:rsidRPr="005932A6" w:rsidRDefault="005932A6" w:rsidP="00F06F88">
      <w:pPr>
        <w:spacing w:line="360" w:lineRule="auto"/>
        <w:jc w:val="both"/>
        <w:rPr>
          <w:sz w:val="24"/>
          <w:szCs w:val="24"/>
        </w:rPr>
      </w:pPr>
      <w:r w:rsidRPr="005932A6">
        <w:rPr>
          <w:sz w:val="24"/>
          <w:szCs w:val="24"/>
          <w:lang w:eastAsia="es-BO"/>
        </w:rPr>
        <w:t>“Estas pruebas comienzan cuando finalizan las pruebas de integración. Aquí desaparece la distinción entre software convencional…”</w:t>
      </w:r>
      <w:sdt>
        <w:sdtPr>
          <w:rPr>
            <w:sz w:val="24"/>
            <w:szCs w:val="24"/>
            <w:lang w:eastAsia="es-BO"/>
          </w:rPr>
          <w:id w:val="1239055360"/>
          <w:citation/>
        </w:sdtPr>
        <w:sdtEndPr/>
        <w:sdtContent>
          <w:r w:rsidRPr="005932A6">
            <w:rPr>
              <w:sz w:val="24"/>
              <w:szCs w:val="24"/>
              <w:lang w:eastAsia="es-BO"/>
            </w:rPr>
            <w:fldChar w:fldCharType="begin"/>
          </w:r>
          <w:r w:rsidRPr="005932A6">
            <w:rPr>
              <w:sz w:val="24"/>
              <w:szCs w:val="24"/>
              <w:lang w:eastAsia="es-BO"/>
            </w:rPr>
            <w:instrText xml:space="preserve"> CITATION Mig14 \l 16394 </w:instrText>
          </w:r>
          <w:r w:rsidRPr="005932A6">
            <w:rPr>
              <w:sz w:val="24"/>
              <w:szCs w:val="24"/>
              <w:lang w:eastAsia="es-BO"/>
            </w:rPr>
            <w:fldChar w:fldCharType="separate"/>
          </w:r>
          <w:r w:rsidR="00D321F1">
            <w:rPr>
              <w:noProof/>
              <w:sz w:val="24"/>
              <w:szCs w:val="24"/>
              <w:lang w:eastAsia="es-BO"/>
            </w:rPr>
            <w:t xml:space="preserve"> </w:t>
          </w:r>
          <w:r w:rsidR="00D321F1" w:rsidRPr="00D321F1">
            <w:rPr>
              <w:noProof/>
              <w:sz w:val="24"/>
              <w:szCs w:val="24"/>
              <w:lang w:eastAsia="es-BO"/>
            </w:rPr>
            <w:t>(56)</w:t>
          </w:r>
          <w:r w:rsidRPr="005932A6">
            <w:rPr>
              <w:sz w:val="24"/>
              <w:szCs w:val="24"/>
              <w:lang w:eastAsia="es-BO"/>
            </w:rPr>
            <w:fldChar w:fldCharType="end"/>
          </w:r>
        </w:sdtContent>
      </w:sdt>
    </w:p>
    <w:p w14:paraId="48CC0396" w14:textId="3095E2AD" w:rsidR="004F7117" w:rsidRPr="00807597" w:rsidRDefault="005D5064" w:rsidP="00F06F88">
      <w:pPr>
        <w:spacing w:line="360" w:lineRule="auto"/>
        <w:jc w:val="both"/>
        <w:rPr>
          <w:sz w:val="24"/>
          <w:szCs w:val="24"/>
          <w:lang w:eastAsia="es-BO"/>
        </w:rPr>
      </w:pPr>
      <w:ins w:id="2377" w:author="Luffi" w:date="2017-07-10T12:35:00Z">
        <w:r>
          <w:rPr>
            <w:sz w:val="24"/>
            <w:szCs w:val="24"/>
            <w:lang w:eastAsia="es-BO"/>
          </w:rPr>
          <w:t xml:space="preserve">Finalmente, </w:t>
        </w:r>
      </w:ins>
      <w:ins w:id="2378" w:author="Luffi" w:date="2017-07-10T12:38:00Z">
        <w:r w:rsidR="00C04311">
          <w:rPr>
            <w:sz w:val="24"/>
            <w:szCs w:val="24"/>
            <w:lang w:eastAsia="es-BO"/>
          </w:rPr>
          <w:t xml:space="preserve">se plantea la </w:t>
        </w:r>
      </w:ins>
      <w:ins w:id="2379" w:author="Luffi" w:date="2017-07-10T21:18:00Z">
        <w:r w:rsidR="003D3361">
          <w:rPr>
            <w:sz w:val="24"/>
            <w:szCs w:val="24"/>
            <w:lang w:eastAsia="es-BO"/>
          </w:rPr>
          <w:t>última</w:t>
        </w:r>
      </w:ins>
      <w:ins w:id="2380" w:author="Luffi" w:date="2017-07-10T12:38:00Z">
        <w:r w:rsidR="00C04311">
          <w:rPr>
            <w:sz w:val="24"/>
            <w:szCs w:val="24"/>
            <w:lang w:eastAsia="es-BO"/>
          </w:rPr>
          <w:t xml:space="preserve"> </w:t>
        </w:r>
      </w:ins>
      <w:ins w:id="2381" w:author="Luffi" w:date="2017-07-10T12:39:00Z">
        <w:r w:rsidR="00C04311">
          <w:rPr>
            <w:sz w:val="24"/>
            <w:szCs w:val="24"/>
            <w:lang w:eastAsia="es-BO"/>
          </w:rPr>
          <w:t>definición</w:t>
        </w:r>
      </w:ins>
      <w:ins w:id="2382" w:author="Luffi" w:date="2017-07-10T12:38:00Z">
        <w:r w:rsidR="00C04311">
          <w:rPr>
            <w:sz w:val="24"/>
            <w:szCs w:val="24"/>
            <w:lang w:eastAsia="es-BO"/>
          </w:rPr>
          <w:t xml:space="preserve"> </w:t>
        </w:r>
      </w:ins>
      <w:ins w:id="2383" w:author="Luffi" w:date="2017-07-10T12:39:00Z">
        <w:r w:rsidR="00C04311">
          <w:rPr>
            <w:sz w:val="24"/>
            <w:szCs w:val="24"/>
            <w:lang w:eastAsia="es-BO"/>
          </w:rPr>
          <w:t xml:space="preserve">citado por el Autor del presente trabajo: </w:t>
        </w:r>
      </w:ins>
      <w:r w:rsidR="00807597" w:rsidRPr="00807597">
        <w:rPr>
          <w:sz w:val="24"/>
          <w:szCs w:val="24"/>
          <w:lang w:eastAsia="es-BO"/>
        </w:rPr>
        <w:t>Se puede decir que la prueba de validación es casi lo mismo que la prueba de caja negra, donde se va a realizar la prueba del sistema ya terminada y que el usuario junto con el desarrollador se va a querer tener las respuestas de las consultas que se hizo.</w:t>
      </w:r>
    </w:p>
    <w:p w14:paraId="55B27479" w14:textId="77777777" w:rsidR="000B1E70" w:rsidRDefault="000B1E70" w:rsidP="00F06F88">
      <w:pPr>
        <w:spacing w:line="360" w:lineRule="auto"/>
        <w:jc w:val="both"/>
        <w:rPr>
          <w:sz w:val="24"/>
          <w:szCs w:val="24"/>
          <w:lang w:eastAsia="es-BO"/>
        </w:rPr>
      </w:pPr>
    </w:p>
    <w:p w14:paraId="3A2B1DC6" w14:textId="77777777" w:rsidR="00414860" w:rsidRDefault="00414860" w:rsidP="00F06F88">
      <w:pPr>
        <w:spacing w:line="360" w:lineRule="auto"/>
        <w:jc w:val="both"/>
        <w:rPr>
          <w:sz w:val="24"/>
          <w:szCs w:val="24"/>
          <w:lang w:eastAsia="es-BO"/>
        </w:rPr>
      </w:pPr>
    </w:p>
    <w:p w14:paraId="23220A46" w14:textId="77777777" w:rsidR="00414860" w:rsidRDefault="00414860" w:rsidP="00F06F88">
      <w:pPr>
        <w:spacing w:line="360" w:lineRule="auto"/>
        <w:rPr>
          <w:lang w:eastAsia="es-BO"/>
        </w:rPr>
      </w:pPr>
      <w:r>
        <w:rPr>
          <w:lang w:eastAsia="es-BO"/>
        </w:rPr>
        <w:br w:type="page"/>
      </w:r>
    </w:p>
    <w:p w14:paraId="6BF0F4FF" w14:textId="77777777" w:rsidR="00CE5713" w:rsidRPr="00CE5713" w:rsidRDefault="00414860" w:rsidP="00F06F88">
      <w:pPr>
        <w:pStyle w:val="Ttulo1"/>
        <w:numPr>
          <w:ilvl w:val="0"/>
          <w:numId w:val="0"/>
        </w:numPr>
        <w:spacing w:after="160" w:line="360" w:lineRule="auto"/>
        <w:jc w:val="center"/>
        <w:rPr>
          <w:szCs w:val="24"/>
        </w:rPr>
      </w:pPr>
      <w:bookmarkStart w:id="2384" w:name="_Toc485290367"/>
      <w:r w:rsidRPr="006F6D32">
        <w:rPr>
          <w:szCs w:val="24"/>
        </w:rPr>
        <w:lastRenderedPageBreak/>
        <w:t>CAPÍTULO I</w:t>
      </w:r>
      <w:r w:rsidR="00CE5713">
        <w:rPr>
          <w:szCs w:val="24"/>
        </w:rPr>
        <w:t>I</w:t>
      </w:r>
      <w:r w:rsidR="00606879">
        <w:rPr>
          <w:szCs w:val="24"/>
        </w:rPr>
        <w:t xml:space="preserve">. </w:t>
      </w:r>
      <w:r w:rsidR="00CE5713">
        <w:rPr>
          <w:caps w:val="0"/>
          <w:szCs w:val="24"/>
        </w:rPr>
        <w:t>ANÁLISIS Y DISEÑO</w:t>
      </w:r>
      <w:bookmarkEnd w:id="2384"/>
    </w:p>
    <w:p w14:paraId="15F3C51D" w14:textId="77777777" w:rsidR="00CE5713" w:rsidRPr="00CE5713" w:rsidRDefault="00CE5713" w:rsidP="00F06F88">
      <w:pPr>
        <w:pStyle w:val="Prrafodelista"/>
        <w:keepNext/>
        <w:keepLines/>
        <w:numPr>
          <w:ilvl w:val="0"/>
          <w:numId w:val="16"/>
        </w:numPr>
        <w:spacing w:before="240" w:line="360" w:lineRule="auto"/>
        <w:contextualSpacing w:val="0"/>
        <w:outlineLvl w:val="0"/>
        <w:rPr>
          <w:rFonts w:asciiTheme="majorHAnsi" w:eastAsiaTheme="majorEastAsia" w:hAnsiTheme="majorHAnsi" w:cstheme="majorBidi"/>
          <w:b/>
          <w:caps/>
          <w:vanish/>
          <w:color w:val="0D0D0D" w:themeColor="text1" w:themeTint="F2"/>
          <w:sz w:val="24"/>
          <w:szCs w:val="32"/>
          <w:lang w:eastAsia="es-BO"/>
        </w:rPr>
      </w:pPr>
      <w:bookmarkStart w:id="2385" w:name="_Toc481086051"/>
      <w:bookmarkStart w:id="2386" w:name="_Toc481086150"/>
      <w:bookmarkStart w:id="2387" w:name="_Toc481086255"/>
      <w:bookmarkStart w:id="2388" w:name="_Toc481086466"/>
      <w:bookmarkStart w:id="2389" w:name="_Toc481086571"/>
      <w:bookmarkStart w:id="2390" w:name="_Toc481086670"/>
      <w:bookmarkStart w:id="2391" w:name="_Toc481086788"/>
      <w:bookmarkStart w:id="2392" w:name="_Toc481087840"/>
      <w:bookmarkStart w:id="2393" w:name="_Toc481087937"/>
      <w:bookmarkStart w:id="2394" w:name="_Toc481091548"/>
      <w:bookmarkStart w:id="2395" w:name="_Toc481091645"/>
      <w:bookmarkStart w:id="2396" w:name="_Toc481091762"/>
      <w:bookmarkStart w:id="2397" w:name="_Toc484907568"/>
      <w:bookmarkStart w:id="2398" w:name="_Toc485035350"/>
      <w:bookmarkStart w:id="2399" w:name="_Toc485120693"/>
      <w:bookmarkStart w:id="2400" w:name="_Toc485288248"/>
      <w:bookmarkStart w:id="2401" w:name="_Toc485290368"/>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p>
    <w:p w14:paraId="43DDA15B" w14:textId="77777777" w:rsidR="0048594B" w:rsidRPr="006F6D32" w:rsidRDefault="00CE5713" w:rsidP="00F06F88">
      <w:pPr>
        <w:pStyle w:val="Ttulo2"/>
        <w:spacing w:after="160" w:line="360" w:lineRule="auto"/>
      </w:pPr>
      <w:bookmarkStart w:id="2402" w:name="_Toc485290369"/>
      <w:r>
        <w:rPr>
          <w:caps w:val="0"/>
        </w:rPr>
        <w:t>INTRODUCCIÓ</w:t>
      </w:r>
      <w:r w:rsidRPr="006F6D32">
        <w:rPr>
          <w:caps w:val="0"/>
        </w:rPr>
        <w:t>N</w:t>
      </w:r>
      <w:bookmarkEnd w:id="2402"/>
    </w:p>
    <w:p w14:paraId="28840643" w14:textId="77777777" w:rsidR="00414860" w:rsidRPr="006F6D32" w:rsidRDefault="00414860" w:rsidP="00F06F88">
      <w:pPr>
        <w:spacing w:line="360" w:lineRule="auto"/>
        <w:jc w:val="both"/>
        <w:rPr>
          <w:sz w:val="24"/>
          <w:szCs w:val="24"/>
          <w:lang w:eastAsia="es-BO"/>
        </w:rPr>
      </w:pPr>
      <w:r w:rsidRPr="006F6D32">
        <w:rPr>
          <w:sz w:val="24"/>
          <w:szCs w:val="24"/>
          <w:lang w:eastAsia="es-BO"/>
        </w:rPr>
        <w:t>En este capítulo se analiza y diseña</w:t>
      </w:r>
      <w:r w:rsidR="005C111D" w:rsidRPr="006F6D32">
        <w:rPr>
          <w:sz w:val="24"/>
          <w:szCs w:val="24"/>
          <w:lang w:eastAsia="es-BO"/>
        </w:rPr>
        <w:t xml:space="preserve"> el</w:t>
      </w:r>
      <w:r w:rsidRPr="006F6D32">
        <w:rPr>
          <w:sz w:val="24"/>
          <w:szCs w:val="24"/>
          <w:lang w:eastAsia="es-BO"/>
        </w:rPr>
        <w:t xml:space="preserve"> </w:t>
      </w:r>
      <w:r w:rsidR="005C111D" w:rsidRPr="006F6D32">
        <w:rPr>
          <w:sz w:val="24"/>
          <w:szCs w:val="24"/>
          <w:lang w:eastAsia="es-BO"/>
        </w:rPr>
        <w:t>sistema web para la administración de citas, consultas e historiales médicos del Centro Médico de Especialidades ESCULAPIO S.R.L.”</w:t>
      </w:r>
      <w:r w:rsidRPr="006F6D32">
        <w:rPr>
          <w:sz w:val="24"/>
          <w:szCs w:val="24"/>
          <w:lang w:eastAsia="es-BO"/>
        </w:rPr>
        <w:t>.</w:t>
      </w:r>
    </w:p>
    <w:p w14:paraId="6BF108E3" w14:textId="77777777" w:rsidR="00414860" w:rsidRPr="006F6D32" w:rsidRDefault="005C111D" w:rsidP="00F06F88">
      <w:pPr>
        <w:spacing w:line="360" w:lineRule="auto"/>
        <w:jc w:val="both"/>
        <w:rPr>
          <w:sz w:val="24"/>
          <w:szCs w:val="24"/>
          <w:lang w:eastAsia="es-BO"/>
        </w:rPr>
      </w:pPr>
      <w:r w:rsidRPr="006F6D32">
        <w:rPr>
          <w:sz w:val="24"/>
          <w:szCs w:val="24"/>
          <w:lang w:eastAsia="es-BO"/>
        </w:rPr>
        <w:t>También contiene</w:t>
      </w:r>
      <w:r w:rsidR="00414860" w:rsidRPr="006F6D32">
        <w:rPr>
          <w:sz w:val="24"/>
          <w:szCs w:val="24"/>
          <w:lang w:eastAsia="es-BO"/>
        </w:rPr>
        <w:t xml:space="preserve"> el estudio de factibilidad del proyecto donde se mencionan los aspectos técnicos, económicos</w:t>
      </w:r>
      <w:r w:rsidRPr="006F6D32">
        <w:rPr>
          <w:sz w:val="24"/>
          <w:szCs w:val="24"/>
          <w:lang w:eastAsia="es-BO"/>
        </w:rPr>
        <w:t xml:space="preserve"> y operacionales que demuestran</w:t>
      </w:r>
      <w:r w:rsidR="00414860" w:rsidRPr="006F6D32">
        <w:rPr>
          <w:sz w:val="24"/>
          <w:szCs w:val="24"/>
          <w:lang w:eastAsia="es-BO"/>
        </w:rPr>
        <w:t xml:space="preserve"> su facti</w:t>
      </w:r>
      <w:r w:rsidR="00DC5626">
        <w:rPr>
          <w:sz w:val="24"/>
          <w:szCs w:val="24"/>
          <w:lang w:eastAsia="es-BO"/>
        </w:rPr>
        <w:t>bilidad; este análisis</w:t>
      </w:r>
      <w:r w:rsidRPr="006F6D32">
        <w:rPr>
          <w:sz w:val="24"/>
          <w:szCs w:val="24"/>
          <w:lang w:eastAsia="es-BO"/>
        </w:rPr>
        <w:t xml:space="preserve"> ha permitido</w:t>
      </w:r>
      <w:r w:rsidR="00414860" w:rsidRPr="006F6D32">
        <w:rPr>
          <w:sz w:val="24"/>
          <w:szCs w:val="24"/>
          <w:lang w:eastAsia="es-BO"/>
        </w:rPr>
        <w:t xml:space="preserve"> determinar si el desarrollo del proyecto es o no factible y los cambios que se realizaran para hacer al proyecto factible.</w:t>
      </w:r>
    </w:p>
    <w:p w14:paraId="18EED06C" w14:textId="77777777" w:rsidR="00414860" w:rsidRDefault="007F2AE4" w:rsidP="00F06F88">
      <w:pPr>
        <w:spacing w:line="360" w:lineRule="auto"/>
        <w:jc w:val="both"/>
        <w:rPr>
          <w:sz w:val="24"/>
          <w:szCs w:val="24"/>
          <w:lang w:eastAsia="es-BO"/>
        </w:rPr>
      </w:pPr>
      <w:r w:rsidRPr="006F6D32">
        <w:rPr>
          <w:sz w:val="24"/>
          <w:szCs w:val="24"/>
          <w:lang w:eastAsia="es-BO"/>
        </w:rPr>
        <w:t>Además,</w:t>
      </w:r>
      <w:r w:rsidR="005C111D" w:rsidRPr="006F6D32">
        <w:rPr>
          <w:sz w:val="24"/>
          <w:szCs w:val="24"/>
          <w:lang w:eastAsia="es-BO"/>
        </w:rPr>
        <w:t xml:space="preserve"> se realiza</w:t>
      </w:r>
      <w:r w:rsidR="00414860" w:rsidRPr="006F6D32">
        <w:rPr>
          <w:sz w:val="24"/>
          <w:szCs w:val="24"/>
          <w:lang w:eastAsia="es-BO"/>
        </w:rPr>
        <w:t xml:space="preserve"> el análisis del sistema siguiendo la metodología </w:t>
      </w:r>
      <w:r w:rsidRPr="006F6D32">
        <w:rPr>
          <w:sz w:val="24"/>
          <w:szCs w:val="24"/>
          <w:lang w:eastAsia="es-BO"/>
        </w:rPr>
        <w:t>UWE; para</w:t>
      </w:r>
      <w:r w:rsidR="00414860" w:rsidRPr="006F6D32">
        <w:rPr>
          <w:sz w:val="24"/>
          <w:szCs w:val="24"/>
          <w:lang w:eastAsia="es-BO"/>
        </w:rPr>
        <w:t xml:space="preserve"> así poder entender y determinar algunos aspectos importantes de su comportamiento.</w:t>
      </w:r>
    </w:p>
    <w:p w14:paraId="1CBE7EB3" w14:textId="77777777" w:rsidR="00DC5626" w:rsidRPr="006F6D32" w:rsidRDefault="00DC5626" w:rsidP="00F06F88">
      <w:pPr>
        <w:spacing w:line="360" w:lineRule="auto"/>
        <w:jc w:val="both"/>
        <w:rPr>
          <w:sz w:val="24"/>
          <w:szCs w:val="24"/>
          <w:lang w:eastAsia="es-BO"/>
        </w:rPr>
      </w:pPr>
      <w:r>
        <w:rPr>
          <w:sz w:val="24"/>
          <w:szCs w:val="24"/>
          <w:lang w:eastAsia="es-BO"/>
        </w:rPr>
        <w:t>Finalmente</w:t>
      </w:r>
      <w:r w:rsidR="006F412F">
        <w:rPr>
          <w:sz w:val="24"/>
          <w:szCs w:val="24"/>
          <w:lang w:eastAsia="es-BO"/>
        </w:rPr>
        <w:t>, el diseño del sistema que</w:t>
      </w:r>
      <w:r>
        <w:rPr>
          <w:sz w:val="24"/>
          <w:szCs w:val="24"/>
          <w:lang w:eastAsia="es-BO"/>
        </w:rPr>
        <w:t xml:space="preserve"> def</w:t>
      </w:r>
      <w:r w:rsidR="006F412F">
        <w:rPr>
          <w:sz w:val="24"/>
          <w:szCs w:val="24"/>
          <w:lang w:eastAsia="es-BO"/>
        </w:rPr>
        <w:t>ine la arquitectura del software, para satisfacer los requerimientos del sistema.</w:t>
      </w:r>
    </w:p>
    <w:p w14:paraId="530F6D19" w14:textId="77777777" w:rsidR="007F2AE4" w:rsidRPr="006F6D32" w:rsidRDefault="007F2AE4" w:rsidP="00F06F88">
      <w:pPr>
        <w:pStyle w:val="Ttulo2"/>
        <w:spacing w:after="160" w:line="360" w:lineRule="auto"/>
        <w:jc w:val="both"/>
        <w:rPr>
          <w:szCs w:val="24"/>
          <w:lang w:eastAsia="es-BO"/>
        </w:rPr>
      </w:pPr>
      <w:bookmarkStart w:id="2403" w:name="_Toc485290370"/>
      <w:r w:rsidRPr="006F6D32">
        <w:rPr>
          <w:szCs w:val="24"/>
          <w:lang w:eastAsia="es-BO"/>
        </w:rPr>
        <w:t>DIAGNOSTICO DEL SISTEMA ACTUAL</w:t>
      </w:r>
      <w:bookmarkEnd w:id="2403"/>
    </w:p>
    <w:p w14:paraId="11D92A48" w14:textId="77777777" w:rsidR="007F2AE4" w:rsidRPr="006F6D32" w:rsidRDefault="007F2AE4" w:rsidP="00F06F88">
      <w:pPr>
        <w:spacing w:line="360" w:lineRule="auto"/>
        <w:jc w:val="both"/>
        <w:rPr>
          <w:sz w:val="24"/>
          <w:szCs w:val="24"/>
          <w:lang w:eastAsia="es-BO"/>
        </w:rPr>
      </w:pPr>
      <w:r w:rsidRPr="006F6D32">
        <w:rPr>
          <w:sz w:val="24"/>
          <w:szCs w:val="24"/>
          <w:lang w:eastAsia="es-BO"/>
        </w:rPr>
        <w:t>Para tener un mejor entendimiento en lo que respecta el sistema actual de administración de citas, consultas e historiales médicos del Centro Médico de Especialidades ESCULAPIO S.R.L.”, a continuación, se verá aspectos importantes para</w:t>
      </w:r>
      <w:r w:rsidR="006F412F">
        <w:rPr>
          <w:sz w:val="24"/>
          <w:szCs w:val="24"/>
          <w:lang w:eastAsia="es-BO"/>
        </w:rPr>
        <w:t xml:space="preserve"> proceder a realizar el </w:t>
      </w:r>
      <w:r w:rsidRPr="006F6D32">
        <w:rPr>
          <w:sz w:val="24"/>
          <w:szCs w:val="24"/>
          <w:lang w:eastAsia="es-BO"/>
        </w:rPr>
        <w:t>presente trabajo de investigación.</w:t>
      </w:r>
    </w:p>
    <w:p w14:paraId="5337C999" w14:textId="77777777" w:rsidR="00055FAA" w:rsidRPr="009E064B" w:rsidRDefault="00055FAA" w:rsidP="009E064B">
      <w:pPr>
        <w:pStyle w:val="Ttulo3"/>
        <w:spacing w:after="240" w:line="360" w:lineRule="auto"/>
        <w:jc w:val="both"/>
        <w:rPr>
          <w:lang w:eastAsia="es-BO"/>
        </w:rPr>
      </w:pPr>
      <w:bookmarkStart w:id="2404" w:name="_Toc485290371"/>
      <w:r w:rsidRPr="009E064B">
        <w:rPr>
          <w:lang w:eastAsia="es-BO"/>
        </w:rPr>
        <w:t>Antecedentes</w:t>
      </w:r>
      <w:bookmarkEnd w:id="2404"/>
    </w:p>
    <w:p w14:paraId="1E3DCA53" w14:textId="77777777" w:rsidR="00616A8B" w:rsidRPr="009E064B" w:rsidRDefault="00375E8F" w:rsidP="009E064B">
      <w:pPr>
        <w:spacing w:after="240" w:line="360" w:lineRule="auto"/>
        <w:jc w:val="both"/>
        <w:rPr>
          <w:sz w:val="24"/>
          <w:szCs w:val="24"/>
        </w:rPr>
      </w:pPr>
      <w:r w:rsidRPr="009E064B">
        <w:rPr>
          <w:sz w:val="24"/>
          <w:szCs w:val="24"/>
          <w:lang w:eastAsia="es-BO"/>
        </w:rPr>
        <w:t>El Centro Médico de Especialidades</w:t>
      </w:r>
      <w:r w:rsidR="00124DC6" w:rsidRPr="009E064B">
        <w:rPr>
          <w:sz w:val="24"/>
          <w:szCs w:val="24"/>
          <w:lang w:eastAsia="es-BO"/>
        </w:rPr>
        <w:t xml:space="preserve"> Esculapio S.R.L., </w:t>
      </w:r>
      <w:r w:rsidR="00124DC6" w:rsidRPr="009E064B">
        <w:rPr>
          <w:sz w:val="24"/>
          <w:szCs w:val="24"/>
        </w:rPr>
        <w:t>localizado en la ciudad de Potosí</w:t>
      </w:r>
      <w:r w:rsidR="009E064B">
        <w:rPr>
          <w:sz w:val="24"/>
          <w:szCs w:val="24"/>
        </w:rPr>
        <w:t xml:space="preserve"> en</w:t>
      </w:r>
      <w:r w:rsidR="00124DC6" w:rsidRPr="009E064B">
        <w:rPr>
          <w:sz w:val="24"/>
          <w:szCs w:val="24"/>
        </w:rPr>
        <w:t xml:space="preserve"> avenida Antofagasta </w:t>
      </w:r>
      <w:r w:rsidR="00614C69">
        <w:rPr>
          <w:sz w:val="24"/>
          <w:szCs w:val="24"/>
        </w:rPr>
        <w:t>S/N</w:t>
      </w:r>
      <w:r w:rsidR="00124DC6" w:rsidRPr="009E064B">
        <w:rPr>
          <w:sz w:val="24"/>
          <w:szCs w:val="24"/>
        </w:rPr>
        <w:t>,</w:t>
      </w:r>
      <w:r w:rsidRPr="009E064B">
        <w:rPr>
          <w:sz w:val="24"/>
          <w:szCs w:val="24"/>
          <w:lang w:eastAsia="es-BO"/>
        </w:rPr>
        <w:t xml:space="preserve"> </w:t>
      </w:r>
      <w:r w:rsidRPr="009E064B">
        <w:rPr>
          <w:sz w:val="24"/>
          <w:szCs w:val="24"/>
        </w:rPr>
        <w:t xml:space="preserve">se inició en mayo de 2000 por un grupo de </w:t>
      </w:r>
      <w:r w:rsidR="00616A8B" w:rsidRPr="009E064B">
        <w:rPr>
          <w:sz w:val="24"/>
          <w:szCs w:val="24"/>
        </w:rPr>
        <w:t>gente profesional en el área de salud,</w:t>
      </w:r>
      <w:r w:rsidRPr="009E064B">
        <w:rPr>
          <w:sz w:val="24"/>
          <w:szCs w:val="24"/>
        </w:rPr>
        <w:t xml:space="preserve"> a la cabeza del Dr. José Ochoa López</w:t>
      </w:r>
      <w:r w:rsidR="00616A8B" w:rsidRPr="009E064B">
        <w:rPr>
          <w:sz w:val="24"/>
          <w:szCs w:val="24"/>
        </w:rPr>
        <w:t xml:space="preserve"> hasta la fecha director actual.</w:t>
      </w:r>
    </w:p>
    <w:p w14:paraId="4387A087" w14:textId="77777777" w:rsidR="00375E8F" w:rsidRPr="009E064B" w:rsidRDefault="00616A8B" w:rsidP="009E064B">
      <w:pPr>
        <w:spacing w:after="240" w:line="360" w:lineRule="auto"/>
        <w:jc w:val="both"/>
        <w:rPr>
          <w:sz w:val="24"/>
          <w:szCs w:val="24"/>
        </w:rPr>
      </w:pPr>
      <w:r w:rsidRPr="009E064B">
        <w:rPr>
          <w:sz w:val="24"/>
          <w:szCs w:val="24"/>
        </w:rPr>
        <w:t>Desde los primeros años de actividad, el grupo fundador enfocó sus esfuerzos hacia temas fundamentales para la salud de la población.</w:t>
      </w:r>
    </w:p>
    <w:p w14:paraId="452634BB" w14:textId="77777777" w:rsidR="00124DC6" w:rsidRPr="009E064B" w:rsidRDefault="00124DC6" w:rsidP="009E064B">
      <w:pPr>
        <w:spacing w:after="240" w:line="360" w:lineRule="auto"/>
        <w:jc w:val="both"/>
        <w:rPr>
          <w:sz w:val="24"/>
          <w:szCs w:val="24"/>
        </w:rPr>
      </w:pPr>
      <w:r w:rsidRPr="009E064B">
        <w:rPr>
          <w:sz w:val="24"/>
          <w:szCs w:val="24"/>
        </w:rPr>
        <w:lastRenderedPageBreak/>
        <w:t>Poco a poco pasando los años el grupo m</w:t>
      </w:r>
      <w:r w:rsidR="009E064B" w:rsidRPr="009E064B">
        <w:rPr>
          <w:sz w:val="24"/>
          <w:szCs w:val="24"/>
        </w:rPr>
        <w:t xml:space="preserve">édico ha crecido enormemente para incrementar las especialidades </w:t>
      </w:r>
      <w:r w:rsidR="009E064B">
        <w:rPr>
          <w:sz w:val="24"/>
          <w:szCs w:val="24"/>
        </w:rPr>
        <w:t>y</w:t>
      </w:r>
      <w:r w:rsidR="009E064B" w:rsidRPr="009E064B">
        <w:rPr>
          <w:sz w:val="24"/>
          <w:szCs w:val="24"/>
        </w:rPr>
        <w:t xml:space="preserve"> así tener un trabajo en equipo; porque todos somos más que la suma de las partes.</w:t>
      </w:r>
    </w:p>
    <w:p w14:paraId="65C1D408" w14:textId="77777777" w:rsidR="00124DC6" w:rsidRPr="009E064B" w:rsidRDefault="00124DC6" w:rsidP="009E064B">
      <w:pPr>
        <w:spacing w:after="240" w:line="360" w:lineRule="auto"/>
        <w:jc w:val="both"/>
        <w:rPr>
          <w:sz w:val="24"/>
          <w:szCs w:val="24"/>
        </w:rPr>
      </w:pPr>
      <w:r w:rsidRPr="009E064B">
        <w:rPr>
          <w:sz w:val="24"/>
          <w:szCs w:val="24"/>
        </w:rPr>
        <w:t>Desde su fundación hasta la fecha, han sido muchos los escalones que ha debido subir el C</w:t>
      </w:r>
      <w:r w:rsidR="009E064B" w:rsidRPr="009E064B">
        <w:rPr>
          <w:sz w:val="24"/>
          <w:szCs w:val="24"/>
        </w:rPr>
        <w:t xml:space="preserve">entro </w:t>
      </w:r>
      <w:r w:rsidRPr="009E064B">
        <w:rPr>
          <w:sz w:val="24"/>
          <w:szCs w:val="24"/>
        </w:rPr>
        <w:t>M</w:t>
      </w:r>
      <w:r w:rsidR="009E064B" w:rsidRPr="009E064B">
        <w:rPr>
          <w:sz w:val="24"/>
          <w:szCs w:val="24"/>
        </w:rPr>
        <w:t>édico Esculapio S.R.L.</w:t>
      </w:r>
      <w:r w:rsidRPr="009E064B">
        <w:rPr>
          <w:sz w:val="24"/>
          <w:szCs w:val="24"/>
        </w:rPr>
        <w:t>, en pos de su visión y del logro de su gran objetivo: Brindar siempre una atención médica segura para</w:t>
      </w:r>
      <w:r w:rsidR="009E064B">
        <w:rPr>
          <w:sz w:val="24"/>
          <w:szCs w:val="24"/>
        </w:rPr>
        <w:t xml:space="preserve"> cuidar y preservar la v</w:t>
      </w:r>
      <w:r w:rsidRPr="009E064B">
        <w:rPr>
          <w:sz w:val="24"/>
          <w:szCs w:val="24"/>
        </w:rPr>
        <w:t>ida.</w:t>
      </w:r>
    </w:p>
    <w:p w14:paraId="57F01889" w14:textId="77777777" w:rsidR="00876AED" w:rsidRPr="009E064B" w:rsidRDefault="00876AED" w:rsidP="009E064B">
      <w:pPr>
        <w:pStyle w:val="Ttulo3"/>
        <w:spacing w:after="240" w:line="360" w:lineRule="auto"/>
        <w:jc w:val="both"/>
        <w:rPr>
          <w:lang w:eastAsia="es-BO"/>
        </w:rPr>
      </w:pPr>
      <w:bookmarkStart w:id="2405" w:name="_Toc485290372"/>
      <w:r w:rsidRPr="009E064B">
        <w:rPr>
          <w:lang w:eastAsia="es-BO"/>
        </w:rPr>
        <w:t>Objetivos</w:t>
      </w:r>
      <w:bookmarkEnd w:id="2405"/>
    </w:p>
    <w:p w14:paraId="30EA339C" w14:textId="77777777" w:rsidR="00876AED" w:rsidRPr="009E064B" w:rsidRDefault="00876AED" w:rsidP="009E064B">
      <w:pPr>
        <w:spacing w:after="240" w:line="360" w:lineRule="auto"/>
        <w:jc w:val="both"/>
        <w:rPr>
          <w:sz w:val="24"/>
          <w:szCs w:val="24"/>
          <w:lang w:eastAsia="es-BO"/>
        </w:rPr>
      </w:pPr>
      <w:r w:rsidRPr="009E064B">
        <w:rPr>
          <w:sz w:val="24"/>
          <w:szCs w:val="24"/>
          <w:lang w:eastAsia="es-BO"/>
        </w:rPr>
        <w:t>Entre los objetivos del Centro Médico de Especialidades Esculapio S.R.L., tenemos:</w:t>
      </w:r>
    </w:p>
    <w:p w14:paraId="23CABA78"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Atención al paciente: porque nuestra prioridad es garantizar un servicio de calidad a los pacientes.</w:t>
      </w:r>
    </w:p>
    <w:p w14:paraId="33605C6B"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Calidad: porque queremos ser reconocidos como la institución que tu salud merece a nivel nacional e internacional</w:t>
      </w:r>
    </w:p>
    <w:p w14:paraId="12C65203"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Ética: profesamos una adhesión a principios morales, reflejando el más alto sentido ético y moral en cualquier situación. Durante la ejecución de nuestro trabajo diario actuamos de buena fe y sin segundas intenciones.</w:t>
      </w:r>
    </w:p>
    <w:p w14:paraId="5D44E819"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Honestidad: porque actuamos siempre con la verdad, rectitud y justicia, y nuestras acciones son consistentes con lo que decimos y pensamos.</w:t>
      </w:r>
    </w:p>
    <w:p w14:paraId="3788EAF6"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Respeto: porque todos jugamos un papel importante en el logro de nuestra misión.</w:t>
      </w:r>
    </w:p>
    <w:p w14:paraId="1AAABE14" w14:textId="77777777" w:rsidR="00876AED" w:rsidRPr="009E064B" w:rsidRDefault="00876AED" w:rsidP="00060A18">
      <w:pPr>
        <w:pStyle w:val="Prrafodelista"/>
        <w:numPr>
          <w:ilvl w:val="0"/>
          <w:numId w:val="43"/>
        </w:numPr>
        <w:spacing w:after="240" w:line="360" w:lineRule="auto"/>
        <w:jc w:val="both"/>
        <w:rPr>
          <w:sz w:val="24"/>
          <w:szCs w:val="24"/>
          <w:lang w:eastAsia="es-BO"/>
        </w:rPr>
      </w:pPr>
      <w:r w:rsidRPr="009E064B">
        <w:rPr>
          <w:sz w:val="24"/>
          <w:szCs w:val="24"/>
          <w:lang w:eastAsia="es-BO"/>
        </w:rPr>
        <w:t>Credibilidad: porque nuestra experiencia y trayectoria garantizan la confianza que nuestros pacientes merecen.</w:t>
      </w:r>
    </w:p>
    <w:p w14:paraId="234ACF86" w14:textId="77777777" w:rsidR="00055FAA" w:rsidRPr="009E064B" w:rsidRDefault="00055FAA" w:rsidP="009E064B">
      <w:pPr>
        <w:pStyle w:val="Ttulo3"/>
        <w:spacing w:after="240" w:line="360" w:lineRule="auto"/>
        <w:jc w:val="both"/>
        <w:rPr>
          <w:lang w:eastAsia="es-BO"/>
        </w:rPr>
      </w:pPr>
      <w:bookmarkStart w:id="2406" w:name="_Toc485290373"/>
      <w:r w:rsidRPr="009E064B">
        <w:rPr>
          <w:lang w:eastAsia="es-BO"/>
        </w:rPr>
        <w:t>Misión</w:t>
      </w:r>
      <w:bookmarkEnd w:id="2406"/>
    </w:p>
    <w:p w14:paraId="0807FB62" w14:textId="77777777" w:rsidR="00876AED" w:rsidRPr="009E064B" w:rsidRDefault="00876AED" w:rsidP="009E064B">
      <w:pPr>
        <w:spacing w:after="240" w:line="360" w:lineRule="auto"/>
        <w:jc w:val="both"/>
        <w:rPr>
          <w:sz w:val="24"/>
          <w:szCs w:val="24"/>
          <w:lang w:eastAsia="es-BO"/>
        </w:rPr>
      </w:pPr>
      <w:r w:rsidRPr="009E064B">
        <w:rPr>
          <w:sz w:val="24"/>
          <w:szCs w:val="24"/>
          <w:lang w:eastAsia="es-BO"/>
        </w:rPr>
        <w:t>Crear, mantener y marcar la diferencia en servicios de salud integrales adaptados a las necesidades y exigencias de nuestros pacientes, apoyados en nuestro capital humano, la excelencia médico asistencial y la búsqueda de vanguardia tecnológica, contribuyendo con la calidad de vida de la sociedad.</w:t>
      </w:r>
    </w:p>
    <w:p w14:paraId="35439ED1" w14:textId="77777777" w:rsidR="00055FAA" w:rsidRPr="009E064B" w:rsidRDefault="00055FAA" w:rsidP="009E064B">
      <w:pPr>
        <w:pStyle w:val="Ttulo3"/>
        <w:spacing w:after="240" w:line="360" w:lineRule="auto"/>
        <w:jc w:val="both"/>
        <w:rPr>
          <w:lang w:eastAsia="es-BO"/>
        </w:rPr>
      </w:pPr>
      <w:bookmarkStart w:id="2407" w:name="_Toc485290374"/>
      <w:r w:rsidRPr="009E064B">
        <w:rPr>
          <w:lang w:eastAsia="es-BO"/>
        </w:rPr>
        <w:lastRenderedPageBreak/>
        <w:t>Visión</w:t>
      </w:r>
      <w:bookmarkEnd w:id="2407"/>
    </w:p>
    <w:p w14:paraId="7E3084F3" w14:textId="77777777" w:rsidR="00154D0A" w:rsidRPr="009E064B" w:rsidRDefault="00154D0A" w:rsidP="009E064B">
      <w:pPr>
        <w:spacing w:after="240" w:line="360" w:lineRule="auto"/>
        <w:jc w:val="both"/>
        <w:rPr>
          <w:sz w:val="24"/>
          <w:szCs w:val="24"/>
          <w:lang w:eastAsia="es-BO"/>
        </w:rPr>
      </w:pPr>
      <w:r w:rsidRPr="009E064B">
        <w:rPr>
          <w:sz w:val="24"/>
          <w:szCs w:val="24"/>
          <w:lang w:eastAsia="es-BO"/>
        </w:rPr>
        <w:t>Ser reconocidos como el centro médico de especialistas de referencia nacional e internacional porque brindamos soluciones integrales de excelencia en Medicina.</w:t>
      </w:r>
    </w:p>
    <w:p w14:paraId="266953FE" w14:textId="77777777" w:rsidR="00055FAA" w:rsidRDefault="00055FAA" w:rsidP="00F06F88">
      <w:pPr>
        <w:pStyle w:val="Ttulo3"/>
        <w:spacing w:after="160" w:line="360" w:lineRule="auto"/>
        <w:jc w:val="both"/>
        <w:rPr>
          <w:lang w:eastAsia="es-BO"/>
        </w:rPr>
      </w:pPr>
      <w:bookmarkStart w:id="2408" w:name="_Toc485290375"/>
      <w:r w:rsidRPr="006F6D32">
        <w:rPr>
          <w:lang w:eastAsia="es-BO"/>
        </w:rPr>
        <w:t>Estructura organizacional</w:t>
      </w:r>
      <w:bookmarkEnd w:id="2408"/>
    </w:p>
    <w:p w14:paraId="31C7F88A" w14:textId="7FADEEE5" w:rsidR="00C32AC1" w:rsidRPr="009E064B" w:rsidRDefault="00C32AC1" w:rsidP="00C32AC1">
      <w:pPr>
        <w:pStyle w:val="Descripcin"/>
        <w:keepNext/>
        <w:jc w:val="center"/>
        <w:rPr>
          <w:sz w:val="20"/>
          <w:szCs w:val="20"/>
        </w:rPr>
      </w:pPr>
      <w:bookmarkStart w:id="2409" w:name="_Toc485290414"/>
      <w:r w:rsidRPr="009E064B">
        <w:rPr>
          <w:sz w:val="20"/>
          <w:szCs w:val="20"/>
        </w:rPr>
        <w:t xml:space="preserve">Figura </w:t>
      </w:r>
      <w:r w:rsidRPr="009E064B">
        <w:rPr>
          <w:sz w:val="20"/>
          <w:szCs w:val="20"/>
        </w:rPr>
        <w:fldChar w:fldCharType="begin"/>
      </w:r>
      <w:r w:rsidRPr="009E064B">
        <w:rPr>
          <w:sz w:val="20"/>
          <w:szCs w:val="20"/>
        </w:rPr>
        <w:instrText xml:space="preserve"> SEQ Figura \* ARABIC </w:instrText>
      </w:r>
      <w:r w:rsidRPr="009E064B">
        <w:rPr>
          <w:sz w:val="20"/>
          <w:szCs w:val="20"/>
        </w:rPr>
        <w:fldChar w:fldCharType="separate"/>
      </w:r>
      <w:r w:rsidR="00D207D2">
        <w:rPr>
          <w:noProof/>
          <w:sz w:val="20"/>
          <w:szCs w:val="20"/>
        </w:rPr>
        <w:t>1</w:t>
      </w:r>
      <w:r w:rsidRPr="009E064B">
        <w:rPr>
          <w:sz w:val="20"/>
          <w:szCs w:val="20"/>
        </w:rPr>
        <w:fldChar w:fldCharType="end"/>
      </w:r>
      <w:r w:rsidRPr="009E064B">
        <w:rPr>
          <w:sz w:val="20"/>
          <w:szCs w:val="20"/>
        </w:rPr>
        <w:t>: Estructura organizacional del Centro Médico</w:t>
      </w:r>
      <w:r w:rsidRPr="009E064B">
        <w:rPr>
          <w:noProof/>
          <w:sz w:val="20"/>
          <w:szCs w:val="20"/>
        </w:rPr>
        <w:t xml:space="preserve"> Esculapio S.R.L.</w:t>
      </w:r>
      <w:bookmarkEnd w:id="2409"/>
    </w:p>
    <w:p w14:paraId="5F9681A0" w14:textId="77777777" w:rsidR="00C32AC1" w:rsidRDefault="00C32AC1" w:rsidP="00C32AC1">
      <w:pPr>
        <w:keepNext/>
        <w:jc w:val="center"/>
      </w:pPr>
      <w:r w:rsidRPr="009E064B">
        <w:rPr>
          <w:noProof/>
          <w:sz w:val="24"/>
          <w:szCs w:val="24"/>
          <w:lang w:eastAsia="es-BO"/>
        </w:rPr>
        <w:drawing>
          <wp:inline distT="0" distB="0" distL="0" distR="0" wp14:anchorId="52F47DE2" wp14:editId="088E33FA">
            <wp:extent cx="4976038" cy="3357245"/>
            <wp:effectExtent l="19050" t="19050" r="15240"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6671"/>
                    <a:stretch/>
                  </pic:blipFill>
                  <pic:spPr bwMode="auto">
                    <a:xfrm>
                      <a:off x="0" y="0"/>
                      <a:ext cx="4976038" cy="3357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F7B982" w14:textId="77777777" w:rsidR="00154D0A" w:rsidRPr="009E064B" w:rsidRDefault="00E50FD2" w:rsidP="00723BA0">
      <w:pPr>
        <w:pStyle w:val="Descripcin"/>
        <w:jc w:val="center"/>
        <w:rPr>
          <w:sz w:val="20"/>
          <w:lang w:eastAsia="es-BO"/>
        </w:rPr>
      </w:pPr>
      <w:r w:rsidRPr="009E064B">
        <w:rPr>
          <w:sz w:val="20"/>
        </w:rPr>
        <w:t>Fuente</w:t>
      </w:r>
      <w:r>
        <w:rPr>
          <w:sz w:val="20"/>
        </w:rPr>
        <w:t>:</w:t>
      </w:r>
      <w:r w:rsidR="00C32AC1" w:rsidRPr="009E064B">
        <w:rPr>
          <w:sz w:val="20"/>
        </w:rPr>
        <w:t xml:space="preserve"> Elaboración propia</w:t>
      </w:r>
    </w:p>
    <w:p w14:paraId="599476A8" w14:textId="77777777" w:rsidR="00055FAA" w:rsidRPr="006F6D32" w:rsidRDefault="00F641AA" w:rsidP="00F06F88">
      <w:pPr>
        <w:pStyle w:val="Ttulo2"/>
        <w:spacing w:after="160" w:line="360" w:lineRule="auto"/>
        <w:jc w:val="both"/>
        <w:rPr>
          <w:szCs w:val="24"/>
          <w:lang w:eastAsia="es-BO"/>
        </w:rPr>
      </w:pPr>
      <w:bookmarkStart w:id="2410" w:name="_Toc485290376"/>
      <w:r w:rsidRPr="006F6D32">
        <w:rPr>
          <w:caps w:val="0"/>
          <w:szCs w:val="24"/>
          <w:lang w:eastAsia="es-BO"/>
        </w:rPr>
        <w:t>ANÁLISIS DE INSTRUMENTO</w:t>
      </w:r>
      <w:bookmarkEnd w:id="2410"/>
    </w:p>
    <w:p w14:paraId="2F990158" w14:textId="77777777" w:rsidR="00E84E15" w:rsidRPr="006F6D32" w:rsidRDefault="00E84E15" w:rsidP="00F06F88">
      <w:pPr>
        <w:spacing w:line="360" w:lineRule="auto"/>
        <w:jc w:val="both"/>
        <w:rPr>
          <w:sz w:val="24"/>
          <w:szCs w:val="24"/>
          <w:lang w:eastAsia="es-BO"/>
        </w:rPr>
      </w:pPr>
      <w:r w:rsidRPr="006F6D32">
        <w:rPr>
          <w:sz w:val="24"/>
          <w:szCs w:val="24"/>
          <w:lang w:eastAsia="es-BO"/>
        </w:rPr>
        <w:t>Los instrumentos empleados para una mejor recolección de información en el presente trabajo, se tomaron en cuenta las siguientes:</w:t>
      </w:r>
    </w:p>
    <w:p w14:paraId="1BD55F8B" w14:textId="77777777" w:rsidR="00055FAA" w:rsidRPr="006F6D32" w:rsidRDefault="00055FAA" w:rsidP="00F06F88">
      <w:pPr>
        <w:pStyle w:val="Ttulo3"/>
        <w:spacing w:after="160" w:line="360" w:lineRule="auto"/>
        <w:jc w:val="both"/>
        <w:rPr>
          <w:lang w:eastAsia="es-BO"/>
        </w:rPr>
      </w:pPr>
      <w:bookmarkStart w:id="2411" w:name="_Toc485290377"/>
      <w:r w:rsidRPr="006F6D32">
        <w:rPr>
          <w:lang w:eastAsia="es-BO"/>
        </w:rPr>
        <w:t>entrevista</w:t>
      </w:r>
      <w:bookmarkEnd w:id="2411"/>
    </w:p>
    <w:p w14:paraId="63BF116A" w14:textId="77777777" w:rsidR="005D28A2" w:rsidRPr="006F6D32" w:rsidRDefault="00D51B0B" w:rsidP="00113A0A">
      <w:pPr>
        <w:spacing w:line="360" w:lineRule="auto"/>
        <w:jc w:val="both"/>
        <w:rPr>
          <w:sz w:val="24"/>
          <w:szCs w:val="24"/>
          <w:lang w:eastAsia="es-BO"/>
        </w:rPr>
      </w:pPr>
      <w:r w:rsidRPr="006F6D32">
        <w:rPr>
          <w:sz w:val="24"/>
          <w:szCs w:val="24"/>
          <w:lang w:eastAsia="es-BO"/>
        </w:rPr>
        <w:t>El resultado de la entrevista (Ver Anexo Nº</w:t>
      </w:r>
      <w:r w:rsidR="00D80FAD">
        <w:rPr>
          <w:sz w:val="24"/>
          <w:szCs w:val="24"/>
          <w:lang w:eastAsia="es-BO"/>
        </w:rPr>
        <w:t xml:space="preserve"> </w:t>
      </w:r>
      <w:r w:rsidRPr="006F6D32">
        <w:rPr>
          <w:sz w:val="24"/>
          <w:szCs w:val="24"/>
          <w:lang w:eastAsia="es-BO"/>
        </w:rPr>
        <w:t xml:space="preserve">3) realizada a la secretaria del Centro Medico de Especialidades Esculapio S.R.L., que tiene a cargo las tareas de realizar las citas médicas, control de cobro </w:t>
      </w:r>
      <w:r w:rsidR="006F412F">
        <w:rPr>
          <w:sz w:val="24"/>
          <w:szCs w:val="24"/>
          <w:lang w:eastAsia="es-BO"/>
        </w:rPr>
        <w:t>por cada paciente y entre otras. E</w:t>
      </w:r>
      <w:r w:rsidRPr="006F6D32">
        <w:rPr>
          <w:sz w:val="24"/>
          <w:szCs w:val="24"/>
          <w:lang w:eastAsia="es-BO"/>
        </w:rPr>
        <w:t>n dicha entrevista se pudo recabar la siguiente información:</w:t>
      </w:r>
    </w:p>
    <w:p w14:paraId="340BF902" w14:textId="77777777" w:rsidR="00D51B0B" w:rsidRPr="006F6D32" w:rsidRDefault="00D51B0B" w:rsidP="00113A0A">
      <w:pPr>
        <w:pStyle w:val="Prrafodelista"/>
        <w:numPr>
          <w:ilvl w:val="0"/>
          <w:numId w:val="17"/>
        </w:numPr>
        <w:spacing w:line="360" w:lineRule="auto"/>
        <w:jc w:val="both"/>
        <w:rPr>
          <w:sz w:val="24"/>
          <w:szCs w:val="24"/>
          <w:lang w:eastAsia="es-BO"/>
        </w:rPr>
      </w:pPr>
      <w:r w:rsidRPr="006F6D32">
        <w:rPr>
          <w:sz w:val="24"/>
          <w:szCs w:val="24"/>
          <w:lang w:eastAsia="es-BO"/>
        </w:rPr>
        <w:lastRenderedPageBreak/>
        <w:t xml:space="preserve">El proceso actual de control de citas médicas es de manera manual a través de un </w:t>
      </w:r>
      <w:r w:rsidR="005D28A2" w:rsidRPr="006F6D32">
        <w:rPr>
          <w:sz w:val="24"/>
          <w:szCs w:val="24"/>
          <w:lang w:eastAsia="es-BO"/>
        </w:rPr>
        <w:t>libro de registro para la obtención de datos del paciente</w:t>
      </w:r>
      <w:r w:rsidRPr="006F6D32">
        <w:rPr>
          <w:sz w:val="24"/>
          <w:szCs w:val="24"/>
          <w:lang w:eastAsia="es-BO"/>
        </w:rPr>
        <w:t>.</w:t>
      </w:r>
    </w:p>
    <w:p w14:paraId="4A5C91F9" w14:textId="77777777" w:rsidR="00121C6A" w:rsidRPr="006F6D32" w:rsidRDefault="00121C6A">
      <w:pPr>
        <w:pStyle w:val="Prrafodelista"/>
        <w:numPr>
          <w:ilvl w:val="0"/>
          <w:numId w:val="17"/>
        </w:numPr>
        <w:spacing w:line="360" w:lineRule="auto"/>
        <w:jc w:val="both"/>
        <w:rPr>
          <w:sz w:val="24"/>
          <w:szCs w:val="24"/>
          <w:lang w:eastAsia="es-BO"/>
        </w:rPr>
      </w:pPr>
      <w:r w:rsidRPr="006F6D32">
        <w:rPr>
          <w:sz w:val="24"/>
          <w:szCs w:val="24"/>
          <w:lang w:eastAsia="es-BO"/>
        </w:rPr>
        <w:t>El proceso manual de registro que se tiene a los pacientes, crea un retraso al momento de asignarles su ficha correspondiente.</w:t>
      </w:r>
    </w:p>
    <w:p w14:paraId="5C58EBE6" w14:textId="77777777" w:rsidR="005D28A2" w:rsidRPr="006F6D32" w:rsidRDefault="00121C6A">
      <w:pPr>
        <w:pStyle w:val="Prrafodelista"/>
        <w:numPr>
          <w:ilvl w:val="0"/>
          <w:numId w:val="17"/>
        </w:numPr>
        <w:spacing w:line="360" w:lineRule="auto"/>
        <w:jc w:val="both"/>
        <w:rPr>
          <w:sz w:val="24"/>
          <w:szCs w:val="24"/>
          <w:lang w:eastAsia="es-BO"/>
        </w:rPr>
      </w:pPr>
      <w:r w:rsidRPr="006F6D32">
        <w:rPr>
          <w:sz w:val="24"/>
          <w:szCs w:val="24"/>
          <w:lang w:eastAsia="es-BO"/>
        </w:rPr>
        <w:t xml:space="preserve">Debido a que el proceso de registro de citas médicas es manual, se debe implementar un sistema automatizado que pueda coadyuvar con dicho registro. </w:t>
      </w:r>
    </w:p>
    <w:p w14:paraId="5A5ECCB7" w14:textId="77777777" w:rsidR="00121C6A" w:rsidRPr="006F6D32" w:rsidRDefault="00121C6A">
      <w:pPr>
        <w:spacing w:line="360" w:lineRule="auto"/>
        <w:jc w:val="both"/>
        <w:rPr>
          <w:sz w:val="24"/>
          <w:szCs w:val="24"/>
          <w:lang w:eastAsia="es-BO"/>
        </w:rPr>
      </w:pPr>
      <w:r w:rsidRPr="006F6D32">
        <w:rPr>
          <w:sz w:val="24"/>
          <w:szCs w:val="24"/>
          <w:lang w:eastAsia="es-BO"/>
        </w:rPr>
        <w:t xml:space="preserve">Una vez conocida la opinión </w:t>
      </w:r>
      <w:r w:rsidR="0089206F" w:rsidRPr="006F6D32">
        <w:rPr>
          <w:sz w:val="24"/>
          <w:szCs w:val="24"/>
          <w:lang w:eastAsia="es-BO"/>
        </w:rPr>
        <w:t>la secretaria del Centro Medico de Especialidades Esculapio S.R.L.</w:t>
      </w:r>
      <w:r w:rsidRPr="006F6D32">
        <w:rPr>
          <w:sz w:val="24"/>
          <w:szCs w:val="24"/>
          <w:lang w:eastAsia="es-BO"/>
        </w:rPr>
        <w:t>,</w:t>
      </w:r>
      <w:r w:rsidR="0089206F" w:rsidRPr="006F6D32">
        <w:rPr>
          <w:sz w:val="24"/>
          <w:szCs w:val="24"/>
          <w:lang w:eastAsia="es-BO"/>
        </w:rPr>
        <w:t xml:space="preserve"> también se</w:t>
      </w:r>
      <w:r w:rsidR="00D80FAD">
        <w:rPr>
          <w:sz w:val="24"/>
          <w:szCs w:val="24"/>
          <w:lang w:eastAsia="es-BO"/>
        </w:rPr>
        <w:t xml:space="preserve"> creó un</w:t>
      </w:r>
      <w:r w:rsidR="006F412F">
        <w:rPr>
          <w:sz w:val="24"/>
          <w:szCs w:val="24"/>
          <w:lang w:eastAsia="es-BO"/>
        </w:rPr>
        <w:t xml:space="preserve">a guía </w:t>
      </w:r>
      <w:r w:rsidR="00D80FAD">
        <w:rPr>
          <w:sz w:val="24"/>
          <w:szCs w:val="24"/>
          <w:lang w:eastAsia="es-BO"/>
        </w:rPr>
        <w:t>de entrevista (Ver Anexo N° 4),</w:t>
      </w:r>
      <w:r w:rsidR="006F412F">
        <w:rPr>
          <w:sz w:val="24"/>
          <w:szCs w:val="24"/>
          <w:lang w:eastAsia="es-BO"/>
        </w:rPr>
        <w:t xml:space="preserve"> para los</w:t>
      </w:r>
      <w:r w:rsidR="00D80FAD">
        <w:rPr>
          <w:sz w:val="24"/>
          <w:szCs w:val="24"/>
          <w:lang w:eastAsia="es-BO"/>
        </w:rPr>
        <w:t xml:space="preserve"> médicos especialistas</w:t>
      </w:r>
      <w:r w:rsidR="00D34399" w:rsidRPr="006F6D32">
        <w:rPr>
          <w:sz w:val="24"/>
          <w:szCs w:val="24"/>
          <w:lang w:eastAsia="es-BO"/>
        </w:rPr>
        <w:t xml:space="preserve"> (</w:t>
      </w:r>
      <w:r w:rsidR="006F412F">
        <w:rPr>
          <w:sz w:val="24"/>
          <w:szCs w:val="24"/>
          <w:lang w:eastAsia="es-BO"/>
        </w:rPr>
        <w:t>Ver Anexo Nº5), se tomando</w:t>
      </w:r>
      <w:r w:rsidRPr="006F6D32">
        <w:rPr>
          <w:sz w:val="24"/>
          <w:szCs w:val="24"/>
          <w:lang w:eastAsia="es-BO"/>
        </w:rPr>
        <w:t xml:space="preserve"> en cuenta cinco </w:t>
      </w:r>
      <w:r w:rsidR="006F412F">
        <w:rPr>
          <w:sz w:val="24"/>
          <w:szCs w:val="24"/>
          <w:lang w:eastAsia="es-BO"/>
        </w:rPr>
        <w:t>de ellos,</w:t>
      </w:r>
      <w:r w:rsidRPr="006F6D32">
        <w:rPr>
          <w:sz w:val="24"/>
          <w:szCs w:val="24"/>
          <w:lang w:eastAsia="es-BO"/>
        </w:rPr>
        <w:t xml:space="preserve"> los cuales a nivel general mencionaron</w:t>
      </w:r>
      <w:r w:rsidR="006F412F">
        <w:rPr>
          <w:sz w:val="24"/>
          <w:szCs w:val="24"/>
          <w:lang w:eastAsia="es-BO"/>
        </w:rPr>
        <w:t xml:space="preserve"> cómo se maneja</w:t>
      </w:r>
      <w:r w:rsidRPr="006F6D32">
        <w:rPr>
          <w:sz w:val="24"/>
          <w:szCs w:val="24"/>
          <w:lang w:eastAsia="es-BO"/>
        </w:rPr>
        <w:t xml:space="preserve"> el proceso actual de control de </w:t>
      </w:r>
      <w:r w:rsidR="00D34399" w:rsidRPr="006F6D32">
        <w:rPr>
          <w:sz w:val="24"/>
          <w:szCs w:val="24"/>
          <w:lang w:eastAsia="es-BO"/>
        </w:rPr>
        <w:t>consultas e historiales médicos</w:t>
      </w:r>
      <w:r w:rsidRPr="006F6D32">
        <w:rPr>
          <w:sz w:val="24"/>
          <w:szCs w:val="24"/>
          <w:lang w:eastAsia="es-BO"/>
        </w:rPr>
        <w:t>, se recabo la siguiente información:</w:t>
      </w:r>
    </w:p>
    <w:p w14:paraId="01E0737B" w14:textId="7A40072D" w:rsidR="005D28A2" w:rsidRPr="006F6D32" w:rsidRDefault="00FA4C91">
      <w:pPr>
        <w:pStyle w:val="Prrafodelista"/>
        <w:numPr>
          <w:ilvl w:val="0"/>
          <w:numId w:val="28"/>
        </w:numPr>
        <w:spacing w:line="360" w:lineRule="auto"/>
        <w:jc w:val="both"/>
        <w:rPr>
          <w:sz w:val="24"/>
          <w:szCs w:val="24"/>
          <w:lang w:eastAsia="es-BO"/>
        </w:rPr>
      </w:pPr>
      <w:r w:rsidRPr="006F6D32">
        <w:rPr>
          <w:sz w:val="24"/>
          <w:szCs w:val="24"/>
          <w:lang w:eastAsia="es-BO"/>
        </w:rPr>
        <w:t>El registro de la consulta médica se realiza en un libro anillado con una gran cantidad de hojas, donde se encuentra toda la información detallada del paciente registrado por el médico especialista</w:t>
      </w:r>
      <w:r w:rsidR="00E74B73" w:rsidRPr="006F6D32">
        <w:rPr>
          <w:sz w:val="24"/>
          <w:szCs w:val="24"/>
          <w:lang w:eastAsia="es-BO"/>
        </w:rPr>
        <w:t xml:space="preserve">, </w:t>
      </w:r>
      <w:r w:rsidR="006F412F">
        <w:rPr>
          <w:sz w:val="24"/>
          <w:szCs w:val="24"/>
          <w:lang w:eastAsia="es-BO"/>
        </w:rPr>
        <w:t xml:space="preserve">lo cual provoca que </w:t>
      </w:r>
      <w:r w:rsidR="00650921">
        <w:rPr>
          <w:sz w:val="24"/>
          <w:szCs w:val="24"/>
          <w:lang w:eastAsia="es-BO"/>
        </w:rPr>
        <w:t>la información</w:t>
      </w:r>
      <w:r w:rsidR="00650921" w:rsidRPr="006F6D32">
        <w:rPr>
          <w:sz w:val="24"/>
          <w:szCs w:val="24"/>
          <w:lang w:eastAsia="es-BO"/>
        </w:rPr>
        <w:t xml:space="preserve"> </w:t>
      </w:r>
      <w:del w:id="2412" w:author="Luffi" w:date="2017-07-10T21:20:00Z">
        <w:r w:rsidR="00650921" w:rsidRPr="006F6D32" w:rsidDel="003D3361">
          <w:rPr>
            <w:sz w:val="24"/>
            <w:szCs w:val="24"/>
            <w:lang w:eastAsia="es-BO"/>
          </w:rPr>
          <w:delText xml:space="preserve">crezca </w:delText>
        </w:r>
      </w:del>
      <w:ins w:id="2413" w:author="Luffi" w:date="2017-07-10T21:20:00Z">
        <w:r w:rsidR="003D3361">
          <w:rPr>
            <w:sz w:val="24"/>
            <w:szCs w:val="24"/>
            <w:lang w:eastAsia="es-BO"/>
          </w:rPr>
          <w:t>se vaya aumentando</w:t>
        </w:r>
        <w:r w:rsidR="003D3361" w:rsidRPr="006F6D32">
          <w:rPr>
            <w:sz w:val="24"/>
            <w:szCs w:val="24"/>
            <w:lang w:eastAsia="es-BO"/>
          </w:rPr>
          <w:t xml:space="preserve"> </w:t>
        </w:r>
      </w:ins>
      <w:r w:rsidR="00650921" w:rsidRPr="006F6D32">
        <w:rPr>
          <w:sz w:val="24"/>
          <w:szCs w:val="24"/>
          <w:lang w:eastAsia="es-BO"/>
        </w:rPr>
        <w:t>cada día más</w:t>
      </w:r>
      <w:r w:rsidR="00E74B73" w:rsidRPr="006F6D32">
        <w:rPr>
          <w:sz w:val="24"/>
          <w:szCs w:val="24"/>
          <w:lang w:eastAsia="es-BO"/>
        </w:rPr>
        <w:t>.</w:t>
      </w:r>
    </w:p>
    <w:p w14:paraId="1ABAF7D9" w14:textId="77777777" w:rsidR="00FA4C91" w:rsidRPr="006F6D32" w:rsidRDefault="00902D53">
      <w:pPr>
        <w:pStyle w:val="Prrafodelista"/>
        <w:numPr>
          <w:ilvl w:val="0"/>
          <w:numId w:val="28"/>
        </w:numPr>
        <w:spacing w:line="360" w:lineRule="auto"/>
        <w:jc w:val="both"/>
        <w:rPr>
          <w:sz w:val="24"/>
          <w:szCs w:val="24"/>
          <w:lang w:eastAsia="es-BO"/>
        </w:rPr>
      </w:pPr>
      <w:r w:rsidRPr="006F6D32">
        <w:rPr>
          <w:sz w:val="24"/>
          <w:szCs w:val="24"/>
          <w:lang w:eastAsia="es-BO"/>
        </w:rPr>
        <w:t>El proceso de búsqueda de historial médico</w:t>
      </w:r>
      <w:r w:rsidR="00E74B73" w:rsidRPr="006F6D32">
        <w:rPr>
          <w:sz w:val="24"/>
          <w:szCs w:val="24"/>
          <w:lang w:eastAsia="es-BO"/>
        </w:rPr>
        <w:t xml:space="preserve"> de los pacientes, presenta demasiada pérdida de tiempo, por lo </w:t>
      </w:r>
      <w:r w:rsidR="00D316FB" w:rsidRPr="006F6D32">
        <w:rPr>
          <w:sz w:val="24"/>
          <w:szCs w:val="24"/>
          <w:lang w:eastAsia="es-BO"/>
        </w:rPr>
        <w:t>tanto,</w:t>
      </w:r>
      <w:r w:rsidR="00E74B73" w:rsidRPr="006F6D32">
        <w:rPr>
          <w:sz w:val="24"/>
          <w:szCs w:val="24"/>
          <w:lang w:eastAsia="es-BO"/>
        </w:rPr>
        <w:t xml:space="preserve"> </w:t>
      </w:r>
      <w:r w:rsidR="00D316FB" w:rsidRPr="006F6D32">
        <w:rPr>
          <w:sz w:val="24"/>
          <w:szCs w:val="24"/>
          <w:lang w:eastAsia="es-BO"/>
        </w:rPr>
        <w:t>esto perjudica el trabajo del médico especialista</w:t>
      </w:r>
      <w:r w:rsidR="00E74B73" w:rsidRPr="006F6D32">
        <w:rPr>
          <w:sz w:val="24"/>
          <w:szCs w:val="24"/>
          <w:lang w:eastAsia="es-BO"/>
        </w:rPr>
        <w:t>.</w:t>
      </w:r>
    </w:p>
    <w:p w14:paraId="11C30239" w14:textId="77777777" w:rsidR="00E74B73" w:rsidRPr="006F6D32" w:rsidRDefault="00D316FB">
      <w:pPr>
        <w:pStyle w:val="Prrafodelista"/>
        <w:numPr>
          <w:ilvl w:val="0"/>
          <w:numId w:val="28"/>
        </w:numPr>
        <w:spacing w:line="360" w:lineRule="auto"/>
        <w:jc w:val="both"/>
        <w:rPr>
          <w:sz w:val="24"/>
          <w:szCs w:val="24"/>
          <w:lang w:eastAsia="es-BO"/>
        </w:rPr>
      </w:pPr>
      <w:r w:rsidRPr="006F6D32">
        <w:rPr>
          <w:sz w:val="24"/>
          <w:szCs w:val="24"/>
          <w:lang w:eastAsia="es-BO"/>
        </w:rPr>
        <w:t>Respecto a la receta médica, existe molestias en parte de los pacientes por la ortografía del médico especialista.</w:t>
      </w:r>
    </w:p>
    <w:p w14:paraId="01390CA4" w14:textId="13A5DCC6" w:rsidR="00D316FB" w:rsidRPr="006F6D32" w:rsidDel="003D3361" w:rsidRDefault="00D316FB">
      <w:pPr>
        <w:pStyle w:val="Prrafodelista"/>
        <w:numPr>
          <w:ilvl w:val="0"/>
          <w:numId w:val="28"/>
        </w:numPr>
        <w:spacing w:line="360" w:lineRule="auto"/>
        <w:jc w:val="both"/>
        <w:rPr>
          <w:del w:id="2414" w:author="Luffi" w:date="2017-07-10T21:18:00Z"/>
          <w:sz w:val="24"/>
          <w:szCs w:val="24"/>
          <w:lang w:eastAsia="es-BO"/>
        </w:rPr>
      </w:pPr>
      <w:r w:rsidRPr="006F6D32">
        <w:rPr>
          <w:sz w:val="24"/>
          <w:szCs w:val="24"/>
          <w:lang w:eastAsia="es-BO"/>
        </w:rPr>
        <w:t xml:space="preserve">El proceso manual control y registro de pacientes es inestable, y se requiere un sistema de control automatizado para las consultas e historiales médicos, para que el trabajo del </w:t>
      </w:r>
      <w:r w:rsidR="00F06DD5" w:rsidRPr="006F6D32">
        <w:rPr>
          <w:sz w:val="24"/>
          <w:szCs w:val="24"/>
          <w:lang w:eastAsia="es-BO"/>
        </w:rPr>
        <w:t>médico</w:t>
      </w:r>
      <w:r w:rsidRPr="006F6D32">
        <w:rPr>
          <w:sz w:val="24"/>
          <w:szCs w:val="24"/>
          <w:lang w:eastAsia="es-BO"/>
        </w:rPr>
        <w:t xml:space="preserve"> </w:t>
      </w:r>
      <w:r w:rsidR="00F06DD5" w:rsidRPr="006F6D32">
        <w:rPr>
          <w:sz w:val="24"/>
          <w:szCs w:val="24"/>
          <w:lang w:eastAsia="es-BO"/>
        </w:rPr>
        <w:t>sea de</w:t>
      </w:r>
      <w:r w:rsidRPr="006F6D32">
        <w:rPr>
          <w:sz w:val="24"/>
          <w:szCs w:val="24"/>
          <w:lang w:eastAsia="es-BO"/>
        </w:rPr>
        <w:t xml:space="preserve"> manera rápida y eficaz</w:t>
      </w:r>
      <w:ins w:id="2415" w:author="Luffi" w:date="2017-07-10T21:19:00Z">
        <w:r w:rsidR="003D3361">
          <w:rPr>
            <w:sz w:val="24"/>
            <w:szCs w:val="24"/>
            <w:lang w:eastAsia="es-BO"/>
          </w:rPr>
          <w:t>.</w:t>
        </w:r>
      </w:ins>
    </w:p>
    <w:p w14:paraId="04A6B172" w14:textId="77777777" w:rsidR="00D51B0B" w:rsidRPr="003D3361" w:rsidRDefault="00D51B0B">
      <w:pPr>
        <w:pStyle w:val="Prrafodelista"/>
        <w:numPr>
          <w:ilvl w:val="0"/>
          <w:numId w:val="28"/>
        </w:numPr>
        <w:spacing w:line="360" w:lineRule="auto"/>
        <w:jc w:val="both"/>
        <w:rPr>
          <w:sz w:val="24"/>
          <w:szCs w:val="24"/>
          <w:lang w:eastAsia="es-BO"/>
          <w:rPrChange w:id="2416" w:author="Luffi" w:date="2017-07-10T21:18:00Z">
            <w:rPr>
              <w:lang w:eastAsia="es-BO"/>
            </w:rPr>
          </w:rPrChange>
        </w:rPr>
        <w:pPrChange w:id="2417" w:author="Luffi" w:date="2017-07-10T21:21:00Z">
          <w:pPr>
            <w:pStyle w:val="Prrafodelista"/>
            <w:spacing w:line="360" w:lineRule="auto"/>
            <w:jc w:val="both"/>
          </w:pPr>
        </w:pPrChange>
      </w:pPr>
    </w:p>
    <w:p w14:paraId="09F208EF" w14:textId="77777777" w:rsidR="00055FAA" w:rsidRPr="006F6D32" w:rsidRDefault="00055FAA" w:rsidP="00113A0A">
      <w:pPr>
        <w:pStyle w:val="Ttulo3"/>
        <w:spacing w:after="160" w:line="360" w:lineRule="auto"/>
        <w:jc w:val="both"/>
        <w:rPr>
          <w:lang w:eastAsia="es-BO"/>
        </w:rPr>
      </w:pPr>
      <w:bookmarkStart w:id="2418" w:name="_Toc485290378"/>
      <w:r w:rsidRPr="006F6D32">
        <w:rPr>
          <w:lang w:eastAsia="es-BO"/>
        </w:rPr>
        <w:t>encuesta</w:t>
      </w:r>
      <w:bookmarkEnd w:id="2418"/>
    </w:p>
    <w:p w14:paraId="254D5F5F" w14:textId="77777777" w:rsidR="0051175C" w:rsidRDefault="0051175C">
      <w:pPr>
        <w:spacing w:line="360" w:lineRule="auto"/>
        <w:jc w:val="both"/>
        <w:rPr>
          <w:sz w:val="24"/>
          <w:szCs w:val="24"/>
          <w:lang w:eastAsia="es-BO"/>
        </w:rPr>
      </w:pPr>
      <w:r w:rsidRPr="006F6D32">
        <w:rPr>
          <w:sz w:val="24"/>
          <w:szCs w:val="24"/>
          <w:lang w:eastAsia="es-BO"/>
        </w:rPr>
        <w:t xml:space="preserve">Se realizó </w:t>
      </w:r>
      <w:r w:rsidR="00F85141">
        <w:rPr>
          <w:sz w:val="24"/>
          <w:szCs w:val="24"/>
          <w:lang w:eastAsia="es-BO"/>
        </w:rPr>
        <w:t xml:space="preserve">un modelo de </w:t>
      </w:r>
      <w:r w:rsidRPr="006F6D32">
        <w:rPr>
          <w:sz w:val="24"/>
          <w:szCs w:val="24"/>
          <w:lang w:eastAsia="es-BO"/>
        </w:rPr>
        <w:t xml:space="preserve">encuestas </w:t>
      </w:r>
      <w:r w:rsidR="00F85141">
        <w:rPr>
          <w:sz w:val="24"/>
          <w:szCs w:val="24"/>
          <w:lang w:eastAsia="es-BO"/>
        </w:rPr>
        <w:t>par</w:t>
      </w:r>
      <w:r w:rsidRPr="006F6D32">
        <w:rPr>
          <w:sz w:val="24"/>
          <w:szCs w:val="24"/>
          <w:lang w:eastAsia="es-BO"/>
        </w:rPr>
        <w:t>a los pacientes del Centro Medico de Especialistas Esculapio S.R.L.</w:t>
      </w:r>
      <w:r w:rsidR="00F85141">
        <w:rPr>
          <w:sz w:val="24"/>
          <w:szCs w:val="24"/>
          <w:lang w:eastAsia="es-BO"/>
        </w:rPr>
        <w:t xml:space="preserve"> (Ver Anexo Nº 6</w:t>
      </w:r>
      <w:r w:rsidRPr="006F6D32">
        <w:rPr>
          <w:sz w:val="24"/>
          <w:szCs w:val="24"/>
          <w:lang w:eastAsia="es-BO"/>
        </w:rPr>
        <w:t>), para conocer</w:t>
      </w:r>
      <w:r w:rsidR="000B6C77" w:rsidRPr="006F6D32">
        <w:rPr>
          <w:sz w:val="24"/>
          <w:szCs w:val="24"/>
          <w:lang w:eastAsia="es-BO"/>
        </w:rPr>
        <w:t xml:space="preserve"> las falencias que tienen al momento de ser atendidos por el médico correspondiente y la aceptación</w:t>
      </w:r>
      <w:r w:rsidRPr="006F6D32">
        <w:rPr>
          <w:sz w:val="24"/>
          <w:szCs w:val="24"/>
          <w:lang w:eastAsia="es-BO"/>
        </w:rPr>
        <w:t xml:space="preserve"> o no de la implementación de un sistema automatiz</w:t>
      </w:r>
      <w:r w:rsidR="006F412F">
        <w:rPr>
          <w:sz w:val="24"/>
          <w:szCs w:val="24"/>
          <w:lang w:eastAsia="es-BO"/>
        </w:rPr>
        <w:t>ado.</w:t>
      </w:r>
      <w:r w:rsidRPr="006F6D32">
        <w:rPr>
          <w:sz w:val="24"/>
          <w:szCs w:val="24"/>
          <w:lang w:eastAsia="es-BO"/>
        </w:rPr>
        <w:t xml:space="preserve"> </w:t>
      </w:r>
      <w:r w:rsidR="006F412F">
        <w:rPr>
          <w:sz w:val="24"/>
          <w:szCs w:val="24"/>
          <w:lang w:eastAsia="es-BO"/>
        </w:rPr>
        <w:t>P</w:t>
      </w:r>
      <w:r w:rsidRPr="006F6D32">
        <w:rPr>
          <w:sz w:val="24"/>
          <w:szCs w:val="24"/>
          <w:lang w:eastAsia="es-BO"/>
        </w:rPr>
        <w:t xml:space="preserve">or </w:t>
      </w:r>
      <w:r w:rsidR="000B6C77" w:rsidRPr="006F6D32">
        <w:rPr>
          <w:sz w:val="24"/>
          <w:szCs w:val="24"/>
          <w:lang w:eastAsia="es-BO"/>
        </w:rPr>
        <w:t>tanto,</w:t>
      </w:r>
      <w:r w:rsidRPr="006F6D32">
        <w:rPr>
          <w:sz w:val="24"/>
          <w:szCs w:val="24"/>
          <w:lang w:eastAsia="es-BO"/>
        </w:rPr>
        <w:t xml:space="preserve"> se tiene lo</w:t>
      </w:r>
      <w:r w:rsidR="006F412F">
        <w:rPr>
          <w:sz w:val="24"/>
          <w:szCs w:val="24"/>
          <w:lang w:eastAsia="es-BO"/>
        </w:rPr>
        <w:t>s datos</w:t>
      </w:r>
      <w:r w:rsidRPr="006F6D32">
        <w:rPr>
          <w:sz w:val="24"/>
          <w:szCs w:val="24"/>
          <w:lang w:eastAsia="es-BO"/>
        </w:rPr>
        <w:t xml:space="preserve"> siguiente</w:t>
      </w:r>
      <w:r w:rsidR="006F412F">
        <w:rPr>
          <w:sz w:val="24"/>
          <w:szCs w:val="24"/>
          <w:lang w:eastAsia="es-BO"/>
        </w:rPr>
        <w:t>s</w:t>
      </w:r>
      <w:r w:rsidRPr="006F6D32">
        <w:rPr>
          <w:sz w:val="24"/>
          <w:szCs w:val="24"/>
          <w:lang w:eastAsia="es-BO"/>
        </w:rPr>
        <w:t>:</w:t>
      </w:r>
    </w:p>
    <w:p w14:paraId="24508FF8" w14:textId="77777777" w:rsidR="005B4FB5" w:rsidRDefault="005B4FB5">
      <w:pPr>
        <w:pStyle w:val="Prrafodelista"/>
        <w:numPr>
          <w:ilvl w:val="0"/>
          <w:numId w:val="35"/>
        </w:numPr>
        <w:spacing w:line="360" w:lineRule="auto"/>
        <w:jc w:val="both"/>
        <w:rPr>
          <w:sz w:val="24"/>
          <w:szCs w:val="24"/>
          <w:lang w:eastAsia="es-BO"/>
        </w:rPr>
      </w:pPr>
      <w:r>
        <w:rPr>
          <w:sz w:val="24"/>
          <w:szCs w:val="24"/>
          <w:lang w:eastAsia="es-BO"/>
        </w:rPr>
        <w:t>Población</w:t>
      </w:r>
    </w:p>
    <w:p w14:paraId="41AFDB96" w14:textId="77777777" w:rsidR="00665908" w:rsidRDefault="00587D32">
      <w:pPr>
        <w:pStyle w:val="Prrafodelista"/>
        <w:spacing w:line="360" w:lineRule="auto"/>
        <w:jc w:val="both"/>
        <w:rPr>
          <w:sz w:val="24"/>
          <w:szCs w:val="24"/>
          <w:lang w:eastAsia="es-BO"/>
        </w:rPr>
      </w:pPr>
      <w:r>
        <w:rPr>
          <w:sz w:val="24"/>
          <w:szCs w:val="24"/>
          <w:lang w:eastAsia="es-BO"/>
        </w:rPr>
        <w:lastRenderedPageBreak/>
        <w:t xml:space="preserve">El conjunto total de historiales médicos de los pacientes del Centro Médico de Especialidades es de </w:t>
      </w:r>
      <w:r w:rsidR="008B49FE" w:rsidRPr="008B49FE">
        <w:rPr>
          <w:sz w:val="24"/>
          <w:szCs w:val="24"/>
          <w:lang w:eastAsia="es-BO"/>
        </w:rPr>
        <w:t>12.440</w:t>
      </w:r>
      <w:r>
        <w:rPr>
          <w:sz w:val="24"/>
          <w:szCs w:val="24"/>
          <w:lang w:eastAsia="es-BO"/>
        </w:rPr>
        <w:t xml:space="preserve">, </w:t>
      </w:r>
      <w:r w:rsidR="00665908">
        <w:rPr>
          <w:sz w:val="24"/>
          <w:szCs w:val="24"/>
          <w:lang w:eastAsia="es-BO"/>
        </w:rPr>
        <w:t>este dato nos permite obtener una información fundamental para realizar un tipo de muestreo y muestra para la respectiva encuesta.</w:t>
      </w:r>
    </w:p>
    <w:p w14:paraId="1287CFB4" w14:textId="77777777" w:rsidR="005B4FB5" w:rsidRDefault="00665908">
      <w:pPr>
        <w:pStyle w:val="Prrafodelista"/>
        <w:numPr>
          <w:ilvl w:val="0"/>
          <w:numId w:val="35"/>
        </w:numPr>
        <w:spacing w:line="360" w:lineRule="auto"/>
        <w:jc w:val="both"/>
        <w:rPr>
          <w:sz w:val="24"/>
          <w:szCs w:val="24"/>
          <w:lang w:eastAsia="es-BO"/>
        </w:rPr>
      </w:pPr>
      <w:r>
        <w:rPr>
          <w:sz w:val="24"/>
          <w:szCs w:val="24"/>
          <w:lang w:eastAsia="es-BO"/>
        </w:rPr>
        <w:t>Muestreo</w:t>
      </w:r>
    </w:p>
    <w:p w14:paraId="7F37E76E" w14:textId="77777777" w:rsidR="00665908" w:rsidRDefault="00665908">
      <w:pPr>
        <w:pStyle w:val="Prrafodelista"/>
        <w:spacing w:line="360" w:lineRule="auto"/>
        <w:jc w:val="both"/>
        <w:rPr>
          <w:sz w:val="24"/>
          <w:szCs w:val="24"/>
          <w:lang w:eastAsia="es-BO"/>
        </w:rPr>
      </w:pPr>
      <w:r>
        <w:rPr>
          <w:sz w:val="24"/>
          <w:szCs w:val="24"/>
          <w:lang w:eastAsia="es-BO"/>
        </w:rPr>
        <w:t>El procedimiento o técnica que se ha empleado para obtener una muestra</w:t>
      </w:r>
      <w:r w:rsidR="002460C6">
        <w:rPr>
          <w:sz w:val="24"/>
          <w:szCs w:val="24"/>
          <w:lang w:eastAsia="es-BO"/>
        </w:rPr>
        <w:t xml:space="preserve"> es</w:t>
      </w:r>
      <w:r>
        <w:rPr>
          <w:sz w:val="24"/>
          <w:szCs w:val="24"/>
          <w:lang w:eastAsia="es-BO"/>
        </w:rPr>
        <w:t xml:space="preserve"> </w:t>
      </w:r>
      <w:r w:rsidR="006F412F">
        <w:rPr>
          <w:sz w:val="24"/>
          <w:szCs w:val="24"/>
          <w:lang w:eastAsia="es-BO"/>
        </w:rPr>
        <w:t>mediante el mu</w:t>
      </w:r>
      <w:r>
        <w:rPr>
          <w:sz w:val="24"/>
          <w:szCs w:val="24"/>
          <w:lang w:eastAsia="es-BO"/>
        </w:rPr>
        <w:t>estreo probabilístico</w:t>
      </w:r>
      <w:r w:rsidR="006F412F">
        <w:rPr>
          <w:sz w:val="24"/>
          <w:szCs w:val="24"/>
          <w:lang w:eastAsia="es-BO"/>
        </w:rPr>
        <w:t xml:space="preserve"> (al azar)</w:t>
      </w:r>
      <w:r>
        <w:rPr>
          <w:sz w:val="24"/>
          <w:szCs w:val="24"/>
          <w:lang w:eastAsia="es-BO"/>
        </w:rPr>
        <w:t>, en este caso los pacientes del Centro Medico de Especial</w:t>
      </w:r>
      <w:r w:rsidR="002460C6">
        <w:rPr>
          <w:sz w:val="24"/>
          <w:szCs w:val="24"/>
          <w:lang w:eastAsia="es-BO"/>
        </w:rPr>
        <w:t>idades Esculapio S.R.L.</w:t>
      </w:r>
      <w:r>
        <w:rPr>
          <w:sz w:val="24"/>
          <w:szCs w:val="24"/>
          <w:lang w:eastAsia="es-BO"/>
        </w:rPr>
        <w:t xml:space="preserve"> tienen la mis</w:t>
      </w:r>
      <w:r w:rsidR="002460C6">
        <w:rPr>
          <w:sz w:val="24"/>
          <w:szCs w:val="24"/>
          <w:lang w:eastAsia="es-BO"/>
        </w:rPr>
        <w:t>ma posibilidad de ser escogido o</w:t>
      </w:r>
      <w:r>
        <w:rPr>
          <w:sz w:val="24"/>
          <w:szCs w:val="24"/>
          <w:lang w:eastAsia="es-BO"/>
        </w:rPr>
        <w:t xml:space="preserve"> ser incluidos de la muestra.</w:t>
      </w:r>
    </w:p>
    <w:p w14:paraId="1EB66C43" w14:textId="77777777" w:rsidR="00665908" w:rsidRDefault="00665908">
      <w:pPr>
        <w:pStyle w:val="Prrafodelista"/>
        <w:numPr>
          <w:ilvl w:val="0"/>
          <w:numId w:val="35"/>
        </w:numPr>
        <w:spacing w:line="360" w:lineRule="auto"/>
        <w:jc w:val="both"/>
        <w:rPr>
          <w:sz w:val="24"/>
          <w:szCs w:val="24"/>
          <w:lang w:eastAsia="es-BO"/>
        </w:rPr>
      </w:pPr>
      <w:r>
        <w:rPr>
          <w:sz w:val="24"/>
          <w:szCs w:val="24"/>
          <w:lang w:eastAsia="es-BO"/>
        </w:rPr>
        <w:t>Muestra</w:t>
      </w:r>
    </w:p>
    <w:p w14:paraId="5763FF36" w14:textId="77777777" w:rsidR="008B49FE" w:rsidRDefault="008B49FE">
      <w:pPr>
        <w:spacing w:line="360" w:lineRule="auto"/>
        <w:ind w:left="708"/>
        <w:jc w:val="both"/>
        <w:rPr>
          <w:sz w:val="24"/>
          <w:szCs w:val="24"/>
          <w:lang w:eastAsia="es-BO"/>
        </w:rPr>
      </w:pPr>
      <w:r w:rsidRPr="008B49FE">
        <w:rPr>
          <w:sz w:val="24"/>
          <w:szCs w:val="24"/>
          <w:lang w:eastAsia="es-BO"/>
        </w:rPr>
        <w:t xml:space="preserve">Para determinar el tamaño de la muestra, es decir, el número de encuestas que se realizaron, se tomó en </w:t>
      </w:r>
      <w:r>
        <w:rPr>
          <w:sz w:val="24"/>
          <w:szCs w:val="24"/>
          <w:lang w:eastAsia="es-BO"/>
        </w:rPr>
        <w:t>e</w:t>
      </w:r>
      <w:r w:rsidRPr="008B49FE">
        <w:rPr>
          <w:sz w:val="24"/>
          <w:szCs w:val="24"/>
          <w:lang w:eastAsia="es-BO"/>
        </w:rPr>
        <w:t>l mercado objetivo, el cual estuvo conformado por ho</w:t>
      </w:r>
      <w:r w:rsidR="002460C6">
        <w:rPr>
          <w:sz w:val="24"/>
          <w:szCs w:val="24"/>
          <w:lang w:eastAsia="es-BO"/>
        </w:rPr>
        <w:t>mbres y mujeres jóvenes y adulto</w:t>
      </w:r>
      <w:r w:rsidRPr="008B49FE">
        <w:rPr>
          <w:sz w:val="24"/>
          <w:szCs w:val="24"/>
          <w:lang w:eastAsia="es-BO"/>
        </w:rPr>
        <w:t>s de 15 a 44 años de edad atendidas en el Centro de</w:t>
      </w:r>
      <w:r w:rsidR="002460C6">
        <w:rPr>
          <w:sz w:val="24"/>
          <w:szCs w:val="24"/>
          <w:lang w:eastAsia="es-BO"/>
        </w:rPr>
        <w:t xml:space="preserve"> Especialidades Esculapio S.R.L., tomando u</w:t>
      </w:r>
      <w:r w:rsidRPr="008B49FE">
        <w:rPr>
          <w:sz w:val="24"/>
          <w:szCs w:val="24"/>
          <w:lang w:eastAsia="es-BO"/>
        </w:rPr>
        <w:t xml:space="preserve">n nivel de confianza de 92% y un grado de error de 8% en la fórmula de la muestra. </w:t>
      </w:r>
    </w:p>
    <w:p w14:paraId="32428F4A" w14:textId="77777777" w:rsidR="008B49FE" w:rsidRDefault="008B49FE">
      <w:pPr>
        <w:spacing w:line="360" w:lineRule="auto"/>
        <w:ind w:left="708"/>
        <w:jc w:val="both"/>
        <w:rPr>
          <w:rFonts w:eastAsia="Calibri" w:cs="Times New Roman"/>
          <w:sz w:val="24"/>
          <w:szCs w:val="24"/>
        </w:rPr>
      </w:pPr>
      <w:r>
        <w:rPr>
          <w:sz w:val="24"/>
          <w:szCs w:val="24"/>
          <w:lang w:eastAsia="es-BO"/>
        </w:rPr>
        <w:t xml:space="preserve">Con estos datos importantes para obtener la muestra, se obtuvo un resultado de </w:t>
      </w:r>
      <w:r w:rsidRPr="0080243D">
        <w:rPr>
          <w:rFonts w:eastAsia="Calibri" w:cs="Times New Roman"/>
          <w:b/>
          <w:sz w:val="24"/>
          <w:szCs w:val="24"/>
        </w:rPr>
        <w:t>119</w:t>
      </w:r>
      <w:r w:rsidRPr="008B49FE">
        <w:rPr>
          <w:rFonts w:eastAsia="Calibri" w:cs="Times New Roman"/>
          <w:sz w:val="24"/>
          <w:szCs w:val="24"/>
        </w:rPr>
        <w:t xml:space="preserve"> pacientes encuestados</w:t>
      </w:r>
      <w:r w:rsidR="002460C6">
        <w:rPr>
          <w:rFonts w:eastAsia="Calibri" w:cs="Times New Roman"/>
          <w:sz w:val="24"/>
          <w:szCs w:val="24"/>
        </w:rPr>
        <w:t xml:space="preserve"> (Ver Anexo N° 7)</w:t>
      </w:r>
      <w:r>
        <w:rPr>
          <w:rFonts w:eastAsia="Calibri" w:cs="Times New Roman"/>
          <w:sz w:val="24"/>
          <w:szCs w:val="24"/>
        </w:rPr>
        <w:t>.</w:t>
      </w:r>
    </w:p>
    <w:p w14:paraId="3E7FC71A" w14:textId="77777777" w:rsidR="00F85141" w:rsidRDefault="002460C6">
      <w:pPr>
        <w:spacing w:line="360" w:lineRule="auto"/>
        <w:jc w:val="both"/>
        <w:rPr>
          <w:sz w:val="24"/>
          <w:szCs w:val="24"/>
          <w:lang w:eastAsia="es-BO"/>
        </w:rPr>
      </w:pPr>
      <w:r>
        <w:rPr>
          <w:rFonts w:eastAsia="Calibri" w:cs="Times New Roman"/>
          <w:sz w:val="24"/>
          <w:szCs w:val="24"/>
        </w:rPr>
        <w:t>A</w:t>
      </w:r>
      <w:r w:rsidR="00F85141">
        <w:rPr>
          <w:rFonts w:eastAsia="Calibri" w:cs="Times New Roman"/>
          <w:sz w:val="24"/>
          <w:szCs w:val="24"/>
        </w:rPr>
        <w:t xml:space="preserve"> </w:t>
      </w:r>
      <w:r w:rsidR="009E064B">
        <w:rPr>
          <w:rFonts w:eastAsia="Calibri" w:cs="Times New Roman"/>
          <w:sz w:val="24"/>
          <w:szCs w:val="24"/>
        </w:rPr>
        <w:t>continuación,</w:t>
      </w:r>
      <w:r w:rsidR="00F85141">
        <w:rPr>
          <w:rFonts w:eastAsia="Calibri" w:cs="Times New Roman"/>
          <w:sz w:val="24"/>
          <w:szCs w:val="24"/>
        </w:rPr>
        <w:t xml:space="preserve"> se detalla las descripciones de cada pregunta:</w:t>
      </w:r>
    </w:p>
    <w:p w14:paraId="4705F348" w14:textId="77777777" w:rsidR="000B6C77" w:rsidRPr="006F6D32" w:rsidRDefault="000B6C77">
      <w:pPr>
        <w:spacing w:line="360" w:lineRule="auto"/>
        <w:jc w:val="both"/>
        <w:rPr>
          <w:sz w:val="24"/>
          <w:szCs w:val="24"/>
          <w:lang w:eastAsia="es-BO"/>
        </w:rPr>
      </w:pPr>
      <w:r w:rsidRPr="006F6D32">
        <w:rPr>
          <w:b/>
          <w:sz w:val="24"/>
          <w:szCs w:val="24"/>
          <w:lang w:eastAsia="es-BO"/>
        </w:rPr>
        <w:t>Pregunta 1</w:t>
      </w:r>
      <w:r w:rsidRPr="006F6D32">
        <w:rPr>
          <w:sz w:val="24"/>
          <w:szCs w:val="24"/>
          <w:lang w:eastAsia="es-BO"/>
        </w:rPr>
        <w:t xml:space="preserve">. </w:t>
      </w:r>
      <w:r w:rsidR="00AF607C" w:rsidRPr="006F6D32">
        <w:rPr>
          <w:sz w:val="24"/>
          <w:szCs w:val="24"/>
          <w:lang w:eastAsia="es-BO"/>
        </w:rPr>
        <w:t xml:space="preserve">El 40% de los pacientes encuestados le parece </w:t>
      </w:r>
      <w:r w:rsidR="004536B9" w:rsidRPr="006F6D32">
        <w:rPr>
          <w:b/>
          <w:sz w:val="24"/>
          <w:szCs w:val="24"/>
          <w:lang w:eastAsia="es-BO"/>
        </w:rPr>
        <w:t xml:space="preserve">bueno </w:t>
      </w:r>
      <w:r w:rsidR="004536B9" w:rsidRPr="006F6D32">
        <w:rPr>
          <w:sz w:val="24"/>
          <w:szCs w:val="24"/>
          <w:lang w:eastAsia="es-BO"/>
        </w:rPr>
        <w:t>el</w:t>
      </w:r>
      <w:r w:rsidR="00AF607C" w:rsidRPr="006F6D32">
        <w:rPr>
          <w:sz w:val="24"/>
          <w:szCs w:val="24"/>
          <w:lang w:eastAsia="es-BO"/>
        </w:rPr>
        <w:t xml:space="preserve"> método de asignación de cita </w:t>
      </w:r>
      <w:r w:rsidR="004536B9" w:rsidRPr="006F6D32">
        <w:rPr>
          <w:sz w:val="24"/>
          <w:szCs w:val="24"/>
          <w:lang w:eastAsia="es-BO"/>
        </w:rPr>
        <w:t>médica</w:t>
      </w:r>
      <w:r w:rsidR="00AF607C" w:rsidRPr="006F6D32">
        <w:rPr>
          <w:sz w:val="24"/>
          <w:szCs w:val="24"/>
          <w:lang w:eastAsia="es-BO"/>
        </w:rPr>
        <w:t xml:space="preserve"> de secretaria</w:t>
      </w:r>
      <w:r w:rsidR="003351DF">
        <w:rPr>
          <w:sz w:val="24"/>
          <w:szCs w:val="24"/>
          <w:lang w:eastAsia="es-BO"/>
        </w:rPr>
        <w:t xml:space="preserve"> y el 60% </w:t>
      </w:r>
      <w:r w:rsidR="003351DF">
        <w:rPr>
          <w:b/>
          <w:sz w:val="24"/>
          <w:szCs w:val="24"/>
          <w:lang w:eastAsia="es-BO"/>
        </w:rPr>
        <w:t>malo</w:t>
      </w:r>
      <w:r w:rsidR="00AF607C" w:rsidRPr="006F6D32">
        <w:rPr>
          <w:sz w:val="24"/>
          <w:szCs w:val="24"/>
          <w:lang w:eastAsia="es-BO"/>
        </w:rPr>
        <w:t>.</w:t>
      </w:r>
    </w:p>
    <w:p w14:paraId="4A52EBE5" w14:textId="77777777" w:rsidR="00AF607C" w:rsidRPr="006F6D32" w:rsidRDefault="00AF607C">
      <w:pPr>
        <w:spacing w:line="360" w:lineRule="auto"/>
        <w:jc w:val="both"/>
        <w:rPr>
          <w:sz w:val="24"/>
          <w:szCs w:val="24"/>
          <w:lang w:eastAsia="es-BO"/>
        </w:rPr>
      </w:pPr>
      <w:r w:rsidRPr="006F6D32">
        <w:rPr>
          <w:b/>
          <w:sz w:val="24"/>
          <w:szCs w:val="24"/>
          <w:lang w:eastAsia="es-BO"/>
        </w:rPr>
        <w:t xml:space="preserve">Pregunta </w:t>
      </w:r>
      <w:r w:rsidR="006958F8" w:rsidRPr="006F6D32">
        <w:rPr>
          <w:b/>
          <w:sz w:val="24"/>
          <w:szCs w:val="24"/>
          <w:lang w:eastAsia="es-BO"/>
        </w:rPr>
        <w:t>2</w:t>
      </w:r>
      <w:r w:rsidR="006958F8" w:rsidRPr="006F6D32">
        <w:rPr>
          <w:sz w:val="24"/>
          <w:szCs w:val="24"/>
          <w:lang w:eastAsia="es-BO"/>
        </w:rPr>
        <w:t xml:space="preserve">. Para la emisión de factura, el 37% recibió su factura correspondiente por la atención </w:t>
      </w:r>
      <w:r w:rsidR="00DA6FF7" w:rsidRPr="006F6D32">
        <w:rPr>
          <w:sz w:val="24"/>
          <w:szCs w:val="24"/>
          <w:lang w:eastAsia="es-BO"/>
        </w:rPr>
        <w:t xml:space="preserve">de su </w:t>
      </w:r>
      <w:r w:rsidR="004536B9" w:rsidRPr="006F6D32">
        <w:rPr>
          <w:sz w:val="24"/>
          <w:szCs w:val="24"/>
          <w:lang w:eastAsia="es-BO"/>
        </w:rPr>
        <w:t>médico</w:t>
      </w:r>
      <w:r w:rsidR="00DA6FF7" w:rsidRPr="006F6D32">
        <w:rPr>
          <w:sz w:val="24"/>
          <w:szCs w:val="24"/>
          <w:lang w:eastAsia="es-BO"/>
        </w:rPr>
        <w:t xml:space="preserve"> especialista y el 6</w:t>
      </w:r>
      <w:r w:rsidR="006958F8" w:rsidRPr="006F6D32">
        <w:rPr>
          <w:sz w:val="24"/>
          <w:szCs w:val="24"/>
          <w:lang w:eastAsia="es-BO"/>
        </w:rPr>
        <w:t>3% no recibió su factura.</w:t>
      </w:r>
    </w:p>
    <w:p w14:paraId="6A3088C1" w14:textId="77777777" w:rsidR="00DA6FF7" w:rsidRPr="006F6D32" w:rsidRDefault="006958F8">
      <w:pPr>
        <w:spacing w:line="360" w:lineRule="auto"/>
        <w:jc w:val="both"/>
        <w:rPr>
          <w:sz w:val="24"/>
          <w:szCs w:val="24"/>
          <w:lang w:eastAsia="es-BO"/>
        </w:rPr>
      </w:pPr>
      <w:r w:rsidRPr="006F6D32">
        <w:rPr>
          <w:b/>
          <w:sz w:val="24"/>
          <w:szCs w:val="24"/>
          <w:lang w:eastAsia="es-BO"/>
        </w:rPr>
        <w:t>Pregunta 3</w:t>
      </w:r>
      <w:r w:rsidRPr="006F6D32">
        <w:rPr>
          <w:sz w:val="24"/>
          <w:szCs w:val="24"/>
          <w:lang w:eastAsia="es-BO"/>
        </w:rPr>
        <w:t xml:space="preserve">. El </w:t>
      </w:r>
      <w:r w:rsidR="00DA6FF7" w:rsidRPr="006F6D32">
        <w:rPr>
          <w:sz w:val="24"/>
          <w:szCs w:val="24"/>
          <w:lang w:eastAsia="es-BO"/>
        </w:rPr>
        <w:t>72</w:t>
      </w:r>
      <w:r w:rsidRPr="006F6D32">
        <w:rPr>
          <w:sz w:val="24"/>
          <w:szCs w:val="24"/>
          <w:lang w:eastAsia="es-BO"/>
        </w:rPr>
        <w:t xml:space="preserve">% de los pacientes califica de </w:t>
      </w:r>
      <w:r w:rsidRPr="006F6D32">
        <w:rPr>
          <w:b/>
          <w:sz w:val="24"/>
          <w:szCs w:val="24"/>
          <w:lang w:eastAsia="es-BO"/>
        </w:rPr>
        <w:t xml:space="preserve">malo </w:t>
      </w:r>
      <w:r w:rsidRPr="006F6D32">
        <w:rPr>
          <w:sz w:val="24"/>
          <w:szCs w:val="24"/>
          <w:lang w:eastAsia="es-BO"/>
        </w:rPr>
        <w:t xml:space="preserve">el método de registro de la consulta </w:t>
      </w:r>
      <w:r w:rsidR="004536B9" w:rsidRPr="006F6D32">
        <w:rPr>
          <w:sz w:val="24"/>
          <w:szCs w:val="24"/>
          <w:lang w:eastAsia="es-BO"/>
        </w:rPr>
        <w:t>médica</w:t>
      </w:r>
      <w:r w:rsidR="006F6D32">
        <w:rPr>
          <w:sz w:val="24"/>
          <w:szCs w:val="24"/>
          <w:lang w:eastAsia="es-BO"/>
        </w:rPr>
        <w:t xml:space="preserve"> y el </w:t>
      </w:r>
      <w:r w:rsidR="00DA6FF7" w:rsidRPr="006F6D32">
        <w:rPr>
          <w:sz w:val="24"/>
          <w:szCs w:val="24"/>
          <w:lang w:eastAsia="es-BO"/>
        </w:rPr>
        <w:t xml:space="preserve">18% </w:t>
      </w:r>
      <w:r w:rsidR="00DA6FF7" w:rsidRPr="006F6D32">
        <w:rPr>
          <w:b/>
          <w:sz w:val="24"/>
          <w:szCs w:val="24"/>
          <w:lang w:eastAsia="es-BO"/>
        </w:rPr>
        <w:t>bueno.</w:t>
      </w:r>
    </w:p>
    <w:p w14:paraId="62FB48C6" w14:textId="77777777" w:rsidR="00DA6FF7" w:rsidRPr="006F6D32" w:rsidRDefault="00DA6FF7">
      <w:pPr>
        <w:spacing w:line="360" w:lineRule="auto"/>
        <w:jc w:val="both"/>
        <w:rPr>
          <w:sz w:val="24"/>
          <w:szCs w:val="24"/>
          <w:lang w:eastAsia="es-BO"/>
        </w:rPr>
      </w:pPr>
      <w:r w:rsidRPr="006F6D32">
        <w:rPr>
          <w:b/>
          <w:sz w:val="24"/>
          <w:szCs w:val="24"/>
          <w:lang w:eastAsia="es-BO"/>
        </w:rPr>
        <w:t xml:space="preserve">Pregunta 4. </w:t>
      </w:r>
      <w:r w:rsidRPr="006F6D32">
        <w:rPr>
          <w:sz w:val="24"/>
          <w:szCs w:val="24"/>
          <w:lang w:eastAsia="es-BO"/>
        </w:rPr>
        <w:t xml:space="preserve">El 29% de los pacientes afirma que fue atendido entre menos de </w:t>
      </w:r>
      <w:r w:rsidR="000855F5" w:rsidRPr="006F6D32">
        <w:rPr>
          <w:sz w:val="24"/>
          <w:szCs w:val="24"/>
          <w:lang w:eastAsia="es-BO"/>
        </w:rPr>
        <w:t>quince minutos, el 32% menos de treinta minutos y el 39% más de treinta minutos.</w:t>
      </w:r>
    </w:p>
    <w:p w14:paraId="5D23CD03" w14:textId="77777777" w:rsidR="000855F5" w:rsidRPr="006F6D32" w:rsidRDefault="000855F5">
      <w:pPr>
        <w:spacing w:line="360" w:lineRule="auto"/>
        <w:jc w:val="both"/>
        <w:rPr>
          <w:sz w:val="24"/>
          <w:szCs w:val="24"/>
          <w:lang w:eastAsia="es-BO"/>
        </w:rPr>
      </w:pPr>
      <w:r w:rsidRPr="006F6D32">
        <w:rPr>
          <w:b/>
          <w:sz w:val="24"/>
          <w:szCs w:val="24"/>
          <w:lang w:eastAsia="es-BO"/>
        </w:rPr>
        <w:lastRenderedPageBreak/>
        <w:t>Pregunta 5.</w:t>
      </w:r>
      <w:r w:rsidRPr="006F6D32">
        <w:rPr>
          <w:sz w:val="24"/>
          <w:szCs w:val="24"/>
          <w:lang w:eastAsia="es-BO"/>
        </w:rPr>
        <w:t xml:space="preserve"> De los pacientes encuestados el 85% desearía esperar un tiempo de 5 a 10 minutos para ser atendidos por su médico especialista, el 14% un tiempo de 10 a 20 minutos y el 1% más de 20 minutos.</w:t>
      </w:r>
    </w:p>
    <w:p w14:paraId="417CDA4F" w14:textId="77777777" w:rsidR="000855F5" w:rsidRPr="006F6D32" w:rsidRDefault="000855F5">
      <w:pPr>
        <w:spacing w:line="360" w:lineRule="auto"/>
        <w:jc w:val="both"/>
        <w:rPr>
          <w:b/>
          <w:sz w:val="24"/>
          <w:szCs w:val="24"/>
          <w:lang w:eastAsia="es-BO"/>
        </w:rPr>
      </w:pPr>
      <w:r w:rsidRPr="006F6D32">
        <w:rPr>
          <w:b/>
          <w:sz w:val="24"/>
          <w:szCs w:val="24"/>
          <w:lang w:eastAsia="es-BO"/>
        </w:rPr>
        <w:t xml:space="preserve">Pregunta 6. </w:t>
      </w:r>
      <w:r w:rsidRPr="006F6D32">
        <w:rPr>
          <w:sz w:val="24"/>
          <w:szCs w:val="24"/>
          <w:lang w:eastAsia="es-BO"/>
        </w:rPr>
        <w:t xml:space="preserve">El 98% de los pacientes encuestados </w:t>
      </w:r>
      <w:r w:rsidR="004536B9" w:rsidRPr="006F6D32">
        <w:rPr>
          <w:sz w:val="24"/>
          <w:szCs w:val="24"/>
          <w:lang w:eastAsia="es-BO"/>
        </w:rPr>
        <w:t xml:space="preserve">le parece </w:t>
      </w:r>
      <w:r w:rsidR="004536B9" w:rsidRPr="006F6D32">
        <w:rPr>
          <w:b/>
          <w:sz w:val="24"/>
          <w:szCs w:val="24"/>
          <w:lang w:eastAsia="es-BO"/>
        </w:rPr>
        <w:t>malo</w:t>
      </w:r>
      <w:r w:rsidR="004536B9" w:rsidRPr="006F6D32">
        <w:rPr>
          <w:sz w:val="24"/>
          <w:szCs w:val="24"/>
          <w:lang w:eastAsia="es-BO"/>
        </w:rPr>
        <w:t xml:space="preserve"> la ortografía que tiene su médico al momento de comprar su receta y el 2% </w:t>
      </w:r>
      <w:r w:rsidR="004536B9" w:rsidRPr="006F6D32">
        <w:rPr>
          <w:b/>
          <w:sz w:val="24"/>
          <w:szCs w:val="24"/>
          <w:lang w:eastAsia="es-BO"/>
        </w:rPr>
        <w:t>bueno.</w:t>
      </w:r>
    </w:p>
    <w:p w14:paraId="6DCFE9F4" w14:textId="77777777" w:rsidR="004536B9" w:rsidRPr="006F6D32" w:rsidRDefault="004536B9">
      <w:pPr>
        <w:spacing w:line="360" w:lineRule="auto"/>
        <w:jc w:val="both"/>
        <w:rPr>
          <w:sz w:val="24"/>
          <w:szCs w:val="24"/>
          <w:lang w:eastAsia="es-BO"/>
        </w:rPr>
      </w:pPr>
      <w:r w:rsidRPr="006F6D32">
        <w:rPr>
          <w:b/>
          <w:sz w:val="24"/>
          <w:szCs w:val="24"/>
          <w:lang w:eastAsia="es-BO"/>
        </w:rPr>
        <w:t>Pregunta 7.</w:t>
      </w:r>
      <w:r w:rsidRPr="006F6D32">
        <w:rPr>
          <w:sz w:val="24"/>
          <w:szCs w:val="24"/>
          <w:lang w:eastAsia="es-BO"/>
        </w:rPr>
        <w:t xml:space="preserve"> El 96% de los pacientes encuestados, le encantaría que se implante un sistema de control para las citas, consultas e historiales médicos en el Centro Medico de Especialista Esculapio S.R.L.</w:t>
      </w:r>
    </w:p>
    <w:p w14:paraId="5C4F2D00" w14:textId="77777777" w:rsidR="004536B9" w:rsidRPr="006F6D32" w:rsidRDefault="004536B9">
      <w:pPr>
        <w:spacing w:line="360" w:lineRule="auto"/>
        <w:jc w:val="both"/>
        <w:rPr>
          <w:sz w:val="24"/>
          <w:szCs w:val="24"/>
          <w:lang w:eastAsia="es-BO"/>
        </w:rPr>
      </w:pPr>
      <w:r w:rsidRPr="006F6D32">
        <w:rPr>
          <w:sz w:val="24"/>
          <w:szCs w:val="24"/>
          <w:lang w:eastAsia="es-BO"/>
        </w:rPr>
        <w:t>El análisis estadístico de las preguntas anteriormente expuestas, se encuentran en el</w:t>
      </w:r>
      <w:r w:rsidR="00D80FAD">
        <w:rPr>
          <w:sz w:val="24"/>
          <w:szCs w:val="24"/>
          <w:lang w:eastAsia="es-BO"/>
        </w:rPr>
        <w:t xml:space="preserve"> Anexo Nº 7</w:t>
      </w:r>
      <w:r w:rsidRPr="006F6D32">
        <w:rPr>
          <w:sz w:val="24"/>
          <w:szCs w:val="24"/>
          <w:lang w:eastAsia="es-BO"/>
        </w:rPr>
        <w:t>.</w:t>
      </w:r>
    </w:p>
    <w:p w14:paraId="647E4079" w14:textId="77777777" w:rsidR="00055FAA" w:rsidRPr="006F6D32" w:rsidRDefault="000B6C77">
      <w:pPr>
        <w:pStyle w:val="Ttulo3"/>
        <w:spacing w:after="160" w:line="360" w:lineRule="auto"/>
        <w:jc w:val="both"/>
        <w:rPr>
          <w:lang w:eastAsia="es-BO"/>
        </w:rPr>
      </w:pPr>
      <w:r w:rsidRPr="006F6D32">
        <w:rPr>
          <w:lang w:eastAsia="es-BO"/>
        </w:rPr>
        <w:t xml:space="preserve"> </w:t>
      </w:r>
      <w:bookmarkStart w:id="2419" w:name="_Toc485290379"/>
      <w:r w:rsidR="00055FAA" w:rsidRPr="006F6D32">
        <w:rPr>
          <w:lang w:eastAsia="es-BO"/>
        </w:rPr>
        <w:t>observación</w:t>
      </w:r>
      <w:bookmarkEnd w:id="2419"/>
    </w:p>
    <w:p w14:paraId="5A7C5C3D" w14:textId="77777777" w:rsidR="0067161C" w:rsidRPr="006F6D32" w:rsidRDefault="0067161C">
      <w:pPr>
        <w:spacing w:line="360" w:lineRule="auto"/>
        <w:jc w:val="both"/>
        <w:rPr>
          <w:sz w:val="24"/>
          <w:szCs w:val="24"/>
          <w:lang w:eastAsia="es-BO"/>
        </w:rPr>
      </w:pPr>
      <w:r w:rsidRPr="006F6D32">
        <w:rPr>
          <w:sz w:val="24"/>
          <w:szCs w:val="24"/>
          <w:lang w:eastAsia="es-BO"/>
        </w:rPr>
        <w:t>Para recabar más información con lo referente al control de administración de citas, consultas e historiales médicos que trabaja en el Centro Medico de Especialidades Esculapio S.R.L., por lo cual, se realizó la observación en base a una guía previ</w:t>
      </w:r>
      <w:r w:rsidR="00D80FAD">
        <w:rPr>
          <w:sz w:val="24"/>
          <w:szCs w:val="24"/>
          <w:lang w:eastAsia="es-BO"/>
        </w:rPr>
        <w:t>amente elaborada (Ver Anexo N° 8</w:t>
      </w:r>
      <w:r w:rsidRPr="006F6D32">
        <w:rPr>
          <w:sz w:val="24"/>
          <w:szCs w:val="24"/>
          <w:lang w:eastAsia="es-BO"/>
        </w:rPr>
        <w:t>), el cual determino los resultados de los procesos que se seguirían e</w:t>
      </w:r>
      <w:r w:rsidR="00D80FAD">
        <w:rPr>
          <w:sz w:val="24"/>
          <w:szCs w:val="24"/>
          <w:lang w:eastAsia="es-BO"/>
        </w:rPr>
        <w:t>n la observación (Ver Anexo N° 9</w:t>
      </w:r>
      <w:r w:rsidRPr="006F6D32">
        <w:rPr>
          <w:sz w:val="24"/>
          <w:szCs w:val="24"/>
          <w:lang w:eastAsia="es-BO"/>
        </w:rPr>
        <w:t>).</w:t>
      </w:r>
    </w:p>
    <w:p w14:paraId="6FEB7AC8" w14:textId="77777777" w:rsidR="0067161C" w:rsidRPr="006F6D32" w:rsidRDefault="002460C6">
      <w:pPr>
        <w:spacing w:line="360" w:lineRule="auto"/>
        <w:jc w:val="both"/>
        <w:rPr>
          <w:sz w:val="24"/>
          <w:szCs w:val="24"/>
          <w:lang w:eastAsia="es-BO"/>
        </w:rPr>
      </w:pPr>
      <w:r>
        <w:rPr>
          <w:sz w:val="24"/>
          <w:szCs w:val="24"/>
          <w:lang w:eastAsia="es-BO"/>
        </w:rPr>
        <w:t>Los resultados obtenidos son</w:t>
      </w:r>
      <w:r w:rsidR="0067161C" w:rsidRPr="006F6D32">
        <w:rPr>
          <w:sz w:val="24"/>
          <w:szCs w:val="24"/>
          <w:lang w:eastAsia="es-BO"/>
        </w:rPr>
        <w:t>:</w:t>
      </w:r>
    </w:p>
    <w:p w14:paraId="37D236B4" w14:textId="77777777" w:rsidR="00055FAA" w:rsidRPr="006F6D32" w:rsidRDefault="00D4057E">
      <w:pPr>
        <w:pStyle w:val="Prrafodelista"/>
        <w:numPr>
          <w:ilvl w:val="0"/>
          <w:numId w:val="29"/>
        </w:numPr>
        <w:spacing w:line="360" w:lineRule="auto"/>
        <w:jc w:val="both"/>
        <w:rPr>
          <w:sz w:val="24"/>
          <w:szCs w:val="24"/>
          <w:lang w:eastAsia="es-BO"/>
        </w:rPr>
      </w:pPr>
      <w:r w:rsidRPr="006F6D32">
        <w:rPr>
          <w:sz w:val="24"/>
          <w:szCs w:val="24"/>
          <w:lang w:eastAsia="es-BO"/>
        </w:rPr>
        <w:t>Se pudo apreciar que todas las funciones que realizan los actores del centro médico (secretarias y médicos), tienen mucha dificultad al momento de ejecutar los registros y búsquedas de los pacientes para su respectiva atención.</w:t>
      </w:r>
    </w:p>
    <w:p w14:paraId="16896E89" w14:textId="77777777" w:rsidR="00D4057E" w:rsidRPr="006F6D32" w:rsidRDefault="00D4057E">
      <w:pPr>
        <w:pStyle w:val="Prrafodelista"/>
        <w:numPr>
          <w:ilvl w:val="0"/>
          <w:numId w:val="29"/>
        </w:numPr>
        <w:spacing w:line="360" w:lineRule="auto"/>
        <w:jc w:val="both"/>
        <w:rPr>
          <w:sz w:val="24"/>
          <w:szCs w:val="24"/>
          <w:lang w:eastAsia="es-BO"/>
        </w:rPr>
      </w:pPr>
      <w:r w:rsidRPr="006F6D32">
        <w:rPr>
          <w:sz w:val="24"/>
          <w:szCs w:val="24"/>
          <w:lang w:eastAsia="es-BO"/>
        </w:rPr>
        <w:t>Se ha podido constatar que por falta de tiempo y por no tener sus procesos debidamente controlados, se forma un retraso acumulado en el manejo de la información.</w:t>
      </w:r>
    </w:p>
    <w:p w14:paraId="31623AC3" w14:textId="77777777" w:rsidR="00D4057E" w:rsidRPr="006F6D32" w:rsidRDefault="00D4057E">
      <w:pPr>
        <w:pStyle w:val="Prrafodelista"/>
        <w:numPr>
          <w:ilvl w:val="0"/>
          <w:numId w:val="29"/>
        </w:numPr>
        <w:spacing w:line="360" w:lineRule="auto"/>
        <w:jc w:val="both"/>
        <w:rPr>
          <w:sz w:val="24"/>
          <w:szCs w:val="24"/>
          <w:lang w:eastAsia="es-BO"/>
        </w:rPr>
      </w:pPr>
      <w:r w:rsidRPr="006F6D32">
        <w:rPr>
          <w:sz w:val="24"/>
          <w:szCs w:val="24"/>
          <w:lang w:eastAsia="es-BO"/>
        </w:rPr>
        <w:t xml:space="preserve">Se observó que efectivamente se proporciona una </w:t>
      </w:r>
      <w:r w:rsidR="004E7386" w:rsidRPr="006F6D32">
        <w:rPr>
          <w:sz w:val="24"/>
          <w:szCs w:val="24"/>
          <w:lang w:eastAsia="es-BO"/>
        </w:rPr>
        <w:t>ficha</w:t>
      </w:r>
      <w:r w:rsidRPr="006F6D32">
        <w:rPr>
          <w:sz w:val="24"/>
          <w:szCs w:val="24"/>
          <w:lang w:eastAsia="es-BO"/>
        </w:rPr>
        <w:t xml:space="preserve"> al momento de </w:t>
      </w:r>
      <w:r w:rsidR="004E7386" w:rsidRPr="006F6D32">
        <w:rPr>
          <w:sz w:val="24"/>
          <w:szCs w:val="24"/>
          <w:lang w:eastAsia="es-BO"/>
        </w:rPr>
        <w:t xml:space="preserve">asignarles una cita </w:t>
      </w:r>
      <w:r w:rsidR="00671AC5" w:rsidRPr="006F6D32">
        <w:rPr>
          <w:sz w:val="24"/>
          <w:szCs w:val="24"/>
          <w:lang w:eastAsia="es-BO"/>
        </w:rPr>
        <w:t>médica</w:t>
      </w:r>
      <w:r w:rsidR="004E7386" w:rsidRPr="006F6D32">
        <w:rPr>
          <w:sz w:val="24"/>
          <w:szCs w:val="24"/>
          <w:lang w:eastAsia="es-BO"/>
        </w:rPr>
        <w:t xml:space="preserve"> a los pacientes, p</w:t>
      </w:r>
      <w:r w:rsidR="00671AC5" w:rsidRPr="006F6D32">
        <w:rPr>
          <w:sz w:val="24"/>
          <w:szCs w:val="24"/>
          <w:lang w:eastAsia="es-BO"/>
        </w:rPr>
        <w:t xml:space="preserve">ero esto no es suficiente para </w:t>
      </w:r>
      <w:r w:rsidR="004E7386" w:rsidRPr="006F6D32">
        <w:rPr>
          <w:sz w:val="24"/>
          <w:szCs w:val="24"/>
          <w:lang w:eastAsia="es-BO"/>
        </w:rPr>
        <w:t xml:space="preserve">el control de espera a ser atendidos por su </w:t>
      </w:r>
      <w:r w:rsidR="00671AC5" w:rsidRPr="006F6D32">
        <w:rPr>
          <w:sz w:val="24"/>
          <w:szCs w:val="24"/>
          <w:lang w:eastAsia="es-BO"/>
        </w:rPr>
        <w:t>médico especialista</w:t>
      </w:r>
      <w:r w:rsidR="004E7386" w:rsidRPr="006F6D32">
        <w:rPr>
          <w:sz w:val="24"/>
          <w:szCs w:val="24"/>
          <w:lang w:eastAsia="es-BO"/>
        </w:rPr>
        <w:t>, por lo cual</w:t>
      </w:r>
      <w:r w:rsidR="00671AC5" w:rsidRPr="006F6D32">
        <w:rPr>
          <w:sz w:val="24"/>
          <w:szCs w:val="24"/>
          <w:lang w:eastAsia="es-BO"/>
        </w:rPr>
        <w:t>, es necesario implantar una pantalla indicadora de turnos con su respectiva ficha impresa.</w:t>
      </w:r>
    </w:p>
    <w:p w14:paraId="20751F23" w14:textId="77777777" w:rsidR="00055FAA" w:rsidRDefault="00F641AA" w:rsidP="00F06F88">
      <w:pPr>
        <w:pStyle w:val="Ttulo2"/>
        <w:spacing w:after="160" w:line="360" w:lineRule="auto"/>
      </w:pPr>
      <w:bookmarkStart w:id="2420" w:name="_Toc485290380"/>
      <w:r>
        <w:lastRenderedPageBreak/>
        <w:t>MODELADO DEL NEGOCIO</w:t>
      </w:r>
      <w:bookmarkEnd w:id="2420"/>
    </w:p>
    <w:p w14:paraId="48384274" w14:textId="77777777" w:rsidR="00F641AA" w:rsidRDefault="00A42EA2" w:rsidP="00F06F88">
      <w:pPr>
        <w:pStyle w:val="Ttulo3"/>
        <w:spacing w:after="160" w:line="360" w:lineRule="auto"/>
        <w:rPr>
          <w:lang w:eastAsia="es-BO"/>
        </w:rPr>
      </w:pPr>
      <w:bookmarkStart w:id="2421" w:name="_Toc485290381"/>
      <w:r>
        <w:rPr>
          <w:lang w:eastAsia="es-BO"/>
        </w:rPr>
        <w:t>identificación de actores</w:t>
      </w:r>
      <w:bookmarkEnd w:id="2421"/>
    </w:p>
    <w:p w14:paraId="315A3395" w14:textId="77777777" w:rsidR="00470F64" w:rsidRPr="00470F64" w:rsidRDefault="00282864" w:rsidP="00F06F88">
      <w:pPr>
        <w:pStyle w:val="Ttulo4"/>
        <w:spacing w:after="160" w:line="360" w:lineRule="auto"/>
        <w:rPr>
          <w:lang w:eastAsia="es-BO"/>
        </w:rPr>
      </w:pPr>
      <w:r>
        <w:rPr>
          <w:lang w:eastAsia="es-BO"/>
        </w:rPr>
        <w:t>A</w:t>
      </w:r>
      <w:r w:rsidR="00A42EA2">
        <w:rPr>
          <w:lang w:eastAsia="es-BO"/>
        </w:rPr>
        <w:t>ctores internos</w:t>
      </w:r>
    </w:p>
    <w:p w14:paraId="6C79B3FE" w14:textId="2F1DCD28" w:rsidR="00AD58D1" w:rsidRPr="00E7447D" w:rsidRDefault="00AD58D1" w:rsidP="00E7447D">
      <w:pPr>
        <w:pStyle w:val="Descripcin"/>
        <w:keepNext/>
        <w:jc w:val="center"/>
        <w:rPr>
          <w:sz w:val="20"/>
        </w:rPr>
      </w:pPr>
      <w:bookmarkStart w:id="2422" w:name="_Toc485290415"/>
      <w:r w:rsidRPr="00E7447D">
        <w:rPr>
          <w:sz w:val="20"/>
        </w:rPr>
        <w:t xml:space="preserve">Figura </w:t>
      </w:r>
      <w:r w:rsidR="00750834" w:rsidRPr="00E7447D">
        <w:rPr>
          <w:sz w:val="20"/>
        </w:rPr>
        <w:fldChar w:fldCharType="begin"/>
      </w:r>
      <w:r w:rsidR="00750834" w:rsidRPr="00E7447D">
        <w:rPr>
          <w:sz w:val="20"/>
        </w:rPr>
        <w:instrText xml:space="preserve"> SEQ Figura \* ARABIC </w:instrText>
      </w:r>
      <w:r w:rsidR="00750834" w:rsidRPr="00E7447D">
        <w:rPr>
          <w:sz w:val="20"/>
        </w:rPr>
        <w:fldChar w:fldCharType="separate"/>
      </w:r>
      <w:r w:rsidR="00D207D2">
        <w:rPr>
          <w:noProof/>
          <w:sz w:val="20"/>
        </w:rPr>
        <w:t>2</w:t>
      </w:r>
      <w:r w:rsidR="00750834" w:rsidRPr="00E7447D">
        <w:rPr>
          <w:noProof/>
          <w:sz w:val="20"/>
        </w:rPr>
        <w:fldChar w:fldCharType="end"/>
      </w:r>
      <w:r w:rsidRPr="00E7447D">
        <w:rPr>
          <w:sz w:val="20"/>
        </w:rPr>
        <w:t>: Actores internos del modelo de negocio</w:t>
      </w:r>
      <w:bookmarkEnd w:id="2422"/>
    </w:p>
    <w:p w14:paraId="13FB0173" w14:textId="77777777" w:rsidR="00E7447D" w:rsidRDefault="00023AFB" w:rsidP="00E7447D">
      <w:pPr>
        <w:keepNext/>
        <w:spacing w:line="360" w:lineRule="auto"/>
        <w:jc w:val="center"/>
      </w:pPr>
      <w:r w:rsidRPr="00E7447D">
        <w:rPr>
          <w:noProof/>
          <w:sz w:val="24"/>
          <w:szCs w:val="24"/>
          <w:lang w:eastAsia="es-BO"/>
        </w:rPr>
        <w:drawing>
          <wp:inline distT="0" distB="0" distL="0" distR="0" wp14:anchorId="526CAE60" wp14:editId="2E6A6754">
            <wp:extent cx="5093435" cy="2452953"/>
            <wp:effectExtent l="19050" t="19050" r="12065" b="24130"/>
            <wp:docPr id="6" name="Imagen 6" descr="D:\UATF\SEMESTRE 9\StartUML\Modelo del negocio\Actores Inter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Modelo del negocio\Actores Interno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7216" cy="2464406"/>
                    </a:xfrm>
                    <a:prstGeom prst="rect">
                      <a:avLst/>
                    </a:prstGeom>
                    <a:noFill/>
                    <a:ln>
                      <a:solidFill>
                        <a:schemeClr val="tx1"/>
                      </a:solidFill>
                    </a:ln>
                  </pic:spPr>
                </pic:pic>
              </a:graphicData>
            </a:graphic>
          </wp:inline>
        </w:drawing>
      </w:r>
    </w:p>
    <w:p w14:paraId="1F735B17" w14:textId="77777777" w:rsidR="003D6A09" w:rsidRPr="00E7447D" w:rsidRDefault="00E7447D" w:rsidP="00E7447D">
      <w:pPr>
        <w:pStyle w:val="Descripcin"/>
        <w:jc w:val="center"/>
        <w:rPr>
          <w:noProof/>
          <w:sz w:val="20"/>
          <w:lang w:eastAsia="es-BO"/>
        </w:rPr>
      </w:pPr>
      <w:r w:rsidRPr="00E7447D">
        <w:rPr>
          <w:sz w:val="20"/>
        </w:rPr>
        <w:t>Fuente: Elaboración propia</w:t>
      </w:r>
    </w:p>
    <w:p w14:paraId="277A51AE" w14:textId="77777777" w:rsidR="00784307" w:rsidRPr="00402FD7" w:rsidRDefault="00117EC2" w:rsidP="00F06F88">
      <w:pPr>
        <w:pStyle w:val="Ttulo4"/>
        <w:spacing w:after="160" w:line="360" w:lineRule="auto"/>
        <w:rPr>
          <w:lang w:eastAsia="es-BO"/>
        </w:rPr>
      </w:pPr>
      <w:r>
        <w:rPr>
          <w:lang w:eastAsia="es-BO"/>
        </w:rPr>
        <w:t>A</w:t>
      </w:r>
      <w:r w:rsidR="00B474F8" w:rsidRPr="00402FD7">
        <w:rPr>
          <w:lang w:eastAsia="es-BO"/>
        </w:rPr>
        <w:t>ctores externos</w:t>
      </w:r>
    </w:p>
    <w:p w14:paraId="1A9C4F43" w14:textId="617329FE" w:rsidR="00E7447D" w:rsidRDefault="00E7447D" w:rsidP="00E7447D">
      <w:pPr>
        <w:pStyle w:val="Descripcin"/>
        <w:keepNext/>
        <w:jc w:val="center"/>
      </w:pPr>
      <w:bookmarkStart w:id="2423" w:name="_Toc485290416"/>
      <w:r w:rsidRPr="00723BA0">
        <w:rPr>
          <w:sz w:val="20"/>
        </w:rPr>
        <w:t xml:space="preserve">Figura </w:t>
      </w:r>
      <w:r w:rsidRPr="00723BA0">
        <w:rPr>
          <w:sz w:val="20"/>
        </w:rPr>
        <w:fldChar w:fldCharType="begin"/>
      </w:r>
      <w:r w:rsidRPr="00723BA0">
        <w:rPr>
          <w:sz w:val="20"/>
        </w:rPr>
        <w:instrText xml:space="preserve"> SEQ Figura \* ARABIC </w:instrText>
      </w:r>
      <w:r w:rsidRPr="00723BA0">
        <w:rPr>
          <w:sz w:val="20"/>
        </w:rPr>
        <w:fldChar w:fldCharType="separate"/>
      </w:r>
      <w:r w:rsidR="00D207D2">
        <w:rPr>
          <w:noProof/>
          <w:sz w:val="20"/>
        </w:rPr>
        <w:t>3</w:t>
      </w:r>
      <w:r w:rsidRPr="00723BA0">
        <w:rPr>
          <w:sz w:val="20"/>
        </w:rPr>
        <w:fldChar w:fldCharType="end"/>
      </w:r>
      <w:r w:rsidRPr="00723BA0">
        <w:rPr>
          <w:sz w:val="20"/>
        </w:rPr>
        <w:t>: Actor interno de modelado del negocio</w:t>
      </w:r>
      <w:bookmarkEnd w:id="2423"/>
    </w:p>
    <w:p w14:paraId="79998904" w14:textId="77777777" w:rsidR="00E7447D" w:rsidRDefault="00023AFB" w:rsidP="00E7447D">
      <w:pPr>
        <w:keepNext/>
        <w:spacing w:line="360" w:lineRule="auto"/>
        <w:jc w:val="center"/>
      </w:pPr>
      <w:r w:rsidRPr="00023AFB">
        <w:rPr>
          <w:noProof/>
          <w:sz w:val="24"/>
          <w:szCs w:val="24"/>
          <w:lang w:eastAsia="es-BO"/>
        </w:rPr>
        <w:drawing>
          <wp:inline distT="0" distB="0" distL="0" distR="0" wp14:anchorId="430ABBCF" wp14:editId="0DD3DA2E">
            <wp:extent cx="1110883" cy="967225"/>
            <wp:effectExtent l="19050" t="19050" r="13335" b="23495"/>
            <wp:docPr id="11" name="Imagen 11" descr="D:\UATF\SEMESTRE 9\StartUML\Modelo del negocio\Actores Exter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ATF\SEMESTRE 9\StartUML\Modelo del negocio\Actores Externo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36762" cy="989758"/>
                    </a:xfrm>
                    <a:prstGeom prst="rect">
                      <a:avLst/>
                    </a:prstGeom>
                    <a:noFill/>
                    <a:ln>
                      <a:solidFill>
                        <a:schemeClr val="tx1"/>
                      </a:solidFill>
                    </a:ln>
                  </pic:spPr>
                </pic:pic>
              </a:graphicData>
            </a:graphic>
          </wp:inline>
        </w:drawing>
      </w:r>
    </w:p>
    <w:p w14:paraId="122A49D4" w14:textId="77777777" w:rsidR="00B474F8" w:rsidRDefault="00E7447D" w:rsidP="00E7447D">
      <w:pPr>
        <w:pStyle w:val="Descripcin"/>
        <w:jc w:val="center"/>
        <w:rPr>
          <w:sz w:val="20"/>
        </w:rPr>
      </w:pPr>
      <w:r w:rsidRPr="00723BA0">
        <w:rPr>
          <w:sz w:val="20"/>
        </w:rPr>
        <w:t>Fuente: Elaboración propia</w:t>
      </w:r>
    </w:p>
    <w:p w14:paraId="7B5F08BA" w14:textId="77777777" w:rsidR="00766C9D" w:rsidRDefault="00766C9D" w:rsidP="00766C9D"/>
    <w:p w14:paraId="07DEC90D" w14:textId="77777777" w:rsidR="00766C9D" w:rsidRDefault="00766C9D" w:rsidP="00766C9D"/>
    <w:p w14:paraId="08D3A668" w14:textId="77777777" w:rsidR="00766C9D" w:rsidRPr="00766C9D" w:rsidRDefault="00766C9D" w:rsidP="00766C9D"/>
    <w:p w14:paraId="3AA39D7A" w14:textId="77777777" w:rsidR="00941D12" w:rsidRPr="00402FD7" w:rsidRDefault="008A36FC" w:rsidP="00F06F88">
      <w:pPr>
        <w:pStyle w:val="Ttulo3"/>
        <w:spacing w:after="160" w:line="360" w:lineRule="auto"/>
        <w:rPr>
          <w:lang w:eastAsia="es-BO"/>
        </w:rPr>
      </w:pPr>
      <w:bookmarkStart w:id="2424" w:name="_Toc485290382"/>
      <w:r w:rsidRPr="00402FD7">
        <w:rPr>
          <w:lang w:eastAsia="es-BO"/>
        </w:rPr>
        <w:lastRenderedPageBreak/>
        <w:t>Descripción de actores</w:t>
      </w:r>
      <w:bookmarkEnd w:id="2424"/>
    </w:p>
    <w:p w14:paraId="31DD25EA" w14:textId="0045B704" w:rsidR="006A3AF5" w:rsidRPr="00E7447D" w:rsidRDefault="006A3AF5" w:rsidP="006A3AF5">
      <w:pPr>
        <w:pStyle w:val="Descripcin"/>
        <w:keepNext/>
        <w:jc w:val="center"/>
        <w:rPr>
          <w:sz w:val="20"/>
          <w:szCs w:val="22"/>
        </w:rPr>
      </w:pPr>
      <w:bookmarkStart w:id="2425" w:name="_Toc485121639"/>
      <w:r w:rsidRPr="00E7447D">
        <w:rPr>
          <w:sz w:val="20"/>
          <w:szCs w:val="22"/>
        </w:rPr>
        <w:t xml:space="preserve">Tabla </w:t>
      </w:r>
      <w:r w:rsidRPr="00E7447D">
        <w:rPr>
          <w:sz w:val="20"/>
          <w:szCs w:val="22"/>
        </w:rPr>
        <w:fldChar w:fldCharType="begin"/>
      </w:r>
      <w:r w:rsidRPr="00E7447D">
        <w:rPr>
          <w:sz w:val="20"/>
          <w:szCs w:val="22"/>
        </w:rPr>
        <w:instrText xml:space="preserve"> SEQ Tabla \* ARABIC </w:instrText>
      </w:r>
      <w:r w:rsidRPr="00E7447D">
        <w:rPr>
          <w:sz w:val="20"/>
          <w:szCs w:val="22"/>
        </w:rPr>
        <w:fldChar w:fldCharType="separate"/>
      </w:r>
      <w:r w:rsidR="00D207D2">
        <w:rPr>
          <w:noProof/>
          <w:sz w:val="20"/>
          <w:szCs w:val="22"/>
        </w:rPr>
        <w:t>1</w:t>
      </w:r>
      <w:r w:rsidRPr="00E7447D">
        <w:rPr>
          <w:sz w:val="20"/>
          <w:szCs w:val="22"/>
        </w:rPr>
        <w:fldChar w:fldCharType="end"/>
      </w:r>
      <w:r w:rsidRPr="00E7447D">
        <w:rPr>
          <w:sz w:val="20"/>
          <w:szCs w:val="22"/>
        </w:rPr>
        <w:t>: Descripción de actor administrador</w:t>
      </w:r>
      <w:r w:rsidR="00D923C3" w:rsidRPr="00E7447D">
        <w:rPr>
          <w:sz w:val="20"/>
          <w:szCs w:val="22"/>
        </w:rPr>
        <w:t xml:space="preserve"> del modelo de negocio</w:t>
      </w:r>
      <w:bookmarkEnd w:id="2425"/>
    </w:p>
    <w:tbl>
      <w:tblPr>
        <w:tblW w:w="8521" w:type="dxa"/>
        <w:jc w:val="center"/>
        <w:tblCellMar>
          <w:left w:w="70" w:type="dxa"/>
          <w:right w:w="70" w:type="dxa"/>
        </w:tblCellMar>
        <w:tblLook w:val="04A0" w:firstRow="1" w:lastRow="0" w:firstColumn="1" w:lastColumn="0" w:noHBand="0" w:noVBand="1"/>
      </w:tblPr>
      <w:tblGrid>
        <w:gridCol w:w="1498"/>
        <w:gridCol w:w="7023"/>
      </w:tblGrid>
      <w:tr w:rsidR="00BC6C2D" w:rsidRPr="00BC6C2D" w14:paraId="31242D35" w14:textId="77777777" w:rsidTr="00DE35CB">
        <w:trPr>
          <w:trHeight w:val="276"/>
          <w:jc w:val="center"/>
        </w:trPr>
        <w:tc>
          <w:tcPr>
            <w:tcW w:w="149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045E9F" w14:textId="77777777" w:rsidR="00BC6C2D" w:rsidRPr="00BC6C2D" w:rsidRDefault="00BC6C2D" w:rsidP="00BC6C2D">
            <w:pPr>
              <w:spacing w:after="0" w:line="240" w:lineRule="auto"/>
              <w:jc w:val="both"/>
              <w:rPr>
                <w:rFonts w:ascii="Calibri" w:eastAsia="Times New Roman" w:hAnsi="Calibri" w:cs="Times New Roman"/>
                <w:b/>
                <w:bCs/>
                <w:color w:val="000000"/>
                <w:sz w:val="20"/>
                <w:szCs w:val="20"/>
                <w:lang w:eastAsia="es-BO"/>
              </w:rPr>
            </w:pPr>
            <w:r w:rsidRPr="00BC6C2D">
              <w:rPr>
                <w:rFonts w:ascii="Calibri" w:eastAsia="Times New Roman" w:hAnsi="Calibri" w:cs="Times New Roman"/>
                <w:b/>
                <w:bCs/>
                <w:color w:val="000000"/>
                <w:sz w:val="20"/>
                <w:szCs w:val="20"/>
                <w:lang w:eastAsia="es-BO"/>
              </w:rPr>
              <w:t>Actor</w:t>
            </w:r>
          </w:p>
        </w:tc>
        <w:tc>
          <w:tcPr>
            <w:tcW w:w="7023" w:type="dxa"/>
            <w:tcBorders>
              <w:top w:val="single" w:sz="8" w:space="0" w:color="auto"/>
              <w:left w:val="nil"/>
              <w:bottom w:val="single" w:sz="8" w:space="0" w:color="auto"/>
              <w:right w:val="single" w:sz="8" w:space="0" w:color="auto"/>
            </w:tcBorders>
            <w:shd w:val="clear" w:color="auto" w:fill="auto"/>
            <w:vAlign w:val="center"/>
            <w:hideMark/>
          </w:tcPr>
          <w:p w14:paraId="1EAEC0B9" w14:textId="77777777" w:rsidR="00BC6C2D" w:rsidRPr="00BC6C2D" w:rsidRDefault="00BC6C2D" w:rsidP="00BC6C2D">
            <w:p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Director</w:t>
            </w:r>
          </w:p>
        </w:tc>
      </w:tr>
      <w:tr w:rsidR="00BC6C2D" w:rsidRPr="00BC6C2D" w14:paraId="2E1E0470" w14:textId="77777777" w:rsidTr="00DE35CB">
        <w:trPr>
          <w:trHeight w:val="350"/>
          <w:jc w:val="center"/>
        </w:trPr>
        <w:tc>
          <w:tcPr>
            <w:tcW w:w="1498" w:type="dxa"/>
            <w:tcBorders>
              <w:top w:val="nil"/>
              <w:left w:val="single" w:sz="8" w:space="0" w:color="auto"/>
              <w:bottom w:val="single" w:sz="8" w:space="0" w:color="auto"/>
              <w:right w:val="single" w:sz="8" w:space="0" w:color="auto"/>
            </w:tcBorders>
            <w:shd w:val="clear" w:color="auto" w:fill="auto"/>
            <w:vAlign w:val="center"/>
            <w:hideMark/>
          </w:tcPr>
          <w:p w14:paraId="53E72657" w14:textId="77777777" w:rsidR="00BC6C2D" w:rsidRPr="00BC6C2D" w:rsidRDefault="00BC6C2D" w:rsidP="00BC6C2D">
            <w:pPr>
              <w:spacing w:after="0" w:line="240" w:lineRule="auto"/>
              <w:jc w:val="both"/>
              <w:rPr>
                <w:rFonts w:ascii="Calibri" w:eastAsia="Times New Roman" w:hAnsi="Calibri" w:cs="Times New Roman"/>
                <w:b/>
                <w:bCs/>
                <w:color w:val="000000"/>
                <w:sz w:val="20"/>
                <w:szCs w:val="20"/>
                <w:lang w:eastAsia="es-BO"/>
              </w:rPr>
            </w:pPr>
            <w:r w:rsidRPr="00BC6C2D">
              <w:rPr>
                <w:rFonts w:ascii="Calibri" w:eastAsia="Times New Roman" w:hAnsi="Calibri" w:cs="Times New Roman"/>
                <w:b/>
                <w:bCs/>
                <w:color w:val="000000"/>
                <w:sz w:val="20"/>
                <w:szCs w:val="20"/>
                <w:lang w:eastAsia="es-BO"/>
              </w:rPr>
              <w:t>Tipo</w:t>
            </w:r>
          </w:p>
        </w:tc>
        <w:tc>
          <w:tcPr>
            <w:tcW w:w="7023" w:type="dxa"/>
            <w:tcBorders>
              <w:top w:val="nil"/>
              <w:left w:val="nil"/>
              <w:bottom w:val="single" w:sz="8" w:space="0" w:color="auto"/>
              <w:right w:val="single" w:sz="8" w:space="0" w:color="auto"/>
            </w:tcBorders>
            <w:shd w:val="clear" w:color="auto" w:fill="auto"/>
            <w:vAlign w:val="center"/>
            <w:hideMark/>
          </w:tcPr>
          <w:p w14:paraId="65B6BA82" w14:textId="77777777" w:rsidR="00BC6C2D" w:rsidRPr="00BC6C2D" w:rsidRDefault="00BC6C2D" w:rsidP="00BC6C2D">
            <w:p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Interno - Primario – Activo</w:t>
            </w:r>
          </w:p>
        </w:tc>
      </w:tr>
      <w:tr w:rsidR="00BC6C2D" w:rsidRPr="00BC6C2D" w14:paraId="6525D66A" w14:textId="77777777" w:rsidTr="00DE35CB">
        <w:trPr>
          <w:trHeight w:val="438"/>
          <w:jc w:val="center"/>
        </w:trPr>
        <w:tc>
          <w:tcPr>
            <w:tcW w:w="1498" w:type="dxa"/>
            <w:tcBorders>
              <w:top w:val="nil"/>
              <w:left w:val="single" w:sz="8" w:space="0" w:color="auto"/>
              <w:bottom w:val="single" w:sz="8" w:space="0" w:color="auto"/>
              <w:right w:val="single" w:sz="8" w:space="0" w:color="auto"/>
            </w:tcBorders>
            <w:shd w:val="clear" w:color="auto" w:fill="auto"/>
            <w:vAlign w:val="center"/>
            <w:hideMark/>
          </w:tcPr>
          <w:p w14:paraId="509D1627" w14:textId="77777777" w:rsidR="00BC6C2D" w:rsidRPr="00BC6C2D" w:rsidRDefault="00BC6C2D" w:rsidP="00BC6C2D">
            <w:pPr>
              <w:spacing w:after="0" w:line="240" w:lineRule="auto"/>
              <w:jc w:val="both"/>
              <w:rPr>
                <w:rFonts w:ascii="Calibri" w:eastAsia="Times New Roman" w:hAnsi="Calibri" w:cs="Times New Roman"/>
                <w:b/>
                <w:bCs/>
                <w:color w:val="000000"/>
                <w:sz w:val="20"/>
                <w:szCs w:val="20"/>
                <w:lang w:eastAsia="es-BO"/>
              </w:rPr>
            </w:pPr>
            <w:r w:rsidRPr="00BC6C2D">
              <w:rPr>
                <w:rFonts w:ascii="Calibri" w:eastAsia="Times New Roman" w:hAnsi="Calibri" w:cs="Times New Roman"/>
                <w:b/>
                <w:bCs/>
                <w:color w:val="000000"/>
                <w:sz w:val="20"/>
                <w:szCs w:val="20"/>
                <w:lang w:eastAsia="es-BO"/>
              </w:rPr>
              <w:t>Descripción</w:t>
            </w:r>
          </w:p>
        </w:tc>
        <w:tc>
          <w:tcPr>
            <w:tcW w:w="7023" w:type="dxa"/>
            <w:tcBorders>
              <w:top w:val="nil"/>
              <w:left w:val="nil"/>
              <w:bottom w:val="single" w:sz="8" w:space="0" w:color="auto"/>
              <w:right w:val="single" w:sz="8" w:space="0" w:color="auto"/>
            </w:tcBorders>
            <w:shd w:val="clear" w:color="auto" w:fill="auto"/>
            <w:vAlign w:val="center"/>
            <w:hideMark/>
          </w:tcPr>
          <w:p w14:paraId="3567AB5D" w14:textId="77777777" w:rsidR="00BC6C2D" w:rsidRPr="00BC6C2D" w:rsidRDefault="00BC6C2D" w:rsidP="00BC6C2D">
            <w:p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Responsable de gestionar las actividades del Centro Médico</w:t>
            </w:r>
          </w:p>
        </w:tc>
      </w:tr>
      <w:tr w:rsidR="00BC6C2D" w:rsidRPr="00BC6C2D" w14:paraId="0817A59B" w14:textId="77777777" w:rsidTr="00DE35CB">
        <w:trPr>
          <w:trHeight w:val="414"/>
          <w:jc w:val="center"/>
        </w:trPr>
        <w:tc>
          <w:tcPr>
            <w:tcW w:w="1498" w:type="dxa"/>
            <w:vMerge w:val="restart"/>
            <w:tcBorders>
              <w:top w:val="nil"/>
              <w:left w:val="single" w:sz="8" w:space="0" w:color="auto"/>
              <w:bottom w:val="single" w:sz="8" w:space="0" w:color="000000"/>
              <w:right w:val="single" w:sz="8" w:space="0" w:color="auto"/>
            </w:tcBorders>
            <w:shd w:val="clear" w:color="auto" w:fill="auto"/>
            <w:vAlign w:val="center"/>
            <w:hideMark/>
          </w:tcPr>
          <w:p w14:paraId="779F9338" w14:textId="77777777" w:rsidR="00BC6C2D" w:rsidRPr="00BC6C2D" w:rsidRDefault="00BC6C2D" w:rsidP="00BC6C2D">
            <w:pPr>
              <w:spacing w:after="0" w:line="240" w:lineRule="auto"/>
              <w:jc w:val="both"/>
              <w:rPr>
                <w:rFonts w:ascii="Calibri" w:eastAsia="Times New Roman" w:hAnsi="Calibri" w:cs="Times New Roman"/>
                <w:b/>
                <w:bCs/>
                <w:color w:val="000000"/>
                <w:sz w:val="20"/>
                <w:szCs w:val="20"/>
                <w:lang w:eastAsia="es-BO"/>
              </w:rPr>
            </w:pPr>
            <w:r w:rsidRPr="00BC6C2D">
              <w:rPr>
                <w:rFonts w:ascii="Calibri" w:eastAsia="Times New Roman" w:hAnsi="Calibri" w:cs="Times New Roman"/>
                <w:b/>
                <w:bCs/>
                <w:color w:val="000000"/>
                <w:sz w:val="20"/>
                <w:szCs w:val="20"/>
                <w:lang w:eastAsia="es-BO"/>
              </w:rPr>
              <w:t>Función</w:t>
            </w:r>
          </w:p>
        </w:tc>
        <w:tc>
          <w:tcPr>
            <w:tcW w:w="7023" w:type="dxa"/>
            <w:tcBorders>
              <w:top w:val="nil"/>
              <w:left w:val="nil"/>
              <w:bottom w:val="nil"/>
              <w:right w:val="single" w:sz="8" w:space="0" w:color="auto"/>
            </w:tcBorders>
            <w:shd w:val="clear" w:color="auto" w:fill="auto"/>
            <w:vAlign w:val="center"/>
            <w:hideMark/>
          </w:tcPr>
          <w:p w14:paraId="3FDFCF11" w14:textId="77777777" w:rsidR="00BC6C2D" w:rsidRPr="00BC6C2D" w:rsidRDefault="00BC6C2D" w:rsidP="00060A18">
            <w:pPr>
              <w:pStyle w:val="Prrafodelista"/>
              <w:numPr>
                <w:ilvl w:val="0"/>
                <w:numId w:val="44"/>
              </w:num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Planifica las actividades</w:t>
            </w:r>
          </w:p>
        </w:tc>
      </w:tr>
      <w:tr w:rsidR="00BC6C2D" w:rsidRPr="00BC6C2D" w14:paraId="668EFABE" w14:textId="77777777" w:rsidTr="00DE35CB">
        <w:trPr>
          <w:trHeight w:val="326"/>
          <w:jc w:val="center"/>
        </w:trPr>
        <w:tc>
          <w:tcPr>
            <w:tcW w:w="1498" w:type="dxa"/>
            <w:vMerge/>
            <w:tcBorders>
              <w:top w:val="nil"/>
              <w:left w:val="single" w:sz="8" w:space="0" w:color="auto"/>
              <w:bottom w:val="single" w:sz="8" w:space="0" w:color="000000"/>
              <w:right w:val="single" w:sz="8" w:space="0" w:color="auto"/>
            </w:tcBorders>
            <w:vAlign w:val="center"/>
            <w:hideMark/>
          </w:tcPr>
          <w:p w14:paraId="0E38EA67" w14:textId="77777777" w:rsidR="00BC6C2D" w:rsidRPr="00BC6C2D" w:rsidRDefault="00BC6C2D" w:rsidP="00BC6C2D">
            <w:pPr>
              <w:spacing w:after="0" w:line="240" w:lineRule="auto"/>
              <w:rPr>
                <w:rFonts w:ascii="Calibri" w:eastAsia="Times New Roman" w:hAnsi="Calibri" w:cs="Times New Roman"/>
                <w:b/>
                <w:bCs/>
                <w:color w:val="000000"/>
                <w:sz w:val="20"/>
                <w:szCs w:val="20"/>
                <w:lang w:eastAsia="es-BO"/>
              </w:rPr>
            </w:pPr>
          </w:p>
        </w:tc>
        <w:tc>
          <w:tcPr>
            <w:tcW w:w="7023" w:type="dxa"/>
            <w:tcBorders>
              <w:top w:val="nil"/>
              <w:left w:val="nil"/>
              <w:bottom w:val="nil"/>
              <w:right w:val="single" w:sz="8" w:space="0" w:color="auto"/>
            </w:tcBorders>
            <w:shd w:val="clear" w:color="auto" w:fill="auto"/>
            <w:vAlign w:val="center"/>
            <w:hideMark/>
          </w:tcPr>
          <w:p w14:paraId="388522A6" w14:textId="77777777" w:rsidR="00BC6C2D" w:rsidRPr="00BC6C2D" w:rsidRDefault="00BC6C2D" w:rsidP="00060A18">
            <w:pPr>
              <w:pStyle w:val="Prrafodelista"/>
              <w:numPr>
                <w:ilvl w:val="0"/>
                <w:numId w:val="44"/>
              </w:num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Realiza el control a los funcionarios</w:t>
            </w:r>
          </w:p>
        </w:tc>
      </w:tr>
      <w:tr w:rsidR="00BC6C2D" w:rsidRPr="00BC6C2D" w14:paraId="17265396" w14:textId="77777777" w:rsidTr="00DE35CB">
        <w:trPr>
          <w:trHeight w:val="276"/>
          <w:jc w:val="center"/>
        </w:trPr>
        <w:tc>
          <w:tcPr>
            <w:tcW w:w="1498" w:type="dxa"/>
            <w:vMerge/>
            <w:tcBorders>
              <w:top w:val="nil"/>
              <w:left w:val="single" w:sz="8" w:space="0" w:color="auto"/>
              <w:bottom w:val="single" w:sz="8" w:space="0" w:color="000000"/>
              <w:right w:val="single" w:sz="8" w:space="0" w:color="auto"/>
            </w:tcBorders>
            <w:vAlign w:val="center"/>
            <w:hideMark/>
          </w:tcPr>
          <w:p w14:paraId="16362CF5" w14:textId="77777777" w:rsidR="00BC6C2D" w:rsidRPr="00BC6C2D" w:rsidRDefault="00BC6C2D" w:rsidP="00BC6C2D">
            <w:pPr>
              <w:spacing w:after="0" w:line="240" w:lineRule="auto"/>
              <w:rPr>
                <w:rFonts w:ascii="Calibri" w:eastAsia="Times New Roman" w:hAnsi="Calibri" w:cs="Times New Roman"/>
                <w:b/>
                <w:bCs/>
                <w:color w:val="000000"/>
                <w:sz w:val="20"/>
                <w:szCs w:val="20"/>
                <w:lang w:eastAsia="es-BO"/>
              </w:rPr>
            </w:pPr>
          </w:p>
        </w:tc>
        <w:tc>
          <w:tcPr>
            <w:tcW w:w="7023" w:type="dxa"/>
            <w:tcBorders>
              <w:top w:val="nil"/>
              <w:left w:val="nil"/>
              <w:bottom w:val="nil"/>
              <w:right w:val="single" w:sz="8" w:space="0" w:color="auto"/>
            </w:tcBorders>
            <w:shd w:val="clear" w:color="auto" w:fill="auto"/>
            <w:vAlign w:val="center"/>
            <w:hideMark/>
          </w:tcPr>
          <w:p w14:paraId="376775FE" w14:textId="77777777" w:rsidR="00BC6C2D" w:rsidRPr="00BC6C2D" w:rsidRDefault="00BC6C2D" w:rsidP="00060A18">
            <w:pPr>
              <w:pStyle w:val="Prrafodelista"/>
              <w:numPr>
                <w:ilvl w:val="0"/>
                <w:numId w:val="44"/>
              </w:num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Propone las necesidades de recursos humanos.</w:t>
            </w:r>
          </w:p>
        </w:tc>
      </w:tr>
      <w:tr w:rsidR="00BC6C2D" w:rsidRPr="00BC6C2D" w14:paraId="66E89B7F" w14:textId="77777777" w:rsidTr="00DE35CB">
        <w:trPr>
          <w:trHeight w:val="324"/>
          <w:jc w:val="center"/>
        </w:trPr>
        <w:tc>
          <w:tcPr>
            <w:tcW w:w="1498" w:type="dxa"/>
            <w:vMerge/>
            <w:tcBorders>
              <w:top w:val="nil"/>
              <w:left w:val="single" w:sz="8" w:space="0" w:color="auto"/>
              <w:bottom w:val="single" w:sz="8" w:space="0" w:color="000000"/>
              <w:right w:val="single" w:sz="8" w:space="0" w:color="auto"/>
            </w:tcBorders>
            <w:vAlign w:val="center"/>
            <w:hideMark/>
          </w:tcPr>
          <w:p w14:paraId="346171D1" w14:textId="77777777" w:rsidR="00BC6C2D" w:rsidRPr="00BC6C2D" w:rsidRDefault="00BC6C2D" w:rsidP="00BC6C2D">
            <w:pPr>
              <w:spacing w:after="0" w:line="240" w:lineRule="auto"/>
              <w:rPr>
                <w:rFonts w:ascii="Calibri" w:eastAsia="Times New Roman" w:hAnsi="Calibri" w:cs="Times New Roman"/>
                <w:b/>
                <w:bCs/>
                <w:color w:val="000000"/>
                <w:sz w:val="20"/>
                <w:szCs w:val="20"/>
                <w:lang w:eastAsia="es-BO"/>
              </w:rPr>
            </w:pPr>
          </w:p>
        </w:tc>
        <w:tc>
          <w:tcPr>
            <w:tcW w:w="7023" w:type="dxa"/>
            <w:tcBorders>
              <w:top w:val="nil"/>
              <w:left w:val="nil"/>
              <w:bottom w:val="nil"/>
              <w:right w:val="single" w:sz="8" w:space="0" w:color="auto"/>
            </w:tcBorders>
            <w:shd w:val="clear" w:color="auto" w:fill="auto"/>
            <w:vAlign w:val="center"/>
            <w:hideMark/>
          </w:tcPr>
          <w:p w14:paraId="19582DFA" w14:textId="77777777" w:rsidR="00BC6C2D" w:rsidRPr="00BC6C2D" w:rsidRDefault="00BC6C2D" w:rsidP="00060A18">
            <w:pPr>
              <w:pStyle w:val="Prrafodelista"/>
              <w:numPr>
                <w:ilvl w:val="0"/>
                <w:numId w:val="44"/>
              </w:num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Contrata a nuevos funcionarios</w:t>
            </w:r>
          </w:p>
        </w:tc>
      </w:tr>
      <w:tr w:rsidR="00BC6C2D" w:rsidRPr="00BC6C2D" w14:paraId="70385D93" w14:textId="77777777" w:rsidTr="00DE35CB">
        <w:trPr>
          <w:trHeight w:val="270"/>
          <w:jc w:val="center"/>
        </w:trPr>
        <w:tc>
          <w:tcPr>
            <w:tcW w:w="1498" w:type="dxa"/>
            <w:vMerge/>
            <w:tcBorders>
              <w:top w:val="nil"/>
              <w:left w:val="single" w:sz="8" w:space="0" w:color="auto"/>
              <w:bottom w:val="single" w:sz="8" w:space="0" w:color="000000"/>
              <w:right w:val="single" w:sz="8" w:space="0" w:color="auto"/>
            </w:tcBorders>
            <w:vAlign w:val="center"/>
            <w:hideMark/>
          </w:tcPr>
          <w:p w14:paraId="04A24283" w14:textId="77777777" w:rsidR="00BC6C2D" w:rsidRPr="00BC6C2D" w:rsidRDefault="00BC6C2D" w:rsidP="00BC6C2D">
            <w:pPr>
              <w:spacing w:after="0" w:line="240" w:lineRule="auto"/>
              <w:rPr>
                <w:rFonts w:ascii="Calibri" w:eastAsia="Times New Roman" w:hAnsi="Calibri" w:cs="Times New Roman"/>
                <w:b/>
                <w:bCs/>
                <w:color w:val="000000"/>
                <w:sz w:val="20"/>
                <w:szCs w:val="20"/>
                <w:lang w:eastAsia="es-BO"/>
              </w:rPr>
            </w:pPr>
          </w:p>
        </w:tc>
        <w:tc>
          <w:tcPr>
            <w:tcW w:w="7023" w:type="dxa"/>
            <w:tcBorders>
              <w:top w:val="nil"/>
              <w:left w:val="nil"/>
              <w:bottom w:val="single" w:sz="8" w:space="0" w:color="auto"/>
              <w:right w:val="single" w:sz="8" w:space="0" w:color="auto"/>
            </w:tcBorders>
            <w:shd w:val="clear" w:color="auto" w:fill="auto"/>
            <w:vAlign w:val="center"/>
            <w:hideMark/>
          </w:tcPr>
          <w:p w14:paraId="5FDE5A3A" w14:textId="77777777" w:rsidR="00BC6C2D" w:rsidRPr="00BC6C2D" w:rsidRDefault="00BC6C2D" w:rsidP="00060A18">
            <w:pPr>
              <w:pStyle w:val="Prrafodelista"/>
              <w:numPr>
                <w:ilvl w:val="0"/>
                <w:numId w:val="44"/>
              </w:numPr>
              <w:spacing w:after="0" w:line="240" w:lineRule="auto"/>
              <w:jc w:val="both"/>
              <w:rPr>
                <w:rFonts w:ascii="Calibri" w:eastAsia="Times New Roman" w:hAnsi="Calibri" w:cs="Times New Roman"/>
                <w:color w:val="000000"/>
                <w:sz w:val="20"/>
                <w:szCs w:val="20"/>
                <w:lang w:eastAsia="es-BO"/>
              </w:rPr>
            </w:pPr>
            <w:r w:rsidRPr="00BC6C2D">
              <w:rPr>
                <w:rFonts w:ascii="Calibri" w:eastAsia="Times New Roman" w:hAnsi="Calibri" w:cs="Times New Roman"/>
                <w:color w:val="000000"/>
                <w:sz w:val="20"/>
                <w:szCs w:val="20"/>
                <w:lang w:eastAsia="es-BO"/>
              </w:rPr>
              <w:t>Favorece, asegura y monitorea el cumplimiento de las garantías explícitas en salud.</w:t>
            </w:r>
          </w:p>
        </w:tc>
      </w:tr>
    </w:tbl>
    <w:p w14:paraId="3D6ACFEE" w14:textId="77777777" w:rsidR="00414860" w:rsidRPr="00E7447D" w:rsidRDefault="00E50FD2" w:rsidP="00723BA0">
      <w:pPr>
        <w:pStyle w:val="Descripcin"/>
        <w:jc w:val="center"/>
        <w:rPr>
          <w:sz w:val="28"/>
          <w:szCs w:val="24"/>
          <w:lang w:eastAsia="es-BO"/>
        </w:rPr>
      </w:pPr>
      <w:r w:rsidRPr="00E7447D">
        <w:rPr>
          <w:sz w:val="20"/>
        </w:rPr>
        <w:t>Fuente: Elaboración</w:t>
      </w:r>
      <w:r w:rsidR="006A3AF5" w:rsidRPr="00E7447D">
        <w:rPr>
          <w:sz w:val="20"/>
        </w:rPr>
        <w:t xml:space="preserve"> propia</w:t>
      </w:r>
    </w:p>
    <w:p w14:paraId="45B7BD4B" w14:textId="38DBA6E5" w:rsidR="006A3AF5" w:rsidRPr="00E7447D" w:rsidRDefault="006A3AF5" w:rsidP="00E7447D">
      <w:pPr>
        <w:pStyle w:val="Descripcin"/>
        <w:keepNext/>
        <w:jc w:val="center"/>
        <w:rPr>
          <w:sz w:val="20"/>
        </w:rPr>
      </w:pPr>
      <w:bookmarkStart w:id="2426" w:name="_Toc485121640"/>
      <w:r w:rsidRPr="00E7447D">
        <w:rPr>
          <w:sz w:val="20"/>
        </w:rPr>
        <w:t xml:space="preserve">Tabla </w:t>
      </w:r>
      <w:r w:rsidR="00750834" w:rsidRPr="00E7447D">
        <w:rPr>
          <w:sz w:val="20"/>
        </w:rPr>
        <w:fldChar w:fldCharType="begin"/>
      </w:r>
      <w:r w:rsidR="00750834" w:rsidRPr="00E7447D">
        <w:rPr>
          <w:sz w:val="20"/>
        </w:rPr>
        <w:instrText xml:space="preserve"> SEQ Tabla \* ARABIC </w:instrText>
      </w:r>
      <w:r w:rsidR="00750834" w:rsidRPr="00E7447D">
        <w:rPr>
          <w:sz w:val="20"/>
        </w:rPr>
        <w:fldChar w:fldCharType="separate"/>
      </w:r>
      <w:r w:rsidR="00D207D2">
        <w:rPr>
          <w:noProof/>
          <w:sz w:val="20"/>
        </w:rPr>
        <w:t>2</w:t>
      </w:r>
      <w:r w:rsidR="00750834" w:rsidRPr="00E7447D">
        <w:rPr>
          <w:noProof/>
          <w:sz w:val="20"/>
        </w:rPr>
        <w:fldChar w:fldCharType="end"/>
      </w:r>
      <w:r w:rsidRPr="00E7447D">
        <w:rPr>
          <w:sz w:val="20"/>
        </w:rPr>
        <w:t>: Descripción de actor médico</w:t>
      </w:r>
      <w:r w:rsidR="00D923C3" w:rsidRPr="00E7447D">
        <w:rPr>
          <w:sz w:val="20"/>
        </w:rPr>
        <w:t xml:space="preserve"> del modelo de negocio</w:t>
      </w:r>
      <w:bookmarkEnd w:id="2426"/>
    </w:p>
    <w:tbl>
      <w:tblPr>
        <w:tblW w:w="8454" w:type="dxa"/>
        <w:jc w:val="center"/>
        <w:tblCellMar>
          <w:left w:w="70" w:type="dxa"/>
          <w:right w:w="70" w:type="dxa"/>
        </w:tblCellMar>
        <w:tblLook w:val="04A0" w:firstRow="1" w:lastRow="0" w:firstColumn="1" w:lastColumn="0" w:noHBand="0" w:noVBand="1"/>
      </w:tblPr>
      <w:tblGrid>
        <w:gridCol w:w="1516"/>
        <w:gridCol w:w="6938"/>
      </w:tblGrid>
      <w:tr w:rsidR="00DE35CB" w:rsidRPr="00DE35CB" w14:paraId="72480853" w14:textId="77777777" w:rsidTr="00DE35CB">
        <w:trPr>
          <w:trHeight w:val="372"/>
          <w:jc w:val="center"/>
        </w:trPr>
        <w:tc>
          <w:tcPr>
            <w:tcW w:w="15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E5CC4D"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Actor</w:t>
            </w:r>
          </w:p>
        </w:tc>
        <w:tc>
          <w:tcPr>
            <w:tcW w:w="6938" w:type="dxa"/>
            <w:tcBorders>
              <w:top w:val="single" w:sz="8" w:space="0" w:color="auto"/>
              <w:left w:val="nil"/>
              <w:bottom w:val="single" w:sz="8" w:space="0" w:color="auto"/>
              <w:right w:val="single" w:sz="8" w:space="0" w:color="auto"/>
            </w:tcBorders>
            <w:shd w:val="clear" w:color="auto" w:fill="auto"/>
            <w:vAlign w:val="center"/>
            <w:hideMark/>
          </w:tcPr>
          <w:p w14:paraId="6EDB6895"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Médico</w:t>
            </w:r>
          </w:p>
        </w:tc>
      </w:tr>
      <w:tr w:rsidR="00DE35CB" w:rsidRPr="00DE35CB" w14:paraId="4D326AFE" w14:textId="77777777" w:rsidTr="00DE35CB">
        <w:trPr>
          <w:trHeight w:val="473"/>
          <w:jc w:val="center"/>
        </w:trPr>
        <w:tc>
          <w:tcPr>
            <w:tcW w:w="1516" w:type="dxa"/>
            <w:tcBorders>
              <w:top w:val="nil"/>
              <w:left w:val="single" w:sz="8" w:space="0" w:color="auto"/>
              <w:bottom w:val="single" w:sz="8" w:space="0" w:color="auto"/>
              <w:right w:val="single" w:sz="8" w:space="0" w:color="auto"/>
            </w:tcBorders>
            <w:shd w:val="clear" w:color="auto" w:fill="auto"/>
            <w:vAlign w:val="center"/>
            <w:hideMark/>
          </w:tcPr>
          <w:p w14:paraId="50743D15"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Tipo</w:t>
            </w:r>
          </w:p>
        </w:tc>
        <w:tc>
          <w:tcPr>
            <w:tcW w:w="6938" w:type="dxa"/>
            <w:tcBorders>
              <w:top w:val="nil"/>
              <w:left w:val="nil"/>
              <w:bottom w:val="single" w:sz="8" w:space="0" w:color="auto"/>
              <w:right w:val="single" w:sz="8" w:space="0" w:color="auto"/>
            </w:tcBorders>
            <w:shd w:val="clear" w:color="auto" w:fill="auto"/>
            <w:vAlign w:val="center"/>
            <w:hideMark/>
          </w:tcPr>
          <w:p w14:paraId="16581BE2"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Interno - Primario – Activo</w:t>
            </w:r>
          </w:p>
        </w:tc>
      </w:tr>
      <w:tr w:rsidR="00DE35CB" w:rsidRPr="00DE35CB" w14:paraId="08084AAE" w14:textId="77777777" w:rsidTr="00DE35CB">
        <w:trPr>
          <w:trHeight w:val="592"/>
          <w:jc w:val="center"/>
        </w:trPr>
        <w:tc>
          <w:tcPr>
            <w:tcW w:w="1516" w:type="dxa"/>
            <w:tcBorders>
              <w:top w:val="nil"/>
              <w:left w:val="single" w:sz="8" w:space="0" w:color="auto"/>
              <w:bottom w:val="single" w:sz="8" w:space="0" w:color="auto"/>
              <w:right w:val="single" w:sz="8" w:space="0" w:color="auto"/>
            </w:tcBorders>
            <w:shd w:val="clear" w:color="auto" w:fill="auto"/>
            <w:vAlign w:val="center"/>
            <w:hideMark/>
          </w:tcPr>
          <w:p w14:paraId="223F6D77"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Descripción</w:t>
            </w:r>
          </w:p>
        </w:tc>
        <w:tc>
          <w:tcPr>
            <w:tcW w:w="6938" w:type="dxa"/>
            <w:tcBorders>
              <w:top w:val="nil"/>
              <w:left w:val="nil"/>
              <w:bottom w:val="single" w:sz="8" w:space="0" w:color="auto"/>
              <w:right w:val="single" w:sz="8" w:space="0" w:color="auto"/>
            </w:tcBorders>
            <w:shd w:val="clear" w:color="auto" w:fill="auto"/>
            <w:vAlign w:val="center"/>
            <w:hideMark/>
          </w:tcPr>
          <w:p w14:paraId="765723E0"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 xml:space="preserve">Realiza el control y evaluación de salud al paciente </w:t>
            </w:r>
          </w:p>
        </w:tc>
      </w:tr>
      <w:tr w:rsidR="00DE35CB" w:rsidRPr="00DE35CB" w14:paraId="03A57610" w14:textId="77777777" w:rsidTr="00DE35CB">
        <w:trPr>
          <w:trHeight w:val="558"/>
          <w:jc w:val="center"/>
        </w:trPr>
        <w:tc>
          <w:tcPr>
            <w:tcW w:w="1516" w:type="dxa"/>
            <w:vMerge w:val="restart"/>
            <w:tcBorders>
              <w:top w:val="nil"/>
              <w:left w:val="single" w:sz="8" w:space="0" w:color="auto"/>
              <w:bottom w:val="single" w:sz="8" w:space="0" w:color="000000"/>
              <w:right w:val="single" w:sz="8" w:space="0" w:color="auto"/>
            </w:tcBorders>
            <w:shd w:val="clear" w:color="auto" w:fill="auto"/>
            <w:vAlign w:val="center"/>
            <w:hideMark/>
          </w:tcPr>
          <w:p w14:paraId="4125A3E4"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Función</w:t>
            </w:r>
          </w:p>
        </w:tc>
        <w:tc>
          <w:tcPr>
            <w:tcW w:w="6938" w:type="dxa"/>
            <w:tcBorders>
              <w:top w:val="nil"/>
              <w:left w:val="nil"/>
              <w:bottom w:val="nil"/>
              <w:right w:val="single" w:sz="8" w:space="0" w:color="auto"/>
            </w:tcBorders>
            <w:shd w:val="clear" w:color="auto" w:fill="auto"/>
            <w:vAlign w:val="center"/>
            <w:hideMark/>
          </w:tcPr>
          <w:p w14:paraId="5C0D41E3"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Busca el historial médico del paciente.</w:t>
            </w:r>
          </w:p>
        </w:tc>
      </w:tr>
      <w:tr w:rsidR="00DE35CB" w:rsidRPr="00DE35CB" w14:paraId="1329A602" w14:textId="77777777" w:rsidTr="00DE35CB">
        <w:trPr>
          <w:trHeight w:val="439"/>
          <w:jc w:val="center"/>
        </w:trPr>
        <w:tc>
          <w:tcPr>
            <w:tcW w:w="1516" w:type="dxa"/>
            <w:vMerge/>
            <w:tcBorders>
              <w:top w:val="nil"/>
              <w:left w:val="single" w:sz="8" w:space="0" w:color="auto"/>
              <w:bottom w:val="single" w:sz="8" w:space="0" w:color="000000"/>
              <w:right w:val="single" w:sz="8" w:space="0" w:color="auto"/>
            </w:tcBorders>
            <w:vAlign w:val="center"/>
            <w:hideMark/>
          </w:tcPr>
          <w:p w14:paraId="7DAEFA0F"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38" w:type="dxa"/>
            <w:tcBorders>
              <w:top w:val="nil"/>
              <w:left w:val="nil"/>
              <w:bottom w:val="nil"/>
              <w:right w:val="single" w:sz="8" w:space="0" w:color="auto"/>
            </w:tcBorders>
            <w:shd w:val="clear" w:color="auto" w:fill="auto"/>
            <w:vAlign w:val="center"/>
            <w:hideMark/>
          </w:tcPr>
          <w:p w14:paraId="3CBBFEC5"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Diagnostica al paciente.</w:t>
            </w:r>
          </w:p>
        </w:tc>
      </w:tr>
      <w:tr w:rsidR="00DE35CB" w:rsidRPr="00DE35CB" w14:paraId="0E513842" w14:textId="77777777" w:rsidTr="00DE35CB">
        <w:trPr>
          <w:trHeight w:val="372"/>
          <w:jc w:val="center"/>
        </w:trPr>
        <w:tc>
          <w:tcPr>
            <w:tcW w:w="1516" w:type="dxa"/>
            <w:vMerge/>
            <w:tcBorders>
              <w:top w:val="nil"/>
              <w:left w:val="single" w:sz="8" w:space="0" w:color="auto"/>
              <w:bottom w:val="single" w:sz="8" w:space="0" w:color="000000"/>
              <w:right w:val="single" w:sz="8" w:space="0" w:color="auto"/>
            </w:tcBorders>
            <w:vAlign w:val="center"/>
            <w:hideMark/>
          </w:tcPr>
          <w:p w14:paraId="3FD2576B"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38" w:type="dxa"/>
            <w:tcBorders>
              <w:top w:val="nil"/>
              <w:left w:val="nil"/>
              <w:bottom w:val="nil"/>
              <w:right w:val="single" w:sz="8" w:space="0" w:color="auto"/>
            </w:tcBorders>
            <w:shd w:val="clear" w:color="auto" w:fill="auto"/>
            <w:vAlign w:val="center"/>
            <w:hideMark/>
          </w:tcPr>
          <w:p w14:paraId="037082A9"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Registra la consulta médica.</w:t>
            </w:r>
          </w:p>
        </w:tc>
      </w:tr>
      <w:tr w:rsidR="00DE35CB" w:rsidRPr="00DE35CB" w14:paraId="08F6B0A4" w14:textId="77777777" w:rsidTr="00DE35CB">
        <w:trPr>
          <w:trHeight w:val="456"/>
          <w:jc w:val="center"/>
        </w:trPr>
        <w:tc>
          <w:tcPr>
            <w:tcW w:w="1516" w:type="dxa"/>
            <w:vMerge/>
            <w:tcBorders>
              <w:top w:val="nil"/>
              <w:left w:val="single" w:sz="8" w:space="0" w:color="auto"/>
              <w:bottom w:val="single" w:sz="8" w:space="0" w:color="000000"/>
              <w:right w:val="single" w:sz="8" w:space="0" w:color="auto"/>
            </w:tcBorders>
            <w:vAlign w:val="center"/>
            <w:hideMark/>
          </w:tcPr>
          <w:p w14:paraId="5CE7EB8E"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38" w:type="dxa"/>
            <w:tcBorders>
              <w:top w:val="nil"/>
              <w:left w:val="nil"/>
              <w:bottom w:val="single" w:sz="8" w:space="0" w:color="auto"/>
              <w:right w:val="single" w:sz="8" w:space="0" w:color="auto"/>
            </w:tcBorders>
            <w:shd w:val="clear" w:color="auto" w:fill="auto"/>
            <w:vAlign w:val="center"/>
            <w:hideMark/>
          </w:tcPr>
          <w:p w14:paraId="48448D8A"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Registra la receta médica u orden de examen de análisis.</w:t>
            </w:r>
          </w:p>
        </w:tc>
      </w:tr>
    </w:tbl>
    <w:p w14:paraId="7AE33E52" w14:textId="77777777" w:rsidR="000142DF" w:rsidRPr="00E7447D" w:rsidRDefault="006A3AF5" w:rsidP="00723BA0">
      <w:pPr>
        <w:pStyle w:val="Descripcin"/>
        <w:jc w:val="center"/>
        <w:rPr>
          <w:sz w:val="28"/>
          <w:szCs w:val="24"/>
          <w:lang w:eastAsia="es-BO"/>
        </w:rPr>
      </w:pPr>
      <w:r w:rsidRPr="00E7447D">
        <w:rPr>
          <w:sz w:val="20"/>
        </w:rPr>
        <w:t>Fuente: Elaboración propia</w:t>
      </w:r>
    </w:p>
    <w:p w14:paraId="7ADAB936" w14:textId="3AF1FB8A" w:rsidR="006A3AF5" w:rsidRPr="00E7447D" w:rsidRDefault="006A3AF5" w:rsidP="00E7447D">
      <w:pPr>
        <w:pStyle w:val="Descripcin"/>
        <w:keepNext/>
        <w:jc w:val="center"/>
        <w:rPr>
          <w:sz w:val="20"/>
        </w:rPr>
      </w:pPr>
      <w:bookmarkStart w:id="2427" w:name="_Toc485121641"/>
      <w:r w:rsidRPr="00E7447D">
        <w:rPr>
          <w:sz w:val="20"/>
        </w:rPr>
        <w:t xml:space="preserve">Tabla </w:t>
      </w:r>
      <w:r w:rsidR="00750834" w:rsidRPr="00E7447D">
        <w:rPr>
          <w:sz w:val="20"/>
        </w:rPr>
        <w:fldChar w:fldCharType="begin"/>
      </w:r>
      <w:r w:rsidR="00750834" w:rsidRPr="00E7447D">
        <w:rPr>
          <w:sz w:val="20"/>
        </w:rPr>
        <w:instrText xml:space="preserve"> SEQ Tabla \* ARABIC </w:instrText>
      </w:r>
      <w:r w:rsidR="00750834" w:rsidRPr="00E7447D">
        <w:rPr>
          <w:sz w:val="20"/>
        </w:rPr>
        <w:fldChar w:fldCharType="separate"/>
      </w:r>
      <w:r w:rsidR="00D207D2">
        <w:rPr>
          <w:noProof/>
          <w:sz w:val="20"/>
        </w:rPr>
        <w:t>3</w:t>
      </w:r>
      <w:r w:rsidR="00750834" w:rsidRPr="00E7447D">
        <w:rPr>
          <w:noProof/>
          <w:sz w:val="20"/>
        </w:rPr>
        <w:fldChar w:fldCharType="end"/>
      </w:r>
      <w:r w:rsidRPr="00E7447D">
        <w:rPr>
          <w:sz w:val="20"/>
        </w:rPr>
        <w:t>:Descripción de actor secretaria</w:t>
      </w:r>
      <w:r w:rsidR="00D923C3" w:rsidRPr="00E7447D">
        <w:rPr>
          <w:sz w:val="20"/>
        </w:rPr>
        <w:t xml:space="preserve"> del modelo de negocio</w:t>
      </w:r>
      <w:bookmarkEnd w:id="2427"/>
    </w:p>
    <w:tbl>
      <w:tblPr>
        <w:tblW w:w="8429" w:type="dxa"/>
        <w:jc w:val="center"/>
        <w:tblCellMar>
          <w:left w:w="70" w:type="dxa"/>
          <w:right w:w="70" w:type="dxa"/>
        </w:tblCellMar>
        <w:tblLook w:val="04A0" w:firstRow="1" w:lastRow="0" w:firstColumn="1" w:lastColumn="0" w:noHBand="0" w:noVBand="1"/>
      </w:tblPr>
      <w:tblGrid>
        <w:gridCol w:w="1481"/>
        <w:gridCol w:w="6948"/>
      </w:tblGrid>
      <w:tr w:rsidR="00DE35CB" w:rsidRPr="00DE35CB" w14:paraId="08F5C7AF" w14:textId="77777777" w:rsidTr="00DE35CB">
        <w:trPr>
          <w:trHeight w:val="412"/>
          <w:jc w:val="center"/>
        </w:trPr>
        <w:tc>
          <w:tcPr>
            <w:tcW w:w="148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003C56"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Actor</w:t>
            </w:r>
          </w:p>
        </w:tc>
        <w:tc>
          <w:tcPr>
            <w:tcW w:w="6948" w:type="dxa"/>
            <w:tcBorders>
              <w:top w:val="single" w:sz="8" w:space="0" w:color="auto"/>
              <w:left w:val="nil"/>
              <w:bottom w:val="single" w:sz="8" w:space="0" w:color="auto"/>
              <w:right w:val="single" w:sz="8" w:space="0" w:color="auto"/>
            </w:tcBorders>
            <w:shd w:val="clear" w:color="auto" w:fill="auto"/>
            <w:vAlign w:val="center"/>
            <w:hideMark/>
          </w:tcPr>
          <w:p w14:paraId="0817827E"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Secretaria</w:t>
            </w:r>
          </w:p>
        </w:tc>
      </w:tr>
      <w:tr w:rsidR="00DE35CB" w:rsidRPr="00DE35CB" w14:paraId="1188A360" w14:textId="77777777" w:rsidTr="00DE35CB">
        <w:trPr>
          <w:trHeight w:val="412"/>
          <w:jc w:val="center"/>
        </w:trPr>
        <w:tc>
          <w:tcPr>
            <w:tcW w:w="1481" w:type="dxa"/>
            <w:tcBorders>
              <w:top w:val="nil"/>
              <w:left w:val="single" w:sz="8" w:space="0" w:color="auto"/>
              <w:bottom w:val="single" w:sz="8" w:space="0" w:color="auto"/>
              <w:right w:val="single" w:sz="8" w:space="0" w:color="auto"/>
            </w:tcBorders>
            <w:shd w:val="clear" w:color="auto" w:fill="auto"/>
            <w:vAlign w:val="center"/>
            <w:hideMark/>
          </w:tcPr>
          <w:p w14:paraId="57FA48FC"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Tipo</w:t>
            </w:r>
          </w:p>
        </w:tc>
        <w:tc>
          <w:tcPr>
            <w:tcW w:w="6948" w:type="dxa"/>
            <w:tcBorders>
              <w:top w:val="nil"/>
              <w:left w:val="nil"/>
              <w:bottom w:val="single" w:sz="8" w:space="0" w:color="auto"/>
              <w:right w:val="single" w:sz="8" w:space="0" w:color="auto"/>
            </w:tcBorders>
            <w:shd w:val="clear" w:color="auto" w:fill="auto"/>
            <w:vAlign w:val="center"/>
            <w:hideMark/>
          </w:tcPr>
          <w:p w14:paraId="37CEBF2B"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Interno - Primario – Activo</w:t>
            </w:r>
          </w:p>
        </w:tc>
      </w:tr>
      <w:tr w:rsidR="00DE35CB" w:rsidRPr="00DE35CB" w14:paraId="614875E5" w14:textId="77777777" w:rsidTr="00DE35CB">
        <w:trPr>
          <w:trHeight w:val="412"/>
          <w:jc w:val="center"/>
        </w:trPr>
        <w:tc>
          <w:tcPr>
            <w:tcW w:w="1481" w:type="dxa"/>
            <w:tcBorders>
              <w:top w:val="nil"/>
              <w:left w:val="single" w:sz="8" w:space="0" w:color="auto"/>
              <w:bottom w:val="single" w:sz="8" w:space="0" w:color="auto"/>
              <w:right w:val="single" w:sz="8" w:space="0" w:color="auto"/>
            </w:tcBorders>
            <w:shd w:val="clear" w:color="auto" w:fill="auto"/>
            <w:vAlign w:val="center"/>
            <w:hideMark/>
          </w:tcPr>
          <w:p w14:paraId="41F049AE"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Descripción</w:t>
            </w:r>
          </w:p>
        </w:tc>
        <w:tc>
          <w:tcPr>
            <w:tcW w:w="6948" w:type="dxa"/>
            <w:tcBorders>
              <w:top w:val="nil"/>
              <w:left w:val="nil"/>
              <w:bottom w:val="single" w:sz="8" w:space="0" w:color="auto"/>
              <w:right w:val="single" w:sz="8" w:space="0" w:color="auto"/>
            </w:tcBorders>
            <w:shd w:val="clear" w:color="auto" w:fill="auto"/>
            <w:vAlign w:val="center"/>
            <w:hideMark/>
          </w:tcPr>
          <w:p w14:paraId="3A476DB4"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Realiza la cita médica al paciente</w:t>
            </w:r>
          </w:p>
        </w:tc>
      </w:tr>
      <w:tr w:rsidR="00DE35CB" w:rsidRPr="00DE35CB" w14:paraId="733ADAE8" w14:textId="77777777" w:rsidTr="00DE35CB">
        <w:trPr>
          <w:trHeight w:val="392"/>
          <w:jc w:val="center"/>
        </w:trPr>
        <w:tc>
          <w:tcPr>
            <w:tcW w:w="1481" w:type="dxa"/>
            <w:vMerge w:val="restart"/>
            <w:tcBorders>
              <w:top w:val="nil"/>
              <w:left w:val="single" w:sz="8" w:space="0" w:color="auto"/>
              <w:bottom w:val="single" w:sz="8" w:space="0" w:color="000000"/>
              <w:right w:val="single" w:sz="8" w:space="0" w:color="auto"/>
            </w:tcBorders>
            <w:shd w:val="clear" w:color="auto" w:fill="auto"/>
            <w:vAlign w:val="center"/>
            <w:hideMark/>
          </w:tcPr>
          <w:p w14:paraId="33DFB46C"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Función</w:t>
            </w:r>
          </w:p>
        </w:tc>
        <w:tc>
          <w:tcPr>
            <w:tcW w:w="6948" w:type="dxa"/>
            <w:tcBorders>
              <w:top w:val="nil"/>
              <w:left w:val="nil"/>
              <w:bottom w:val="nil"/>
              <w:right w:val="single" w:sz="8" w:space="0" w:color="auto"/>
            </w:tcBorders>
            <w:shd w:val="clear" w:color="auto" w:fill="auto"/>
            <w:vAlign w:val="center"/>
            <w:hideMark/>
          </w:tcPr>
          <w:p w14:paraId="28197218"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Busca datos del paciente.</w:t>
            </w:r>
          </w:p>
        </w:tc>
      </w:tr>
      <w:tr w:rsidR="00DE35CB" w:rsidRPr="00DE35CB" w14:paraId="47F15DEF" w14:textId="77777777" w:rsidTr="00DE35CB">
        <w:trPr>
          <w:trHeight w:val="392"/>
          <w:jc w:val="center"/>
        </w:trPr>
        <w:tc>
          <w:tcPr>
            <w:tcW w:w="1481" w:type="dxa"/>
            <w:vMerge/>
            <w:tcBorders>
              <w:top w:val="nil"/>
              <w:left w:val="single" w:sz="8" w:space="0" w:color="auto"/>
              <w:bottom w:val="single" w:sz="8" w:space="0" w:color="000000"/>
              <w:right w:val="single" w:sz="8" w:space="0" w:color="auto"/>
            </w:tcBorders>
            <w:vAlign w:val="center"/>
            <w:hideMark/>
          </w:tcPr>
          <w:p w14:paraId="33ECEE78"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48" w:type="dxa"/>
            <w:tcBorders>
              <w:top w:val="nil"/>
              <w:left w:val="nil"/>
              <w:bottom w:val="nil"/>
              <w:right w:val="single" w:sz="8" w:space="0" w:color="auto"/>
            </w:tcBorders>
            <w:shd w:val="clear" w:color="auto" w:fill="auto"/>
            <w:vAlign w:val="center"/>
            <w:hideMark/>
          </w:tcPr>
          <w:p w14:paraId="2385328F"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Registra datos personales del paciente.</w:t>
            </w:r>
          </w:p>
        </w:tc>
      </w:tr>
      <w:tr w:rsidR="00DE35CB" w:rsidRPr="00DE35CB" w14:paraId="36493ED0" w14:textId="77777777" w:rsidTr="00DE35CB">
        <w:trPr>
          <w:trHeight w:val="392"/>
          <w:jc w:val="center"/>
        </w:trPr>
        <w:tc>
          <w:tcPr>
            <w:tcW w:w="1481" w:type="dxa"/>
            <w:vMerge/>
            <w:tcBorders>
              <w:top w:val="nil"/>
              <w:left w:val="single" w:sz="8" w:space="0" w:color="auto"/>
              <w:bottom w:val="single" w:sz="8" w:space="0" w:color="000000"/>
              <w:right w:val="single" w:sz="8" w:space="0" w:color="auto"/>
            </w:tcBorders>
            <w:vAlign w:val="center"/>
            <w:hideMark/>
          </w:tcPr>
          <w:p w14:paraId="11AD6654"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48" w:type="dxa"/>
            <w:tcBorders>
              <w:top w:val="nil"/>
              <w:left w:val="nil"/>
              <w:bottom w:val="nil"/>
              <w:right w:val="single" w:sz="8" w:space="0" w:color="auto"/>
            </w:tcBorders>
            <w:shd w:val="clear" w:color="auto" w:fill="auto"/>
            <w:vAlign w:val="center"/>
            <w:hideMark/>
          </w:tcPr>
          <w:p w14:paraId="443B6973"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Realiza el cobro de consulta médica.</w:t>
            </w:r>
          </w:p>
        </w:tc>
      </w:tr>
      <w:tr w:rsidR="00DE35CB" w:rsidRPr="00DE35CB" w14:paraId="0C525C0B" w14:textId="77777777" w:rsidTr="00DE35CB">
        <w:trPr>
          <w:trHeight w:val="392"/>
          <w:jc w:val="center"/>
        </w:trPr>
        <w:tc>
          <w:tcPr>
            <w:tcW w:w="1481" w:type="dxa"/>
            <w:vMerge/>
            <w:tcBorders>
              <w:top w:val="nil"/>
              <w:left w:val="single" w:sz="8" w:space="0" w:color="auto"/>
              <w:bottom w:val="single" w:sz="8" w:space="0" w:color="000000"/>
              <w:right w:val="single" w:sz="8" w:space="0" w:color="auto"/>
            </w:tcBorders>
            <w:vAlign w:val="center"/>
            <w:hideMark/>
          </w:tcPr>
          <w:p w14:paraId="32FB89D4"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48" w:type="dxa"/>
            <w:tcBorders>
              <w:top w:val="nil"/>
              <w:left w:val="nil"/>
              <w:bottom w:val="nil"/>
              <w:right w:val="single" w:sz="8" w:space="0" w:color="auto"/>
            </w:tcBorders>
            <w:shd w:val="clear" w:color="auto" w:fill="auto"/>
            <w:vAlign w:val="center"/>
            <w:hideMark/>
          </w:tcPr>
          <w:p w14:paraId="76E362CD"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Realiza la entrega de factura.</w:t>
            </w:r>
          </w:p>
        </w:tc>
      </w:tr>
      <w:tr w:rsidR="00DE35CB" w:rsidRPr="00DE35CB" w14:paraId="413A2A53" w14:textId="77777777" w:rsidTr="00DE35CB">
        <w:trPr>
          <w:trHeight w:val="412"/>
          <w:jc w:val="center"/>
        </w:trPr>
        <w:tc>
          <w:tcPr>
            <w:tcW w:w="1481" w:type="dxa"/>
            <w:vMerge/>
            <w:tcBorders>
              <w:top w:val="nil"/>
              <w:left w:val="single" w:sz="8" w:space="0" w:color="auto"/>
              <w:bottom w:val="single" w:sz="8" w:space="0" w:color="000000"/>
              <w:right w:val="single" w:sz="8" w:space="0" w:color="auto"/>
            </w:tcBorders>
            <w:vAlign w:val="center"/>
            <w:hideMark/>
          </w:tcPr>
          <w:p w14:paraId="4EA1D85A"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948" w:type="dxa"/>
            <w:tcBorders>
              <w:top w:val="nil"/>
              <w:left w:val="nil"/>
              <w:bottom w:val="single" w:sz="8" w:space="0" w:color="auto"/>
              <w:right w:val="single" w:sz="8" w:space="0" w:color="auto"/>
            </w:tcBorders>
            <w:shd w:val="clear" w:color="auto" w:fill="auto"/>
            <w:vAlign w:val="center"/>
            <w:hideMark/>
          </w:tcPr>
          <w:p w14:paraId="31F5E40A"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Entrega ficha de turno.</w:t>
            </w:r>
          </w:p>
        </w:tc>
      </w:tr>
    </w:tbl>
    <w:p w14:paraId="6F76920F" w14:textId="77777777" w:rsidR="00126E71" w:rsidRPr="00E7447D" w:rsidRDefault="006A3AF5" w:rsidP="00723BA0">
      <w:pPr>
        <w:pStyle w:val="Descripcin"/>
        <w:jc w:val="center"/>
        <w:rPr>
          <w:sz w:val="28"/>
          <w:szCs w:val="24"/>
          <w:lang w:eastAsia="es-BO"/>
        </w:rPr>
      </w:pPr>
      <w:r w:rsidRPr="00E7447D">
        <w:rPr>
          <w:sz w:val="20"/>
        </w:rPr>
        <w:t>Fuente: Elaboración propia</w:t>
      </w:r>
    </w:p>
    <w:p w14:paraId="32CE3679" w14:textId="58A4D114" w:rsidR="006A3AF5" w:rsidRPr="00E7447D" w:rsidRDefault="006A3AF5" w:rsidP="00E7447D">
      <w:pPr>
        <w:pStyle w:val="Descripcin"/>
        <w:keepNext/>
        <w:jc w:val="center"/>
        <w:rPr>
          <w:sz w:val="20"/>
        </w:rPr>
      </w:pPr>
      <w:bookmarkStart w:id="2428" w:name="_Toc485121642"/>
      <w:r w:rsidRPr="00E7447D">
        <w:rPr>
          <w:sz w:val="20"/>
        </w:rPr>
        <w:lastRenderedPageBreak/>
        <w:t xml:space="preserve">Tabla </w:t>
      </w:r>
      <w:r w:rsidR="00750834" w:rsidRPr="00E7447D">
        <w:rPr>
          <w:sz w:val="20"/>
        </w:rPr>
        <w:fldChar w:fldCharType="begin"/>
      </w:r>
      <w:r w:rsidR="00750834" w:rsidRPr="00E7447D">
        <w:rPr>
          <w:sz w:val="20"/>
        </w:rPr>
        <w:instrText xml:space="preserve"> SEQ Tabla \* ARABIC </w:instrText>
      </w:r>
      <w:r w:rsidR="00750834" w:rsidRPr="00E7447D">
        <w:rPr>
          <w:sz w:val="20"/>
        </w:rPr>
        <w:fldChar w:fldCharType="separate"/>
      </w:r>
      <w:r w:rsidR="00D207D2">
        <w:rPr>
          <w:noProof/>
          <w:sz w:val="20"/>
        </w:rPr>
        <w:t>4</w:t>
      </w:r>
      <w:r w:rsidR="00750834" w:rsidRPr="00E7447D">
        <w:rPr>
          <w:noProof/>
          <w:sz w:val="20"/>
        </w:rPr>
        <w:fldChar w:fldCharType="end"/>
      </w:r>
      <w:r w:rsidRPr="00E7447D">
        <w:rPr>
          <w:sz w:val="20"/>
        </w:rPr>
        <w:t>: Descripción de actor paciente</w:t>
      </w:r>
      <w:r w:rsidR="00D923C3" w:rsidRPr="00E7447D">
        <w:rPr>
          <w:sz w:val="20"/>
        </w:rPr>
        <w:t xml:space="preserve"> del modelo de negocio</w:t>
      </w:r>
      <w:bookmarkEnd w:id="2428"/>
    </w:p>
    <w:tbl>
      <w:tblPr>
        <w:tblW w:w="8212" w:type="dxa"/>
        <w:jc w:val="center"/>
        <w:tblCellMar>
          <w:left w:w="70" w:type="dxa"/>
          <w:right w:w="70" w:type="dxa"/>
        </w:tblCellMar>
        <w:tblLook w:val="04A0" w:firstRow="1" w:lastRow="0" w:firstColumn="1" w:lastColumn="0" w:noHBand="0" w:noVBand="1"/>
      </w:tblPr>
      <w:tblGrid>
        <w:gridCol w:w="1510"/>
        <w:gridCol w:w="6702"/>
      </w:tblGrid>
      <w:tr w:rsidR="00DE35CB" w:rsidRPr="00DE35CB" w14:paraId="285A59D9" w14:textId="77777777" w:rsidTr="00DE35CB">
        <w:trPr>
          <w:trHeight w:val="357"/>
          <w:jc w:val="center"/>
        </w:trPr>
        <w:tc>
          <w:tcPr>
            <w:tcW w:w="15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C0C7E86"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Actor</w:t>
            </w:r>
          </w:p>
        </w:tc>
        <w:tc>
          <w:tcPr>
            <w:tcW w:w="6702" w:type="dxa"/>
            <w:tcBorders>
              <w:top w:val="single" w:sz="8" w:space="0" w:color="auto"/>
              <w:left w:val="nil"/>
              <w:bottom w:val="single" w:sz="8" w:space="0" w:color="auto"/>
              <w:right w:val="single" w:sz="8" w:space="0" w:color="auto"/>
            </w:tcBorders>
            <w:shd w:val="clear" w:color="auto" w:fill="auto"/>
            <w:vAlign w:val="center"/>
            <w:hideMark/>
          </w:tcPr>
          <w:p w14:paraId="765EA7DA"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Paciente</w:t>
            </w:r>
          </w:p>
        </w:tc>
      </w:tr>
      <w:tr w:rsidR="00DE35CB" w:rsidRPr="00DE35CB" w14:paraId="377F6ED0" w14:textId="77777777" w:rsidTr="00DE35CB">
        <w:trPr>
          <w:trHeight w:val="357"/>
          <w:jc w:val="center"/>
        </w:trPr>
        <w:tc>
          <w:tcPr>
            <w:tcW w:w="1510" w:type="dxa"/>
            <w:tcBorders>
              <w:top w:val="nil"/>
              <w:left w:val="single" w:sz="8" w:space="0" w:color="auto"/>
              <w:bottom w:val="single" w:sz="8" w:space="0" w:color="auto"/>
              <w:right w:val="single" w:sz="8" w:space="0" w:color="auto"/>
            </w:tcBorders>
            <w:shd w:val="clear" w:color="auto" w:fill="auto"/>
            <w:vAlign w:val="center"/>
            <w:hideMark/>
          </w:tcPr>
          <w:p w14:paraId="2D3592DB"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Tipo</w:t>
            </w:r>
          </w:p>
        </w:tc>
        <w:tc>
          <w:tcPr>
            <w:tcW w:w="6702" w:type="dxa"/>
            <w:tcBorders>
              <w:top w:val="nil"/>
              <w:left w:val="nil"/>
              <w:bottom w:val="single" w:sz="8" w:space="0" w:color="auto"/>
              <w:right w:val="single" w:sz="8" w:space="0" w:color="auto"/>
            </w:tcBorders>
            <w:shd w:val="clear" w:color="auto" w:fill="auto"/>
            <w:vAlign w:val="center"/>
            <w:hideMark/>
          </w:tcPr>
          <w:p w14:paraId="7B4F97CC"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Externo - Secundario – Pasivo</w:t>
            </w:r>
          </w:p>
        </w:tc>
      </w:tr>
      <w:tr w:rsidR="00DE35CB" w:rsidRPr="00DE35CB" w14:paraId="023D8C1D" w14:textId="77777777" w:rsidTr="00DE35CB">
        <w:trPr>
          <w:trHeight w:val="357"/>
          <w:jc w:val="center"/>
        </w:trPr>
        <w:tc>
          <w:tcPr>
            <w:tcW w:w="1510" w:type="dxa"/>
            <w:tcBorders>
              <w:top w:val="nil"/>
              <w:left w:val="single" w:sz="8" w:space="0" w:color="auto"/>
              <w:bottom w:val="single" w:sz="8" w:space="0" w:color="auto"/>
              <w:right w:val="single" w:sz="8" w:space="0" w:color="auto"/>
            </w:tcBorders>
            <w:shd w:val="clear" w:color="auto" w:fill="auto"/>
            <w:vAlign w:val="center"/>
            <w:hideMark/>
          </w:tcPr>
          <w:p w14:paraId="2ECAE539"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Descripción</w:t>
            </w:r>
          </w:p>
        </w:tc>
        <w:tc>
          <w:tcPr>
            <w:tcW w:w="6702" w:type="dxa"/>
            <w:tcBorders>
              <w:top w:val="nil"/>
              <w:left w:val="nil"/>
              <w:bottom w:val="single" w:sz="8" w:space="0" w:color="auto"/>
              <w:right w:val="single" w:sz="8" w:space="0" w:color="auto"/>
            </w:tcBorders>
            <w:shd w:val="clear" w:color="auto" w:fill="auto"/>
            <w:vAlign w:val="center"/>
            <w:hideMark/>
          </w:tcPr>
          <w:p w14:paraId="38C8965F"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Solicita consulta médica</w:t>
            </w:r>
          </w:p>
        </w:tc>
      </w:tr>
      <w:tr w:rsidR="00DE35CB" w:rsidRPr="00DE35CB" w14:paraId="10AB120F" w14:textId="77777777" w:rsidTr="00DE35CB">
        <w:trPr>
          <w:trHeight w:val="340"/>
          <w:jc w:val="center"/>
        </w:trPr>
        <w:tc>
          <w:tcPr>
            <w:tcW w:w="1510" w:type="dxa"/>
            <w:vMerge w:val="restart"/>
            <w:tcBorders>
              <w:top w:val="nil"/>
              <w:left w:val="single" w:sz="8" w:space="0" w:color="auto"/>
              <w:bottom w:val="single" w:sz="8" w:space="0" w:color="000000"/>
              <w:right w:val="single" w:sz="8" w:space="0" w:color="auto"/>
            </w:tcBorders>
            <w:shd w:val="clear" w:color="auto" w:fill="auto"/>
            <w:vAlign w:val="center"/>
            <w:hideMark/>
          </w:tcPr>
          <w:p w14:paraId="0E34E099" w14:textId="77777777" w:rsidR="00DE35CB" w:rsidRPr="00DE35CB" w:rsidRDefault="00DE35CB" w:rsidP="00DE35CB">
            <w:pPr>
              <w:spacing w:after="0" w:line="240" w:lineRule="auto"/>
              <w:ind w:firstLineChars="100" w:firstLine="201"/>
              <w:rPr>
                <w:rFonts w:ascii="Calibri" w:eastAsia="Times New Roman" w:hAnsi="Calibri" w:cs="Times New Roman"/>
                <w:b/>
                <w:bCs/>
                <w:color w:val="000000"/>
                <w:sz w:val="20"/>
                <w:szCs w:val="20"/>
                <w:lang w:eastAsia="es-BO"/>
              </w:rPr>
            </w:pPr>
            <w:r w:rsidRPr="00DE35CB">
              <w:rPr>
                <w:rFonts w:ascii="Calibri" w:eastAsia="Times New Roman" w:hAnsi="Calibri" w:cs="Times New Roman"/>
                <w:b/>
                <w:bCs/>
                <w:color w:val="000000"/>
                <w:sz w:val="20"/>
                <w:szCs w:val="20"/>
                <w:lang w:eastAsia="es-BO"/>
              </w:rPr>
              <w:t>Función</w:t>
            </w:r>
          </w:p>
        </w:tc>
        <w:tc>
          <w:tcPr>
            <w:tcW w:w="6702" w:type="dxa"/>
            <w:tcBorders>
              <w:top w:val="nil"/>
              <w:left w:val="nil"/>
              <w:bottom w:val="nil"/>
              <w:right w:val="single" w:sz="8" w:space="0" w:color="auto"/>
            </w:tcBorders>
            <w:shd w:val="clear" w:color="auto" w:fill="auto"/>
            <w:vAlign w:val="center"/>
            <w:hideMark/>
          </w:tcPr>
          <w:p w14:paraId="1D98F992"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Solicita consulta médica de un médico especialista.</w:t>
            </w:r>
          </w:p>
        </w:tc>
      </w:tr>
      <w:tr w:rsidR="00DE35CB" w:rsidRPr="00DE35CB" w14:paraId="48BB424B" w14:textId="77777777" w:rsidTr="00DE35CB">
        <w:trPr>
          <w:trHeight w:val="340"/>
          <w:jc w:val="center"/>
        </w:trPr>
        <w:tc>
          <w:tcPr>
            <w:tcW w:w="1510" w:type="dxa"/>
            <w:vMerge/>
            <w:tcBorders>
              <w:top w:val="nil"/>
              <w:left w:val="single" w:sz="8" w:space="0" w:color="auto"/>
              <w:bottom w:val="single" w:sz="8" w:space="0" w:color="000000"/>
              <w:right w:val="single" w:sz="8" w:space="0" w:color="auto"/>
            </w:tcBorders>
            <w:vAlign w:val="center"/>
            <w:hideMark/>
          </w:tcPr>
          <w:p w14:paraId="0DE08FE3"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702" w:type="dxa"/>
            <w:tcBorders>
              <w:top w:val="nil"/>
              <w:left w:val="nil"/>
              <w:bottom w:val="nil"/>
              <w:right w:val="single" w:sz="8" w:space="0" w:color="auto"/>
            </w:tcBorders>
            <w:shd w:val="clear" w:color="auto" w:fill="auto"/>
            <w:vAlign w:val="center"/>
            <w:hideMark/>
          </w:tcPr>
          <w:p w14:paraId="7AFCA10C"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Realiza el pago de la consulta médica.</w:t>
            </w:r>
          </w:p>
        </w:tc>
      </w:tr>
      <w:tr w:rsidR="00DE35CB" w:rsidRPr="00DE35CB" w14:paraId="11A09B87" w14:textId="77777777" w:rsidTr="00DE35CB">
        <w:trPr>
          <w:trHeight w:val="340"/>
          <w:jc w:val="center"/>
        </w:trPr>
        <w:tc>
          <w:tcPr>
            <w:tcW w:w="1510" w:type="dxa"/>
            <w:vMerge/>
            <w:tcBorders>
              <w:top w:val="nil"/>
              <w:left w:val="single" w:sz="8" w:space="0" w:color="auto"/>
              <w:bottom w:val="single" w:sz="8" w:space="0" w:color="000000"/>
              <w:right w:val="single" w:sz="8" w:space="0" w:color="auto"/>
            </w:tcBorders>
            <w:vAlign w:val="center"/>
            <w:hideMark/>
          </w:tcPr>
          <w:p w14:paraId="52EB17AE"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702" w:type="dxa"/>
            <w:tcBorders>
              <w:top w:val="nil"/>
              <w:left w:val="nil"/>
              <w:bottom w:val="nil"/>
              <w:right w:val="single" w:sz="8" w:space="0" w:color="auto"/>
            </w:tcBorders>
            <w:shd w:val="clear" w:color="auto" w:fill="auto"/>
            <w:vAlign w:val="center"/>
            <w:hideMark/>
          </w:tcPr>
          <w:p w14:paraId="1FF83F49"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Solicita factura.</w:t>
            </w:r>
          </w:p>
        </w:tc>
      </w:tr>
      <w:tr w:rsidR="00DE35CB" w:rsidRPr="00DE35CB" w14:paraId="57A1EE23" w14:textId="77777777" w:rsidTr="00DE35CB">
        <w:trPr>
          <w:trHeight w:val="340"/>
          <w:jc w:val="center"/>
        </w:trPr>
        <w:tc>
          <w:tcPr>
            <w:tcW w:w="1510" w:type="dxa"/>
            <w:vMerge/>
            <w:tcBorders>
              <w:top w:val="nil"/>
              <w:left w:val="single" w:sz="8" w:space="0" w:color="auto"/>
              <w:bottom w:val="single" w:sz="8" w:space="0" w:color="000000"/>
              <w:right w:val="single" w:sz="8" w:space="0" w:color="auto"/>
            </w:tcBorders>
            <w:vAlign w:val="center"/>
            <w:hideMark/>
          </w:tcPr>
          <w:p w14:paraId="597B52DF"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702" w:type="dxa"/>
            <w:tcBorders>
              <w:top w:val="nil"/>
              <w:left w:val="nil"/>
              <w:bottom w:val="nil"/>
              <w:right w:val="single" w:sz="8" w:space="0" w:color="auto"/>
            </w:tcBorders>
            <w:shd w:val="clear" w:color="auto" w:fill="auto"/>
            <w:vAlign w:val="center"/>
            <w:hideMark/>
          </w:tcPr>
          <w:p w14:paraId="6B272421"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Solicita ficha de turno.</w:t>
            </w:r>
          </w:p>
        </w:tc>
      </w:tr>
      <w:tr w:rsidR="00DE35CB" w:rsidRPr="00DE35CB" w14:paraId="416CE567" w14:textId="77777777" w:rsidTr="00DE35CB">
        <w:trPr>
          <w:trHeight w:val="357"/>
          <w:jc w:val="center"/>
        </w:trPr>
        <w:tc>
          <w:tcPr>
            <w:tcW w:w="1510" w:type="dxa"/>
            <w:vMerge/>
            <w:tcBorders>
              <w:top w:val="nil"/>
              <w:left w:val="single" w:sz="8" w:space="0" w:color="auto"/>
              <w:bottom w:val="single" w:sz="8" w:space="0" w:color="000000"/>
              <w:right w:val="single" w:sz="8" w:space="0" w:color="auto"/>
            </w:tcBorders>
            <w:vAlign w:val="center"/>
            <w:hideMark/>
          </w:tcPr>
          <w:p w14:paraId="7A39A122" w14:textId="77777777" w:rsidR="00DE35CB" w:rsidRPr="00DE35CB" w:rsidRDefault="00DE35CB" w:rsidP="00DE35CB">
            <w:pPr>
              <w:spacing w:after="0" w:line="240" w:lineRule="auto"/>
              <w:rPr>
                <w:rFonts w:ascii="Calibri" w:eastAsia="Times New Roman" w:hAnsi="Calibri" w:cs="Times New Roman"/>
                <w:b/>
                <w:bCs/>
                <w:color w:val="000000"/>
                <w:sz w:val="20"/>
                <w:szCs w:val="20"/>
                <w:lang w:eastAsia="es-BO"/>
              </w:rPr>
            </w:pPr>
          </w:p>
        </w:tc>
        <w:tc>
          <w:tcPr>
            <w:tcW w:w="6702" w:type="dxa"/>
            <w:tcBorders>
              <w:top w:val="nil"/>
              <w:left w:val="nil"/>
              <w:bottom w:val="single" w:sz="8" w:space="0" w:color="auto"/>
              <w:right w:val="single" w:sz="8" w:space="0" w:color="auto"/>
            </w:tcBorders>
            <w:shd w:val="clear" w:color="auto" w:fill="auto"/>
            <w:vAlign w:val="center"/>
            <w:hideMark/>
          </w:tcPr>
          <w:p w14:paraId="0FE78F30" w14:textId="77777777" w:rsidR="00DE35CB" w:rsidRPr="00DE35CB" w:rsidRDefault="00DE35CB" w:rsidP="00DE35CB">
            <w:pPr>
              <w:spacing w:after="0" w:line="240" w:lineRule="auto"/>
              <w:ind w:firstLineChars="100" w:firstLine="200"/>
              <w:rPr>
                <w:rFonts w:ascii="Calibri" w:eastAsia="Times New Roman" w:hAnsi="Calibri" w:cs="Times New Roman"/>
                <w:color w:val="000000"/>
                <w:sz w:val="20"/>
                <w:szCs w:val="20"/>
                <w:lang w:eastAsia="es-BO"/>
              </w:rPr>
            </w:pPr>
            <w:r w:rsidRPr="00DE35CB">
              <w:rPr>
                <w:rFonts w:ascii="Calibri" w:eastAsia="Times New Roman" w:hAnsi="Calibri" w:cs="Times New Roman"/>
                <w:color w:val="000000"/>
                <w:sz w:val="20"/>
                <w:szCs w:val="20"/>
                <w:lang w:eastAsia="es-BO"/>
              </w:rPr>
              <w:t>•</w:t>
            </w:r>
            <w:r w:rsidRPr="00DE35CB">
              <w:rPr>
                <w:rFonts w:ascii="Times New Roman" w:eastAsia="Times New Roman" w:hAnsi="Times New Roman" w:cs="Times New Roman"/>
                <w:color w:val="000000"/>
                <w:sz w:val="20"/>
                <w:szCs w:val="20"/>
                <w:lang w:eastAsia="es-BO"/>
              </w:rPr>
              <w:t xml:space="preserve">        </w:t>
            </w:r>
            <w:r w:rsidRPr="00DE35CB">
              <w:rPr>
                <w:rFonts w:ascii="Calibri" w:eastAsia="Times New Roman" w:hAnsi="Calibri" w:cs="Times New Roman"/>
                <w:color w:val="000000"/>
                <w:sz w:val="20"/>
                <w:szCs w:val="20"/>
                <w:lang w:eastAsia="es-BO"/>
              </w:rPr>
              <w:t>Busca consultorio médico.</w:t>
            </w:r>
          </w:p>
        </w:tc>
      </w:tr>
    </w:tbl>
    <w:p w14:paraId="09A96668" w14:textId="77777777" w:rsidR="00F5681C" w:rsidRPr="00E7447D" w:rsidRDefault="006A3AF5" w:rsidP="00723BA0">
      <w:pPr>
        <w:pStyle w:val="Descripcin"/>
        <w:jc w:val="center"/>
        <w:rPr>
          <w:sz w:val="28"/>
          <w:szCs w:val="24"/>
          <w:lang w:eastAsia="es-BO"/>
        </w:rPr>
      </w:pPr>
      <w:r w:rsidRPr="00E7447D">
        <w:rPr>
          <w:sz w:val="20"/>
        </w:rPr>
        <w:t>Fuente: Elaboración propia</w:t>
      </w:r>
    </w:p>
    <w:p w14:paraId="42CA49EB" w14:textId="77777777" w:rsidR="00941D12" w:rsidRPr="00402FD7" w:rsidRDefault="00941D12" w:rsidP="00F06F88">
      <w:pPr>
        <w:pStyle w:val="Ttulo3"/>
        <w:spacing w:after="160" w:line="360" w:lineRule="auto"/>
        <w:rPr>
          <w:lang w:eastAsia="es-BO"/>
        </w:rPr>
      </w:pPr>
      <w:bookmarkStart w:id="2429" w:name="_Toc485290383"/>
      <w:r w:rsidRPr="00402FD7">
        <w:rPr>
          <w:rFonts w:eastAsia="Times New Roman"/>
          <w:lang w:val="es-ES" w:eastAsia="es-ES"/>
        </w:rPr>
        <w:t>Diagrama de casos de uso</w:t>
      </w:r>
      <w:r w:rsidR="00023AFB">
        <w:rPr>
          <w:rFonts w:eastAsia="Times New Roman"/>
          <w:lang w:val="es-ES" w:eastAsia="es-ES"/>
        </w:rPr>
        <w:t xml:space="preserve"> inicial</w:t>
      </w:r>
      <w:r w:rsidRPr="00402FD7">
        <w:rPr>
          <w:rFonts w:eastAsia="Times New Roman"/>
          <w:lang w:val="es-ES" w:eastAsia="es-ES"/>
        </w:rPr>
        <w:t xml:space="preserve"> del sistema actual</w:t>
      </w:r>
      <w:bookmarkEnd w:id="2429"/>
    </w:p>
    <w:p w14:paraId="6582A7AB" w14:textId="1DC216AA" w:rsidR="00D923C3" w:rsidRPr="00E7447D" w:rsidRDefault="00D923C3" w:rsidP="00E7447D">
      <w:pPr>
        <w:pStyle w:val="Descripcin"/>
        <w:keepNext/>
        <w:jc w:val="center"/>
        <w:rPr>
          <w:sz w:val="20"/>
        </w:rPr>
      </w:pPr>
      <w:bookmarkStart w:id="2430" w:name="_Toc485290417"/>
      <w:r w:rsidRPr="00E7447D">
        <w:rPr>
          <w:sz w:val="20"/>
        </w:rPr>
        <w:t xml:space="preserve">Figura </w:t>
      </w:r>
      <w:r w:rsidR="00750834" w:rsidRPr="00E7447D">
        <w:rPr>
          <w:sz w:val="20"/>
        </w:rPr>
        <w:fldChar w:fldCharType="begin"/>
      </w:r>
      <w:r w:rsidR="00750834" w:rsidRPr="00E7447D">
        <w:rPr>
          <w:sz w:val="20"/>
        </w:rPr>
        <w:instrText xml:space="preserve"> SEQ Figura \* ARABIC </w:instrText>
      </w:r>
      <w:r w:rsidR="00750834" w:rsidRPr="00E7447D">
        <w:rPr>
          <w:sz w:val="20"/>
        </w:rPr>
        <w:fldChar w:fldCharType="separate"/>
      </w:r>
      <w:r w:rsidR="00D207D2">
        <w:rPr>
          <w:noProof/>
          <w:sz w:val="20"/>
        </w:rPr>
        <w:t>4</w:t>
      </w:r>
      <w:r w:rsidR="00750834" w:rsidRPr="00E7447D">
        <w:rPr>
          <w:noProof/>
          <w:sz w:val="20"/>
        </w:rPr>
        <w:fldChar w:fldCharType="end"/>
      </w:r>
      <w:r w:rsidRPr="00E7447D">
        <w:rPr>
          <w:sz w:val="20"/>
        </w:rPr>
        <w:t xml:space="preserve">: Diagrama de casos de uso </w:t>
      </w:r>
      <w:r w:rsidR="006E73A5" w:rsidRPr="00E7447D">
        <w:rPr>
          <w:sz w:val="20"/>
        </w:rPr>
        <w:t xml:space="preserve">Inicial </w:t>
      </w:r>
      <w:r w:rsidRPr="00E7447D">
        <w:rPr>
          <w:sz w:val="20"/>
        </w:rPr>
        <w:t>del sistema actual</w:t>
      </w:r>
      <w:bookmarkEnd w:id="2430"/>
    </w:p>
    <w:p w14:paraId="60672928" w14:textId="77777777" w:rsidR="00E7447D" w:rsidRDefault="006E73A5" w:rsidP="00E7447D">
      <w:pPr>
        <w:pStyle w:val="Sinespaciado"/>
        <w:keepNext/>
        <w:spacing w:after="160" w:line="360" w:lineRule="auto"/>
        <w:jc w:val="center"/>
      </w:pPr>
      <w:r w:rsidRPr="006E73A5">
        <w:rPr>
          <w:noProof/>
          <w:sz w:val="24"/>
          <w:szCs w:val="24"/>
          <w:lang w:eastAsia="es-BO"/>
        </w:rPr>
        <w:drawing>
          <wp:inline distT="0" distB="0" distL="0" distR="0" wp14:anchorId="1365D25B" wp14:editId="4443B703">
            <wp:extent cx="6000750" cy="4733925"/>
            <wp:effectExtent l="19050" t="19050" r="19050" b="28575"/>
            <wp:docPr id="18" name="Imagen 18" descr="D:\UATF\SEMESTRE 9\StartUML\Modelo del negocio\Casos de uso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ATF\SEMESTRE 9\StartUML\Modelo del negocio\Casos de uso inicia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6119" cy="4785494"/>
                    </a:xfrm>
                    <a:prstGeom prst="rect">
                      <a:avLst/>
                    </a:prstGeom>
                    <a:noFill/>
                    <a:ln>
                      <a:solidFill>
                        <a:schemeClr val="tx1"/>
                      </a:solidFill>
                    </a:ln>
                  </pic:spPr>
                </pic:pic>
              </a:graphicData>
            </a:graphic>
          </wp:inline>
        </w:drawing>
      </w:r>
    </w:p>
    <w:p w14:paraId="70A2BBCB" w14:textId="77777777" w:rsidR="00C04AB0" w:rsidRPr="00402FD7" w:rsidRDefault="00E7447D" w:rsidP="00723BA0">
      <w:pPr>
        <w:pStyle w:val="Descripcin"/>
        <w:jc w:val="center"/>
        <w:rPr>
          <w:sz w:val="24"/>
          <w:szCs w:val="24"/>
          <w:lang w:val="es-ES" w:eastAsia="es-ES"/>
        </w:rPr>
      </w:pPr>
      <w:r>
        <w:t>Fuente: Elaboración propia</w:t>
      </w:r>
    </w:p>
    <w:p w14:paraId="2E0B59E7" w14:textId="77777777" w:rsidR="00EF113F" w:rsidRPr="00402FD7" w:rsidRDefault="00EF113F" w:rsidP="00F06F88">
      <w:pPr>
        <w:pStyle w:val="Ttulo3"/>
        <w:spacing w:after="160" w:line="360" w:lineRule="auto"/>
        <w:rPr>
          <w:lang w:val="es-ES" w:eastAsia="es-ES"/>
        </w:rPr>
      </w:pPr>
      <w:bookmarkStart w:id="2431" w:name="_Toc485290384"/>
      <w:r w:rsidRPr="00402FD7">
        <w:rPr>
          <w:rFonts w:eastAsia="Times New Roman"/>
          <w:lang w:val="es-ES" w:eastAsia="es-ES"/>
        </w:rPr>
        <w:lastRenderedPageBreak/>
        <w:t>Diagramas de casos de uso expandidos</w:t>
      </w:r>
      <w:bookmarkEnd w:id="2431"/>
    </w:p>
    <w:p w14:paraId="0484AFD7" w14:textId="77777777" w:rsidR="00F5681C" w:rsidRDefault="00EF113F" w:rsidP="00F06F88">
      <w:pPr>
        <w:pStyle w:val="Prrafodelista"/>
        <w:numPr>
          <w:ilvl w:val="0"/>
          <w:numId w:val="37"/>
        </w:numPr>
        <w:spacing w:line="360" w:lineRule="auto"/>
        <w:jc w:val="both"/>
        <w:rPr>
          <w:sz w:val="24"/>
          <w:szCs w:val="24"/>
          <w:lang w:eastAsia="es-BO"/>
        </w:rPr>
      </w:pPr>
      <w:r w:rsidRPr="00402FD7">
        <w:rPr>
          <w:sz w:val="24"/>
          <w:szCs w:val="24"/>
          <w:lang w:eastAsia="es-BO"/>
        </w:rPr>
        <w:t xml:space="preserve">Diagrama </w:t>
      </w:r>
      <w:r w:rsidR="00784307" w:rsidRPr="00402FD7">
        <w:rPr>
          <w:sz w:val="24"/>
          <w:szCs w:val="24"/>
          <w:lang w:eastAsia="es-BO"/>
        </w:rPr>
        <w:t xml:space="preserve">de caso de uso para </w:t>
      </w:r>
      <w:r w:rsidR="006E73A5">
        <w:rPr>
          <w:sz w:val="24"/>
          <w:szCs w:val="24"/>
          <w:lang w:eastAsia="es-BO"/>
        </w:rPr>
        <w:t>administrar</w:t>
      </w:r>
      <w:r w:rsidR="00784307" w:rsidRPr="00402FD7">
        <w:rPr>
          <w:sz w:val="24"/>
          <w:szCs w:val="24"/>
          <w:lang w:eastAsia="es-BO"/>
        </w:rPr>
        <w:t xml:space="preserve"> el centro médico</w:t>
      </w:r>
    </w:p>
    <w:p w14:paraId="715A7211" w14:textId="77777777" w:rsidR="00E50FD2" w:rsidRPr="00402FD7" w:rsidRDefault="00E50FD2" w:rsidP="00E50FD2">
      <w:pPr>
        <w:pStyle w:val="Prrafodelista"/>
        <w:spacing w:line="360" w:lineRule="auto"/>
        <w:jc w:val="both"/>
        <w:rPr>
          <w:sz w:val="24"/>
          <w:szCs w:val="24"/>
          <w:lang w:eastAsia="es-BO"/>
        </w:rPr>
      </w:pPr>
    </w:p>
    <w:p w14:paraId="35D6E166" w14:textId="6A6E12A1" w:rsidR="00D923C3" w:rsidRPr="00883D79" w:rsidRDefault="00D923C3" w:rsidP="00883D79">
      <w:pPr>
        <w:pStyle w:val="Descripcin"/>
        <w:keepNext/>
        <w:jc w:val="center"/>
        <w:rPr>
          <w:sz w:val="20"/>
        </w:rPr>
      </w:pPr>
      <w:bookmarkStart w:id="2432" w:name="_Toc485290418"/>
      <w:r w:rsidRPr="00883D79">
        <w:rPr>
          <w:sz w:val="20"/>
        </w:rPr>
        <w:t xml:space="preserve">Figura </w:t>
      </w:r>
      <w:r w:rsidR="00750834" w:rsidRPr="00883D79">
        <w:rPr>
          <w:sz w:val="20"/>
        </w:rPr>
        <w:fldChar w:fldCharType="begin"/>
      </w:r>
      <w:r w:rsidR="00750834" w:rsidRPr="00883D79">
        <w:rPr>
          <w:sz w:val="20"/>
        </w:rPr>
        <w:instrText xml:space="preserve"> SEQ Figura \* ARABIC </w:instrText>
      </w:r>
      <w:r w:rsidR="00750834" w:rsidRPr="00883D79">
        <w:rPr>
          <w:sz w:val="20"/>
        </w:rPr>
        <w:fldChar w:fldCharType="separate"/>
      </w:r>
      <w:r w:rsidR="00D207D2">
        <w:rPr>
          <w:noProof/>
          <w:sz w:val="20"/>
        </w:rPr>
        <w:t>5</w:t>
      </w:r>
      <w:r w:rsidR="00750834" w:rsidRPr="00883D79">
        <w:rPr>
          <w:noProof/>
          <w:sz w:val="20"/>
        </w:rPr>
        <w:fldChar w:fldCharType="end"/>
      </w:r>
      <w:r w:rsidRPr="00883D79">
        <w:rPr>
          <w:sz w:val="20"/>
        </w:rPr>
        <w:t>: Diagrama de caso de uso expandido (</w:t>
      </w:r>
      <w:r w:rsidR="00B30ACB" w:rsidRPr="00883D79">
        <w:rPr>
          <w:sz w:val="20"/>
        </w:rPr>
        <w:t>Administrar</w:t>
      </w:r>
      <w:r w:rsidRPr="00883D79">
        <w:rPr>
          <w:sz w:val="20"/>
        </w:rPr>
        <w:t xml:space="preserve"> el centro médico)</w:t>
      </w:r>
      <w:bookmarkEnd w:id="2432"/>
    </w:p>
    <w:p w14:paraId="0F91DD33" w14:textId="674FC465" w:rsidR="00883D79" w:rsidRDefault="00B30ACB" w:rsidP="00883D79">
      <w:pPr>
        <w:keepNext/>
        <w:spacing w:line="360" w:lineRule="auto"/>
        <w:ind w:left="360"/>
        <w:jc w:val="center"/>
      </w:pPr>
      <w:del w:id="2433" w:author="Luffi" w:date="2017-06-30T21:35:00Z">
        <w:r w:rsidRPr="00B30ACB" w:rsidDel="003A59C4">
          <w:rPr>
            <w:noProof/>
            <w:sz w:val="24"/>
            <w:szCs w:val="24"/>
            <w:lang w:eastAsia="es-BO"/>
          </w:rPr>
          <w:drawing>
            <wp:inline distT="0" distB="0" distL="0" distR="0" wp14:anchorId="74D0D2A4" wp14:editId="47F0542B">
              <wp:extent cx="4443531" cy="4925805"/>
              <wp:effectExtent l="19050" t="19050" r="14605" b="27305"/>
              <wp:docPr id="13" name="Imagen 13" descr="D:\UATF\SEMESTRE 9\StartUML\Modelo del negocio\Administrar centro medix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ATF\SEMESTRE 9\StartUML\Modelo del negocio\Administrar centro medix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4137" cy="5070586"/>
                      </a:xfrm>
                      <a:prstGeom prst="rect">
                        <a:avLst/>
                      </a:prstGeom>
                      <a:noFill/>
                      <a:ln>
                        <a:solidFill>
                          <a:schemeClr val="tx1"/>
                        </a:solidFill>
                      </a:ln>
                    </pic:spPr>
                  </pic:pic>
                </a:graphicData>
              </a:graphic>
            </wp:inline>
          </w:drawing>
        </w:r>
      </w:del>
      <w:ins w:id="2434" w:author="Luffi" w:date="2017-06-30T21:35:00Z">
        <w:r w:rsidR="003A59C4" w:rsidRPr="003A59C4">
          <w:rPr>
            <w:noProof/>
            <w:lang w:eastAsia="es-BO"/>
          </w:rPr>
          <w:drawing>
            <wp:inline distT="0" distB="0" distL="0" distR="0" wp14:anchorId="725E4452" wp14:editId="4CD2A5C4">
              <wp:extent cx="5668605" cy="4880345"/>
              <wp:effectExtent l="19050" t="19050" r="27940" b="15875"/>
              <wp:docPr id="80" name="Imagen 80" descr="D:\UATF\SEMESTRE 9\StartUML\Modelo del negocio\Administrar centro medix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Modelo del negocio\Administrar centro medix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8660" cy="4906221"/>
                      </a:xfrm>
                      <a:prstGeom prst="rect">
                        <a:avLst/>
                      </a:prstGeom>
                      <a:noFill/>
                      <a:ln>
                        <a:solidFill>
                          <a:schemeClr val="bg2">
                            <a:lumMod val="90000"/>
                          </a:schemeClr>
                        </a:solidFill>
                      </a:ln>
                    </pic:spPr>
                  </pic:pic>
                </a:graphicData>
              </a:graphic>
            </wp:inline>
          </w:drawing>
        </w:r>
      </w:ins>
    </w:p>
    <w:p w14:paraId="69DFAA84" w14:textId="77777777" w:rsidR="00402FD7" w:rsidRDefault="00E50FD2" w:rsidP="00883D79">
      <w:pPr>
        <w:pStyle w:val="Descripcin"/>
        <w:jc w:val="center"/>
        <w:rPr>
          <w:sz w:val="20"/>
        </w:rPr>
      </w:pPr>
      <w:r w:rsidRPr="00883D79">
        <w:rPr>
          <w:sz w:val="20"/>
        </w:rPr>
        <w:t>Fuente: Elaboración</w:t>
      </w:r>
      <w:r w:rsidR="00883D79" w:rsidRPr="00883D79">
        <w:rPr>
          <w:sz w:val="20"/>
        </w:rPr>
        <w:t xml:space="preserve"> propia</w:t>
      </w:r>
    </w:p>
    <w:p w14:paraId="449D849C" w14:textId="1E0F7AA2" w:rsidR="00E50FD2" w:rsidDel="003A59C4" w:rsidRDefault="00E50FD2" w:rsidP="00E50FD2">
      <w:pPr>
        <w:rPr>
          <w:del w:id="2435" w:author="Luffi" w:date="2017-06-30T21:36:00Z"/>
        </w:rPr>
      </w:pPr>
    </w:p>
    <w:p w14:paraId="52E068E0" w14:textId="20D2FBD3" w:rsidR="003A59C4" w:rsidRDefault="003A59C4" w:rsidP="00E50FD2">
      <w:pPr>
        <w:rPr>
          <w:ins w:id="2436" w:author="Luffi" w:date="2017-06-30T21:36:00Z"/>
        </w:rPr>
      </w:pPr>
    </w:p>
    <w:p w14:paraId="591396B5" w14:textId="74E61E97" w:rsidR="003A59C4" w:rsidRDefault="003A59C4" w:rsidP="00E50FD2">
      <w:pPr>
        <w:rPr>
          <w:ins w:id="2437" w:author="Luffi" w:date="2017-06-30T21:36:00Z"/>
        </w:rPr>
      </w:pPr>
    </w:p>
    <w:p w14:paraId="3B3072E7" w14:textId="626B2FD4" w:rsidR="003A59C4" w:rsidRDefault="003A59C4" w:rsidP="00E50FD2">
      <w:pPr>
        <w:rPr>
          <w:ins w:id="2438" w:author="Luffi" w:date="2017-06-30T21:36:00Z"/>
        </w:rPr>
      </w:pPr>
    </w:p>
    <w:p w14:paraId="4516D5BF" w14:textId="77777777" w:rsidR="003A59C4" w:rsidRDefault="003A59C4" w:rsidP="00E50FD2">
      <w:pPr>
        <w:rPr>
          <w:ins w:id="2439" w:author="Luffi" w:date="2017-06-30T21:36:00Z"/>
        </w:rPr>
      </w:pPr>
    </w:p>
    <w:p w14:paraId="69F53BC5" w14:textId="24E8FC82" w:rsidR="00E50FD2" w:rsidDel="003A59C4" w:rsidRDefault="00E50FD2" w:rsidP="00E50FD2">
      <w:pPr>
        <w:rPr>
          <w:del w:id="2440" w:author="Luffi" w:date="2017-06-30T21:36:00Z"/>
        </w:rPr>
      </w:pPr>
    </w:p>
    <w:p w14:paraId="0002F260" w14:textId="4142CDA1" w:rsidR="00E50FD2" w:rsidDel="003A59C4" w:rsidRDefault="00E50FD2" w:rsidP="00E50FD2">
      <w:pPr>
        <w:rPr>
          <w:del w:id="2441" w:author="Luffi" w:date="2017-06-30T21:36:00Z"/>
        </w:rPr>
      </w:pPr>
    </w:p>
    <w:p w14:paraId="0C18FF61" w14:textId="5E718DE0" w:rsidR="00E50FD2" w:rsidDel="003A59C4" w:rsidRDefault="00E50FD2" w:rsidP="00E50FD2">
      <w:pPr>
        <w:rPr>
          <w:del w:id="2442" w:author="Luffi" w:date="2017-06-30T21:36:00Z"/>
        </w:rPr>
      </w:pPr>
    </w:p>
    <w:p w14:paraId="3609F00D" w14:textId="77777777" w:rsidR="00E50FD2" w:rsidRPr="00E50FD2" w:rsidRDefault="00E50FD2" w:rsidP="00E50FD2"/>
    <w:p w14:paraId="364AF2CB" w14:textId="77777777" w:rsidR="00EF113F" w:rsidRPr="00402FD7" w:rsidRDefault="00EF113F" w:rsidP="00F06F88">
      <w:pPr>
        <w:pStyle w:val="Prrafodelista"/>
        <w:numPr>
          <w:ilvl w:val="0"/>
          <w:numId w:val="37"/>
        </w:numPr>
        <w:spacing w:line="360" w:lineRule="auto"/>
        <w:jc w:val="both"/>
        <w:rPr>
          <w:sz w:val="24"/>
          <w:szCs w:val="24"/>
          <w:lang w:eastAsia="es-BO"/>
        </w:rPr>
      </w:pPr>
      <w:r w:rsidRPr="00402FD7">
        <w:rPr>
          <w:sz w:val="24"/>
          <w:szCs w:val="24"/>
          <w:lang w:eastAsia="es-BO"/>
        </w:rPr>
        <w:lastRenderedPageBreak/>
        <w:t xml:space="preserve">Diagrama de </w:t>
      </w:r>
      <w:r w:rsidR="00784307" w:rsidRPr="00402FD7">
        <w:rPr>
          <w:sz w:val="24"/>
          <w:szCs w:val="24"/>
          <w:lang w:eastAsia="es-BO"/>
        </w:rPr>
        <w:t>caso de uso para realizar consulta médica</w:t>
      </w:r>
    </w:p>
    <w:p w14:paraId="74512ED5" w14:textId="1AA2A37E" w:rsidR="00883D79" w:rsidRPr="00883D79" w:rsidRDefault="00883D79" w:rsidP="00883D79">
      <w:pPr>
        <w:pStyle w:val="Descripcin"/>
        <w:keepNext/>
        <w:jc w:val="center"/>
        <w:rPr>
          <w:sz w:val="20"/>
        </w:rPr>
      </w:pPr>
      <w:bookmarkStart w:id="2443" w:name="_Toc485290419"/>
      <w:r w:rsidRPr="00883D79">
        <w:rPr>
          <w:sz w:val="20"/>
        </w:rPr>
        <w:t xml:space="preserve">Figura </w:t>
      </w:r>
      <w:r w:rsidRPr="00883D79">
        <w:rPr>
          <w:sz w:val="20"/>
        </w:rPr>
        <w:fldChar w:fldCharType="begin"/>
      </w:r>
      <w:r w:rsidRPr="00883D79">
        <w:rPr>
          <w:sz w:val="20"/>
        </w:rPr>
        <w:instrText xml:space="preserve"> SEQ Figura \* ARABIC </w:instrText>
      </w:r>
      <w:r w:rsidRPr="00883D79">
        <w:rPr>
          <w:sz w:val="20"/>
        </w:rPr>
        <w:fldChar w:fldCharType="separate"/>
      </w:r>
      <w:r w:rsidR="00D207D2">
        <w:rPr>
          <w:noProof/>
          <w:sz w:val="20"/>
        </w:rPr>
        <w:t>6</w:t>
      </w:r>
      <w:r w:rsidRPr="00883D79">
        <w:rPr>
          <w:sz w:val="20"/>
        </w:rPr>
        <w:fldChar w:fldCharType="end"/>
      </w:r>
      <w:r w:rsidRPr="00883D79">
        <w:rPr>
          <w:sz w:val="20"/>
        </w:rPr>
        <w:t>: Diagrama caso de uso Realizar Consulta Médica</w:t>
      </w:r>
      <w:bookmarkEnd w:id="2443"/>
    </w:p>
    <w:p w14:paraId="697EA075" w14:textId="77777777" w:rsidR="00883D79" w:rsidRDefault="00AB77B6" w:rsidP="00883D79">
      <w:pPr>
        <w:keepNext/>
        <w:spacing w:line="360" w:lineRule="auto"/>
        <w:ind w:left="360"/>
        <w:jc w:val="center"/>
      </w:pPr>
      <w:r w:rsidRPr="00AB77B6">
        <w:rPr>
          <w:noProof/>
          <w:sz w:val="24"/>
          <w:szCs w:val="24"/>
          <w:lang w:eastAsia="es-BO"/>
        </w:rPr>
        <w:drawing>
          <wp:inline distT="0" distB="0" distL="0" distR="0" wp14:anchorId="1B43632F" wp14:editId="0340C01E">
            <wp:extent cx="4776039" cy="5650701"/>
            <wp:effectExtent l="19050" t="19050" r="24765" b="26670"/>
            <wp:docPr id="14" name="Imagen 14" descr="D:\UATF\SEMESTRE 9\StartUML\Modelo del negocio\Realizar consulta med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ATF\SEMESTRE 9\StartUML\Modelo del negocio\Realizar consulta medic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111" cy="5746620"/>
                    </a:xfrm>
                    <a:prstGeom prst="rect">
                      <a:avLst/>
                    </a:prstGeom>
                    <a:noFill/>
                    <a:ln>
                      <a:solidFill>
                        <a:schemeClr val="tx1"/>
                      </a:solidFill>
                    </a:ln>
                  </pic:spPr>
                </pic:pic>
              </a:graphicData>
            </a:graphic>
          </wp:inline>
        </w:drawing>
      </w:r>
    </w:p>
    <w:p w14:paraId="39DE84BE" w14:textId="77777777" w:rsidR="00402FD7" w:rsidRDefault="00883D79" w:rsidP="00883D79">
      <w:pPr>
        <w:pStyle w:val="Descripcin"/>
        <w:jc w:val="center"/>
        <w:rPr>
          <w:sz w:val="20"/>
        </w:rPr>
      </w:pPr>
      <w:r w:rsidRPr="00883D79">
        <w:rPr>
          <w:sz w:val="20"/>
        </w:rPr>
        <w:t>Fuente: Elaboración propia</w:t>
      </w:r>
    </w:p>
    <w:p w14:paraId="28973781" w14:textId="77777777" w:rsidR="00E50FD2" w:rsidRDefault="00E50FD2" w:rsidP="00E50FD2"/>
    <w:p w14:paraId="4C391878" w14:textId="77777777" w:rsidR="00E50FD2" w:rsidRDefault="00E50FD2" w:rsidP="00E50FD2"/>
    <w:p w14:paraId="456C8DCF" w14:textId="77777777" w:rsidR="00E50FD2" w:rsidRDefault="00E50FD2" w:rsidP="00E50FD2"/>
    <w:p w14:paraId="70890C59" w14:textId="77777777" w:rsidR="00E50FD2" w:rsidRDefault="00E50FD2" w:rsidP="00E50FD2"/>
    <w:p w14:paraId="54AB9D7B" w14:textId="77777777" w:rsidR="00E50FD2" w:rsidRPr="00E50FD2" w:rsidRDefault="00E50FD2" w:rsidP="00E50FD2"/>
    <w:p w14:paraId="56C547EE" w14:textId="77777777" w:rsidR="00784307" w:rsidRPr="00402FD7" w:rsidRDefault="008B48B5" w:rsidP="00F06F88">
      <w:pPr>
        <w:pStyle w:val="Prrafodelista"/>
        <w:numPr>
          <w:ilvl w:val="0"/>
          <w:numId w:val="37"/>
        </w:numPr>
        <w:spacing w:line="360" w:lineRule="auto"/>
        <w:jc w:val="both"/>
        <w:rPr>
          <w:sz w:val="24"/>
          <w:szCs w:val="24"/>
          <w:lang w:eastAsia="es-BO"/>
        </w:rPr>
      </w:pPr>
      <w:r w:rsidRPr="00402FD7">
        <w:rPr>
          <w:sz w:val="24"/>
          <w:szCs w:val="24"/>
          <w:lang w:eastAsia="es-BO"/>
        </w:rPr>
        <w:lastRenderedPageBreak/>
        <w:t xml:space="preserve">Diagrama de </w:t>
      </w:r>
      <w:r w:rsidR="00784307" w:rsidRPr="00402FD7">
        <w:rPr>
          <w:sz w:val="24"/>
          <w:szCs w:val="24"/>
          <w:lang w:eastAsia="es-BO"/>
        </w:rPr>
        <w:t>caso de uso para realizar cita médica</w:t>
      </w:r>
    </w:p>
    <w:p w14:paraId="696563E7" w14:textId="0F24BF61" w:rsidR="00883D79" w:rsidRPr="00883D79" w:rsidRDefault="00883D79" w:rsidP="00883D79">
      <w:pPr>
        <w:pStyle w:val="Descripcin"/>
        <w:keepNext/>
        <w:jc w:val="center"/>
        <w:rPr>
          <w:sz w:val="20"/>
        </w:rPr>
      </w:pPr>
      <w:bookmarkStart w:id="2444" w:name="_Toc485290420"/>
      <w:r w:rsidRPr="00883D79">
        <w:rPr>
          <w:sz w:val="20"/>
        </w:rPr>
        <w:t xml:space="preserve">Figura </w:t>
      </w:r>
      <w:r w:rsidRPr="00883D79">
        <w:rPr>
          <w:sz w:val="20"/>
        </w:rPr>
        <w:fldChar w:fldCharType="begin"/>
      </w:r>
      <w:r w:rsidRPr="00883D79">
        <w:rPr>
          <w:sz w:val="20"/>
        </w:rPr>
        <w:instrText xml:space="preserve"> SEQ Figura \* ARABIC </w:instrText>
      </w:r>
      <w:r w:rsidRPr="00883D79">
        <w:rPr>
          <w:sz w:val="20"/>
        </w:rPr>
        <w:fldChar w:fldCharType="separate"/>
      </w:r>
      <w:r w:rsidR="00D207D2">
        <w:rPr>
          <w:noProof/>
          <w:sz w:val="20"/>
        </w:rPr>
        <w:t>7</w:t>
      </w:r>
      <w:r w:rsidRPr="00883D79">
        <w:rPr>
          <w:sz w:val="20"/>
        </w:rPr>
        <w:fldChar w:fldCharType="end"/>
      </w:r>
      <w:r w:rsidRPr="00883D79">
        <w:rPr>
          <w:sz w:val="20"/>
        </w:rPr>
        <w:t>: Diagrama caso de uso Realizar Cita Médica</w:t>
      </w:r>
      <w:bookmarkEnd w:id="2444"/>
    </w:p>
    <w:p w14:paraId="71B68B14" w14:textId="77777777" w:rsidR="00883D79" w:rsidRDefault="00397690" w:rsidP="00883D79">
      <w:pPr>
        <w:keepNext/>
        <w:spacing w:line="360" w:lineRule="auto"/>
        <w:ind w:left="360"/>
        <w:jc w:val="center"/>
      </w:pPr>
      <w:r w:rsidRPr="00397690">
        <w:rPr>
          <w:noProof/>
          <w:sz w:val="24"/>
          <w:szCs w:val="24"/>
          <w:lang w:eastAsia="es-BO"/>
        </w:rPr>
        <w:drawing>
          <wp:inline distT="0" distB="0" distL="0" distR="0" wp14:anchorId="661701A8" wp14:editId="1BA7842B">
            <wp:extent cx="5103341" cy="5352958"/>
            <wp:effectExtent l="19050" t="19050" r="21590" b="19685"/>
            <wp:docPr id="16" name="Imagen 16" descr="D:\UATF\SEMESTRE 9\StartUML\Modelo del negocio\REalizar cita méd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ATF\SEMESTRE 9\StartUML\Modelo del negocio\REalizar cita médic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2544" cy="5373100"/>
                    </a:xfrm>
                    <a:prstGeom prst="rect">
                      <a:avLst/>
                    </a:prstGeom>
                    <a:noFill/>
                    <a:ln>
                      <a:solidFill>
                        <a:schemeClr val="tx1"/>
                      </a:solidFill>
                    </a:ln>
                  </pic:spPr>
                </pic:pic>
              </a:graphicData>
            </a:graphic>
          </wp:inline>
        </w:drawing>
      </w:r>
    </w:p>
    <w:p w14:paraId="03026944" w14:textId="77777777" w:rsidR="007D64D1" w:rsidRDefault="00883D79" w:rsidP="00883D79">
      <w:pPr>
        <w:pStyle w:val="Descripcin"/>
        <w:jc w:val="center"/>
        <w:rPr>
          <w:sz w:val="20"/>
        </w:rPr>
      </w:pPr>
      <w:r w:rsidRPr="00883D79">
        <w:rPr>
          <w:sz w:val="20"/>
        </w:rPr>
        <w:t>Fuente: Elaboración propia</w:t>
      </w:r>
    </w:p>
    <w:p w14:paraId="0E8D17DE" w14:textId="77777777" w:rsidR="00E50FD2" w:rsidRDefault="00E50FD2" w:rsidP="00E50FD2"/>
    <w:p w14:paraId="55D96209" w14:textId="77777777" w:rsidR="00E50FD2" w:rsidRDefault="00E50FD2" w:rsidP="00E50FD2"/>
    <w:p w14:paraId="0F92E191" w14:textId="77777777" w:rsidR="00E50FD2" w:rsidRPr="00E50FD2" w:rsidRDefault="00E50FD2" w:rsidP="00E50FD2"/>
    <w:p w14:paraId="10E4398A" w14:textId="77777777" w:rsidR="00A76885" w:rsidRPr="00402FD7" w:rsidRDefault="00784307" w:rsidP="00F06F88">
      <w:pPr>
        <w:pStyle w:val="Ttulo3"/>
        <w:spacing w:after="160" w:line="360" w:lineRule="auto"/>
        <w:rPr>
          <w:rFonts w:eastAsia="Times New Roman"/>
          <w:lang w:val="es-ES" w:eastAsia="es-ES"/>
        </w:rPr>
      </w:pPr>
      <w:bookmarkStart w:id="2445" w:name="_Toc485290385"/>
      <w:r w:rsidRPr="00402FD7">
        <w:rPr>
          <w:rFonts w:eastAsia="Times New Roman"/>
          <w:lang w:val="es-ES" w:eastAsia="es-ES"/>
        </w:rPr>
        <w:lastRenderedPageBreak/>
        <w:t>Descripción de casos de uso del sistema actual</w:t>
      </w:r>
      <w:bookmarkEnd w:id="2445"/>
    </w:p>
    <w:p w14:paraId="1E803003" w14:textId="0D09060D" w:rsidR="00D36688" w:rsidRDefault="00B23429" w:rsidP="00B23429">
      <w:pPr>
        <w:pStyle w:val="Descripcin"/>
        <w:keepNext/>
        <w:jc w:val="center"/>
        <w:rPr>
          <w:i w:val="0"/>
          <w:iCs w:val="0"/>
          <w:color w:val="auto"/>
          <w:sz w:val="22"/>
          <w:szCs w:val="22"/>
        </w:rPr>
      </w:pPr>
      <w:bookmarkStart w:id="2446" w:name="_Toc485121643"/>
      <w:r w:rsidRPr="00B23429">
        <w:rPr>
          <w:sz w:val="20"/>
        </w:rPr>
        <w:t xml:space="preserve">Tabla </w:t>
      </w:r>
      <w:r w:rsidRPr="00B23429">
        <w:rPr>
          <w:sz w:val="20"/>
        </w:rPr>
        <w:fldChar w:fldCharType="begin"/>
      </w:r>
      <w:r w:rsidRPr="00B23429">
        <w:rPr>
          <w:sz w:val="20"/>
        </w:rPr>
        <w:instrText xml:space="preserve"> SEQ Tabla \* ARABIC </w:instrText>
      </w:r>
      <w:r w:rsidRPr="00B23429">
        <w:rPr>
          <w:sz w:val="20"/>
        </w:rPr>
        <w:fldChar w:fldCharType="separate"/>
      </w:r>
      <w:r w:rsidR="00D207D2">
        <w:rPr>
          <w:noProof/>
          <w:sz w:val="20"/>
        </w:rPr>
        <w:t>5</w:t>
      </w:r>
      <w:r w:rsidRPr="00B23429">
        <w:rPr>
          <w:sz w:val="20"/>
        </w:rPr>
        <w:fldChar w:fldCharType="end"/>
      </w:r>
      <w:r w:rsidRPr="00B23429">
        <w:rPr>
          <w:sz w:val="20"/>
        </w:rPr>
        <w:t>: Descripción de caso de uso Administrar Centro Médico</w:t>
      </w:r>
      <w:bookmarkEnd w:id="2446"/>
      <w:commentRangeStart w:id="2447"/>
      <w:r w:rsidR="00D36688">
        <w:rPr>
          <w:sz w:val="20"/>
        </w:rPr>
        <w:fldChar w:fldCharType="begin"/>
      </w:r>
      <w:r w:rsidR="00D36688">
        <w:rPr>
          <w:sz w:val="20"/>
        </w:rPr>
        <w:instrText xml:space="preserve"> LINK Excel.Sheet.12 "Libro1" "Hoja2!F2C2:F20C5" \a \f 4 \h  \* MERGEFORMAT </w:instrText>
      </w:r>
      <w:r w:rsidR="00D36688">
        <w:rPr>
          <w:sz w:val="20"/>
        </w:rPr>
        <w:fldChar w:fldCharType="separate"/>
      </w:r>
    </w:p>
    <w:tbl>
      <w:tblPr>
        <w:tblW w:w="9588" w:type="dxa"/>
        <w:jc w:val="center"/>
        <w:tblCellMar>
          <w:left w:w="70" w:type="dxa"/>
          <w:right w:w="70" w:type="dxa"/>
        </w:tblCellMar>
        <w:tblLook w:val="04A0" w:firstRow="1" w:lastRow="0" w:firstColumn="1" w:lastColumn="0" w:noHBand="0" w:noVBand="1"/>
      </w:tblPr>
      <w:tblGrid>
        <w:gridCol w:w="1681"/>
        <w:gridCol w:w="1853"/>
        <w:gridCol w:w="2977"/>
        <w:gridCol w:w="3077"/>
      </w:tblGrid>
      <w:tr w:rsidR="00D36688" w:rsidRPr="00D36688" w14:paraId="50F9C162" w14:textId="77777777" w:rsidTr="00867936">
        <w:trPr>
          <w:trHeight w:val="279"/>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BEA481" w14:textId="77777777" w:rsidR="00D36688" w:rsidRPr="00D36688" w:rsidRDefault="00D36688">
            <w:pPr>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Caso de Uso</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4AB9B24B"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Administrar Centro Médico</w:t>
            </w:r>
          </w:p>
        </w:tc>
      </w:tr>
      <w:tr w:rsidR="00D36688" w:rsidRPr="00D36688" w14:paraId="443A71D7" w14:textId="77777777" w:rsidTr="00867936">
        <w:trPr>
          <w:trHeight w:val="279"/>
          <w:jc w:val="center"/>
        </w:trPr>
        <w:tc>
          <w:tcPr>
            <w:tcW w:w="1681" w:type="dxa"/>
            <w:tcBorders>
              <w:top w:val="nil"/>
              <w:left w:val="single" w:sz="8" w:space="0" w:color="000000"/>
              <w:bottom w:val="single" w:sz="8" w:space="0" w:color="000000"/>
              <w:right w:val="single" w:sz="8" w:space="0" w:color="000000"/>
            </w:tcBorders>
            <w:shd w:val="clear" w:color="auto" w:fill="auto"/>
            <w:vAlign w:val="center"/>
            <w:hideMark/>
          </w:tcPr>
          <w:p w14:paraId="187CBA26"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Actores</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03FE0CB7"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Director – Médico – Secretaria</w:t>
            </w:r>
          </w:p>
        </w:tc>
      </w:tr>
      <w:tr w:rsidR="00D36688" w:rsidRPr="00D36688" w14:paraId="45D9C403" w14:textId="77777777" w:rsidTr="00867936">
        <w:trPr>
          <w:trHeight w:val="360"/>
          <w:jc w:val="center"/>
        </w:trPr>
        <w:tc>
          <w:tcPr>
            <w:tcW w:w="1681" w:type="dxa"/>
            <w:tcBorders>
              <w:top w:val="nil"/>
              <w:left w:val="single" w:sz="8" w:space="0" w:color="000000"/>
              <w:bottom w:val="single" w:sz="8" w:space="0" w:color="000000"/>
              <w:right w:val="single" w:sz="8" w:space="0" w:color="000000"/>
            </w:tcBorders>
            <w:shd w:val="clear" w:color="auto" w:fill="auto"/>
            <w:vAlign w:val="center"/>
            <w:hideMark/>
          </w:tcPr>
          <w:p w14:paraId="112E2923"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Propósito</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32ECEA00"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Realizar la administración del Centro Médico de Especialidades Esculapio S.R.L.</w:t>
            </w:r>
          </w:p>
        </w:tc>
      </w:tr>
      <w:tr w:rsidR="00D36688" w:rsidRPr="00D36688" w14:paraId="1497DE53" w14:textId="77777777" w:rsidTr="00867936">
        <w:trPr>
          <w:trHeight w:val="701"/>
          <w:jc w:val="center"/>
        </w:trPr>
        <w:tc>
          <w:tcPr>
            <w:tcW w:w="1681" w:type="dxa"/>
            <w:tcBorders>
              <w:top w:val="nil"/>
              <w:left w:val="single" w:sz="8" w:space="0" w:color="000000"/>
              <w:bottom w:val="single" w:sz="8" w:space="0" w:color="000000"/>
              <w:right w:val="single" w:sz="8" w:space="0" w:color="000000"/>
            </w:tcBorders>
            <w:shd w:val="clear" w:color="auto" w:fill="auto"/>
            <w:vAlign w:val="center"/>
            <w:hideMark/>
          </w:tcPr>
          <w:p w14:paraId="4E4181E7"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Resumen</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42215A74" w14:textId="77777777" w:rsidR="00D36688" w:rsidRPr="00D36688" w:rsidRDefault="00D36688">
            <w:pPr>
              <w:spacing w:after="0" w:line="240" w:lineRule="auto"/>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xml:space="preserve">El Director realiza varias funciones como planificar actividades, proponer necesidades y sobre todo </w:t>
            </w:r>
            <w:r w:rsidR="00867936">
              <w:rPr>
                <w:rFonts w:ascii="Calibri" w:eastAsia="Times New Roman" w:hAnsi="Calibri" w:cs="Times New Roman"/>
                <w:color w:val="000000"/>
                <w:sz w:val="18"/>
                <w:szCs w:val="20"/>
                <w:lang w:eastAsia="es-BO"/>
              </w:rPr>
              <w:t xml:space="preserve">        </w:t>
            </w:r>
            <w:r w:rsidRPr="00D36688">
              <w:rPr>
                <w:rFonts w:ascii="Calibri" w:eastAsia="Times New Roman" w:hAnsi="Calibri" w:cs="Times New Roman"/>
                <w:color w:val="000000"/>
                <w:sz w:val="18"/>
                <w:szCs w:val="20"/>
                <w:lang w:eastAsia="es-BO"/>
              </w:rPr>
              <w:t>contratar nuevos funcionarios para el Centro Médico de Especialidad Esculapio S.R.L.</w:t>
            </w:r>
          </w:p>
        </w:tc>
      </w:tr>
      <w:tr w:rsidR="00D36688" w:rsidRPr="00D36688" w14:paraId="27A47F20" w14:textId="77777777" w:rsidTr="00867936">
        <w:trPr>
          <w:trHeight w:val="279"/>
          <w:jc w:val="center"/>
        </w:trPr>
        <w:tc>
          <w:tcPr>
            <w:tcW w:w="1681" w:type="dxa"/>
            <w:tcBorders>
              <w:top w:val="nil"/>
              <w:left w:val="single" w:sz="8" w:space="0" w:color="000000"/>
              <w:bottom w:val="single" w:sz="8" w:space="0" w:color="000000"/>
              <w:right w:val="single" w:sz="8" w:space="0" w:color="000000"/>
            </w:tcBorders>
            <w:shd w:val="clear" w:color="auto" w:fill="auto"/>
            <w:vAlign w:val="center"/>
            <w:hideMark/>
          </w:tcPr>
          <w:p w14:paraId="2138C2E3"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Pre-requisito</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199942CD"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Sin requisitos</w:t>
            </w:r>
          </w:p>
        </w:tc>
      </w:tr>
      <w:tr w:rsidR="00D36688" w:rsidRPr="00D36688" w14:paraId="60E4FAEE" w14:textId="77777777" w:rsidTr="00D36688">
        <w:trPr>
          <w:trHeight w:val="279"/>
          <w:jc w:val="center"/>
        </w:trPr>
        <w:tc>
          <w:tcPr>
            <w:tcW w:w="9588" w:type="dxa"/>
            <w:gridSpan w:val="4"/>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CADC17E"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Curso normal de eventos</w:t>
            </w:r>
          </w:p>
        </w:tc>
      </w:tr>
      <w:tr w:rsidR="00D36688" w:rsidRPr="00D36688" w14:paraId="477DF114" w14:textId="77777777" w:rsidTr="00867936">
        <w:trPr>
          <w:trHeight w:val="279"/>
          <w:jc w:val="center"/>
        </w:trPr>
        <w:tc>
          <w:tcPr>
            <w:tcW w:w="3534"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7B558D"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Director</w:t>
            </w:r>
          </w:p>
        </w:tc>
        <w:tc>
          <w:tcPr>
            <w:tcW w:w="2977" w:type="dxa"/>
            <w:tcBorders>
              <w:top w:val="nil"/>
              <w:left w:val="nil"/>
              <w:bottom w:val="single" w:sz="8" w:space="0" w:color="000000"/>
              <w:right w:val="single" w:sz="8" w:space="0" w:color="000000"/>
            </w:tcBorders>
            <w:shd w:val="clear" w:color="auto" w:fill="auto"/>
            <w:vAlign w:val="center"/>
            <w:hideMark/>
          </w:tcPr>
          <w:p w14:paraId="558DDAF0"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Médico</w:t>
            </w:r>
          </w:p>
        </w:tc>
        <w:tc>
          <w:tcPr>
            <w:tcW w:w="3077" w:type="dxa"/>
            <w:tcBorders>
              <w:top w:val="nil"/>
              <w:left w:val="nil"/>
              <w:bottom w:val="single" w:sz="8" w:space="0" w:color="000000"/>
              <w:right w:val="single" w:sz="8" w:space="0" w:color="000000"/>
            </w:tcBorders>
            <w:shd w:val="clear" w:color="auto" w:fill="auto"/>
            <w:vAlign w:val="center"/>
            <w:hideMark/>
          </w:tcPr>
          <w:p w14:paraId="3E15056D"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Secretaria</w:t>
            </w:r>
          </w:p>
        </w:tc>
      </w:tr>
      <w:tr w:rsidR="00D36688" w:rsidRPr="00D36688" w14:paraId="2793437E" w14:textId="77777777" w:rsidTr="00867936">
        <w:trPr>
          <w:trHeight w:val="762"/>
          <w:jc w:val="center"/>
        </w:trPr>
        <w:tc>
          <w:tcPr>
            <w:tcW w:w="3534" w:type="dxa"/>
            <w:gridSpan w:val="2"/>
            <w:tcBorders>
              <w:top w:val="single" w:sz="8" w:space="0" w:color="000000"/>
              <w:left w:val="single" w:sz="8" w:space="0" w:color="000000"/>
              <w:bottom w:val="nil"/>
              <w:right w:val="single" w:sz="8" w:space="0" w:color="000000"/>
            </w:tcBorders>
            <w:shd w:val="clear" w:color="auto" w:fill="auto"/>
            <w:vAlign w:val="center"/>
            <w:hideMark/>
          </w:tcPr>
          <w:p w14:paraId="459654DF"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1m.</w:t>
            </w:r>
            <w:r w:rsidRPr="00D36688">
              <w:rPr>
                <w:rFonts w:ascii="Calibri" w:eastAsia="Times New Roman" w:hAnsi="Calibri" w:cs="Times New Roman"/>
                <w:color w:val="000000"/>
                <w:sz w:val="18"/>
                <w:szCs w:val="20"/>
                <w:lang w:eastAsia="es-BO"/>
              </w:rPr>
              <w:t xml:space="preserve"> Para el contrato de médico con especialidad, director solicita curriculum vitae.</w:t>
            </w:r>
          </w:p>
        </w:tc>
        <w:tc>
          <w:tcPr>
            <w:tcW w:w="2977" w:type="dxa"/>
            <w:tcBorders>
              <w:top w:val="nil"/>
              <w:left w:val="nil"/>
              <w:bottom w:val="nil"/>
              <w:right w:val="single" w:sz="8" w:space="0" w:color="000000"/>
            </w:tcBorders>
            <w:shd w:val="clear" w:color="auto" w:fill="auto"/>
            <w:vAlign w:val="center"/>
            <w:hideMark/>
          </w:tcPr>
          <w:p w14:paraId="3342C93A"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2m.</w:t>
            </w:r>
            <w:r w:rsidRPr="00D36688">
              <w:rPr>
                <w:rFonts w:ascii="Calibri" w:eastAsia="Times New Roman" w:hAnsi="Calibri" w:cs="Times New Roman"/>
                <w:color w:val="000000"/>
                <w:sz w:val="18"/>
                <w:szCs w:val="20"/>
                <w:lang w:eastAsia="es-BO"/>
              </w:rPr>
              <w:t xml:space="preserve"> Ante solicitud de curriculum vitae, médico entrega los papeles. </w:t>
            </w:r>
          </w:p>
        </w:tc>
        <w:tc>
          <w:tcPr>
            <w:tcW w:w="3077" w:type="dxa"/>
            <w:tcBorders>
              <w:top w:val="nil"/>
              <w:left w:val="nil"/>
              <w:bottom w:val="nil"/>
              <w:right w:val="single" w:sz="8" w:space="0" w:color="000000"/>
            </w:tcBorders>
            <w:shd w:val="clear" w:color="auto" w:fill="auto"/>
            <w:vAlign w:val="center"/>
            <w:hideMark/>
          </w:tcPr>
          <w:p w14:paraId="242E8439"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2s. </w:t>
            </w:r>
            <w:r w:rsidRPr="00D36688">
              <w:rPr>
                <w:rFonts w:ascii="Calibri" w:eastAsia="Times New Roman" w:hAnsi="Calibri" w:cs="Times New Roman"/>
                <w:color w:val="000000"/>
                <w:sz w:val="18"/>
                <w:szCs w:val="20"/>
                <w:lang w:eastAsia="es-BO"/>
              </w:rPr>
              <w:t>Ante la solicitud de papeles curricular, secretaria entrega los papeles.</w:t>
            </w:r>
          </w:p>
        </w:tc>
      </w:tr>
      <w:tr w:rsidR="00D36688" w:rsidRPr="00D36688" w14:paraId="69338661" w14:textId="77777777" w:rsidTr="00867936">
        <w:trPr>
          <w:trHeight w:val="1901"/>
          <w:jc w:val="center"/>
        </w:trPr>
        <w:tc>
          <w:tcPr>
            <w:tcW w:w="3534" w:type="dxa"/>
            <w:gridSpan w:val="2"/>
            <w:tcBorders>
              <w:top w:val="nil"/>
              <w:left w:val="single" w:sz="8" w:space="0" w:color="000000"/>
              <w:bottom w:val="nil"/>
              <w:right w:val="single" w:sz="8" w:space="0" w:color="000000"/>
            </w:tcBorders>
            <w:shd w:val="clear" w:color="auto" w:fill="auto"/>
            <w:vAlign w:val="center"/>
            <w:hideMark/>
          </w:tcPr>
          <w:p w14:paraId="579108DF"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3m</w:t>
            </w:r>
            <w:r w:rsidRPr="00D36688">
              <w:rPr>
                <w:rFonts w:ascii="Calibri" w:eastAsia="Times New Roman" w:hAnsi="Calibri" w:cs="Times New Roman"/>
                <w:color w:val="000000"/>
                <w:sz w:val="18"/>
                <w:szCs w:val="20"/>
                <w:lang w:eastAsia="es-BO"/>
              </w:rPr>
              <w:t xml:space="preserve">. Verifica el tipo de especialidad habilitando el Curso Alterno </w:t>
            </w:r>
            <w:r w:rsidRPr="00D36688">
              <w:rPr>
                <w:rFonts w:ascii="Calibri" w:eastAsia="Times New Roman" w:hAnsi="Calibri" w:cs="Times New Roman"/>
                <w:b/>
                <w:bCs/>
                <w:color w:val="000000"/>
                <w:sz w:val="18"/>
                <w:szCs w:val="20"/>
                <w:lang w:eastAsia="es-BO"/>
              </w:rPr>
              <w:t>CA-1,</w:t>
            </w:r>
            <w:r w:rsidRPr="00D36688">
              <w:rPr>
                <w:rFonts w:ascii="Calibri" w:eastAsia="Times New Roman" w:hAnsi="Calibri" w:cs="Times New Roman"/>
                <w:color w:val="000000"/>
                <w:sz w:val="18"/>
                <w:szCs w:val="20"/>
                <w:lang w:eastAsia="es-BO"/>
              </w:rPr>
              <w:t xml:space="preserve"> si hay la disponibilidad de integrar al Centro Médico, propone el convenio habilitando el Curso Alterno </w:t>
            </w:r>
            <w:r w:rsidRPr="00D36688">
              <w:rPr>
                <w:rFonts w:ascii="Calibri" w:eastAsia="Times New Roman" w:hAnsi="Calibri" w:cs="Times New Roman"/>
                <w:b/>
                <w:bCs/>
                <w:color w:val="000000"/>
                <w:sz w:val="18"/>
                <w:szCs w:val="20"/>
                <w:lang w:eastAsia="es-BO"/>
              </w:rPr>
              <w:t>CA-2,</w:t>
            </w:r>
            <w:r w:rsidRPr="00D36688">
              <w:rPr>
                <w:rFonts w:ascii="Calibri" w:eastAsia="Times New Roman" w:hAnsi="Calibri" w:cs="Times New Roman"/>
                <w:color w:val="000000"/>
                <w:sz w:val="18"/>
                <w:szCs w:val="20"/>
                <w:lang w:eastAsia="es-BO"/>
              </w:rPr>
              <w:t xml:space="preserve"> si no acepta se habilita la Excepción </w:t>
            </w:r>
            <w:r w:rsidRPr="00D36688">
              <w:rPr>
                <w:rFonts w:ascii="Calibri" w:eastAsia="Times New Roman" w:hAnsi="Calibri" w:cs="Times New Roman"/>
                <w:b/>
                <w:bCs/>
                <w:color w:val="000000"/>
                <w:sz w:val="18"/>
                <w:szCs w:val="20"/>
                <w:lang w:eastAsia="es-BO"/>
              </w:rPr>
              <w:t>E-1.</w:t>
            </w:r>
          </w:p>
        </w:tc>
        <w:tc>
          <w:tcPr>
            <w:tcW w:w="2977" w:type="dxa"/>
            <w:tcBorders>
              <w:top w:val="nil"/>
              <w:left w:val="nil"/>
              <w:bottom w:val="nil"/>
              <w:right w:val="single" w:sz="8" w:space="0" w:color="000000"/>
            </w:tcBorders>
            <w:shd w:val="clear" w:color="auto" w:fill="auto"/>
            <w:vAlign w:val="center"/>
            <w:hideMark/>
          </w:tcPr>
          <w:p w14:paraId="720E3384"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4m.</w:t>
            </w:r>
            <w:r w:rsidRPr="00D36688">
              <w:rPr>
                <w:rFonts w:ascii="Calibri" w:eastAsia="Times New Roman" w:hAnsi="Calibri" w:cs="Times New Roman"/>
                <w:color w:val="000000"/>
                <w:sz w:val="18"/>
                <w:szCs w:val="20"/>
                <w:lang w:eastAsia="es-BO"/>
              </w:rPr>
              <w:t xml:space="preserve">   Acepta los convenios, y si no, se habilita la Excepción </w:t>
            </w:r>
            <w:r w:rsidRPr="00D36688">
              <w:rPr>
                <w:rFonts w:ascii="Calibri" w:eastAsia="Times New Roman" w:hAnsi="Calibri" w:cs="Times New Roman"/>
                <w:b/>
                <w:bCs/>
                <w:color w:val="000000"/>
                <w:sz w:val="18"/>
                <w:szCs w:val="20"/>
                <w:lang w:eastAsia="es-BO"/>
              </w:rPr>
              <w:t>E-1.</w:t>
            </w:r>
          </w:p>
        </w:tc>
        <w:tc>
          <w:tcPr>
            <w:tcW w:w="3077" w:type="dxa"/>
            <w:tcBorders>
              <w:top w:val="nil"/>
              <w:left w:val="nil"/>
              <w:bottom w:val="nil"/>
              <w:right w:val="single" w:sz="8" w:space="0" w:color="000000"/>
            </w:tcBorders>
            <w:shd w:val="clear" w:color="auto" w:fill="auto"/>
            <w:vAlign w:val="center"/>
            <w:hideMark/>
          </w:tcPr>
          <w:p w14:paraId="25DB4D5C"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4s.</w:t>
            </w:r>
            <w:r w:rsidRPr="00D36688">
              <w:rPr>
                <w:rFonts w:ascii="Calibri" w:eastAsia="Times New Roman" w:hAnsi="Calibri" w:cs="Times New Roman"/>
                <w:color w:val="000000"/>
                <w:sz w:val="18"/>
                <w:szCs w:val="20"/>
                <w:lang w:eastAsia="es-BO"/>
              </w:rPr>
              <w:t xml:space="preserve"> Acepta el pago de sueldo, y si no, se habilita la Excepción </w:t>
            </w:r>
            <w:r w:rsidRPr="00D36688">
              <w:rPr>
                <w:rFonts w:ascii="Calibri" w:eastAsia="Times New Roman" w:hAnsi="Calibri" w:cs="Times New Roman"/>
                <w:b/>
                <w:bCs/>
                <w:color w:val="000000"/>
                <w:sz w:val="18"/>
                <w:szCs w:val="20"/>
                <w:lang w:eastAsia="es-BO"/>
              </w:rPr>
              <w:t>E-1.</w:t>
            </w:r>
          </w:p>
        </w:tc>
      </w:tr>
      <w:tr w:rsidR="00D36688" w:rsidRPr="00D36688" w14:paraId="29C30E86" w14:textId="77777777" w:rsidTr="00867936">
        <w:trPr>
          <w:trHeight w:val="401"/>
          <w:jc w:val="center"/>
        </w:trPr>
        <w:tc>
          <w:tcPr>
            <w:tcW w:w="3534" w:type="dxa"/>
            <w:gridSpan w:val="2"/>
            <w:tcBorders>
              <w:top w:val="nil"/>
              <w:left w:val="single" w:sz="8" w:space="0" w:color="000000"/>
              <w:bottom w:val="nil"/>
              <w:right w:val="single" w:sz="8" w:space="0" w:color="000000"/>
            </w:tcBorders>
            <w:shd w:val="clear" w:color="auto" w:fill="auto"/>
            <w:vAlign w:val="center"/>
            <w:hideMark/>
          </w:tcPr>
          <w:p w14:paraId="78B72DC6"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5m.</w:t>
            </w:r>
            <w:r w:rsidRPr="00D36688">
              <w:rPr>
                <w:rFonts w:ascii="Calibri" w:eastAsia="Times New Roman" w:hAnsi="Calibri" w:cs="Times New Roman"/>
                <w:color w:val="000000"/>
                <w:sz w:val="18"/>
                <w:szCs w:val="20"/>
                <w:lang w:eastAsia="es-BO"/>
              </w:rPr>
              <w:t xml:space="preserve"> Se realiza el Contrato.</w:t>
            </w:r>
          </w:p>
        </w:tc>
        <w:tc>
          <w:tcPr>
            <w:tcW w:w="2977" w:type="dxa"/>
            <w:tcBorders>
              <w:top w:val="nil"/>
              <w:left w:val="nil"/>
              <w:bottom w:val="nil"/>
              <w:right w:val="single" w:sz="8" w:space="0" w:color="000000"/>
            </w:tcBorders>
            <w:shd w:val="clear" w:color="auto" w:fill="auto"/>
            <w:hideMark/>
          </w:tcPr>
          <w:p w14:paraId="2663EC68"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c>
          <w:tcPr>
            <w:tcW w:w="3077" w:type="dxa"/>
            <w:tcBorders>
              <w:top w:val="nil"/>
              <w:left w:val="nil"/>
              <w:bottom w:val="nil"/>
              <w:right w:val="single" w:sz="8" w:space="0" w:color="000000"/>
            </w:tcBorders>
            <w:shd w:val="clear" w:color="auto" w:fill="auto"/>
            <w:hideMark/>
          </w:tcPr>
          <w:p w14:paraId="627125C6"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r>
      <w:tr w:rsidR="00D36688" w:rsidRPr="00D36688" w14:paraId="1213B881" w14:textId="77777777" w:rsidTr="00867936">
        <w:trPr>
          <w:trHeight w:val="762"/>
          <w:jc w:val="center"/>
        </w:trPr>
        <w:tc>
          <w:tcPr>
            <w:tcW w:w="3534" w:type="dxa"/>
            <w:gridSpan w:val="2"/>
            <w:tcBorders>
              <w:top w:val="nil"/>
              <w:left w:val="single" w:sz="8" w:space="0" w:color="000000"/>
              <w:bottom w:val="nil"/>
              <w:right w:val="single" w:sz="8" w:space="0" w:color="000000"/>
            </w:tcBorders>
            <w:shd w:val="clear" w:color="auto" w:fill="auto"/>
            <w:vAlign w:val="center"/>
            <w:hideMark/>
          </w:tcPr>
          <w:p w14:paraId="3B10EC3E"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1s. </w:t>
            </w:r>
            <w:r w:rsidRPr="00D36688">
              <w:rPr>
                <w:rFonts w:ascii="Calibri" w:eastAsia="Times New Roman" w:hAnsi="Calibri" w:cs="Times New Roman"/>
                <w:color w:val="000000"/>
                <w:sz w:val="18"/>
                <w:szCs w:val="20"/>
                <w:lang w:eastAsia="es-BO"/>
              </w:rPr>
              <w:t>Para el contrato de secretaria, director solicita curriculum vitae.</w:t>
            </w:r>
          </w:p>
        </w:tc>
        <w:tc>
          <w:tcPr>
            <w:tcW w:w="2977" w:type="dxa"/>
            <w:tcBorders>
              <w:top w:val="nil"/>
              <w:left w:val="nil"/>
              <w:bottom w:val="nil"/>
              <w:right w:val="single" w:sz="8" w:space="0" w:color="000000"/>
            </w:tcBorders>
            <w:shd w:val="clear" w:color="auto" w:fill="auto"/>
            <w:hideMark/>
          </w:tcPr>
          <w:p w14:paraId="1343DDE5"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c>
          <w:tcPr>
            <w:tcW w:w="3077" w:type="dxa"/>
            <w:tcBorders>
              <w:top w:val="nil"/>
              <w:left w:val="nil"/>
              <w:bottom w:val="nil"/>
              <w:right w:val="single" w:sz="8" w:space="0" w:color="000000"/>
            </w:tcBorders>
            <w:shd w:val="clear" w:color="auto" w:fill="auto"/>
            <w:hideMark/>
          </w:tcPr>
          <w:p w14:paraId="2DA445BA"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r>
      <w:tr w:rsidR="00D36688" w:rsidRPr="00D36688" w14:paraId="0263BC3C" w14:textId="77777777" w:rsidTr="00867936">
        <w:trPr>
          <w:trHeight w:val="1699"/>
          <w:jc w:val="center"/>
        </w:trPr>
        <w:tc>
          <w:tcPr>
            <w:tcW w:w="3534" w:type="dxa"/>
            <w:gridSpan w:val="2"/>
            <w:tcBorders>
              <w:top w:val="nil"/>
              <w:left w:val="single" w:sz="8" w:space="0" w:color="000000"/>
              <w:bottom w:val="nil"/>
              <w:right w:val="single" w:sz="8" w:space="0" w:color="000000"/>
            </w:tcBorders>
            <w:shd w:val="clear" w:color="auto" w:fill="auto"/>
            <w:vAlign w:val="center"/>
            <w:hideMark/>
          </w:tcPr>
          <w:p w14:paraId="1999EEBA"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3s. </w:t>
            </w:r>
            <w:r w:rsidRPr="00D36688">
              <w:rPr>
                <w:rFonts w:ascii="Calibri" w:eastAsia="Times New Roman" w:hAnsi="Calibri" w:cs="Times New Roman"/>
                <w:color w:val="000000"/>
                <w:sz w:val="18"/>
                <w:szCs w:val="20"/>
                <w:lang w:eastAsia="es-BO"/>
              </w:rPr>
              <w:t xml:space="preserve">Verifica el papel curricular habilitando el Curso Alterno </w:t>
            </w:r>
            <w:r w:rsidRPr="00D36688">
              <w:rPr>
                <w:rFonts w:ascii="Calibri" w:eastAsia="Times New Roman" w:hAnsi="Calibri" w:cs="Times New Roman"/>
                <w:b/>
                <w:bCs/>
                <w:color w:val="000000"/>
                <w:sz w:val="18"/>
                <w:szCs w:val="20"/>
                <w:lang w:eastAsia="es-BO"/>
              </w:rPr>
              <w:t>CA-3,</w:t>
            </w:r>
            <w:r w:rsidRPr="00D36688">
              <w:rPr>
                <w:rFonts w:ascii="Calibri" w:eastAsia="Times New Roman" w:hAnsi="Calibri" w:cs="Times New Roman"/>
                <w:color w:val="000000"/>
                <w:sz w:val="18"/>
                <w:szCs w:val="20"/>
                <w:lang w:eastAsia="es-BO"/>
              </w:rPr>
              <w:t xml:space="preserve"> si cumple con todos los requisitos, director propone el sueldo a pagar habilitando el </w:t>
            </w:r>
            <w:r w:rsidRPr="00D36688">
              <w:rPr>
                <w:rFonts w:ascii="Calibri" w:eastAsia="Times New Roman" w:hAnsi="Calibri" w:cs="Times New Roman"/>
                <w:b/>
                <w:bCs/>
                <w:color w:val="000000"/>
                <w:sz w:val="18"/>
                <w:szCs w:val="20"/>
                <w:lang w:eastAsia="es-BO"/>
              </w:rPr>
              <w:t xml:space="preserve">CA-4, </w:t>
            </w:r>
            <w:r w:rsidRPr="00D36688">
              <w:rPr>
                <w:rFonts w:ascii="Calibri" w:eastAsia="Times New Roman" w:hAnsi="Calibri" w:cs="Times New Roman"/>
                <w:color w:val="000000"/>
                <w:sz w:val="18"/>
                <w:szCs w:val="20"/>
                <w:lang w:eastAsia="es-BO"/>
              </w:rPr>
              <w:t xml:space="preserve">si no acepta se habilita la Excepción </w:t>
            </w:r>
            <w:r w:rsidRPr="00D36688">
              <w:rPr>
                <w:rFonts w:ascii="Calibri" w:eastAsia="Times New Roman" w:hAnsi="Calibri" w:cs="Times New Roman"/>
                <w:b/>
                <w:bCs/>
                <w:color w:val="000000"/>
                <w:sz w:val="18"/>
                <w:szCs w:val="20"/>
                <w:lang w:eastAsia="es-BO"/>
              </w:rPr>
              <w:t>E-1.</w:t>
            </w:r>
          </w:p>
        </w:tc>
        <w:tc>
          <w:tcPr>
            <w:tcW w:w="2977" w:type="dxa"/>
            <w:tcBorders>
              <w:top w:val="nil"/>
              <w:left w:val="nil"/>
              <w:bottom w:val="nil"/>
              <w:right w:val="single" w:sz="8" w:space="0" w:color="000000"/>
            </w:tcBorders>
            <w:shd w:val="clear" w:color="auto" w:fill="auto"/>
            <w:hideMark/>
          </w:tcPr>
          <w:p w14:paraId="41682272"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c>
          <w:tcPr>
            <w:tcW w:w="3077" w:type="dxa"/>
            <w:tcBorders>
              <w:top w:val="nil"/>
              <w:left w:val="nil"/>
              <w:bottom w:val="nil"/>
              <w:right w:val="single" w:sz="8" w:space="0" w:color="000000"/>
            </w:tcBorders>
            <w:shd w:val="clear" w:color="auto" w:fill="auto"/>
            <w:hideMark/>
          </w:tcPr>
          <w:p w14:paraId="52FE5730"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r>
      <w:tr w:rsidR="00D36688" w:rsidRPr="00D36688" w14:paraId="597E9713" w14:textId="77777777" w:rsidTr="00867936">
        <w:trPr>
          <w:trHeight w:val="388"/>
          <w:jc w:val="center"/>
        </w:trPr>
        <w:tc>
          <w:tcPr>
            <w:tcW w:w="3534" w:type="dxa"/>
            <w:gridSpan w:val="2"/>
            <w:tcBorders>
              <w:top w:val="nil"/>
              <w:left w:val="single" w:sz="8" w:space="0" w:color="000000"/>
              <w:bottom w:val="nil"/>
              <w:right w:val="single" w:sz="8" w:space="0" w:color="000000"/>
            </w:tcBorders>
            <w:shd w:val="clear" w:color="auto" w:fill="auto"/>
            <w:vAlign w:val="center"/>
            <w:hideMark/>
          </w:tcPr>
          <w:p w14:paraId="4738FD92"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5s. </w:t>
            </w:r>
            <w:r w:rsidRPr="00D36688">
              <w:rPr>
                <w:rFonts w:ascii="Calibri" w:eastAsia="Times New Roman" w:hAnsi="Calibri" w:cs="Times New Roman"/>
                <w:color w:val="000000"/>
                <w:sz w:val="18"/>
                <w:szCs w:val="20"/>
                <w:lang w:eastAsia="es-BO"/>
              </w:rPr>
              <w:t>Se realiza el contrato</w:t>
            </w:r>
            <w:r w:rsidRPr="00D36688">
              <w:rPr>
                <w:rFonts w:ascii="Calibri" w:eastAsia="Times New Roman" w:hAnsi="Calibri" w:cs="Times New Roman"/>
                <w:b/>
                <w:bCs/>
                <w:color w:val="000000"/>
                <w:sz w:val="18"/>
                <w:szCs w:val="20"/>
                <w:lang w:eastAsia="es-BO"/>
              </w:rPr>
              <w:t>.</w:t>
            </w:r>
          </w:p>
        </w:tc>
        <w:tc>
          <w:tcPr>
            <w:tcW w:w="2977" w:type="dxa"/>
            <w:tcBorders>
              <w:top w:val="nil"/>
              <w:left w:val="nil"/>
              <w:bottom w:val="nil"/>
              <w:right w:val="single" w:sz="8" w:space="0" w:color="000000"/>
            </w:tcBorders>
            <w:shd w:val="clear" w:color="auto" w:fill="auto"/>
            <w:hideMark/>
          </w:tcPr>
          <w:p w14:paraId="7064B795"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c>
          <w:tcPr>
            <w:tcW w:w="3077" w:type="dxa"/>
            <w:tcBorders>
              <w:top w:val="nil"/>
              <w:left w:val="nil"/>
              <w:bottom w:val="nil"/>
              <w:right w:val="single" w:sz="8" w:space="0" w:color="000000"/>
            </w:tcBorders>
            <w:shd w:val="clear" w:color="auto" w:fill="auto"/>
            <w:hideMark/>
          </w:tcPr>
          <w:p w14:paraId="62E3D566"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r>
      <w:tr w:rsidR="00D36688" w:rsidRPr="00D36688" w14:paraId="1FA67E1F" w14:textId="77777777" w:rsidTr="00867936">
        <w:trPr>
          <w:trHeight w:val="39"/>
          <w:jc w:val="center"/>
        </w:trPr>
        <w:tc>
          <w:tcPr>
            <w:tcW w:w="3534" w:type="dxa"/>
            <w:gridSpan w:val="2"/>
            <w:tcBorders>
              <w:top w:val="nil"/>
              <w:left w:val="single" w:sz="8" w:space="0" w:color="000000"/>
              <w:bottom w:val="single" w:sz="8" w:space="0" w:color="000000"/>
              <w:right w:val="single" w:sz="8" w:space="0" w:color="000000"/>
            </w:tcBorders>
            <w:shd w:val="clear" w:color="auto" w:fill="auto"/>
            <w:vAlign w:val="center"/>
            <w:hideMark/>
          </w:tcPr>
          <w:p w14:paraId="687698C1"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w:t>
            </w:r>
          </w:p>
        </w:tc>
        <w:tc>
          <w:tcPr>
            <w:tcW w:w="2977" w:type="dxa"/>
            <w:tcBorders>
              <w:top w:val="nil"/>
              <w:left w:val="nil"/>
              <w:bottom w:val="nil"/>
              <w:right w:val="single" w:sz="8" w:space="0" w:color="000000"/>
            </w:tcBorders>
            <w:shd w:val="clear" w:color="auto" w:fill="auto"/>
            <w:hideMark/>
          </w:tcPr>
          <w:p w14:paraId="28CF10B0"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c>
          <w:tcPr>
            <w:tcW w:w="3077" w:type="dxa"/>
            <w:tcBorders>
              <w:top w:val="nil"/>
              <w:left w:val="nil"/>
              <w:bottom w:val="nil"/>
              <w:right w:val="single" w:sz="8" w:space="0" w:color="000000"/>
            </w:tcBorders>
            <w:shd w:val="clear" w:color="auto" w:fill="auto"/>
            <w:hideMark/>
          </w:tcPr>
          <w:p w14:paraId="2ABFEAFC" w14:textId="77777777" w:rsidR="00D36688" w:rsidRPr="00D36688" w:rsidRDefault="00D36688">
            <w:pPr>
              <w:spacing w:after="0" w:line="240" w:lineRule="auto"/>
              <w:ind w:firstLineChars="100" w:firstLine="180"/>
              <w:jc w:val="both"/>
              <w:rPr>
                <w:rFonts w:ascii="Calibri" w:eastAsia="Times New Roman" w:hAnsi="Calibri" w:cs="Times New Roman"/>
                <w:color w:val="000000"/>
                <w:sz w:val="18"/>
                <w:szCs w:val="20"/>
                <w:lang w:eastAsia="es-BO"/>
              </w:rPr>
            </w:pPr>
            <w:r w:rsidRPr="00D36688">
              <w:rPr>
                <w:rFonts w:ascii="Calibri" w:eastAsia="Times New Roman" w:hAnsi="Calibri" w:cs="Times New Roman"/>
                <w:color w:val="000000"/>
                <w:sz w:val="18"/>
                <w:szCs w:val="20"/>
                <w:lang w:eastAsia="es-BO"/>
              </w:rPr>
              <w:t> </w:t>
            </w:r>
          </w:p>
        </w:tc>
      </w:tr>
      <w:tr w:rsidR="00D36688" w:rsidRPr="00D36688" w14:paraId="6B319681" w14:textId="77777777" w:rsidTr="00867936">
        <w:trPr>
          <w:trHeight w:val="655"/>
          <w:jc w:val="center"/>
        </w:trPr>
        <w:tc>
          <w:tcPr>
            <w:tcW w:w="168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141240E"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Curso Alterno</w:t>
            </w:r>
          </w:p>
        </w:tc>
        <w:tc>
          <w:tcPr>
            <w:tcW w:w="7907" w:type="dxa"/>
            <w:gridSpan w:val="3"/>
            <w:tcBorders>
              <w:top w:val="single" w:sz="8" w:space="0" w:color="000000"/>
              <w:left w:val="nil"/>
              <w:bottom w:val="nil"/>
              <w:right w:val="single" w:sz="8" w:space="0" w:color="000000"/>
            </w:tcBorders>
            <w:shd w:val="clear" w:color="auto" w:fill="auto"/>
            <w:vAlign w:val="center"/>
            <w:hideMark/>
          </w:tcPr>
          <w:p w14:paraId="4B112126"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CA-1. </w:t>
            </w:r>
            <w:r w:rsidRPr="00D36688">
              <w:rPr>
                <w:rFonts w:ascii="Calibri" w:eastAsia="Times New Roman" w:hAnsi="Calibri" w:cs="Times New Roman"/>
                <w:color w:val="000000"/>
                <w:sz w:val="18"/>
                <w:szCs w:val="20"/>
                <w:lang w:eastAsia="es-BO"/>
              </w:rPr>
              <w:t xml:space="preserve">Verifica el tipo de especialidad, si existe ya en el centro médico y si existe consultorios disponibles. </w:t>
            </w:r>
          </w:p>
        </w:tc>
      </w:tr>
      <w:tr w:rsidR="00D36688" w:rsidRPr="00D36688" w14:paraId="5F0DA434" w14:textId="77777777" w:rsidTr="00867936">
        <w:trPr>
          <w:trHeight w:val="602"/>
          <w:jc w:val="center"/>
        </w:trPr>
        <w:tc>
          <w:tcPr>
            <w:tcW w:w="1681" w:type="dxa"/>
            <w:vMerge/>
            <w:tcBorders>
              <w:top w:val="nil"/>
              <w:left w:val="single" w:sz="8" w:space="0" w:color="000000"/>
              <w:bottom w:val="single" w:sz="8" w:space="0" w:color="000000"/>
              <w:right w:val="single" w:sz="8" w:space="0" w:color="000000"/>
            </w:tcBorders>
            <w:vAlign w:val="center"/>
            <w:hideMark/>
          </w:tcPr>
          <w:p w14:paraId="6867BBB0"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p>
        </w:tc>
        <w:tc>
          <w:tcPr>
            <w:tcW w:w="7907" w:type="dxa"/>
            <w:gridSpan w:val="3"/>
            <w:tcBorders>
              <w:top w:val="nil"/>
              <w:left w:val="nil"/>
              <w:bottom w:val="nil"/>
              <w:right w:val="single" w:sz="8" w:space="0" w:color="000000"/>
            </w:tcBorders>
            <w:shd w:val="clear" w:color="auto" w:fill="auto"/>
            <w:vAlign w:val="center"/>
            <w:hideMark/>
          </w:tcPr>
          <w:p w14:paraId="6E982D45"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CA-2. </w:t>
            </w:r>
            <w:r w:rsidRPr="00D36688">
              <w:rPr>
                <w:rFonts w:ascii="Calibri" w:eastAsia="Times New Roman" w:hAnsi="Calibri" w:cs="Times New Roman"/>
                <w:color w:val="000000"/>
                <w:sz w:val="18"/>
                <w:szCs w:val="20"/>
                <w:lang w:eastAsia="es-BO"/>
              </w:rPr>
              <w:t>El convenio</w:t>
            </w:r>
            <w:r w:rsidRPr="00D36688">
              <w:rPr>
                <w:rFonts w:ascii="Calibri" w:eastAsia="Times New Roman" w:hAnsi="Calibri" w:cs="Times New Roman"/>
                <w:b/>
                <w:bCs/>
                <w:color w:val="000000"/>
                <w:sz w:val="18"/>
                <w:szCs w:val="20"/>
                <w:lang w:eastAsia="es-BO"/>
              </w:rPr>
              <w:t xml:space="preserve"> </w:t>
            </w:r>
            <w:r w:rsidRPr="00D36688">
              <w:rPr>
                <w:rFonts w:ascii="Calibri" w:eastAsia="Times New Roman" w:hAnsi="Calibri" w:cs="Times New Roman"/>
                <w:color w:val="000000"/>
                <w:sz w:val="18"/>
                <w:szCs w:val="20"/>
                <w:lang w:eastAsia="es-BO"/>
              </w:rPr>
              <w:t>es dar un porcentaje a la Centro Médico de las ganancias del especialista.</w:t>
            </w:r>
          </w:p>
        </w:tc>
      </w:tr>
      <w:tr w:rsidR="00D36688" w:rsidRPr="00D36688" w14:paraId="3194F816" w14:textId="77777777" w:rsidTr="00867936">
        <w:trPr>
          <w:trHeight w:val="588"/>
          <w:jc w:val="center"/>
        </w:trPr>
        <w:tc>
          <w:tcPr>
            <w:tcW w:w="1681" w:type="dxa"/>
            <w:vMerge/>
            <w:tcBorders>
              <w:top w:val="nil"/>
              <w:left w:val="single" w:sz="8" w:space="0" w:color="000000"/>
              <w:bottom w:val="single" w:sz="8" w:space="0" w:color="000000"/>
              <w:right w:val="single" w:sz="8" w:space="0" w:color="000000"/>
            </w:tcBorders>
            <w:vAlign w:val="center"/>
            <w:hideMark/>
          </w:tcPr>
          <w:p w14:paraId="29614DB6"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p>
        </w:tc>
        <w:tc>
          <w:tcPr>
            <w:tcW w:w="7907" w:type="dxa"/>
            <w:gridSpan w:val="3"/>
            <w:tcBorders>
              <w:top w:val="nil"/>
              <w:left w:val="nil"/>
              <w:bottom w:val="nil"/>
              <w:right w:val="single" w:sz="8" w:space="0" w:color="000000"/>
            </w:tcBorders>
            <w:shd w:val="clear" w:color="auto" w:fill="auto"/>
            <w:vAlign w:val="center"/>
            <w:hideMark/>
          </w:tcPr>
          <w:p w14:paraId="14EF0B66"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CA-3. </w:t>
            </w:r>
            <w:r w:rsidRPr="00D36688">
              <w:rPr>
                <w:rFonts w:ascii="Calibri" w:eastAsia="Times New Roman" w:hAnsi="Calibri" w:cs="Times New Roman"/>
                <w:color w:val="000000"/>
                <w:sz w:val="18"/>
                <w:szCs w:val="20"/>
                <w:lang w:eastAsia="es-BO"/>
              </w:rPr>
              <w:t>La secretaria tiene varias funciones, tanto administrativas, como financieras y de relaciones</w:t>
            </w:r>
            <w:r w:rsidR="00867936">
              <w:rPr>
                <w:rFonts w:ascii="Calibri" w:eastAsia="Times New Roman" w:hAnsi="Calibri" w:cs="Times New Roman"/>
                <w:color w:val="000000"/>
                <w:sz w:val="18"/>
                <w:szCs w:val="20"/>
                <w:lang w:eastAsia="es-BO"/>
              </w:rPr>
              <w:t xml:space="preserve">     </w:t>
            </w:r>
            <w:r w:rsidRPr="00D36688">
              <w:rPr>
                <w:rFonts w:ascii="Calibri" w:eastAsia="Times New Roman" w:hAnsi="Calibri" w:cs="Times New Roman"/>
                <w:color w:val="000000"/>
                <w:sz w:val="18"/>
                <w:szCs w:val="20"/>
                <w:lang w:eastAsia="es-BO"/>
              </w:rPr>
              <w:t xml:space="preserve"> </w:t>
            </w:r>
            <w:r w:rsidR="00867936">
              <w:rPr>
                <w:rFonts w:ascii="Calibri" w:eastAsia="Times New Roman" w:hAnsi="Calibri" w:cs="Times New Roman"/>
                <w:color w:val="000000"/>
                <w:sz w:val="18"/>
                <w:szCs w:val="20"/>
                <w:lang w:eastAsia="es-BO"/>
              </w:rPr>
              <w:t xml:space="preserve">       </w:t>
            </w:r>
            <w:r w:rsidRPr="00D36688">
              <w:rPr>
                <w:rFonts w:ascii="Calibri" w:eastAsia="Times New Roman" w:hAnsi="Calibri" w:cs="Times New Roman"/>
                <w:color w:val="000000"/>
                <w:sz w:val="18"/>
                <w:szCs w:val="20"/>
                <w:lang w:eastAsia="es-BO"/>
              </w:rPr>
              <w:t>humanas</w:t>
            </w:r>
          </w:p>
        </w:tc>
      </w:tr>
      <w:tr w:rsidR="00D36688" w:rsidRPr="00D36688" w14:paraId="4BF9FBEE" w14:textId="77777777" w:rsidTr="00867936">
        <w:trPr>
          <w:trHeight w:val="560"/>
          <w:jc w:val="center"/>
        </w:trPr>
        <w:tc>
          <w:tcPr>
            <w:tcW w:w="1681" w:type="dxa"/>
            <w:vMerge/>
            <w:tcBorders>
              <w:top w:val="nil"/>
              <w:left w:val="single" w:sz="8" w:space="0" w:color="000000"/>
              <w:bottom w:val="single" w:sz="8" w:space="0" w:color="000000"/>
              <w:right w:val="single" w:sz="8" w:space="0" w:color="000000"/>
            </w:tcBorders>
            <w:vAlign w:val="center"/>
            <w:hideMark/>
          </w:tcPr>
          <w:p w14:paraId="3AFE2807"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p>
        </w:tc>
        <w:tc>
          <w:tcPr>
            <w:tcW w:w="7907" w:type="dxa"/>
            <w:gridSpan w:val="3"/>
            <w:tcBorders>
              <w:top w:val="nil"/>
              <w:left w:val="nil"/>
              <w:bottom w:val="single" w:sz="8" w:space="0" w:color="000000"/>
              <w:right w:val="single" w:sz="8" w:space="0" w:color="000000"/>
            </w:tcBorders>
            <w:shd w:val="clear" w:color="auto" w:fill="auto"/>
            <w:vAlign w:val="center"/>
            <w:hideMark/>
          </w:tcPr>
          <w:p w14:paraId="43526BAF" w14:textId="77777777" w:rsidR="00D36688" w:rsidRPr="00D36688" w:rsidRDefault="00D36688">
            <w:pPr>
              <w:spacing w:after="0" w:line="240" w:lineRule="auto"/>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 xml:space="preserve">CA-4. </w:t>
            </w:r>
            <w:r w:rsidRPr="00D36688">
              <w:rPr>
                <w:rFonts w:ascii="Calibri" w:eastAsia="Times New Roman" w:hAnsi="Calibri" w:cs="Times New Roman"/>
                <w:color w:val="000000"/>
                <w:sz w:val="18"/>
                <w:szCs w:val="20"/>
                <w:lang w:eastAsia="es-BO"/>
              </w:rPr>
              <w:t>El director propone un sueldo considerable para un medio turno, ya transcurriendo e tiempo se le va subir el monto.</w:t>
            </w:r>
          </w:p>
        </w:tc>
      </w:tr>
      <w:tr w:rsidR="00D36688" w:rsidRPr="00D36688" w14:paraId="7FAB916B" w14:textId="77777777" w:rsidTr="00867936">
        <w:trPr>
          <w:trHeight w:val="279"/>
          <w:jc w:val="center"/>
        </w:trPr>
        <w:tc>
          <w:tcPr>
            <w:tcW w:w="1681" w:type="dxa"/>
            <w:tcBorders>
              <w:top w:val="nil"/>
              <w:left w:val="single" w:sz="8" w:space="0" w:color="000000"/>
              <w:bottom w:val="single" w:sz="8" w:space="0" w:color="000000"/>
              <w:right w:val="single" w:sz="8" w:space="0" w:color="000000"/>
            </w:tcBorders>
            <w:shd w:val="clear" w:color="auto" w:fill="auto"/>
            <w:vAlign w:val="center"/>
            <w:hideMark/>
          </w:tcPr>
          <w:p w14:paraId="5042ADC1" w14:textId="77777777" w:rsidR="00D36688" w:rsidRPr="00D36688" w:rsidRDefault="00D36688">
            <w:pPr>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Excepciones</w:t>
            </w:r>
          </w:p>
        </w:tc>
        <w:tc>
          <w:tcPr>
            <w:tcW w:w="7907" w:type="dxa"/>
            <w:gridSpan w:val="3"/>
            <w:tcBorders>
              <w:top w:val="single" w:sz="8" w:space="0" w:color="000000"/>
              <w:left w:val="nil"/>
              <w:bottom w:val="single" w:sz="8" w:space="0" w:color="000000"/>
              <w:right w:val="single" w:sz="8" w:space="0" w:color="000000"/>
            </w:tcBorders>
            <w:shd w:val="clear" w:color="auto" w:fill="auto"/>
            <w:vAlign w:val="center"/>
            <w:hideMark/>
          </w:tcPr>
          <w:p w14:paraId="2910AC37" w14:textId="77777777" w:rsidR="00D36688" w:rsidRPr="00D36688" w:rsidRDefault="00D36688">
            <w:pPr>
              <w:keepNext/>
              <w:spacing w:after="0" w:line="240" w:lineRule="auto"/>
              <w:ind w:firstLineChars="100" w:firstLine="181"/>
              <w:jc w:val="both"/>
              <w:rPr>
                <w:rFonts w:ascii="Calibri" w:eastAsia="Times New Roman" w:hAnsi="Calibri" w:cs="Times New Roman"/>
                <w:b/>
                <w:bCs/>
                <w:color w:val="000000"/>
                <w:sz w:val="18"/>
                <w:szCs w:val="20"/>
                <w:lang w:eastAsia="es-BO"/>
              </w:rPr>
            </w:pPr>
            <w:r w:rsidRPr="00D36688">
              <w:rPr>
                <w:rFonts w:ascii="Calibri" w:eastAsia="Times New Roman" w:hAnsi="Calibri" w:cs="Times New Roman"/>
                <w:b/>
                <w:bCs/>
                <w:color w:val="000000"/>
                <w:sz w:val="18"/>
                <w:szCs w:val="20"/>
                <w:lang w:eastAsia="es-BO"/>
              </w:rPr>
              <w:t>E1</w:t>
            </w:r>
            <w:r w:rsidRPr="00D36688">
              <w:rPr>
                <w:rFonts w:ascii="Calibri" w:eastAsia="Times New Roman" w:hAnsi="Calibri" w:cs="Times New Roman"/>
                <w:color w:val="000000"/>
                <w:sz w:val="18"/>
                <w:szCs w:val="20"/>
                <w:lang w:eastAsia="es-BO"/>
              </w:rPr>
              <w:t>: No se realiza la contratación y termina el caso de uso.</w:t>
            </w:r>
          </w:p>
        </w:tc>
      </w:tr>
    </w:tbl>
    <w:p w14:paraId="73F6B519" w14:textId="77777777" w:rsidR="00D36688" w:rsidRDefault="00D36688">
      <w:pPr>
        <w:pStyle w:val="Descripcin"/>
        <w:jc w:val="center"/>
      </w:pPr>
      <w:r>
        <w:t>Fuente: Elaboración Propia</w:t>
      </w:r>
    </w:p>
    <w:p w14:paraId="5A8E6A67" w14:textId="4FACF2F5" w:rsidR="00B23429" w:rsidRPr="008B62AB" w:rsidRDefault="00D36688" w:rsidP="00867936">
      <w:pPr>
        <w:pStyle w:val="Descripcin"/>
        <w:keepNext/>
        <w:jc w:val="center"/>
        <w:rPr>
          <w:sz w:val="20"/>
        </w:rPr>
      </w:pPr>
      <w:r>
        <w:rPr>
          <w:sz w:val="20"/>
        </w:rPr>
        <w:lastRenderedPageBreak/>
        <w:fldChar w:fldCharType="end"/>
      </w:r>
      <w:bookmarkStart w:id="2448" w:name="_Toc485121644"/>
      <w:commentRangeEnd w:id="2447"/>
      <w:r w:rsidR="00B8073F">
        <w:rPr>
          <w:rStyle w:val="Refdecomentario"/>
          <w:i w:val="0"/>
          <w:iCs w:val="0"/>
          <w:color w:val="auto"/>
        </w:rPr>
        <w:commentReference w:id="2447"/>
      </w:r>
      <w:r w:rsidR="00B23429" w:rsidRPr="008B62AB">
        <w:rPr>
          <w:sz w:val="20"/>
        </w:rPr>
        <w:t xml:space="preserve">Tabla </w:t>
      </w:r>
      <w:r w:rsidR="00B23429" w:rsidRPr="008B62AB">
        <w:rPr>
          <w:sz w:val="20"/>
        </w:rPr>
        <w:fldChar w:fldCharType="begin"/>
      </w:r>
      <w:r w:rsidR="00B23429" w:rsidRPr="008B62AB">
        <w:rPr>
          <w:sz w:val="20"/>
        </w:rPr>
        <w:instrText xml:space="preserve"> SEQ Tabla \* ARABIC </w:instrText>
      </w:r>
      <w:r w:rsidR="00B23429" w:rsidRPr="008B62AB">
        <w:rPr>
          <w:sz w:val="20"/>
        </w:rPr>
        <w:fldChar w:fldCharType="separate"/>
      </w:r>
      <w:r w:rsidR="00D207D2">
        <w:rPr>
          <w:noProof/>
          <w:sz w:val="20"/>
        </w:rPr>
        <w:t>6</w:t>
      </w:r>
      <w:r w:rsidR="00B23429" w:rsidRPr="008B62AB">
        <w:rPr>
          <w:sz w:val="20"/>
        </w:rPr>
        <w:fldChar w:fldCharType="end"/>
      </w:r>
      <w:r w:rsidR="00B23429" w:rsidRPr="008B62AB">
        <w:rPr>
          <w:sz w:val="20"/>
        </w:rPr>
        <w:t>: Descripción de casos de uso Realizar Consulta médica</w:t>
      </w:r>
      <w:bookmarkEnd w:id="2448"/>
    </w:p>
    <w:tbl>
      <w:tblPr>
        <w:tblpPr w:leftFromText="141" w:rightFromText="141" w:vertAnchor="text" w:horzAnchor="margin" w:tblpXSpec="center" w:tblpY="197"/>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9"/>
        <w:gridCol w:w="2928"/>
        <w:gridCol w:w="5031"/>
      </w:tblGrid>
      <w:tr w:rsidR="00261B5F" w:rsidRPr="00D36688" w14:paraId="4294B3B5" w14:textId="77777777" w:rsidTr="00867936">
        <w:trPr>
          <w:trHeight w:val="325"/>
        </w:trPr>
        <w:tc>
          <w:tcPr>
            <w:tcW w:w="1529" w:type="dxa"/>
            <w:tcMar>
              <w:top w:w="28" w:type="dxa"/>
            </w:tcMar>
          </w:tcPr>
          <w:p w14:paraId="2494E808"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Caso de Uso</w:t>
            </w:r>
          </w:p>
        </w:tc>
        <w:tc>
          <w:tcPr>
            <w:tcW w:w="7958" w:type="dxa"/>
            <w:gridSpan w:val="2"/>
            <w:tcMar>
              <w:top w:w="28" w:type="dxa"/>
            </w:tcMar>
          </w:tcPr>
          <w:p w14:paraId="7F9642FC"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Realizar Consulta Médica</w:t>
            </w:r>
          </w:p>
        </w:tc>
      </w:tr>
      <w:tr w:rsidR="00261B5F" w:rsidRPr="00D36688" w14:paraId="70E75F11" w14:textId="77777777" w:rsidTr="00867936">
        <w:trPr>
          <w:trHeight w:val="404"/>
        </w:trPr>
        <w:tc>
          <w:tcPr>
            <w:tcW w:w="1529" w:type="dxa"/>
            <w:tcMar>
              <w:top w:w="28" w:type="dxa"/>
            </w:tcMar>
          </w:tcPr>
          <w:p w14:paraId="5DBF11D3"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Actores</w:t>
            </w:r>
          </w:p>
        </w:tc>
        <w:tc>
          <w:tcPr>
            <w:tcW w:w="7958" w:type="dxa"/>
            <w:gridSpan w:val="2"/>
            <w:tcMar>
              <w:top w:w="28" w:type="dxa"/>
            </w:tcMar>
          </w:tcPr>
          <w:p w14:paraId="061BBB26" w14:textId="77777777" w:rsidR="00261B5F" w:rsidRPr="00D36688" w:rsidRDefault="00261B5F" w:rsidP="00F06F88">
            <w:pPr>
              <w:spacing w:line="360" w:lineRule="auto"/>
              <w:jc w:val="both"/>
              <w:rPr>
                <w:rFonts w:eastAsia="Times New Roman" w:cs="Arial"/>
                <w:sz w:val="20"/>
                <w:szCs w:val="20"/>
                <w:lang w:eastAsia="es-ES"/>
              </w:rPr>
            </w:pPr>
            <w:r w:rsidRPr="00D36688">
              <w:rPr>
                <w:rFonts w:eastAsia="Times New Roman" w:cs="Arial"/>
                <w:sz w:val="20"/>
                <w:szCs w:val="20"/>
                <w:lang w:eastAsia="es-ES"/>
              </w:rPr>
              <w:t>Médico – Paciente</w:t>
            </w:r>
          </w:p>
        </w:tc>
      </w:tr>
      <w:tr w:rsidR="00261B5F" w:rsidRPr="00D36688" w14:paraId="76D4FE05" w14:textId="77777777" w:rsidTr="00867936">
        <w:trPr>
          <w:trHeight w:val="312"/>
        </w:trPr>
        <w:tc>
          <w:tcPr>
            <w:tcW w:w="1529" w:type="dxa"/>
            <w:tcMar>
              <w:top w:w="28" w:type="dxa"/>
            </w:tcMar>
          </w:tcPr>
          <w:p w14:paraId="77370D34"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Propósito</w:t>
            </w:r>
          </w:p>
        </w:tc>
        <w:tc>
          <w:tcPr>
            <w:tcW w:w="7958" w:type="dxa"/>
            <w:gridSpan w:val="2"/>
            <w:tcMar>
              <w:top w:w="28" w:type="dxa"/>
            </w:tcMar>
          </w:tcPr>
          <w:p w14:paraId="160271D0" w14:textId="77777777" w:rsidR="00261B5F" w:rsidRPr="00D36688" w:rsidRDefault="00261B5F" w:rsidP="00F06F88">
            <w:pPr>
              <w:tabs>
                <w:tab w:val="left" w:pos="6640"/>
              </w:tabs>
              <w:spacing w:line="360" w:lineRule="auto"/>
              <w:jc w:val="both"/>
              <w:rPr>
                <w:rFonts w:eastAsia="Times New Roman" w:cs="Arial"/>
                <w:sz w:val="20"/>
                <w:szCs w:val="20"/>
                <w:lang w:eastAsia="es-ES"/>
              </w:rPr>
            </w:pPr>
            <w:r w:rsidRPr="00D36688">
              <w:rPr>
                <w:rFonts w:eastAsia="Times New Roman" w:cs="Arial"/>
                <w:sz w:val="20"/>
                <w:szCs w:val="20"/>
                <w:lang w:eastAsia="es-ES"/>
              </w:rPr>
              <w:t>Permite realizar la consulta médica al paciente.</w:t>
            </w:r>
          </w:p>
        </w:tc>
      </w:tr>
      <w:tr w:rsidR="00261B5F" w:rsidRPr="00D36688" w14:paraId="1C8C9834" w14:textId="77777777" w:rsidTr="00867936">
        <w:trPr>
          <w:trHeight w:val="325"/>
        </w:trPr>
        <w:tc>
          <w:tcPr>
            <w:tcW w:w="1529" w:type="dxa"/>
            <w:tcMar>
              <w:top w:w="28" w:type="dxa"/>
            </w:tcMar>
          </w:tcPr>
          <w:p w14:paraId="6421EE44"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Resumen</w:t>
            </w:r>
          </w:p>
        </w:tc>
        <w:tc>
          <w:tcPr>
            <w:tcW w:w="7958" w:type="dxa"/>
            <w:gridSpan w:val="2"/>
            <w:tcMar>
              <w:top w:w="28" w:type="dxa"/>
            </w:tcMar>
          </w:tcPr>
          <w:p w14:paraId="04BE88A3" w14:textId="77777777" w:rsidR="00261B5F" w:rsidRPr="00D36688" w:rsidRDefault="000A01EA" w:rsidP="004D7007">
            <w:pPr>
              <w:spacing w:line="360" w:lineRule="auto"/>
              <w:jc w:val="both"/>
              <w:rPr>
                <w:rFonts w:eastAsia="Times New Roman" w:cs="Arial"/>
                <w:sz w:val="20"/>
                <w:szCs w:val="20"/>
                <w:lang w:eastAsia="es-ES"/>
              </w:rPr>
            </w:pPr>
            <w:r w:rsidRPr="00D36688">
              <w:rPr>
                <w:rFonts w:eastAsia="Times New Roman" w:cs="Arial"/>
                <w:sz w:val="20"/>
                <w:szCs w:val="20"/>
                <w:lang w:eastAsia="es-ES"/>
              </w:rPr>
              <w:t>El medico realiza el diagnostico al paciente para resolver los problemas de salud</w:t>
            </w:r>
            <w:r w:rsidR="004D7007" w:rsidRPr="00D36688">
              <w:rPr>
                <w:rFonts w:eastAsia="Times New Roman" w:cs="Arial"/>
                <w:sz w:val="20"/>
                <w:szCs w:val="20"/>
                <w:lang w:eastAsia="es-ES"/>
              </w:rPr>
              <w:t xml:space="preserve"> d</w:t>
            </w:r>
            <w:r w:rsidRPr="00D36688">
              <w:rPr>
                <w:rFonts w:eastAsia="Times New Roman" w:cs="Arial"/>
                <w:sz w:val="20"/>
                <w:szCs w:val="20"/>
                <w:lang w:eastAsia="es-ES"/>
              </w:rPr>
              <w:t>e los pacientes.</w:t>
            </w:r>
          </w:p>
        </w:tc>
      </w:tr>
      <w:tr w:rsidR="00261B5F" w:rsidRPr="00D36688" w14:paraId="504E0907" w14:textId="77777777" w:rsidTr="00867936">
        <w:trPr>
          <w:trHeight w:val="325"/>
        </w:trPr>
        <w:tc>
          <w:tcPr>
            <w:tcW w:w="1529" w:type="dxa"/>
            <w:tcMar>
              <w:top w:w="28" w:type="dxa"/>
            </w:tcMar>
          </w:tcPr>
          <w:p w14:paraId="58B7C533"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Pre-requisito</w:t>
            </w:r>
          </w:p>
        </w:tc>
        <w:tc>
          <w:tcPr>
            <w:tcW w:w="7958" w:type="dxa"/>
            <w:gridSpan w:val="2"/>
            <w:tcMar>
              <w:top w:w="28" w:type="dxa"/>
            </w:tcMar>
          </w:tcPr>
          <w:p w14:paraId="1D152C37" w14:textId="77777777" w:rsidR="00261B5F" w:rsidRPr="00D36688" w:rsidRDefault="00D41CE6" w:rsidP="00F06F88">
            <w:pPr>
              <w:spacing w:line="360" w:lineRule="auto"/>
              <w:jc w:val="both"/>
              <w:rPr>
                <w:rFonts w:eastAsia="Times New Roman" w:cs="Arial"/>
                <w:sz w:val="20"/>
                <w:szCs w:val="20"/>
                <w:lang w:eastAsia="es-ES"/>
              </w:rPr>
            </w:pPr>
            <w:r w:rsidRPr="00D36688">
              <w:rPr>
                <w:rFonts w:eastAsia="Times New Roman" w:cs="Arial"/>
                <w:sz w:val="20"/>
                <w:szCs w:val="20"/>
                <w:lang w:eastAsia="es-ES"/>
              </w:rPr>
              <w:t>Realizar Cita Médica</w:t>
            </w:r>
          </w:p>
        </w:tc>
      </w:tr>
      <w:tr w:rsidR="00261B5F" w:rsidRPr="00D36688" w14:paraId="63D69680" w14:textId="77777777" w:rsidTr="00867936">
        <w:trPr>
          <w:trHeight w:val="325"/>
        </w:trPr>
        <w:tc>
          <w:tcPr>
            <w:tcW w:w="9488" w:type="dxa"/>
            <w:gridSpan w:val="3"/>
            <w:tcMar>
              <w:top w:w="28" w:type="dxa"/>
            </w:tcMar>
          </w:tcPr>
          <w:p w14:paraId="5CBD4395"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Curso normal de eventos</w:t>
            </w:r>
          </w:p>
        </w:tc>
      </w:tr>
      <w:tr w:rsidR="00D41CE6" w:rsidRPr="00D36688" w14:paraId="1D68E3E5" w14:textId="77777777" w:rsidTr="00867936">
        <w:trPr>
          <w:trHeight w:val="325"/>
        </w:trPr>
        <w:tc>
          <w:tcPr>
            <w:tcW w:w="4457" w:type="dxa"/>
            <w:gridSpan w:val="2"/>
            <w:tcBorders>
              <w:bottom w:val="single" w:sz="4" w:space="0" w:color="000000"/>
            </w:tcBorders>
            <w:tcMar>
              <w:top w:w="28" w:type="dxa"/>
            </w:tcMar>
          </w:tcPr>
          <w:p w14:paraId="3A589181" w14:textId="77777777" w:rsidR="00D41CE6" w:rsidRPr="00D36688" w:rsidRDefault="00D41CE6"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Paciente</w:t>
            </w:r>
          </w:p>
        </w:tc>
        <w:tc>
          <w:tcPr>
            <w:tcW w:w="5030" w:type="dxa"/>
            <w:tcBorders>
              <w:bottom w:val="single" w:sz="4" w:space="0" w:color="000000"/>
            </w:tcBorders>
            <w:tcMar>
              <w:top w:w="28" w:type="dxa"/>
            </w:tcMar>
          </w:tcPr>
          <w:p w14:paraId="72D2D601" w14:textId="77777777" w:rsidR="00D41CE6" w:rsidRPr="00D36688" w:rsidRDefault="00D41CE6"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Médico</w:t>
            </w:r>
          </w:p>
        </w:tc>
      </w:tr>
      <w:tr w:rsidR="00D41CE6" w:rsidRPr="00D36688" w14:paraId="4C895FD3" w14:textId="77777777" w:rsidTr="00867936">
        <w:trPr>
          <w:trHeight w:val="325"/>
        </w:trPr>
        <w:tc>
          <w:tcPr>
            <w:tcW w:w="4457" w:type="dxa"/>
            <w:gridSpan w:val="2"/>
            <w:tcBorders>
              <w:bottom w:val="nil"/>
            </w:tcBorders>
            <w:tcMar>
              <w:top w:w="28" w:type="dxa"/>
            </w:tcMar>
          </w:tcPr>
          <w:p w14:paraId="5BFB81A9" w14:textId="77777777" w:rsidR="00D41CE6" w:rsidRPr="00D36688" w:rsidRDefault="00D41CE6" w:rsidP="00F06F88">
            <w:pPr>
              <w:spacing w:line="360" w:lineRule="auto"/>
              <w:jc w:val="both"/>
              <w:rPr>
                <w:rFonts w:eastAsia="Times New Roman" w:cs="Arial"/>
                <w:sz w:val="20"/>
                <w:szCs w:val="20"/>
                <w:lang w:eastAsia="es-ES"/>
              </w:rPr>
            </w:pPr>
            <w:r w:rsidRPr="00D36688">
              <w:rPr>
                <w:rFonts w:eastAsia="Times New Roman" w:cs="Arial"/>
                <w:b/>
                <w:sz w:val="20"/>
                <w:szCs w:val="20"/>
                <w:lang w:eastAsia="es-ES"/>
              </w:rPr>
              <w:t xml:space="preserve">1. </w:t>
            </w:r>
            <w:r w:rsidR="00373638" w:rsidRPr="00D36688">
              <w:rPr>
                <w:rFonts w:eastAsia="Times New Roman" w:cs="Arial"/>
                <w:sz w:val="20"/>
                <w:szCs w:val="20"/>
                <w:lang w:eastAsia="es-ES"/>
              </w:rPr>
              <w:t>Solicita la consulta médica entregando la ficha de turno</w:t>
            </w:r>
            <w:r w:rsidR="00C73586" w:rsidRPr="00D36688">
              <w:rPr>
                <w:rFonts w:eastAsia="Times New Roman" w:cs="Arial"/>
                <w:sz w:val="20"/>
                <w:szCs w:val="20"/>
                <w:lang w:eastAsia="es-ES"/>
              </w:rPr>
              <w:t xml:space="preserve">, si no tiene ficha de turno se habilita la excepción </w:t>
            </w:r>
            <w:r w:rsidR="00C73586" w:rsidRPr="00D36688">
              <w:rPr>
                <w:rFonts w:eastAsia="Times New Roman" w:cs="Arial"/>
                <w:b/>
                <w:sz w:val="20"/>
                <w:szCs w:val="20"/>
                <w:lang w:eastAsia="es-ES"/>
              </w:rPr>
              <w:t>E-1</w:t>
            </w:r>
            <w:r w:rsidR="00373638" w:rsidRPr="00D36688">
              <w:rPr>
                <w:rFonts w:eastAsia="Times New Roman" w:cs="Arial"/>
                <w:sz w:val="20"/>
                <w:szCs w:val="20"/>
                <w:lang w:eastAsia="es-ES"/>
              </w:rPr>
              <w:t>.</w:t>
            </w:r>
          </w:p>
          <w:p w14:paraId="5AAA1672" w14:textId="77777777" w:rsidR="00373638" w:rsidRPr="00D36688" w:rsidRDefault="00373638" w:rsidP="00F06F88">
            <w:pPr>
              <w:spacing w:line="360" w:lineRule="auto"/>
              <w:jc w:val="both"/>
              <w:rPr>
                <w:rFonts w:eastAsia="Times New Roman" w:cs="Arial"/>
                <w:sz w:val="20"/>
                <w:szCs w:val="20"/>
                <w:lang w:eastAsia="es-ES"/>
              </w:rPr>
            </w:pPr>
            <w:r w:rsidRPr="00D36688">
              <w:rPr>
                <w:rFonts w:eastAsia="Times New Roman" w:cs="Arial"/>
                <w:b/>
                <w:sz w:val="20"/>
                <w:szCs w:val="20"/>
                <w:lang w:eastAsia="es-ES"/>
              </w:rPr>
              <w:t xml:space="preserve">3. </w:t>
            </w:r>
            <w:r w:rsidR="00A73D5C" w:rsidRPr="00D36688">
              <w:rPr>
                <w:rFonts w:eastAsia="Times New Roman" w:cs="Arial"/>
                <w:sz w:val="20"/>
                <w:szCs w:val="20"/>
                <w:lang w:eastAsia="es-ES"/>
              </w:rPr>
              <w:t>Menciona</w:t>
            </w:r>
            <w:r w:rsidRPr="00D36688">
              <w:rPr>
                <w:rFonts w:eastAsia="Times New Roman" w:cs="Arial"/>
                <w:sz w:val="20"/>
                <w:szCs w:val="20"/>
                <w:lang w:eastAsia="es-ES"/>
              </w:rPr>
              <w:t xml:space="preserve"> los problemas de salud</w:t>
            </w:r>
            <w:r w:rsidR="00A73D5C" w:rsidRPr="00D36688">
              <w:rPr>
                <w:rFonts w:eastAsia="Times New Roman" w:cs="Arial"/>
                <w:sz w:val="20"/>
                <w:szCs w:val="20"/>
                <w:lang w:eastAsia="es-ES"/>
              </w:rPr>
              <w:t xml:space="preserve"> que tiene.</w:t>
            </w:r>
          </w:p>
        </w:tc>
        <w:tc>
          <w:tcPr>
            <w:tcW w:w="5030" w:type="dxa"/>
            <w:vMerge w:val="restart"/>
            <w:tcMar>
              <w:top w:w="28" w:type="dxa"/>
            </w:tcMar>
          </w:tcPr>
          <w:p w14:paraId="4A2BFC63" w14:textId="77777777" w:rsidR="00D41CE6" w:rsidRPr="00D36688" w:rsidRDefault="00D41CE6" w:rsidP="00F06F88">
            <w:pPr>
              <w:spacing w:line="360" w:lineRule="auto"/>
              <w:jc w:val="both"/>
              <w:rPr>
                <w:rFonts w:eastAsia="Times New Roman" w:cs="Arial"/>
                <w:sz w:val="20"/>
                <w:szCs w:val="20"/>
                <w:lang w:eastAsia="es-ES"/>
              </w:rPr>
            </w:pPr>
            <w:r w:rsidRPr="00D36688">
              <w:rPr>
                <w:rFonts w:eastAsia="Times New Roman" w:cs="Arial"/>
                <w:b/>
                <w:sz w:val="20"/>
                <w:szCs w:val="20"/>
                <w:lang w:eastAsia="es-ES"/>
              </w:rPr>
              <w:t>2.</w:t>
            </w:r>
            <w:r w:rsidRPr="00D36688">
              <w:rPr>
                <w:rFonts w:eastAsia="Times New Roman" w:cs="Arial"/>
                <w:sz w:val="20"/>
                <w:szCs w:val="20"/>
                <w:lang w:eastAsia="es-ES"/>
              </w:rPr>
              <w:t xml:space="preserve"> Ante solicitud</w:t>
            </w:r>
            <w:r w:rsidR="00373638" w:rsidRPr="00D36688">
              <w:rPr>
                <w:rFonts w:eastAsia="Times New Roman" w:cs="Arial"/>
                <w:sz w:val="20"/>
                <w:szCs w:val="20"/>
                <w:lang w:eastAsia="es-ES"/>
              </w:rPr>
              <w:t xml:space="preserve"> del paciente, el médico busca el historial del paciente habilitando el Curso alterno </w:t>
            </w:r>
            <w:r w:rsidR="00373638" w:rsidRPr="00D36688">
              <w:rPr>
                <w:rFonts w:eastAsia="Times New Roman" w:cs="Arial"/>
                <w:b/>
                <w:sz w:val="20"/>
                <w:szCs w:val="20"/>
                <w:lang w:eastAsia="es-ES"/>
              </w:rPr>
              <w:t>CA-1,</w:t>
            </w:r>
            <w:r w:rsidR="00C04AB0" w:rsidRPr="00D36688">
              <w:rPr>
                <w:rFonts w:eastAsia="Times New Roman" w:cs="Arial"/>
                <w:sz w:val="20"/>
                <w:szCs w:val="20"/>
                <w:lang w:eastAsia="es-ES"/>
              </w:rPr>
              <w:t xml:space="preserve"> y</w:t>
            </w:r>
            <w:r w:rsidR="00373638" w:rsidRPr="00D36688">
              <w:rPr>
                <w:rFonts w:eastAsia="Times New Roman" w:cs="Arial"/>
                <w:sz w:val="20"/>
                <w:szCs w:val="20"/>
                <w:lang w:eastAsia="es-ES"/>
              </w:rPr>
              <w:t xml:space="preserve"> </w:t>
            </w:r>
            <w:r w:rsidR="00BA6236" w:rsidRPr="00D36688">
              <w:rPr>
                <w:rFonts w:eastAsia="Times New Roman" w:cs="Arial"/>
                <w:sz w:val="20"/>
                <w:szCs w:val="20"/>
                <w:lang w:eastAsia="es-ES"/>
              </w:rPr>
              <w:t>consulta</w:t>
            </w:r>
            <w:r w:rsidR="00373638" w:rsidRPr="00D36688">
              <w:rPr>
                <w:rFonts w:eastAsia="Times New Roman" w:cs="Arial"/>
                <w:sz w:val="20"/>
                <w:szCs w:val="20"/>
                <w:lang w:eastAsia="es-ES"/>
              </w:rPr>
              <w:t xml:space="preserve"> que problemas tiene sobre su salud</w:t>
            </w:r>
            <w:r w:rsidR="009F2EEB" w:rsidRPr="00D36688">
              <w:rPr>
                <w:rFonts w:eastAsia="Times New Roman" w:cs="Arial"/>
                <w:sz w:val="20"/>
                <w:szCs w:val="20"/>
                <w:lang w:eastAsia="es-ES"/>
              </w:rPr>
              <w:t>.</w:t>
            </w:r>
          </w:p>
          <w:p w14:paraId="147E4E2A" w14:textId="77777777" w:rsidR="00D41CE6" w:rsidRPr="00D36688" w:rsidRDefault="00A73D5C"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 xml:space="preserve">4. </w:t>
            </w:r>
            <w:r w:rsidRPr="00D36688">
              <w:rPr>
                <w:rFonts w:eastAsia="Times New Roman" w:cs="Arial"/>
                <w:sz w:val="20"/>
                <w:szCs w:val="20"/>
                <w:lang w:eastAsia="es-ES"/>
              </w:rPr>
              <w:t>Solicita pasar para hacer el examen físico</w:t>
            </w:r>
            <w:r w:rsidR="00BA6236" w:rsidRPr="00D36688">
              <w:rPr>
                <w:rFonts w:eastAsia="Times New Roman" w:cs="Arial"/>
                <w:sz w:val="20"/>
                <w:szCs w:val="20"/>
                <w:lang w:eastAsia="es-ES"/>
              </w:rPr>
              <w:t xml:space="preserve"> habilitando el Curso Alterno </w:t>
            </w:r>
            <w:r w:rsidR="00BA6236" w:rsidRPr="00D36688">
              <w:rPr>
                <w:rFonts w:eastAsia="Times New Roman" w:cs="Arial"/>
                <w:b/>
                <w:sz w:val="20"/>
                <w:szCs w:val="20"/>
                <w:lang w:eastAsia="es-ES"/>
              </w:rPr>
              <w:t>CA-</w:t>
            </w:r>
            <w:r w:rsidR="004058D0" w:rsidRPr="00D36688">
              <w:rPr>
                <w:rFonts w:eastAsia="Times New Roman" w:cs="Arial"/>
                <w:b/>
                <w:sz w:val="20"/>
                <w:szCs w:val="20"/>
                <w:lang w:eastAsia="es-ES"/>
              </w:rPr>
              <w:t>2</w:t>
            </w:r>
            <w:r w:rsidR="00C73586" w:rsidRPr="00D36688">
              <w:rPr>
                <w:rFonts w:eastAsia="Times New Roman" w:cs="Arial"/>
                <w:sz w:val="20"/>
                <w:szCs w:val="20"/>
                <w:lang w:eastAsia="es-ES"/>
              </w:rPr>
              <w:t>,</w:t>
            </w:r>
            <w:r w:rsidR="004058D0" w:rsidRPr="00D36688">
              <w:rPr>
                <w:rFonts w:eastAsia="Times New Roman" w:cs="Arial"/>
                <w:sz w:val="20"/>
                <w:szCs w:val="20"/>
                <w:lang w:eastAsia="es-ES"/>
              </w:rPr>
              <w:t xml:space="preserve"> y</w:t>
            </w:r>
            <w:r w:rsidR="00BA6236" w:rsidRPr="00D36688">
              <w:rPr>
                <w:rFonts w:eastAsia="Times New Roman" w:cs="Arial"/>
                <w:sz w:val="20"/>
                <w:szCs w:val="20"/>
                <w:lang w:eastAsia="es-ES"/>
              </w:rPr>
              <w:t xml:space="preserve"> registra la consulta médica habilitando el Cur</w:t>
            </w:r>
            <w:r w:rsidR="00C73586" w:rsidRPr="00D36688">
              <w:rPr>
                <w:rFonts w:eastAsia="Times New Roman" w:cs="Arial"/>
                <w:sz w:val="20"/>
                <w:szCs w:val="20"/>
                <w:lang w:eastAsia="es-ES"/>
              </w:rPr>
              <w:t>s</w:t>
            </w:r>
            <w:r w:rsidR="00BA6236" w:rsidRPr="00D36688">
              <w:rPr>
                <w:rFonts w:eastAsia="Times New Roman" w:cs="Arial"/>
                <w:sz w:val="20"/>
                <w:szCs w:val="20"/>
                <w:lang w:eastAsia="es-ES"/>
              </w:rPr>
              <w:t xml:space="preserve">o Alterno </w:t>
            </w:r>
            <w:r w:rsidR="00BA6236" w:rsidRPr="00D36688">
              <w:rPr>
                <w:rFonts w:eastAsia="Times New Roman" w:cs="Arial"/>
                <w:b/>
                <w:sz w:val="20"/>
                <w:szCs w:val="20"/>
                <w:lang w:eastAsia="es-ES"/>
              </w:rPr>
              <w:t>CA-</w:t>
            </w:r>
            <w:r w:rsidR="004058D0" w:rsidRPr="00D36688">
              <w:rPr>
                <w:rFonts w:eastAsia="Times New Roman" w:cs="Arial"/>
                <w:b/>
                <w:sz w:val="20"/>
                <w:szCs w:val="20"/>
                <w:lang w:eastAsia="es-ES"/>
              </w:rPr>
              <w:t>3</w:t>
            </w:r>
            <w:r w:rsidR="00C73586" w:rsidRPr="00D36688">
              <w:rPr>
                <w:rFonts w:eastAsia="Times New Roman" w:cs="Arial"/>
                <w:sz w:val="20"/>
                <w:szCs w:val="20"/>
                <w:lang w:eastAsia="es-ES"/>
              </w:rPr>
              <w:t>, y por ultimo hace el registro de la receta médica u orden de examen clínico</w:t>
            </w:r>
            <w:r w:rsidR="00D41CE6" w:rsidRPr="00D36688">
              <w:rPr>
                <w:rFonts w:eastAsia="Times New Roman" w:cs="Arial"/>
                <w:b/>
                <w:sz w:val="20"/>
                <w:szCs w:val="20"/>
                <w:lang w:eastAsia="es-ES"/>
              </w:rPr>
              <w:t>.</w:t>
            </w:r>
          </w:p>
        </w:tc>
      </w:tr>
      <w:tr w:rsidR="00D41CE6" w:rsidRPr="00D36688" w14:paraId="2E212148" w14:textId="77777777" w:rsidTr="00867936">
        <w:trPr>
          <w:trHeight w:val="313"/>
        </w:trPr>
        <w:tc>
          <w:tcPr>
            <w:tcW w:w="4457" w:type="dxa"/>
            <w:gridSpan w:val="2"/>
            <w:tcBorders>
              <w:top w:val="nil"/>
              <w:bottom w:val="nil"/>
            </w:tcBorders>
            <w:tcMar>
              <w:top w:w="28" w:type="dxa"/>
            </w:tcMar>
          </w:tcPr>
          <w:p w14:paraId="4D2DEED4" w14:textId="77777777" w:rsidR="00D41CE6" w:rsidRPr="00D36688" w:rsidRDefault="00D41CE6" w:rsidP="00F06F88">
            <w:pPr>
              <w:spacing w:line="360" w:lineRule="auto"/>
              <w:jc w:val="both"/>
              <w:rPr>
                <w:rFonts w:eastAsia="Times New Roman" w:cs="Arial"/>
                <w:b/>
                <w:sz w:val="20"/>
                <w:szCs w:val="20"/>
                <w:lang w:eastAsia="es-ES"/>
              </w:rPr>
            </w:pPr>
          </w:p>
        </w:tc>
        <w:tc>
          <w:tcPr>
            <w:tcW w:w="5030" w:type="dxa"/>
            <w:vMerge/>
            <w:tcBorders>
              <w:bottom w:val="nil"/>
            </w:tcBorders>
            <w:tcMar>
              <w:top w:w="28" w:type="dxa"/>
            </w:tcMar>
          </w:tcPr>
          <w:p w14:paraId="7630184C" w14:textId="77777777" w:rsidR="00D41CE6" w:rsidRPr="00D36688" w:rsidRDefault="00D41CE6" w:rsidP="00F06F88">
            <w:pPr>
              <w:pStyle w:val="Prrafodelista"/>
              <w:numPr>
                <w:ilvl w:val="0"/>
                <w:numId w:val="38"/>
              </w:numPr>
              <w:spacing w:line="360" w:lineRule="auto"/>
              <w:jc w:val="both"/>
              <w:rPr>
                <w:rFonts w:eastAsia="Times New Roman" w:cs="Arial"/>
                <w:sz w:val="20"/>
                <w:szCs w:val="20"/>
                <w:lang w:eastAsia="es-ES"/>
              </w:rPr>
            </w:pPr>
          </w:p>
        </w:tc>
      </w:tr>
      <w:tr w:rsidR="00261B5F" w:rsidRPr="00D36688" w14:paraId="3EF888BD" w14:textId="77777777" w:rsidTr="00867936">
        <w:trPr>
          <w:trHeight w:val="313"/>
        </w:trPr>
        <w:tc>
          <w:tcPr>
            <w:tcW w:w="1529" w:type="dxa"/>
            <w:tcMar>
              <w:top w:w="28" w:type="dxa"/>
            </w:tcMar>
          </w:tcPr>
          <w:p w14:paraId="4806A2CB"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Curso Alterno</w:t>
            </w:r>
          </w:p>
        </w:tc>
        <w:tc>
          <w:tcPr>
            <w:tcW w:w="7958" w:type="dxa"/>
            <w:gridSpan w:val="2"/>
            <w:tcMar>
              <w:top w:w="28" w:type="dxa"/>
            </w:tcMar>
          </w:tcPr>
          <w:p w14:paraId="41A02534"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 xml:space="preserve">CA-1. </w:t>
            </w:r>
            <w:r w:rsidR="00C04AB0" w:rsidRPr="00D36688">
              <w:rPr>
                <w:rFonts w:eastAsia="Times New Roman" w:cs="Arial"/>
                <w:sz w:val="20"/>
                <w:szCs w:val="20"/>
                <w:lang w:eastAsia="es-ES"/>
              </w:rPr>
              <w:t>Busca todo el h</w:t>
            </w:r>
            <w:r w:rsidR="00C04AB0" w:rsidRPr="00D36688">
              <w:rPr>
                <w:sz w:val="20"/>
                <w:szCs w:val="20"/>
              </w:rPr>
              <w:t>istorial para establecer un plan diagnóstico, terapéutico y asistencial del paciente</w:t>
            </w:r>
            <w:r w:rsidR="00750834" w:rsidRPr="00D36688">
              <w:rPr>
                <w:sz w:val="20"/>
                <w:szCs w:val="20"/>
              </w:rPr>
              <w:t xml:space="preserve"> y si no existe historial, entonces prosigue con la consulta.</w:t>
            </w:r>
          </w:p>
          <w:p w14:paraId="37C02577"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 xml:space="preserve">CA-2. </w:t>
            </w:r>
            <w:r w:rsidR="00335491" w:rsidRPr="00D36688">
              <w:rPr>
                <w:rFonts w:eastAsia="Times New Roman" w:cs="Arial"/>
                <w:sz w:val="20"/>
                <w:szCs w:val="20"/>
                <w:lang w:eastAsia="es-ES"/>
              </w:rPr>
              <w:t>Efectúa</w:t>
            </w:r>
            <w:r w:rsidR="00335491" w:rsidRPr="00D36688">
              <w:rPr>
                <w:rFonts w:ascii="Arial" w:hAnsi="Arial" w:cs="Arial"/>
                <w:color w:val="222222"/>
                <w:sz w:val="20"/>
                <w:szCs w:val="20"/>
                <w:shd w:val="clear" w:color="auto" w:fill="FFFFFF"/>
              </w:rPr>
              <w:t xml:space="preserve"> un </w:t>
            </w:r>
            <w:r w:rsidR="00335491" w:rsidRPr="00D36688">
              <w:rPr>
                <w:rFonts w:eastAsia="Times New Roman" w:cs="Arial"/>
                <w:sz w:val="20"/>
                <w:szCs w:val="20"/>
                <w:lang w:eastAsia="es-ES"/>
              </w:rPr>
              <w:t>conjunto de maniobras que realiza el médico para obtener información sobre el estado de salud de su paciente</w:t>
            </w:r>
            <w:r w:rsidRPr="00D36688">
              <w:rPr>
                <w:rFonts w:eastAsia="Times New Roman" w:cs="Arial"/>
                <w:b/>
                <w:sz w:val="20"/>
                <w:szCs w:val="20"/>
                <w:lang w:eastAsia="es-ES"/>
              </w:rPr>
              <w:t>.</w:t>
            </w:r>
          </w:p>
          <w:p w14:paraId="616A1D72" w14:textId="77777777" w:rsidR="00261B5F" w:rsidRPr="00D36688" w:rsidRDefault="00261B5F" w:rsidP="00F06F88">
            <w:pPr>
              <w:spacing w:line="360" w:lineRule="auto"/>
              <w:jc w:val="both"/>
              <w:rPr>
                <w:rFonts w:eastAsia="Times New Roman" w:cs="Arial"/>
                <w:sz w:val="20"/>
                <w:szCs w:val="20"/>
                <w:lang w:eastAsia="es-ES"/>
              </w:rPr>
            </w:pPr>
            <w:r w:rsidRPr="00D36688">
              <w:rPr>
                <w:rFonts w:eastAsia="Times New Roman" w:cs="Arial"/>
                <w:b/>
                <w:sz w:val="20"/>
                <w:szCs w:val="20"/>
                <w:lang w:eastAsia="es-ES"/>
              </w:rPr>
              <w:t xml:space="preserve">CA-3. </w:t>
            </w:r>
            <w:r w:rsidR="00D73287" w:rsidRPr="00D36688">
              <w:rPr>
                <w:rFonts w:eastAsia="Times New Roman" w:cs="Arial"/>
                <w:sz w:val="20"/>
                <w:szCs w:val="20"/>
                <w:lang w:eastAsia="es-ES"/>
              </w:rPr>
              <w:t>Realiza el l</w:t>
            </w:r>
            <w:r w:rsidR="00E87300" w:rsidRPr="00D36688">
              <w:rPr>
                <w:rFonts w:eastAsia="Times New Roman" w:cs="Arial"/>
                <w:sz w:val="20"/>
                <w:szCs w:val="20"/>
                <w:lang w:eastAsia="es-ES"/>
              </w:rPr>
              <w:t>lenado de datos sobre las</w:t>
            </w:r>
            <w:r w:rsidR="00E87300" w:rsidRPr="00D36688">
              <w:rPr>
                <w:sz w:val="20"/>
                <w:szCs w:val="20"/>
              </w:rPr>
              <w:t xml:space="preserve"> decisiones y acciones que toma el médico.</w:t>
            </w:r>
          </w:p>
        </w:tc>
      </w:tr>
      <w:tr w:rsidR="00261B5F" w:rsidRPr="00D36688" w14:paraId="2E22497B" w14:textId="77777777" w:rsidTr="00867936">
        <w:trPr>
          <w:trHeight w:val="1655"/>
        </w:trPr>
        <w:tc>
          <w:tcPr>
            <w:tcW w:w="1529" w:type="dxa"/>
            <w:tcMar>
              <w:top w:w="28" w:type="dxa"/>
            </w:tcMar>
          </w:tcPr>
          <w:p w14:paraId="5FA28AD5" w14:textId="77777777" w:rsidR="00261B5F" w:rsidRPr="00D36688" w:rsidRDefault="00261B5F" w:rsidP="00F06F88">
            <w:pPr>
              <w:spacing w:line="360" w:lineRule="auto"/>
              <w:jc w:val="both"/>
              <w:rPr>
                <w:rFonts w:eastAsia="Times New Roman" w:cs="Arial"/>
                <w:b/>
                <w:sz w:val="20"/>
                <w:szCs w:val="20"/>
                <w:lang w:eastAsia="es-ES"/>
              </w:rPr>
            </w:pPr>
            <w:r w:rsidRPr="00D36688">
              <w:rPr>
                <w:rFonts w:eastAsia="Times New Roman" w:cs="Arial"/>
                <w:b/>
                <w:sz w:val="20"/>
                <w:szCs w:val="20"/>
                <w:lang w:eastAsia="es-ES"/>
              </w:rPr>
              <w:t>Excepciones</w:t>
            </w:r>
          </w:p>
        </w:tc>
        <w:tc>
          <w:tcPr>
            <w:tcW w:w="7958" w:type="dxa"/>
            <w:gridSpan w:val="2"/>
            <w:tcMar>
              <w:top w:w="28" w:type="dxa"/>
            </w:tcMar>
          </w:tcPr>
          <w:p w14:paraId="79B4F4DA" w14:textId="77777777" w:rsidR="00261B5F" w:rsidRPr="00D36688" w:rsidRDefault="00261B5F" w:rsidP="00867936">
            <w:pPr>
              <w:keepNext/>
              <w:spacing w:line="360" w:lineRule="auto"/>
              <w:jc w:val="both"/>
              <w:rPr>
                <w:rFonts w:eastAsia="Times New Roman" w:cs="Arial"/>
                <w:sz w:val="20"/>
                <w:szCs w:val="20"/>
                <w:lang w:eastAsia="es-ES"/>
              </w:rPr>
            </w:pPr>
            <w:r w:rsidRPr="00D36688">
              <w:rPr>
                <w:rFonts w:eastAsia="Times New Roman" w:cs="Arial"/>
                <w:b/>
                <w:sz w:val="20"/>
                <w:szCs w:val="20"/>
                <w:lang w:eastAsia="es-ES"/>
              </w:rPr>
              <w:t>E1</w:t>
            </w:r>
            <w:r w:rsidRPr="00D36688">
              <w:rPr>
                <w:rFonts w:eastAsia="Times New Roman" w:cs="Arial"/>
                <w:sz w:val="20"/>
                <w:szCs w:val="20"/>
                <w:lang w:eastAsia="es-ES"/>
              </w:rPr>
              <w:t xml:space="preserve">: No se realiza la </w:t>
            </w:r>
            <w:r w:rsidR="00C04AB0" w:rsidRPr="00D36688">
              <w:rPr>
                <w:rFonts w:eastAsia="Times New Roman" w:cs="Arial"/>
                <w:sz w:val="20"/>
                <w:szCs w:val="20"/>
                <w:lang w:eastAsia="es-ES"/>
              </w:rPr>
              <w:t>consulta médica</w:t>
            </w:r>
            <w:r w:rsidR="00335491" w:rsidRPr="00D36688">
              <w:rPr>
                <w:rFonts w:eastAsia="Times New Roman" w:cs="Arial"/>
                <w:sz w:val="20"/>
                <w:szCs w:val="20"/>
                <w:lang w:eastAsia="es-ES"/>
              </w:rPr>
              <w:t xml:space="preserve"> o es una cita de visitador médico para informarles sobre los nuevos productos o medicamento que se ha desarrollado en la industria farmacéutica, por lo cual,</w:t>
            </w:r>
            <w:r w:rsidRPr="00D36688">
              <w:rPr>
                <w:rFonts w:eastAsia="Times New Roman" w:cs="Arial"/>
                <w:sz w:val="20"/>
                <w:szCs w:val="20"/>
                <w:lang w:eastAsia="es-ES"/>
              </w:rPr>
              <w:t xml:space="preserve"> termina el caso de uso.</w:t>
            </w:r>
          </w:p>
        </w:tc>
      </w:tr>
    </w:tbl>
    <w:p w14:paraId="7469B7F1" w14:textId="77777777" w:rsidR="00867936" w:rsidRDefault="00867936" w:rsidP="00B311B2">
      <w:pPr>
        <w:pStyle w:val="Descripcin"/>
        <w:framePr w:hSpace="141" w:wrap="around" w:vAnchor="text" w:hAnchor="page" w:x="5352" w:y="11250"/>
      </w:pPr>
      <w:r>
        <w:t>Fuente: Elaboración propia</w:t>
      </w:r>
    </w:p>
    <w:p w14:paraId="16C2849A" w14:textId="77777777" w:rsidR="00261B5F" w:rsidRPr="00402FD7" w:rsidRDefault="00261B5F" w:rsidP="00F06F88">
      <w:pPr>
        <w:spacing w:line="360" w:lineRule="auto"/>
        <w:ind w:left="360"/>
        <w:jc w:val="both"/>
        <w:rPr>
          <w:sz w:val="24"/>
          <w:szCs w:val="24"/>
          <w:lang w:eastAsia="es-BO"/>
        </w:rPr>
      </w:pPr>
    </w:p>
    <w:p w14:paraId="3F65B8B9" w14:textId="3059BEC2" w:rsidR="00B8073F" w:rsidDel="00DD03A4" w:rsidRDefault="00B8073F" w:rsidP="008B62AB">
      <w:pPr>
        <w:pStyle w:val="Descripcin"/>
        <w:keepNext/>
        <w:jc w:val="center"/>
        <w:rPr>
          <w:ins w:id="2449" w:author="Anny Mercado" w:date="2017-06-15T23:28:00Z"/>
          <w:del w:id="2450" w:author="Luffi" w:date="2017-06-30T22:17:00Z"/>
        </w:rPr>
      </w:pPr>
      <w:bookmarkStart w:id="2451" w:name="_Toc485121645"/>
    </w:p>
    <w:p w14:paraId="3C6C7490" w14:textId="710F3F6E" w:rsidR="00B8073F" w:rsidDel="00DD03A4" w:rsidRDefault="00B8073F" w:rsidP="008B62AB">
      <w:pPr>
        <w:pStyle w:val="Descripcin"/>
        <w:keepNext/>
        <w:jc w:val="center"/>
        <w:rPr>
          <w:ins w:id="2452" w:author="Anny Mercado" w:date="2017-06-15T23:28:00Z"/>
          <w:del w:id="2453" w:author="Luffi" w:date="2017-06-30T22:17:00Z"/>
        </w:rPr>
      </w:pPr>
    </w:p>
    <w:p w14:paraId="27C08C9C" w14:textId="3EE78643" w:rsidR="008B62AB" w:rsidRDefault="008B62AB" w:rsidP="008B62AB">
      <w:pPr>
        <w:pStyle w:val="Descripcin"/>
        <w:keepNext/>
        <w:jc w:val="center"/>
      </w:pPr>
      <w:r>
        <w:t xml:space="preserve">Tabla </w:t>
      </w:r>
      <w:r w:rsidR="00974719">
        <w:fldChar w:fldCharType="begin"/>
      </w:r>
      <w:r w:rsidR="00974719">
        <w:instrText xml:space="preserve"> SEQ Tabla \* ARABIC </w:instrText>
      </w:r>
      <w:r w:rsidR="00974719">
        <w:fldChar w:fldCharType="separate"/>
      </w:r>
      <w:r w:rsidR="00D207D2">
        <w:rPr>
          <w:noProof/>
        </w:rPr>
        <w:t>7</w:t>
      </w:r>
      <w:r w:rsidR="00974719">
        <w:rPr>
          <w:noProof/>
        </w:rPr>
        <w:fldChar w:fldCharType="end"/>
      </w:r>
      <w:r>
        <w:t>: Descripción de caso de uso Realizar Cita Médica</w:t>
      </w:r>
      <w:bookmarkEnd w:id="2451"/>
    </w:p>
    <w:tbl>
      <w:tblPr>
        <w:tblpPr w:leftFromText="141" w:rightFromText="141" w:vertAnchor="text" w:horzAnchor="margin" w:tblpXSpec="center" w:tblpY="197"/>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9"/>
        <w:gridCol w:w="935"/>
        <w:gridCol w:w="4047"/>
        <w:gridCol w:w="2546"/>
      </w:tblGrid>
      <w:tr w:rsidR="00D73287" w:rsidRPr="00B311B2" w14:paraId="65345F5B" w14:textId="77777777" w:rsidTr="00B311B2">
        <w:trPr>
          <w:trHeight w:val="308"/>
        </w:trPr>
        <w:tc>
          <w:tcPr>
            <w:tcW w:w="1919" w:type="dxa"/>
            <w:tcMar>
              <w:top w:w="28" w:type="dxa"/>
            </w:tcMar>
          </w:tcPr>
          <w:p w14:paraId="20DEFD6A"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Caso de Uso</w:t>
            </w:r>
          </w:p>
        </w:tc>
        <w:tc>
          <w:tcPr>
            <w:tcW w:w="7527" w:type="dxa"/>
            <w:gridSpan w:val="3"/>
            <w:tcMar>
              <w:top w:w="28" w:type="dxa"/>
            </w:tcMar>
          </w:tcPr>
          <w:p w14:paraId="25AC7C96"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Realizar Cita Médica</w:t>
            </w:r>
          </w:p>
        </w:tc>
      </w:tr>
      <w:tr w:rsidR="00D73287" w:rsidRPr="00B311B2" w14:paraId="72A4729F" w14:textId="77777777" w:rsidTr="00B311B2">
        <w:trPr>
          <w:trHeight w:val="383"/>
        </w:trPr>
        <w:tc>
          <w:tcPr>
            <w:tcW w:w="1919" w:type="dxa"/>
            <w:tcMar>
              <w:top w:w="28" w:type="dxa"/>
            </w:tcMar>
          </w:tcPr>
          <w:p w14:paraId="253B103C"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Actores</w:t>
            </w:r>
          </w:p>
        </w:tc>
        <w:tc>
          <w:tcPr>
            <w:tcW w:w="7527" w:type="dxa"/>
            <w:gridSpan w:val="3"/>
            <w:tcMar>
              <w:top w:w="28" w:type="dxa"/>
            </w:tcMar>
          </w:tcPr>
          <w:p w14:paraId="65EA9008" w14:textId="77777777" w:rsidR="00D73287" w:rsidRPr="00B311B2" w:rsidRDefault="00D73287" w:rsidP="00F06F88">
            <w:pPr>
              <w:spacing w:line="360" w:lineRule="auto"/>
              <w:jc w:val="both"/>
              <w:rPr>
                <w:rFonts w:eastAsia="Times New Roman" w:cs="Arial"/>
                <w:sz w:val="20"/>
                <w:szCs w:val="20"/>
                <w:lang w:eastAsia="es-ES"/>
              </w:rPr>
            </w:pPr>
            <w:r w:rsidRPr="00B311B2">
              <w:rPr>
                <w:rFonts w:eastAsia="Times New Roman" w:cs="Arial"/>
                <w:sz w:val="20"/>
                <w:szCs w:val="20"/>
                <w:lang w:eastAsia="es-ES"/>
              </w:rPr>
              <w:t xml:space="preserve">Secretaria – Paciente </w:t>
            </w:r>
            <w:r w:rsidR="008C5F01" w:rsidRPr="00B311B2">
              <w:rPr>
                <w:rFonts w:eastAsia="Times New Roman" w:cs="Arial"/>
                <w:sz w:val="20"/>
                <w:szCs w:val="20"/>
                <w:lang w:eastAsia="es-ES"/>
              </w:rPr>
              <w:t>–</w:t>
            </w:r>
            <w:r w:rsidRPr="00B311B2">
              <w:rPr>
                <w:rFonts w:eastAsia="Times New Roman" w:cs="Arial"/>
                <w:sz w:val="20"/>
                <w:szCs w:val="20"/>
                <w:lang w:eastAsia="es-ES"/>
              </w:rPr>
              <w:t xml:space="preserve"> Médico</w:t>
            </w:r>
          </w:p>
        </w:tc>
      </w:tr>
      <w:tr w:rsidR="00D73287" w:rsidRPr="00B311B2" w14:paraId="24567E48" w14:textId="77777777" w:rsidTr="00B311B2">
        <w:trPr>
          <w:trHeight w:val="296"/>
        </w:trPr>
        <w:tc>
          <w:tcPr>
            <w:tcW w:w="1919" w:type="dxa"/>
            <w:tcMar>
              <w:top w:w="28" w:type="dxa"/>
            </w:tcMar>
          </w:tcPr>
          <w:p w14:paraId="29CE374C"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Propósito</w:t>
            </w:r>
          </w:p>
        </w:tc>
        <w:tc>
          <w:tcPr>
            <w:tcW w:w="7527" w:type="dxa"/>
            <w:gridSpan w:val="3"/>
            <w:tcMar>
              <w:top w:w="28" w:type="dxa"/>
            </w:tcMar>
          </w:tcPr>
          <w:p w14:paraId="672C2A0F" w14:textId="77777777" w:rsidR="00D73287" w:rsidRPr="00B311B2" w:rsidRDefault="00D73287" w:rsidP="00F06F88">
            <w:pPr>
              <w:tabs>
                <w:tab w:val="left" w:pos="6640"/>
              </w:tabs>
              <w:spacing w:line="360" w:lineRule="auto"/>
              <w:jc w:val="both"/>
              <w:rPr>
                <w:rFonts w:eastAsia="Times New Roman" w:cs="Arial"/>
                <w:sz w:val="20"/>
                <w:szCs w:val="20"/>
                <w:lang w:eastAsia="es-ES"/>
              </w:rPr>
            </w:pPr>
            <w:r w:rsidRPr="00B311B2">
              <w:rPr>
                <w:rFonts w:eastAsia="Times New Roman" w:cs="Arial"/>
                <w:sz w:val="20"/>
                <w:szCs w:val="20"/>
                <w:lang w:eastAsia="es-ES"/>
              </w:rPr>
              <w:t>Permite realizar la cita médica al paciente.</w:t>
            </w:r>
          </w:p>
        </w:tc>
      </w:tr>
      <w:tr w:rsidR="00D73287" w:rsidRPr="00B311B2" w14:paraId="3D6322BD" w14:textId="77777777" w:rsidTr="00B311B2">
        <w:trPr>
          <w:trHeight w:val="649"/>
        </w:trPr>
        <w:tc>
          <w:tcPr>
            <w:tcW w:w="1919" w:type="dxa"/>
            <w:tcMar>
              <w:top w:w="28" w:type="dxa"/>
            </w:tcMar>
          </w:tcPr>
          <w:p w14:paraId="25375B29"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Resumen</w:t>
            </w:r>
          </w:p>
        </w:tc>
        <w:tc>
          <w:tcPr>
            <w:tcW w:w="7527" w:type="dxa"/>
            <w:gridSpan w:val="3"/>
            <w:tcMar>
              <w:top w:w="28" w:type="dxa"/>
            </w:tcMar>
          </w:tcPr>
          <w:p w14:paraId="57B106EA" w14:textId="77777777" w:rsidR="00D73287" w:rsidRPr="00B311B2" w:rsidRDefault="00D73287" w:rsidP="00F06F88">
            <w:pPr>
              <w:spacing w:line="360" w:lineRule="auto"/>
              <w:jc w:val="both"/>
              <w:rPr>
                <w:rFonts w:eastAsia="Times New Roman" w:cs="Arial"/>
                <w:sz w:val="20"/>
                <w:szCs w:val="20"/>
                <w:lang w:eastAsia="es-ES"/>
              </w:rPr>
            </w:pPr>
            <w:r w:rsidRPr="00B311B2">
              <w:rPr>
                <w:rFonts w:eastAsia="Times New Roman" w:cs="Arial"/>
                <w:sz w:val="20"/>
                <w:szCs w:val="20"/>
                <w:lang w:eastAsia="es-ES"/>
              </w:rPr>
              <w:t>La secretaria realiza la cita médica para que el paciente sea atendido por su médico especialista.</w:t>
            </w:r>
          </w:p>
        </w:tc>
      </w:tr>
      <w:tr w:rsidR="00D73287" w:rsidRPr="00B311B2" w14:paraId="4EBA9A9A" w14:textId="77777777" w:rsidTr="00B311B2">
        <w:trPr>
          <w:trHeight w:val="308"/>
        </w:trPr>
        <w:tc>
          <w:tcPr>
            <w:tcW w:w="1919" w:type="dxa"/>
            <w:tcMar>
              <w:top w:w="28" w:type="dxa"/>
            </w:tcMar>
          </w:tcPr>
          <w:p w14:paraId="1F387D6F"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Pre-requisito</w:t>
            </w:r>
          </w:p>
        </w:tc>
        <w:tc>
          <w:tcPr>
            <w:tcW w:w="7527" w:type="dxa"/>
            <w:gridSpan w:val="3"/>
            <w:tcMar>
              <w:top w:w="28" w:type="dxa"/>
            </w:tcMar>
          </w:tcPr>
          <w:p w14:paraId="5530DDD2" w14:textId="77777777" w:rsidR="00D73287" w:rsidRPr="00B311B2" w:rsidRDefault="00D73287" w:rsidP="00F06F88">
            <w:pPr>
              <w:spacing w:line="360" w:lineRule="auto"/>
              <w:jc w:val="both"/>
              <w:rPr>
                <w:rFonts w:eastAsia="Times New Roman" w:cs="Arial"/>
                <w:sz w:val="20"/>
                <w:szCs w:val="20"/>
                <w:lang w:eastAsia="es-ES"/>
              </w:rPr>
            </w:pPr>
            <w:r w:rsidRPr="00B311B2">
              <w:rPr>
                <w:rFonts w:eastAsia="Times New Roman" w:cs="Arial"/>
                <w:sz w:val="20"/>
                <w:szCs w:val="20"/>
                <w:lang w:eastAsia="es-ES"/>
              </w:rPr>
              <w:t>No existe</w:t>
            </w:r>
          </w:p>
        </w:tc>
      </w:tr>
      <w:tr w:rsidR="00D73287" w:rsidRPr="00B311B2" w14:paraId="4991D18D" w14:textId="77777777" w:rsidTr="00B311B2">
        <w:trPr>
          <w:trHeight w:val="308"/>
        </w:trPr>
        <w:tc>
          <w:tcPr>
            <w:tcW w:w="9447" w:type="dxa"/>
            <w:gridSpan w:val="4"/>
            <w:tcMar>
              <w:top w:w="28" w:type="dxa"/>
            </w:tcMar>
          </w:tcPr>
          <w:p w14:paraId="67C9F390"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Curso normal de eventos</w:t>
            </w:r>
          </w:p>
        </w:tc>
      </w:tr>
      <w:tr w:rsidR="004A473B" w:rsidRPr="00B311B2" w14:paraId="00AABD64" w14:textId="77777777" w:rsidTr="00B311B2">
        <w:trPr>
          <w:trHeight w:val="308"/>
        </w:trPr>
        <w:tc>
          <w:tcPr>
            <w:tcW w:w="2854" w:type="dxa"/>
            <w:gridSpan w:val="2"/>
            <w:tcBorders>
              <w:bottom w:val="single" w:sz="4" w:space="0" w:color="000000"/>
            </w:tcBorders>
            <w:tcMar>
              <w:top w:w="28" w:type="dxa"/>
            </w:tcMar>
          </w:tcPr>
          <w:p w14:paraId="7A20D9D2" w14:textId="77777777" w:rsidR="004A473B" w:rsidRPr="00B311B2" w:rsidRDefault="004A473B"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Paciente</w:t>
            </w:r>
          </w:p>
        </w:tc>
        <w:tc>
          <w:tcPr>
            <w:tcW w:w="4047" w:type="dxa"/>
            <w:tcBorders>
              <w:bottom w:val="single" w:sz="4" w:space="0" w:color="000000"/>
            </w:tcBorders>
            <w:tcMar>
              <w:top w:w="28" w:type="dxa"/>
            </w:tcMar>
          </w:tcPr>
          <w:p w14:paraId="5951580E" w14:textId="77777777" w:rsidR="004A473B" w:rsidRPr="00B311B2" w:rsidRDefault="004A473B"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Secretaria</w:t>
            </w:r>
          </w:p>
        </w:tc>
        <w:tc>
          <w:tcPr>
            <w:tcW w:w="2545" w:type="dxa"/>
            <w:tcBorders>
              <w:bottom w:val="single" w:sz="4" w:space="0" w:color="000000"/>
            </w:tcBorders>
          </w:tcPr>
          <w:p w14:paraId="20ABFA36" w14:textId="77777777" w:rsidR="004A473B" w:rsidRPr="00B311B2" w:rsidRDefault="004A473B"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Médico</w:t>
            </w:r>
          </w:p>
        </w:tc>
      </w:tr>
      <w:tr w:rsidR="004A473B" w:rsidRPr="00B311B2" w14:paraId="0BC8095A" w14:textId="77777777" w:rsidTr="00B311B2">
        <w:trPr>
          <w:trHeight w:val="308"/>
        </w:trPr>
        <w:tc>
          <w:tcPr>
            <w:tcW w:w="2854" w:type="dxa"/>
            <w:gridSpan w:val="2"/>
            <w:tcBorders>
              <w:bottom w:val="nil"/>
            </w:tcBorders>
            <w:tcMar>
              <w:top w:w="28" w:type="dxa"/>
            </w:tcMar>
          </w:tcPr>
          <w:p w14:paraId="31305BA7" w14:textId="77777777" w:rsidR="004A473B" w:rsidRPr="00B311B2" w:rsidRDefault="004A473B"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 xml:space="preserve">1. </w:t>
            </w:r>
            <w:r w:rsidRPr="00B311B2">
              <w:rPr>
                <w:rFonts w:eastAsia="Times New Roman" w:cs="Arial"/>
                <w:sz w:val="20"/>
                <w:szCs w:val="20"/>
                <w:lang w:eastAsia="es-ES"/>
              </w:rPr>
              <w:t>Solicita una cita médica con un tipo de especialidad.</w:t>
            </w:r>
          </w:p>
        </w:tc>
        <w:tc>
          <w:tcPr>
            <w:tcW w:w="4047" w:type="dxa"/>
            <w:vMerge w:val="restart"/>
            <w:tcMar>
              <w:top w:w="28" w:type="dxa"/>
            </w:tcMar>
          </w:tcPr>
          <w:p w14:paraId="2738E399" w14:textId="77777777" w:rsidR="004A473B" w:rsidRPr="00B311B2" w:rsidRDefault="004A473B"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2.</w:t>
            </w:r>
            <w:r w:rsidRPr="00B311B2">
              <w:rPr>
                <w:rFonts w:eastAsia="Times New Roman" w:cs="Arial"/>
                <w:sz w:val="20"/>
                <w:szCs w:val="20"/>
                <w:lang w:eastAsia="es-ES"/>
              </w:rPr>
              <w:t xml:space="preserve"> Ante solicitud del paciente, la secretaria busca el médico especialista habilitando el Curso Alterno </w:t>
            </w:r>
            <w:r w:rsidRPr="00B311B2">
              <w:rPr>
                <w:rFonts w:eastAsia="Times New Roman" w:cs="Arial"/>
                <w:b/>
                <w:sz w:val="20"/>
                <w:szCs w:val="20"/>
                <w:lang w:eastAsia="es-ES"/>
              </w:rPr>
              <w:t xml:space="preserve">CA-1, </w:t>
            </w:r>
            <w:r w:rsidRPr="00B311B2">
              <w:rPr>
                <w:rFonts w:eastAsia="Times New Roman" w:cs="Arial"/>
                <w:sz w:val="20"/>
                <w:szCs w:val="20"/>
                <w:lang w:eastAsia="es-ES"/>
              </w:rPr>
              <w:t xml:space="preserve">si existe el médico especialista entonces efectúa el registro de datos del paciente habilitando el Curso Alterno </w:t>
            </w:r>
            <w:r w:rsidRPr="00B311B2">
              <w:rPr>
                <w:rFonts w:eastAsia="Times New Roman" w:cs="Arial"/>
                <w:b/>
                <w:sz w:val="20"/>
                <w:szCs w:val="20"/>
                <w:lang w:eastAsia="es-ES"/>
              </w:rPr>
              <w:t xml:space="preserve">CA </w:t>
            </w:r>
            <w:r w:rsidR="004D4042" w:rsidRPr="00B311B2">
              <w:rPr>
                <w:rFonts w:eastAsia="Times New Roman" w:cs="Arial"/>
                <w:b/>
                <w:sz w:val="20"/>
                <w:szCs w:val="20"/>
                <w:lang w:eastAsia="es-ES"/>
              </w:rPr>
              <w:t>–</w:t>
            </w:r>
            <w:r w:rsidRPr="00B311B2">
              <w:rPr>
                <w:rFonts w:eastAsia="Times New Roman" w:cs="Arial"/>
                <w:b/>
                <w:sz w:val="20"/>
                <w:szCs w:val="20"/>
                <w:lang w:eastAsia="es-ES"/>
              </w:rPr>
              <w:t xml:space="preserve"> 2</w:t>
            </w:r>
            <w:r w:rsidR="004D4042" w:rsidRPr="00B311B2">
              <w:rPr>
                <w:rFonts w:eastAsia="Times New Roman" w:cs="Arial"/>
                <w:sz w:val="20"/>
                <w:szCs w:val="20"/>
                <w:lang w:eastAsia="es-ES"/>
              </w:rPr>
              <w:t>, y le indica que tiene que pagar un cierto monto económico (según el tipo de especialidad).</w:t>
            </w:r>
          </w:p>
          <w:p w14:paraId="4C801FF6" w14:textId="77777777" w:rsidR="001C01E9" w:rsidRPr="00B311B2" w:rsidRDefault="008C5F01"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5</w:t>
            </w:r>
            <w:r w:rsidR="004D4042" w:rsidRPr="00B311B2">
              <w:rPr>
                <w:rFonts w:eastAsia="Times New Roman" w:cs="Arial"/>
                <w:b/>
                <w:sz w:val="20"/>
                <w:szCs w:val="20"/>
                <w:lang w:eastAsia="es-ES"/>
              </w:rPr>
              <w:t xml:space="preserve">. </w:t>
            </w:r>
            <w:r w:rsidR="004D4042" w:rsidRPr="00B311B2">
              <w:rPr>
                <w:rFonts w:eastAsia="Times New Roman" w:cs="Arial"/>
                <w:sz w:val="20"/>
                <w:szCs w:val="20"/>
                <w:lang w:eastAsia="es-ES"/>
              </w:rPr>
              <w:t>Si el paciente pide factura entonces se realiza la factura</w:t>
            </w:r>
            <w:r w:rsidR="001C01E9" w:rsidRPr="00B311B2">
              <w:rPr>
                <w:rFonts w:eastAsia="Times New Roman" w:cs="Arial"/>
                <w:sz w:val="20"/>
                <w:szCs w:val="20"/>
                <w:lang w:eastAsia="es-ES"/>
              </w:rPr>
              <w:t xml:space="preserve"> y continua con la entrega de ficha de turno.</w:t>
            </w:r>
          </w:p>
          <w:p w14:paraId="6A570B7A" w14:textId="77777777" w:rsidR="004D4042" w:rsidRPr="00B311B2" w:rsidRDefault="008C5F01"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6</w:t>
            </w:r>
            <w:r w:rsidR="001C01E9" w:rsidRPr="00B311B2">
              <w:rPr>
                <w:rFonts w:eastAsia="Times New Roman" w:cs="Arial"/>
                <w:b/>
                <w:sz w:val="20"/>
                <w:szCs w:val="20"/>
                <w:lang w:eastAsia="es-ES"/>
              </w:rPr>
              <w:t xml:space="preserve">. </w:t>
            </w:r>
            <w:r w:rsidR="001C01E9" w:rsidRPr="00B311B2">
              <w:rPr>
                <w:rFonts w:eastAsia="Times New Roman" w:cs="Arial"/>
                <w:sz w:val="20"/>
                <w:szCs w:val="20"/>
                <w:lang w:eastAsia="es-ES"/>
              </w:rPr>
              <w:t>Entrega</w:t>
            </w:r>
            <w:r w:rsidR="00B311B2">
              <w:rPr>
                <w:rFonts w:eastAsia="Times New Roman" w:cs="Arial"/>
                <w:sz w:val="20"/>
                <w:szCs w:val="20"/>
                <w:lang w:eastAsia="es-ES"/>
              </w:rPr>
              <w:t xml:space="preserve"> la hoja de registro al médico.</w:t>
            </w:r>
          </w:p>
        </w:tc>
        <w:tc>
          <w:tcPr>
            <w:tcW w:w="2545" w:type="dxa"/>
            <w:vMerge w:val="restart"/>
          </w:tcPr>
          <w:p w14:paraId="28602715" w14:textId="77777777" w:rsidR="004A473B" w:rsidRPr="00B311B2" w:rsidRDefault="008C5F01"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7</w:t>
            </w:r>
            <w:r w:rsidR="001C01E9" w:rsidRPr="00B311B2">
              <w:rPr>
                <w:rFonts w:eastAsia="Times New Roman" w:cs="Arial"/>
                <w:b/>
                <w:sz w:val="20"/>
                <w:szCs w:val="20"/>
                <w:lang w:eastAsia="es-ES"/>
              </w:rPr>
              <w:t xml:space="preserve">. </w:t>
            </w:r>
            <w:r w:rsidR="001C01E9" w:rsidRPr="00B311B2">
              <w:rPr>
                <w:rFonts w:eastAsia="Times New Roman" w:cs="Arial"/>
                <w:sz w:val="20"/>
                <w:szCs w:val="20"/>
                <w:lang w:eastAsia="es-ES"/>
              </w:rPr>
              <w:t xml:space="preserve">Recibe la hoja de registro del paciente y se habilita el Caso de Uso </w:t>
            </w:r>
            <w:r w:rsidR="001C01E9" w:rsidRPr="00B311B2">
              <w:rPr>
                <w:rFonts w:eastAsia="Times New Roman" w:cs="Arial"/>
                <w:b/>
                <w:sz w:val="20"/>
                <w:szCs w:val="20"/>
                <w:lang w:eastAsia="es-ES"/>
              </w:rPr>
              <w:t>Realizar la Consulta Médica.</w:t>
            </w:r>
          </w:p>
        </w:tc>
      </w:tr>
      <w:tr w:rsidR="004A473B" w:rsidRPr="00B311B2" w14:paraId="19E1A132" w14:textId="77777777" w:rsidTr="00B311B2">
        <w:trPr>
          <w:trHeight w:val="3790"/>
        </w:trPr>
        <w:tc>
          <w:tcPr>
            <w:tcW w:w="2854" w:type="dxa"/>
            <w:gridSpan w:val="2"/>
            <w:tcBorders>
              <w:top w:val="nil"/>
              <w:bottom w:val="nil"/>
            </w:tcBorders>
            <w:tcMar>
              <w:top w:w="28" w:type="dxa"/>
            </w:tcMar>
          </w:tcPr>
          <w:p w14:paraId="141B886E" w14:textId="77777777" w:rsidR="004A473B" w:rsidRPr="00B311B2" w:rsidRDefault="008C5F01"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3</w:t>
            </w:r>
            <w:r w:rsidR="004D4042" w:rsidRPr="00B311B2">
              <w:rPr>
                <w:rFonts w:eastAsia="Times New Roman" w:cs="Arial"/>
                <w:b/>
                <w:sz w:val="20"/>
                <w:szCs w:val="20"/>
                <w:lang w:eastAsia="es-ES"/>
              </w:rPr>
              <w:t xml:space="preserve">. </w:t>
            </w:r>
            <w:r w:rsidR="004D4042" w:rsidRPr="00B311B2">
              <w:rPr>
                <w:rFonts w:eastAsia="Times New Roman" w:cs="Arial"/>
                <w:sz w:val="20"/>
                <w:szCs w:val="20"/>
                <w:lang w:eastAsia="es-ES"/>
              </w:rPr>
              <w:t>Solicita factura y paga el monto económico.</w:t>
            </w:r>
          </w:p>
          <w:p w14:paraId="7F4DA96A" w14:textId="77777777" w:rsidR="001C01E9" w:rsidRPr="00B311B2" w:rsidRDefault="001C01E9" w:rsidP="00F06F88">
            <w:pPr>
              <w:spacing w:line="360" w:lineRule="auto"/>
              <w:jc w:val="both"/>
              <w:rPr>
                <w:rFonts w:eastAsia="Times New Roman" w:cs="Arial"/>
                <w:sz w:val="20"/>
                <w:szCs w:val="20"/>
                <w:lang w:eastAsia="es-ES"/>
              </w:rPr>
            </w:pPr>
            <w:r w:rsidRPr="00B311B2">
              <w:rPr>
                <w:rFonts w:eastAsia="Times New Roman" w:cs="Arial"/>
                <w:b/>
                <w:sz w:val="20"/>
                <w:szCs w:val="20"/>
                <w:lang w:eastAsia="es-ES"/>
              </w:rPr>
              <w:t xml:space="preserve">4. </w:t>
            </w:r>
            <w:r w:rsidRPr="00B311B2">
              <w:rPr>
                <w:rFonts w:eastAsia="Times New Roman" w:cs="Arial"/>
                <w:sz w:val="20"/>
                <w:szCs w:val="20"/>
                <w:lang w:eastAsia="es-ES"/>
              </w:rPr>
              <w:t>Espera su turno para ser atendido por su médico.</w:t>
            </w:r>
          </w:p>
        </w:tc>
        <w:tc>
          <w:tcPr>
            <w:tcW w:w="4047" w:type="dxa"/>
            <w:vMerge/>
            <w:tcBorders>
              <w:bottom w:val="nil"/>
            </w:tcBorders>
            <w:tcMar>
              <w:top w:w="28" w:type="dxa"/>
            </w:tcMar>
          </w:tcPr>
          <w:p w14:paraId="61695652" w14:textId="77777777" w:rsidR="004A473B" w:rsidRPr="00B311B2" w:rsidRDefault="004A473B" w:rsidP="00F06F88">
            <w:pPr>
              <w:pStyle w:val="Prrafodelista"/>
              <w:numPr>
                <w:ilvl w:val="0"/>
                <w:numId w:val="38"/>
              </w:numPr>
              <w:spacing w:line="360" w:lineRule="auto"/>
              <w:jc w:val="both"/>
              <w:rPr>
                <w:rFonts w:eastAsia="Times New Roman" w:cs="Arial"/>
                <w:sz w:val="20"/>
                <w:szCs w:val="20"/>
                <w:lang w:eastAsia="es-ES"/>
              </w:rPr>
            </w:pPr>
          </w:p>
        </w:tc>
        <w:tc>
          <w:tcPr>
            <w:tcW w:w="2545" w:type="dxa"/>
            <w:vMerge/>
            <w:tcBorders>
              <w:bottom w:val="nil"/>
            </w:tcBorders>
          </w:tcPr>
          <w:p w14:paraId="212169B9" w14:textId="77777777" w:rsidR="004A473B" w:rsidRPr="00B311B2" w:rsidRDefault="004A473B" w:rsidP="00F06F88">
            <w:pPr>
              <w:pStyle w:val="Prrafodelista"/>
              <w:numPr>
                <w:ilvl w:val="0"/>
                <w:numId w:val="38"/>
              </w:numPr>
              <w:spacing w:line="360" w:lineRule="auto"/>
              <w:jc w:val="both"/>
              <w:rPr>
                <w:rFonts w:eastAsia="Times New Roman" w:cs="Arial"/>
                <w:sz w:val="20"/>
                <w:szCs w:val="20"/>
                <w:lang w:eastAsia="es-ES"/>
              </w:rPr>
            </w:pPr>
          </w:p>
        </w:tc>
      </w:tr>
      <w:tr w:rsidR="00D73287" w:rsidRPr="00B311B2" w14:paraId="5487CD06" w14:textId="77777777" w:rsidTr="00B311B2">
        <w:trPr>
          <w:trHeight w:val="297"/>
        </w:trPr>
        <w:tc>
          <w:tcPr>
            <w:tcW w:w="1919" w:type="dxa"/>
            <w:tcMar>
              <w:top w:w="28" w:type="dxa"/>
            </w:tcMar>
          </w:tcPr>
          <w:p w14:paraId="7FF1BD79"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Curso Alterno</w:t>
            </w:r>
          </w:p>
        </w:tc>
        <w:tc>
          <w:tcPr>
            <w:tcW w:w="7527" w:type="dxa"/>
            <w:gridSpan w:val="3"/>
            <w:tcMar>
              <w:top w:w="28" w:type="dxa"/>
            </w:tcMar>
          </w:tcPr>
          <w:p w14:paraId="77FEC1A4"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 xml:space="preserve">CA-1. </w:t>
            </w:r>
            <w:r w:rsidR="004A473B" w:rsidRPr="00B311B2">
              <w:rPr>
                <w:rFonts w:eastAsia="Times New Roman" w:cs="Arial"/>
                <w:sz w:val="20"/>
                <w:szCs w:val="20"/>
                <w:lang w:eastAsia="es-ES"/>
              </w:rPr>
              <w:t xml:space="preserve">Busca si existe el tipo de especialidad médica que pide el paciente, si no existe entonces se efectúa la excepción </w:t>
            </w:r>
            <w:r w:rsidR="004A473B" w:rsidRPr="00B311B2">
              <w:rPr>
                <w:rFonts w:eastAsia="Times New Roman" w:cs="Arial"/>
                <w:b/>
                <w:sz w:val="20"/>
                <w:szCs w:val="20"/>
                <w:lang w:eastAsia="es-ES"/>
              </w:rPr>
              <w:t>E1</w:t>
            </w:r>
            <w:r w:rsidRPr="00B311B2">
              <w:rPr>
                <w:sz w:val="20"/>
                <w:szCs w:val="20"/>
              </w:rPr>
              <w:t>.</w:t>
            </w:r>
          </w:p>
          <w:p w14:paraId="0357A5FF"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 xml:space="preserve">CA-2. </w:t>
            </w:r>
            <w:r w:rsidR="004D4042" w:rsidRPr="00B311B2">
              <w:rPr>
                <w:rFonts w:eastAsia="Times New Roman" w:cs="Arial"/>
                <w:sz w:val="20"/>
                <w:szCs w:val="20"/>
                <w:lang w:eastAsia="es-ES"/>
              </w:rPr>
              <w:t>Realiza el registro del paciente (nombre, apellidos, dirección, teléfono, edad, lugar de nacimiento, etc.) en la hoja de registro</w:t>
            </w:r>
            <w:r w:rsidRPr="00B311B2">
              <w:rPr>
                <w:rFonts w:eastAsia="Times New Roman" w:cs="Arial"/>
                <w:b/>
                <w:sz w:val="20"/>
                <w:szCs w:val="20"/>
                <w:lang w:eastAsia="es-ES"/>
              </w:rPr>
              <w:t>.</w:t>
            </w:r>
          </w:p>
        </w:tc>
      </w:tr>
      <w:tr w:rsidR="00D73287" w:rsidRPr="00B311B2" w14:paraId="28DF4520" w14:textId="77777777" w:rsidTr="00B311B2">
        <w:trPr>
          <w:trHeight w:val="297"/>
        </w:trPr>
        <w:tc>
          <w:tcPr>
            <w:tcW w:w="1919" w:type="dxa"/>
            <w:tcMar>
              <w:top w:w="28" w:type="dxa"/>
            </w:tcMar>
          </w:tcPr>
          <w:p w14:paraId="78D15184" w14:textId="77777777" w:rsidR="00D73287" w:rsidRPr="00B311B2" w:rsidRDefault="00D73287" w:rsidP="00F06F88">
            <w:pPr>
              <w:spacing w:line="360" w:lineRule="auto"/>
              <w:jc w:val="both"/>
              <w:rPr>
                <w:rFonts w:eastAsia="Times New Roman" w:cs="Arial"/>
                <w:b/>
                <w:sz w:val="20"/>
                <w:szCs w:val="20"/>
                <w:lang w:eastAsia="es-ES"/>
              </w:rPr>
            </w:pPr>
            <w:r w:rsidRPr="00B311B2">
              <w:rPr>
                <w:rFonts w:eastAsia="Times New Roman" w:cs="Arial"/>
                <w:b/>
                <w:sz w:val="20"/>
                <w:szCs w:val="20"/>
                <w:lang w:eastAsia="es-ES"/>
              </w:rPr>
              <w:t>Excepciones</w:t>
            </w:r>
          </w:p>
        </w:tc>
        <w:tc>
          <w:tcPr>
            <w:tcW w:w="7527" w:type="dxa"/>
            <w:gridSpan w:val="3"/>
            <w:tcMar>
              <w:top w:w="28" w:type="dxa"/>
            </w:tcMar>
          </w:tcPr>
          <w:p w14:paraId="11313C34" w14:textId="77777777" w:rsidR="00D73287" w:rsidRPr="00B311B2" w:rsidRDefault="00D73287" w:rsidP="008B62AB">
            <w:pPr>
              <w:keepNext/>
              <w:spacing w:line="360" w:lineRule="auto"/>
              <w:jc w:val="both"/>
              <w:rPr>
                <w:rFonts w:eastAsia="Times New Roman" w:cs="Arial"/>
                <w:sz w:val="20"/>
                <w:szCs w:val="20"/>
                <w:lang w:eastAsia="es-ES"/>
              </w:rPr>
            </w:pPr>
            <w:r w:rsidRPr="00B311B2">
              <w:rPr>
                <w:rFonts w:eastAsia="Times New Roman" w:cs="Arial"/>
                <w:b/>
                <w:sz w:val="20"/>
                <w:szCs w:val="20"/>
                <w:lang w:eastAsia="es-ES"/>
              </w:rPr>
              <w:t>E1</w:t>
            </w:r>
            <w:r w:rsidRPr="00B311B2">
              <w:rPr>
                <w:rFonts w:eastAsia="Times New Roman" w:cs="Arial"/>
                <w:sz w:val="20"/>
                <w:szCs w:val="20"/>
                <w:lang w:eastAsia="es-ES"/>
              </w:rPr>
              <w:t xml:space="preserve">: No se realiza la </w:t>
            </w:r>
            <w:r w:rsidR="004A473B" w:rsidRPr="00B311B2">
              <w:rPr>
                <w:rFonts w:eastAsia="Times New Roman" w:cs="Arial"/>
                <w:sz w:val="20"/>
                <w:szCs w:val="20"/>
                <w:lang w:eastAsia="es-ES"/>
              </w:rPr>
              <w:t>cita médica y</w:t>
            </w:r>
            <w:r w:rsidRPr="00B311B2">
              <w:rPr>
                <w:rFonts w:eastAsia="Times New Roman" w:cs="Arial"/>
                <w:sz w:val="20"/>
                <w:szCs w:val="20"/>
                <w:lang w:eastAsia="es-ES"/>
              </w:rPr>
              <w:t xml:space="preserve"> termina el caso de uso.</w:t>
            </w:r>
          </w:p>
        </w:tc>
      </w:tr>
    </w:tbl>
    <w:p w14:paraId="186B92E0" w14:textId="77777777" w:rsidR="008B62AB" w:rsidRPr="008B62AB" w:rsidRDefault="008B62AB" w:rsidP="00B311B2">
      <w:pPr>
        <w:pStyle w:val="Descripcin"/>
        <w:framePr w:hSpace="141" w:wrap="around" w:vAnchor="text" w:hAnchor="page" w:x="4849" w:y="11910"/>
        <w:jc w:val="center"/>
        <w:rPr>
          <w:sz w:val="20"/>
        </w:rPr>
      </w:pPr>
      <w:r w:rsidRPr="008B62AB">
        <w:rPr>
          <w:sz w:val="20"/>
        </w:rPr>
        <w:t>Fuente: Elaboración propia</w:t>
      </w:r>
    </w:p>
    <w:p w14:paraId="71EE6254" w14:textId="77777777" w:rsidR="00B563E8" w:rsidRPr="00117EC2" w:rsidRDefault="00B563E8" w:rsidP="00117EC2">
      <w:pPr>
        <w:spacing w:line="360" w:lineRule="auto"/>
        <w:jc w:val="both"/>
        <w:rPr>
          <w:sz w:val="24"/>
          <w:szCs w:val="24"/>
          <w:lang w:eastAsia="es-BO"/>
        </w:rPr>
      </w:pPr>
    </w:p>
    <w:p w14:paraId="613F313E" w14:textId="77777777" w:rsidR="00B563E8" w:rsidRPr="00B563E8" w:rsidRDefault="00B563E8" w:rsidP="00F06F88">
      <w:pPr>
        <w:pStyle w:val="Ttulo3"/>
        <w:spacing w:after="160" w:line="360" w:lineRule="auto"/>
        <w:rPr>
          <w:lang w:eastAsia="es-BO"/>
        </w:rPr>
      </w:pPr>
      <w:bookmarkStart w:id="2454" w:name="_Toc485290386"/>
      <w:r>
        <w:rPr>
          <w:lang w:eastAsia="es-BO"/>
        </w:rPr>
        <w:lastRenderedPageBreak/>
        <w:t>Modelo Conceptual</w:t>
      </w:r>
      <w:bookmarkEnd w:id="2454"/>
    </w:p>
    <w:p w14:paraId="5050F3C2" w14:textId="582A6882" w:rsidR="008B62AB" w:rsidRPr="008B62AB" w:rsidRDefault="008B62AB" w:rsidP="008B62AB">
      <w:pPr>
        <w:pStyle w:val="Descripcin"/>
        <w:keepNext/>
        <w:jc w:val="center"/>
        <w:rPr>
          <w:sz w:val="20"/>
        </w:rPr>
      </w:pPr>
      <w:bookmarkStart w:id="2455" w:name="_Toc485290421"/>
      <w:r w:rsidRPr="008B62AB">
        <w:rPr>
          <w:sz w:val="20"/>
        </w:rPr>
        <w:t xml:space="preserve">Figura </w:t>
      </w:r>
      <w:r w:rsidRPr="008B62AB">
        <w:rPr>
          <w:sz w:val="20"/>
        </w:rPr>
        <w:fldChar w:fldCharType="begin"/>
      </w:r>
      <w:r w:rsidRPr="008B62AB">
        <w:rPr>
          <w:sz w:val="20"/>
        </w:rPr>
        <w:instrText xml:space="preserve"> SEQ Figura \* ARABIC </w:instrText>
      </w:r>
      <w:r w:rsidRPr="008B62AB">
        <w:rPr>
          <w:sz w:val="20"/>
        </w:rPr>
        <w:fldChar w:fldCharType="separate"/>
      </w:r>
      <w:r w:rsidR="00D207D2">
        <w:rPr>
          <w:noProof/>
          <w:sz w:val="20"/>
        </w:rPr>
        <w:t>8</w:t>
      </w:r>
      <w:r w:rsidRPr="008B62AB">
        <w:rPr>
          <w:sz w:val="20"/>
        </w:rPr>
        <w:fldChar w:fldCharType="end"/>
      </w:r>
      <w:r w:rsidRPr="008B62AB">
        <w:rPr>
          <w:sz w:val="20"/>
        </w:rPr>
        <w:t>: Modelo conceptual del modelo de negocio</w:t>
      </w:r>
      <w:bookmarkEnd w:id="2455"/>
    </w:p>
    <w:p w14:paraId="4CA44A51" w14:textId="77777777" w:rsidR="008D459E" w:rsidRDefault="00B163FF" w:rsidP="008D459E">
      <w:pPr>
        <w:keepNext/>
        <w:spacing w:line="360" w:lineRule="auto"/>
        <w:jc w:val="center"/>
      </w:pPr>
      <w:r w:rsidRPr="00B163FF">
        <w:rPr>
          <w:noProof/>
          <w:lang w:eastAsia="es-BO"/>
        </w:rPr>
        <w:drawing>
          <wp:inline distT="0" distB="0" distL="0" distR="0" wp14:anchorId="048632F3" wp14:editId="2B5D5923">
            <wp:extent cx="6070445" cy="6464596"/>
            <wp:effectExtent l="19050" t="19050" r="26035" b="12700"/>
            <wp:docPr id="17" name="Imagen 17" descr="D:\UATF\SEMESTRE 9\StartUML\Modelo conceptual\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Modelo conceptual\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0521" cy="6507274"/>
                    </a:xfrm>
                    <a:prstGeom prst="rect">
                      <a:avLst/>
                    </a:prstGeom>
                    <a:noFill/>
                    <a:ln>
                      <a:solidFill>
                        <a:schemeClr val="tx1"/>
                      </a:solidFill>
                    </a:ln>
                  </pic:spPr>
                </pic:pic>
              </a:graphicData>
            </a:graphic>
          </wp:inline>
        </w:drawing>
      </w:r>
    </w:p>
    <w:p w14:paraId="55C3F465" w14:textId="77777777" w:rsidR="00B563E8" w:rsidRPr="00B563E8" w:rsidRDefault="008D459E" w:rsidP="008D459E">
      <w:pPr>
        <w:pStyle w:val="Descripcin"/>
        <w:jc w:val="center"/>
        <w:rPr>
          <w:lang w:eastAsia="es-BO"/>
        </w:rPr>
      </w:pPr>
      <w:r>
        <w:t>Fuente: Elaboración propia</w:t>
      </w:r>
    </w:p>
    <w:p w14:paraId="5983A0E7" w14:textId="77777777" w:rsidR="00F5681C" w:rsidRPr="00402FD7" w:rsidRDefault="006902F1" w:rsidP="00F06F88">
      <w:pPr>
        <w:pStyle w:val="Ttulo3"/>
        <w:spacing w:after="160" w:line="360" w:lineRule="auto"/>
        <w:rPr>
          <w:lang w:eastAsia="es-BO"/>
        </w:rPr>
      </w:pPr>
      <w:bookmarkStart w:id="2456" w:name="_Toc485290387"/>
      <w:r w:rsidRPr="00402FD7">
        <w:rPr>
          <w:lang w:eastAsia="es-BO"/>
        </w:rPr>
        <w:lastRenderedPageBreak/>
        <w:t>Diagrama de actividades del negocio</w:t>
      </w:r>
      <w:bookmarkEnd w:id="2456"/>
    </w:p>
    <w:p w14:paraId="29C0B26F" w14:textId="77777777" w:rsidR="006902F1" w:rsidRPr="00402FD7" w:rsidRDefault="006902F1" w:rsidP="00F06F88">
      <w:pPr>
        <w:pStyle w:val="Ttulo4"/>
        <w:spacing w:after="160" w:line="360" w:lineRule="auto"/>
        <w:rPr>
          <w:lang w:eastAsia="es-BO"/>
        </w:rPr>
      </w:pPr>
      <w:r w:rsidRPr="00402FD7">
        <w:rPr>
          <w:lang w:eastAsia="es-BO"/>
        </w:rPr>
        <w:t>Diagrama de actividades de gestionar centro médico</w:t>
      </w:r>
    </w:p>
    <w:p w14:paraId="608A111B" w14:textId="5EFED16D" w:rsidR="008D459E" w:rsidRDefault="008D459E" w:rsidP="008D459E">
      <w:pPr>
        <w:pStyle w:val="Descripcin"/>
        <w:keepNext/>
        <w:jc w:val="center"/>
      </w:pPr>
      <w:bookmarkStart w:id="2457" w:name="_Toc485290422"/>
      <w:r>
        <w:t xml:space="preserve">Figura </w:t>
      </w:r>
      <w:r w:rsidR="00974719">
        <w:fldChar w:fldCharType="begin"/>
      </w:r>
      <w:r w:rsidR="00974719">
        <w:instrText xml:space="preserve"> SEQ Figura \* ARABIC </w:instrText>
      </w:r>
      <w:r w:rsidR="00974719">
        <w:fldChar w:fldCharType="separate"/>
      </w:r>
      <w:r w:rsidR="00D207D2">
        <w:rPr>
          <w:noProof/>
        </w:rPr>
        <w:t>9</w:t>
      </w:r>
      <w:r w:rsidR="00974719">
        <w:rPr>
          <w:noProof/>
        </w:rPr>
        <w:fldChar w:fldCharType="end"/>
      </w:r>
      <w:r>
        <w:t>: Diagrama de actividades Gestionar Centro Médico</w:t>
      </w:r>
      <w:bookmarkEnd w:id="2457"/>
    </w:p>
    <w:p w14:paraId="2BBF2F46" w14:textId="77777777" w:rsidR="008D459E" w:rsidRDefault="00BE3A63" w:rsidP="008D459E">
      <w:pPr>
        <w:keepNext/>
        <w:spacing w:line="360" w:lineRule="auto"/>
        <w:jc w:val="center"/>
      </w:pPr>
      <w:r w:rsidRPr="00BE3A63">
        <w:rPr>
          <w:noProof/>
          <w:lang w:eastAsia="es-BO"/>
        </w:rPr>
        <w:drawing>
          <wp:inline distT="0" distB="0" distL="0" distR="0" wp14:anchorId="37316AC8" wp14:editId="7DDA570A">
            <wp:extent cx="6290119" cy="6530196"/>
            <wp:effectExtent l="0" t="0" r="0" b="4445"/>
            <wp:docPr id="33" name="Imagen 33" descr="D:\UATF\SEMESTRE 9\StartUML\Diagrama de actividades\Gestionar centro me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ATF\SEMESTRE 9\StartUML\Diagrama de actividades\Gestionar centro medic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7143" cy="6568633"/>
                    </a:xfrm>
                    <a:prstGeom prst="rect">
                      <a:avLst/>
                    </a:prstGeom>
                    <a:noFill/>
                    <a:ln>
                      <a:noFill/>
                    </a:ln>
                  </pic:spPr>
                </pic:pic>
              </a:graphicData>
            </a:graphic>
          </wp:inline>
        </w:drawing>
      </w:r>
    </w:p>
    <w:p w14:paraId="60854A93" w14:textId="1832E611" w:rsidR="006902F1" w:rsidRPr="008D459E" w:rsidRDefault="008D459E" w:rsidP="008D459E">
      <w:pPr>
        <w:pStyle w:val="Descripcin"/>
        <w:jc w:val="center"/>
        <w:rPr>
          <w:sz w:val="28"/>
          <w:szCs w:val="24"/>
          <w:lang w:eastAsia="es-BO"/>
        </w:rPr>
      </w:pPr>
      <w:r w:rsidRPr="008D459E">
        <w:rPr>
          <w:sz w:val="20"/>
        </w:rPr>
        <w:t xml:space="preserve">Fuente </w:t>
      </w:r>
      <w:r w:rsidRPr="008D459E">
        <w:rPr>
          <w:sz w:val="20"/>
        </w:rPr>
        <w:fldChar w:fldCharType="begin"/>
      </w:r>
      <w:r w:rsidRPr="008D459E">
        <w:rPr>
          <w:sz w:val="20"/>
        </w:rPr>
        <w:instrText xml:space="preserve"> SEQ Fuente \* ARABIC </w:instrText>
      </w:r>
      <w:r w:rsidRPr="008D459E">
        <w:rPr>
          <w:sz w:val="20"/>
        </w:rPr>
        <w:fldChar w:fldCharType="separate"/>
      </w:r>
      <w:r w:rsidR="00D207D2">
        <w:rPr>
          <w:noProof/>
          <w:sz w:val="20"/>
        </w:rPr>
        <w:t>1</w:t>
      </w:r>
      <w:r w:rsidRPr="008D459E">
        <w:rPr>
          <w:sz w:val="20"/>
        </w:rPr>
        <w:fldChar w:fldCharType="end"/>
      </w:r>
      <w:r w:rsidRPr="008D459E">
        <w:rPr>
          <w:sz w:val="20"/>
        </w:rPr>
        <w:t>: Elaboración propia</w:t>
      </w:r>
    </w:p>
    <w:p w14:paraId="748AC171" w14:textId="77777777" w:rsidR="006902F1" w:rsidRPr="00402FD7" w:rsidRDefault="006902F1" w:rsidP="00F06F88">
      <w:pPr>
        <w:pStyle w:val="Ttulo4"/>
        <w:spacing w:after="160" w:line="360" w:lineRule="auto"/>
        <w:rPr>
          <w:lang w:eastAsia="es-BO"/>
        </w:rPr>
      </w:pPr>
      <w:r w:rsidRPr="00402FD7">
        <w:rPr>
          <w:lang w:eastAsia="es-BO"/>
        </w:rPr>
        <w:lastRenderedPageBreak/>
        <w:t>Diagrama de actividades de consulta médica</w:t>
      </w:r>
    </w:p>
    <w:p w14:paraId="0A2BF64D" w14:textId="6FEE5494" w:rsidR="008D459E" w:rsidRPr="008D459E" w:rsidRDefault="008D459E" w:rsidP="008D459E">
      <w:pPr>
        <w:pStyle w:val="Descripcin"/>
        <w:keepNext/>
        <w:jc w:val="center"/>
        <w:rPr>
          <w:sz w:val="20"/>
        </w:rPr>
      </w:pPr>
      <w:bookmarkStart w:id="2458" w:name="_Toc485290423"/>
      <w:r w:rsidRPr="008D459E">
        <w:rPr>
          <w:sz w:val="20"/>
        </w:rPr>
        <w:t xml:space="preserve">Figura </w:t>
      </w:r>
      <w:r w:rsidRPr="008D459E">
        <w:rPr>
          <w:sz w:val="20"/>
        </w:rPr>
        <w:fldChar w:fldCharType="begin"/>
      </w:r>
      <w:r w:rsidRPr="008D459E">
        <w:rPr>
          <w:sz w:val="20"/>
        </w:rPr>
        <w:instrText xml:space="preserve"> SEQ Figura \* ARABIC </w:instrText>
      </w:r>
      <w:r w:rsidRPr="008D459E">
        <w:rPr>
          <w:sz w:val="20"/>
        </w:rPr>
        <w:fldChar w:fldCharType="separate"/>
      </w:r>
      <w:r w:rsidR="00D207D2">
        <w:rPr>
          <w:noProof/>
          <w:sz w:val="20"/>
        </w:rPr>
        <w:t>10</w:t>
      </w:r>
      <w:r w:rsidRPr="008D459E">
        <w:rPr>
          <w:sz w:val="20"/>
        </w:rPr>
        <w:fldChar w:fldCharType="end"/>
      </w:r>
      <w:r w:rsidRPr="008D459E">
        <w:rPr>
          <w:sz w:val="20"/>
        </w:rPr>
        <w:t>: Diagrama de actividades de Consulta Médica</w:t>
      </w:r>
      <w:bookmarkEnd w:id="2458"/>
    </w:p>
    <w:p w14:paraId="5394B154" w14:textId="77777777" w:rsidR="008D459E" w:rsidRDefault="00C76904" w:rsidP="008D459E">
      <w:pPr>
        <w:keepNext/>
        <w:spacing w:line="360" w:lineRule="auto"/>
        <w:jc w:val="center"/>
      </w:pPr>
      <w:r w:rsidRPr="00C76904">
        <w:rPr>
          <w:noProof/>
          <w:lang w:eastAsia="es-BO"/>
        </w:rPr>
        <w:drawing>
          <wp:inline distT="0" distB="0" distL="0" distR="0" wp14:anchorId="3C4A1969" wp14:editId="01BDB7E0">
            <wp:extent cx="6360160" cy="6754483"/>
            <wp:effectExtent l="0" t="0" r="2540" b="8890"/>
            <wp:docPr id="34" name="Imagen 34" descr="D:\UATF\SEMESTRE 9\StartUML\Diagrama de actividades\Realizar cita med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ATF\SEMESTRE 9\StartUML\Diagrama de actividades\Realizar cita medic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6439" cy="6782392"/>
                    </a:xfrm>
                    <a:prstGeom prst="rect">
                      <a:avLst/>
                    </a:prstGeom>
                    <a:noFill/>
                    <a:ln>
                      <a:noFill/>
                    </a:ln>
                  </pic:spPr>
                </pic:pic>
              </a:graphicData>
            </a:graphic>
          </wp:inline>
        </w:drawing>
      </w:r>
    </w:p>
    <w:p w14:paraId="0A63B6B1" w14:textId="504943C2" w:rsidR="006902F1" w:rsidRPr="008D459E" w:rsidRDefault="008D459E" w:rsidP="008D459E">
      <w:pPr>
        <w:pStyle w:val="Descripcin"/>
        <w:jc w:val="center"/>
        <w:rPr>
          <w:sz w:val="28"/>
          <w:szCs w:val="24"/>
          <w:lang w:eastAsia="es-BO"/>
        </w:rPr>
      </w:pPr>
      <w:r w:rsidRPr="008D459E">
        <w:rPr>
          <w:sz w:val="20"/>
        </w:rPr>
        <w:t xml:space="preserve">Fuente </w:t>
      </w:r>
      <w:r w:rsidRPr="008D459E">
        <w:rPr>
          <w:sz w:val="20"/>
        </w:rPr>
        <w:fldChar w:fldCharType="begin"/>
      </w:r>
      <w:r w:rsidRPr="008D459E">
        <w:rPr>
          <w:sz w:val="20"/>
        </w:rPr>
        <w:instrText xml:space="preserve"> SEQ Fuente \* ARABIC </w:instrText>
      </w:r>
      <w:r w:rsidRPr="008D459E">
        <w:rPr>
          <w:sz w:val="20"/>
        </w:rPr>
        <w:fldChar w:fldCharType="separate"/>
      </w:r>
      <w:r w:rsidR="00D207D2">
        <w:rPr>
          <w:noProof/>
          <w:sz w:val="20"/>
        </w:rPr>
        <w:t>2</w:t>
      </w:r>
      <w:r w:rsidRPr="008D459E">
        <w:rPr>
          <w:sz w:val="20"/>
        </w:rPr>
        <w:fldChar w:fldCharType="end"/>
      </w:r>
      <w:r w:rsidRPr="008D459E">
        <w:rPr>
          <w:sz w:val="20"/>
        </w:rPr>
        <w:t>: Elaboración propia</w:t>
      </w:r>
    </w:p>
    <w:p w14:paraId="2E64493E" w14:textId="77777777" w:rsidR="006902F1" w:rsidRPr="00402FD7" w:rsidRDefault="006902F1" w:rsidP="00F06F88">
      <w:pPr>
        <w:pStyle w:val="Ttulo4"/>
        <w:spacing w:after="160" w:line="360" w:lineRule="auto"/>
        <w:rPr>
          <w:lang w:eastAsia="es-BO"/>
        </w:rPr>
      </w:pPr>
      <w:r w:rsidRPr="00402FD7">
        <w:rPr>
          <w:lang w:eastAsia="es-BO"/>
        </w:rPr>
        <w:lastRenderedPageBreak/>
        <w:t>Diagrama de actividad de cita médica</w:t>
      </w:r>
    </w:p>
    <w:p w14:paraId="585A980E" w14:textId="6D86315C" w:rsidR="00AD0C1C" w:rsidRPr="00082B64" w:rsidRDefault="00AD0C1C" w:rsidP="00082B64">
      <w:pPr>
        <w:pStyle w:val="Descripcin"/>
        <w:keepNext/>
        <w:jc w:val="center"/>
        <w:rPr>
          <w:sz w:val="20"/>
        </w:rPr>
      </w:pPr>
      <w:bookmarkStart w:id="2459" w:name="_Toc485290424"/>
      <w:r w:rsidRPr="00082B64">
        <w:rPr>
          <w:sz w:val="20"/>
        </w:rPr>
        <w:t xml:space="preserve">Figura </w:t>
      </w:r>
      <w:r w:rsidRPr="00082B64">
        <w:rPr>
          <w:sz w:val="20"/>
        </w:rPr>
        <w:fldChar w:fldCharType="begin"/>
      </w:r>
      <w:r w:rsidRPr="00082B64">
        <w:rPr>
          <w:sz w:val="20"/>
        </w:rPr>
        <w:instrText xml:space="preserve"> SEQ Figura \* ARABIC </w:instrText>
      </w:r>
      <w:r w:rsidRPr="00082B64">
        <w:rPr>
          <w:sz w:val="20"/>
        </w:rPr>
        <w:fldChar w:fldCharType="separate"/>
      </w:r>
      <w:r w:rsidR="00D207D2">
        <w:rPr>
          <w:noProof/>
          <w:sz w:val="20"/>
        </w:rPr>
        <w:t>11</w:t>
      </w:r>
      <w:r w:rsidRPr="00082B64">
        <w:rPr>
          <w:sz w:val="20"/>
        </w:rPr>
        <w:fldChar w:fldCharType="end"/>
      </w:r>
      <w:r w:rsidRPr="00082B64">
        <w:rPr>
          <w:sz w:val="20"/>
        </w:rPr>
        <w:t xml:space="preserve">: Diagrama de actividades </w:t>
      </w:r>
      <w:r w:rsidR="00082B64" w:rsidRPr="00082B64">
        <w:rPr>
          <w:sz w:val="20"/>
        </w:rPr>
        <w:t>de cita médica</w:t>
      </w:r>
      <w:bookmarkEnd w:id="2459"/>
    </w:p>
    <w:p w14:paraId="26882455" w14:textId="77777777" w:rsidR="00082B64" w:rsidRDefault="00AD0C1C" w:rsidP="00082B64">
      <w:pPr>
        <w:keepNext/>
        <w:spacing w:line="360" w:lineRule="auto"/>
        <w:jc w:val="center"/>
      </w:pPr>
      <w:r w:rsidRPr="00AD0C1C">
        <w:rPr>
          <w:noProof/>
          <w:sz w:val="24"/>
          <w:szCs w:val="24"/>
          <w:lang w:eastAsia="es-BO"/>
        </w:rPr>
        <w:drawing>
          <wp:inline distT="0" distB="0" distL="0" distR="0" wp14:anchorId="6643C0F9" wp14:editId="504EFDEE">
            <wp:extent cx="6438740" cy="7116793"/>
            <wp:effectExtent l="0" t="0" r="635" b="8255"/>
            <wp:docPr id="9" name="Imagen 9" descr="D:\UATF\SEMESTRE 9\StartUML\Diagrama de actividades\Realizar cita med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Diagrama de actividades\Realizar cita medi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5909" cy="7191035"/>
                    </a:xfrm>
                    <a:prstGeom prst="rect">
                      <a:avLst/>
                    </a:prstGeom>
                    <a:noFill/>
                    <a:ln>
                      <a:noFill/>
                    </a:ln>
                  </pic:spPr>
                </pic:pic>
              </a:graphicData>
            </a:graphic>
          </wp:inline>
        </w:drawing>
      </w:r>
    </w:p>
    <w:p w14:paraId="4FE6A326" w14:textId="77777777" w:rsidR="00F5681C" w:rsidRPr="00082B64" w:rsidRDefault="00082B64" w:rsidP="00082B64">
      <w:pPr>
        <w:pStyle w:val="Descripcin"/>
        <w:jc w:val="center"/>
        <w:rPr>
          <w:sz w:val="28"/>
          <w:szCs w:val="24"/>
          <w:lang w:eastAsia="es-BO"/>
        </w:rPr>
      </w:pPr>
      <w:r w:rsidRPr="00082B64">
        <w:rPr>
          <w:sz w:val="20"/>
        </w:rPr>
        <w:t>Fuente: Elaboración propia</w:t>
      </w:r>
    </w:p>
    <w:p w14:paraId="5E0DD393" w14:textId="77777777" w:rsidR="00F5681C" w:rsidRPr="00503430" w:rsidRDefault="00AC5E22" w:rsidP="00F06F88">
      <w:pPr>
        <w:pStyle w:val="Ttulo2"/>
        <w:spacing w:after="160" w:line="360" w:lineRule="auto"/>
        <w:rPr>
          <w:lang w:eastAsia="es-BO"/>
        </w:rPr>
      </w:pPr>
      <w:bookmarkStart w:id="2460" w:name="_Toc485290388"/>
      <w:r w:rsidRPr="00503430">
        <w:rPr>
          <w:caps w:val="0"/>
          <w:lang w:eastAsia="es-BO"/>
        </w:rPr>
        <w:lastRenderedPageBreak/>
        <w:t>DETERMINACIÓN DE REQUERIMIENTOS</w:t>
      </w:r>
      <w:bookmarkEnd w:id="2460"/>
    </w:p>
    <w:p w14:paraId="537AA862" w14:textId="77777777" w:rsidR="00B563E8" w:rsidRPr="00E4269B" w:rsidRDefault="00BC2160" w:rsidP="00F06F88">
      <w:pPr>
        <w:pStyle w:val="Ttulo3"/>
        <w:spacing w:after="160" w:line="360" w:lineRule="auto"/>
        <w:rPr>
          <w:lang w:eastAsia="es-BO"/>
        </w:rPr>
      </w:pPr>
      <w:bookmarkStart w:id="2461" w:name="_Toc485290389"/>
      <w:r w:rsidRPr="00E4269B">
        <w:rPr>
          <w:lang w:eastAsia="es-BO"/>
        </w:rPr>
        <w:t>R</w:t>
      </w:r>
      <w:r w:rsidR="009003EE" w:rsidRPr="00E4269B">
        <w:rPr>
          <w:lang w:eastAsia="es-BO"/>
        </w:rPr>
        <w:t>e</w:t>
      </w:r>
      <w:r w:rsidRPr="00E4269B">
        <w:rPr>
          <w:lang w:eastAsia="es-BO"/>
        </w:rPr>
        <w:t>querimientos funcionales</w:t>
      </w:r>
      <w:bookmarkEnd w:id="2461"/>
    </w:p>
    <w:p w14:paraId="239AACB7" w14:textId="77777777" w:rsidR="00BC2160" w:rsidRPr="00503430" w:rsidRDefault="00BC2160">
      <w:pPr>
        <w:spacing w:line="360" w:lineRule="auto"/>
        <w:jc w:val="both"/>
        <w:rPr>
          <w:sz w:val="24"/>
          <w:szCs w:val="24"/>
          <w:lang w:eastAsia="es-BO"/>
        </w:rPr>
        <w:pPrChange w:id="2462" w:author="Luffi" w:date="2017-07-07T12:13:00Z">
          <w:pPr>
            <w:spacing w:line="360" w:lineRule="auto"/>
          </w:pPr>
        </w:pPrChange>
      </w:pPr>
      <w:r w:rsidRPr="00503430">
        <w:rPr>
          <w:sz w:val="24"/>
          <w:szCs w:val="24"/>
          <w:lang w:eastAsia="es-BO"/>
        </w:rPr>
        <w:t>Para la determinación de los requerimientos funcionales del sistema se considera la funcionalidad de todas sus partes, para ello se caracteriza cada requerimiento funcional como: evidente (El usuario debe conocer su realización) y oculto (debe realizarse, aunque el usuario no sepa).</w:t>
      </w:r>
    </w:p>
    <w:p w14:paraId="7FE0BEA5" w14:textId="77777777" w:rsidR="00BC2160" w:rsidRPr="00503430" w:rsidRDefault="00BC2160">
      <w:pPr>
        <w:spacing w:line="360" w:lineRule="auto"/>
        <w:jc w:val="both"/>
        <w:rPr>
          <w:sz w:val="24"/>
          <w:szCs w:val="24"/>
          <w:lang w:eastAsia="es-BO"/>
        </w:rPr>
        <w:pPrChange w:id="2463" w:author="Luffi" w:date="2017-07-07T12:13:00Z">
          <w:pPr>
            <w:spacing w:line="360" w:lineRule="auto"/>
          </w:pPr>
        </w:pPrChange>
      </w:pPr>
      <w:r w:rsidRPr="00503430">
        <w:rPr>
          <w:sz w:val="24"/>
          <w:szCs w:val="24"/>
          <w:lang w:eastAsia="es-BO"/>
        </w:rPr>
        <w:t>En el presente proyecto se implementó los siguientes requerimientos funcionales:</w:t>
      </w:r>
    </w:p>
    <w:p w14:paraId="6BFEBBCC" w14:textId="4E639A0D" w:rsidR="00082B64" w:rsidRPr="00082B64" w:rsidRDefault="00082B64" w:rsidP="00082B64">
      <w:pPr>
        <w:pStyle w:val="Descripcin"/>
        <w:keepNext/>
        <w:jc w:val="center"/>
        <w:rPr>
          <w:sz w:val="20"/>
        </w:rPr>
      </w:pPr>
      <w:bookmarkStart w:id="2464" w:name="_Toc485121646"/>
      <w:r w:rsidRPr="00082B64">
        <w:rPr>
          <w:sz w:val="20"/>
        </w:rPr>
        <w:t xml:space="preserve">Tabla </w:t>
      </w:r>
      <w:r w:rsidRPr="00082B64">
        <w:rPr>
          <w:sz w:val="20"/>
        </w:rPr>
        <w:fldChar w:fldCharType="begin"/>
      </w:r>
      <w:r w:rsidRPr="00082B64">
        <w:rPr>
          <w:sz w:val="20"/>
        </w:rPr>
        <w:instrText xml:space="preserve"> SEQ Tabla \* ARABIC </w:instrText>
      </w:r>
      <w:r w:rsidRPr="00082B64">
        <w:rPr>
          <w:sz w:val="20"/>
        </w:rPr>
        <w:fldChar w:fldCharType="separate"/>
      </w:r>
      <w:r w:rsidR="00D207D2">
        <w:rPr>
          <w:noProof/>
          <w:sz w:val="20"/>
        </w:rPr>
        <w:t>8</w:t>
      </w:r>
      <w:r w:rsidRPr="00082B64">
        <w:rPr>
          <w:sz w:val="20"/>
        </w:rPr>
        <w:fldChar w:fldCharType="end"/>
      </w:r>
      <w:r w:rsidRPr="00082B64">
        <w:rPr>
          <w:noProof/>
          <w:sz w:val="20"/>
        </w:rPr>
        <w:t>: Requerimientos funcionales</w:t>
      </w:r>
      <w:bookmarkEnd w:id="2464"/>
    </w:p>
    <w:tbl>
      <w:tblPr>
        <w:tblW w:w="9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6306"/>
        <w:gridCol w:w="1612"/>
      </w:tblGrid>
      <w:tr w:rsidR="009003EE" w:rsidRPr="00C76904" w14:paraId="4ADFFE99" w14:textId="77777777" w:rsidTr="00C76904">
        <w:trPr>
          <w:trHeight w:val="354"/>
          <w:jc w:val="center"/>
        </w:trPr>
        <w:tc>
          <w:tcPr>
            <w:tcW w:w="0" w:type="auto"/>
            <w:vAlign w:val="center"/>
          </w:tcPr>
          <w:p w14:paraId="267764B1" w14:textId="77777777" w:rsidR="009003EE" w:rsidRPr="00C76904" w:rsidRDefault="009003EE" w:rsidP="00C76904">
            <w:pPr>
              <w:spacing w:after="0" w:line="240" w:lineRule="auto"/>
              <w:jc w:val="center"/>
              <w:rPr>
                <w:rFonts w:cs="Arial"/>
                <w:b/>
              </w:rPr>
            </w:pPr>
            <w:r w:rsidRPr="00C76904">
              <w:rPr>
                <w:rFonts w:cs="Arial"/>
                <w:b/>
              </w:rPr>
              <w:t>REFERENCIA</w:t>
            </w:r>
          </w:p>
        </w:tc>
        <w:tc>
          <w:tcPr>
            <w:tcW w:w="6287" w:type="dxa"/>
            <w:vAlign w:val="center"/>
          </w:tcPr>
          <w:p w14:paraId="4D5E9D36" w14:textId="77777777" w:rsidR="009003EE" w:rsidRPr="00C76904" w:rsidRDefault="009003EE" w:rsidP="00C76904">
            <w:pPr>
              <w:spacing w:after="0" w:line="240" w:lineRule="auto"/>
              <w:jc w:val="center"/>
              <w:rPr>
                <w:rFonts w:cs="Arial"/>
                <w:b/>
              </w:rPr>
            </w:pPr>
            <w:r w:rsidRPr="00C76904">
              <w:rPr>
                <w:rFonts w:cs="Arial"/>
                <w:b/>
              </w:rPr>
              <w:t>FUNCIÓN</w:t>
            </w:r>
          </w:p>
        </w:tc>
        <w:tc>
          <w:tcPr>
            <w:tcW w:w="1607" w:type="dxa"/>
            <w:vAlign w:val="center"/>
          </w:tcPr>
          <w:p w14:paraId="41C20253" w14:textId="77777777" w:rsidR="009003EE" w:rsidRPr="00C76904" w:rsidRDefault="009003EE" w:rsidP="00C76904">
            <w:pPr>
              <w:spacing w:after="0" w:line="240" w:lineRule="auto"/>
              <w:jc w:val="center"/>
              <w:rPr>
                <w:rFonts w:cs="Arial"/>
                <w:b/>
              </w:rPr>
            </w:pPr>
            <w:r w:rsidRPr="00C76904">
              <w:rPr>
                <w:rFonts w:cs="Arial"/>
                <w:b/>
              </w:rPr>
              <w:t>CATEGORIA</w:t>
            </w:r>
          </w:p>
        </w:tc>
      </w:tr>
      <w:tr w:rsidR="009003EE" w:rsidRPr="00C76904" w14:paraId="6F5E6D2C" w14:textId="77777777" w:rsidTr="00C76904">
        <w:trPr>
          <w:trHeight w:val="549"/>
          <w:jc w:val="center"/>
        </w:trPr>
        <w:tc>
          <w:tcPr>
            <w:tcW w:w="9262" w:type="dxa"/>
            <w:gridSpan w:val="3"/>
            <w:vAlign w:val="center"/>
          </w:tcPr>
          <w:p w14:paraId="0E370243" w14:textId="77777777" w:rsidR="009003EE" w:rsidRPr="00C76904" w:rsidRDefault="009003EE" w:rsidP="00C76904">
            <w:pPr>
              <w:spacing w:after="0" w:line="240" w:lineRule="auto"/>
              <w:jc w:val="center"/>
              <w:rPr>
                <w:rFonts w:cs="Arial"/>
                <w:b/>
              </w:rPr>
            </w:pPr>
            <w:r w:rsidRPr="00C76904">
              <w:rPr>
                <w:rFonts w:cs="Arial"/>
                <w:b/>
              </w:rPr>
              <w:t>Iniciar sesión</w:t>
            </w:r>
          </w:p>
        </w:tc>
      </w:tr>
      <w:tr w:rsidR="009003EE" w:rsidRPr="00C76904" w14:paraId="5C11C0EE" w14:textId="77777777" w:rsidTr="00C76904">
        <w:trPr>
          <w:trHeight w:val="563"/>
          <w:jc w:val="center"/>
        </w:trPr>
        <w:tc>
          <w:tcPr>
            <w:tcW w:w="0" w:type="auto"/>
            <w:vAlign w:val="center"/>
          </w:tcPr>
          <w:p w14:paraId="148F30F7" w14:textId="77777777" w:rsidR="009003EE" w:rsidRPr="00C76904" w:rsidRDefault="009003EE" w:rsidP="00C76904">
            <w:pPr>
              <w:spacing w:after="0" w:line="240" w:lineRule="auto"/>
              <w:jc w:val="center"/>
              <w:rPr>
                <w:rFonts w:cs="Arial"/>
              </w:rPr>
            </w:pPr>
            <w:r w:rsidRPr="00C76904">
              <w:rPr>
                <w:rFonts w:cs="Arial"/>
              </w:rPr>
              <w:t>R1</w:t>
            </w:r>
          </w:p>
        </w:tc>
        <w:tc>
          <w:tcPr>
            <w:tcW w:w="6287" w:type="dxa"/>
            <w:vAlign w:val="center"/>
          </w:tcPr>
          <w:p w14:paraId="5456307F" w14:textId="77777777" w:rsidR="009003EE" w:rsidRPr="00C76904" w:rsidRDefault="009003EE" w:rsidP="00C76904">
            <w:pPr>
              <w:spacing w:after="0" w:line="240" w:lineRule="auto"/>
              <w:rPr>
                <w:rFonts w:cs="Arial"/>
                <w:b/>
              </w:rPr>
            </w:pPr>
            <w:r w:rsidRPr="00C76904">
              <w:rPr>
                <w:rFonts w:cs="Arial"/>
                <w:b/>
              </w:rPr>
              <w:t>I</w:t>
            </w:r>
            <w:r w:rsidRPr="00C76904">
              <w:rPr>
                <w:rFonts w:cs="Arial"/>
              </w:rPr>
              <w:t>niciar sesión para el uso del sistema</w:t>
            </w:r>
          </w:p>
        </w:tc>
        <w:tc>
          <w:tcPr>
            <w:tcW w:w="1607" w:type="dxa"/>
            <w:vAlign w:val="center"/>
          </w:tcPr>
          <w:p w14:paraId="098F5DE5"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20ADFF94" w14:textId="77777777" w:rsidTr="00C76904">
        <w:trPr>
          <w:trHeight w:val="549"/>
          <w:jc w:val="center"/>
        </w:trPr>
        <w:tc>
          <w:tcPr>
            <w:tcW w:w="0" w:type="auto"/>
            <w:vAlign w:val="center"/>
          </w:tcPr>
          <w:p w14:paraId="302340C8" w14:textId="77777777" w:rsidR="009003EE" w:rsidRPr="00C76904" w:rsidRDefault="009003EE" w:rsidP="00C76904">
            <w:pPr>
              <w:spacing w:after="0" w:line="240" w:lineRule="auto"/>
              <w:jc w:val="center"/>
              <w:rPr>
                <w:rFonts w:cs="Arial"/>
              </w:rPr>
            </w:pPr>
            <w:r w:rsidRPr="00C76904">
              <w:rPr>
                <w:rFonts w:cs="Arial"/>
              </w:rPr>
              <w:t>R2</w:t>
            </w:r>
          </w:p>
        </w:tc>
        <w:tc>
          <w:tcPr>
            <w:tcW w:w="6287" w:type="dxa"/>
            <w:vAlign w:val="center"/>
          </w:tcPr>
          <w:p w14:paraId="5378F5B9" w14:textId="77777777" w:rsidR="009003EE" w:rsidRPr="00C76904" w:rsidRDefault="009003EE" w:rsidP="00C76904">
            <w:pPr>
              <w:spacing w:after="0" w:line="240" w:lineRule="auto"/>
              <w:rPr>
                <w:rFonts w:cs="Arial"/>
              </w:rPr>
            </w:pPr>
            <w:r w:rsidRPr="00C76904">
              <w:rPr>
                <w:rFonts w:cs="Arial"/>
              </w:rPr>
              <w:t>Autenticar usuario</w:t>
            </w:r>
          </w:p>
        </w:tc>
        <w:tc>
          <w:tcPr>
            <w:tcW w:w="1607" w:type="dxa"/>
            <w:vAlign w:val="center"/>
          </w:tcPr>
          <w:p w14:paraId="62779578" w14:textId="77777777" w:rsidR="009003EE" w:rsidRPr="00C76904" w:rsidRDefault="009003EE" w:rsidP="00C76904">
            <w:pPr>
              <w:spacing w:after="0" w:line="240" w:lineRule="auto"/>
              <w:jc w:val="center"/>
              <w:rPr>
                <w:rFonts w:cs="Arial"/>
              </w:rPr>
            </w:pPr>
            <w:r w:rsidRPr="00C76904">
              <w:rPr>
                <w:rFonts w:cs="Arial"/>
              </w:rPr>
              <w:t>Oculto</w:t>
            </w:r>
          </w:p>
        </w:tc>
      </w:tr>
      <w:tr w:rsidR="009003EE" w:rsidRPr="00C76904" w14:paraId="02BA73B1" w14:textId="77777777" w:rsidTr="00C76904">
        <w:trPr>
          <w:trHeight w:val="330"/>
          <w:jc w:val="center"/>
        </w:trPr>
        <w:tc>
          <w:tcPr>
            <w:tcW w:w="9262" w:type="dxa"/>
            <w:gridSpan w:val="3"/>
            <w:vAlign w:val="center"/>
          </w:tcPr>
          <w:p w14:paraId="4E328238" w14:textId="77777777" w:rsidR="009003EE" w:rsidRPr="00C76904" w:rsidRDefault="009003EE" w:rsidP="00C76904">
            <w:pPr>
              <w:spacing w:after="0" w:line="240" w:lineRule="auto"/>
              <w:jc w:val="center"/>
              <w:rPr>
                <w:rFonts w:cs="Arial"/>
                <w:b/>
              </w:rPr>
            </w:pPr>
            <w:r w:rsidRPr="00C76904">
              <w:rPr>
                <w:rFonts w:cs="Arial"/>
                <w:b/>
              </w:rPr>
              <w:t>Modulo administración</w:t>
            </w:r>
          </w:p>
        </w:tc>
      </w:tr>
      <w:tr w:rsidR="009003EE" w:rsidRPr="00C76904" w14:paraId="5C0B543A" w14:textId="77777777" w:rsidTr="00C76904">
        <w:trPr>
          <w:trHeight w:val="549"/>
          <w:jc w:val="center"/>
        </w:trPr>
        <w:tc>
          <w:tcPr>
            <w:tcW w:w="0" w:type="auto"/>
            <w:vAlign w:val="center"/>
          </w:tcPr>
          <w:p w14:paraId="45F4FC81" w14:textId="77777777" w:rsidR="009003EE" w:rsidRPr="00C76904" w:rsidRDefault="009003EE" w:rsidP="00C76904">
            <w:pPr>
              <w:spacing w:after="0" w:line="240" w:lineRule="auto"/>
              <w:jc w:val="center"/>
              <w:rPr>
                <w:rFonts w:cs="Arial"/>
              </w:rPr>
            </w:pPr>
            <w:r w:rsidRPr="00C76904">
              <w:rPr>
                <w:rFonts w:cs="Arial"/>
              </w:rPr>
              <w:t>R1</w:t>
            </w:r>
          </w:p>
        </w:tc>
        <w:tc>
          <w:tcPr>
            <w:tcW w:w="6287" w:type="dxa"/>
            <w:vAlign w:val="center"/>
          </w:tcPr>
          <w:p w14:paraId="6287CB56" w14:textId="77777777" w:rsidR="009003EE" w:rsidRPr="00C76904" w:rsidRDefault="009003EE" w:rsidP="00C76904">
            <w:pPr>
              <w:spacing w:after="0" w:line="240" w:lineRule="auto"/>
              <w:rPr>
                <w:rFonts w:cs="Arial"/>
              </w:rPr>
            </w:pPr>
            <w:r w:rsidRPr="00C76904">
              <w:rPr>
                <w:rFonts w:cs="Arial"/>
              </w:rPr>
              <w:t>Panel general de administración</w:t>
            </w:r>
          </w:p>
        </w:tc>
        <w:tc>
          <w:tcPr>
            <w:tcW w:w="1607" w:type="dxa"/>
            <w:vAlign w:val="center"/>
          </w:tcPr>
          <w:p w14:paraId="0E90975C"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10EB6278" w14:textId="77777777" w:rsidTr="00C76904">
        <w:trPr>
          <w:trHeight w:val="549"/>
          <w:jc w:val="center"/>
        </w:trPr>
        <w:tc>
          <w:tcPr>
            <w:tcW w:w="0" w:type="auto"/>
            <w:vAlign w:val="center"/>
          </w:tcPr>
          <w:p w14:paraId="39AB0A90" w14:textId="77777777" w:rsidR="009003EE" w:rsidRPr="00C76904" w:rsidRDefault="009003EE" w:rsidP="00C76904">
            <w:pPr>
              <w:spacing w:after="0" w:line="240" w:lineRule="auto"/>
              <w:jc w:val="center"/>
              <w:rPr>
                <w:rFonts w:cs="Arial"/>
              </w:rPr>
            </w:pPr>
            <w:r w:rsidRPr="00C76904">
              <w:rPr>
                <w:rFonts w:cs="Arial"/>
              </w:rPr>
              <w:t>R2</w:t>
            </w:r>
          </w:p>
        </w:tc>
        <w:tc>
          <w:tcPr>
            <w:tcW w:w="6287" w:type="dxa"/>
            <w:vAlign w:val="center"/>
          </w:tcPr>
          <w:p w14:paraId="71C119D1" w14:textId="77777777" w:rsidR="009003EE" w:rsidRPr="00C76904" w:rsidRDefault="009003EE" w:rsidP="00C76904">
            <w:pPr>
              <w:spacing w:after="0" w:line="240" w:lineRule="auto"/>
              <w:rPr>
                <w:rFonts w:cs="Arial"/>
              </w:rPr>
            </w:pPr>
            <w:r w:rsidRPr="00C76904">
              <w:rPr>
                <w:rFonts w:cs="Arial"/>
              </w:rPr>
              <w:t>Registrar un nuevo usuario.</w:t>
            </w:r>
          </w:p>
        </w:tc>
        <w:tc>
          <w:tcPr>
            <w:tcW w:w="1607" w:type="dxa"/>
            <w:vAlign w:val="center"/>
          </w:tcPr>
          <w:p w14:paraId="18084929"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2925F75A" w14:textId="77777777" w:rsidTr="00C76904">
        <w:trPr>
          <w:trHeight w:val="549"/>
          <w:jc w:val="center"/>
        </w:trPr>
        <w:tc>
          <w:tcPr>
            <w:tcW w:w="0" w:type="auto"/>
            <w:vAlign w:val="center"/>
          </w:tcPr>
          <w:p w14:paraId="312D4E64" w14:textId="77777777" w:rsidR="009003EE" w:rsidRPr="00C76904" w:rsidRDefault="009003EE" w:rsidP="00C76904">
            <w:pPr>
              <w:spacing w:after="0" w:line="240" w:lineRule="auto"/>
              <w:jc w:val="center"/>
              <w:rPr>
                <w:rFonts w:cs="Arial"/>
              </w:rPr>
            </w:pPr>
            <w:r w:rsidRPr="00C76904">
              <w:rPr>
                <w:rFonts w:cs="Arial"/>
              </w:rPr>
              <w:t>R3</w:t>
            </w:r>
          </w:p>
        </w:tc>
        <w:tc>
          <w:tcPr>
            <w:tcW w:w="6287" w:type="dxa"/>
            <w:vAlign w:val="center"/>
          </w:tcPr>
          <w:p w14:paraId="32252008" w14:textId="77777777" w:rsidR="009003EE" w:rsidRPr="00C76904" w:rsidRDefault="009003EE" w:rsidP="0003012F">
            <w:pPr>
              <w:spacing w:after="0" w:line="240" w:lineRule="auto"/>
              <w:rPr>
                <w:rFonts w:cs="Arial"/>
              </w:rPr>
            </w:pPr>
            <w:r w:rsidRPr="00C76904">
              <w:rPr>
                <w:rFonts w:cs="Arial"/>
              </w:rPr>
              <w:t>Registro de especialidad médica.</w:t>
            </w:r>
          </w:p>
        </w:tc>
        <w:tc>
          <w:tcPr>
            <w:tcW w:w="1607" w:type="dxa"/>
            <w:vAlign w:val="center"/>
          </w:tcPr>
          <w:p w14:paraId="554A943E"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188CAF6D" w14:textId="77777777" w:rsidTr="00C76904">
        <w:trPr>
          <w:trHeight w:val="563"/>
          <w:jc w:val="center"/>
        </w:trPr>
        <w:tc>
          <w:tcPr>
            <w:tcW w:w="0" w:type="auto"/>
            <w:vAlign w:val="center"/>
          </w:tcPr>
          <w:p w14:paraId="308EEF98" w14:textId="77777777" w:rsidR="009003EE" w:rsidRPr="00C76904" w:rsidRDefault="009003EE" w:rsidP="00C76904">
            <w:pPr>
              <w:spacing w:after="0" w:line="240" w:lineRule="auto"/>
              <w:jc w:val="center"/>
              <w:rPr>
                <w:rFonts w:cs="Arial"/>
              </w:rPr>
            </w:pPr>
            <w:r w:rsidRPr="00C76904">
              <w:rPr>
                <w:rFonts w:cs="Arial"/>
              </w:rPr>
              <w:t>R4</w:t>
            </w:r>
          </w:p>
        </w:tc>
        <w:tc>
          <w:tcPr>
            <w:tcW w:w="6287" w:type="dxa"/>
            <w:vAlign w:val="center"/>
          </w:tcPr>
          <w:p w14:paraId="768A6106" w14:textId="77777777" w:rsidR="009003EE" w:rsidRPr="00C76904" w:rsidRDefault="009003EE" w:rsidP="00C76904">
            <w:pPr>
              <w:spacing w:after="0" w:line="240" w:lineRule="auto"/>
              <w:rPr>
                <w:rFonts w:cs="Arial"/>
              </w:rPr>
            </w:pPr>
            <w:r w:rsidRPr="00C76904">
              <w:rPr>
                <w:rFonts w:cs="Arial"/>
              </w:rPr>
              <w:t>Registro de tarifas por especialidad médica.</w:t>
            </w:r>
          </w:p>
        </w:tc>
        <w:tc>
          <w:tcPr>
            <w:tcW w:w="1607" w:type="dxa"/>
            <w:vAlign w:val="center"/>
          </w:tcPr>
          <w:p w14:paraId="35B915F9"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5ED8E67A" w14:textId="77777777" w:rsidTr="00C76904">
        <w:trPr>
          <w:trHeight w:val="549"/>
          <w:jc w:val="center"/>
        </w:trPr>
        <w:tc>
          <w:tcPr>
            <w:tcW w:w="0" w:type="auto"/>
            <w:vAlign w:val="center"/>
          </w:tcPr>
          <w:p w14:paraId="6832A463" w14:textId="77777777" w:rsidR="009003EE" w:rsidRPr="00C76904" w:rsidRDefault="009003EE" w:rsidP="00C76904">
            <w:pPr>
              <w:spacing w:after="0" w:line="240" w:lineRule="auto"/>
              <w:jc w:val="center"/>
              <w:rPr>
                <w:rFonts w:cs="Arial"/>
              </w:rPr>
            </w:pPr>
            <w:r w:rsidRPr="00C76904">
              <w:rPr>
                <w:rFonts w:cs="Arial"/>
              </w:rPr>
              <w:t>R5</w:t>
            </w:r>
          </w:p>
        </w:tc>
        <w:tc>
          <w:tcPr>
            <w:tcW w:w="6287" w:type="dxa"/>
            <w:vAlign w:val="center"/>
          </w:tcPr>
          <w:p w14:paraId="79D96837" w14:textId="77777777" w:rsidR="009003EE" w:rsidRPr="00C76904" w:rsidRDefault="009003EE" w:rsidP="00C76904">
            <w:pPr>
              <w:spacing w:after="0" w:line="240" w:lineRule="auto"/>
              <w:rPr>
                <w:rFonts w:cs="Arial"/>
              </w:rPr>
            </w:pPr>
            <w:r w:rsidRPr="00C76904">
              <w:rPr>
                <w:rFonts w:cs="Arial"/>
              </w:rPr>
              <w:t xml:space="preserve">Control de pantalla de turno </w:t>
            </w:r>
          </w:p>
        </w:tc>
        <w:tc>
          <w:tcPr>
            <w:tcW w:w="1607" w:type="dxa"/>
            <w:vAlign w:val="center"/>
          </w:tcPr>
          <w:p w14:paraId="248008A8"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248CD26E" w14:textId="77777777" w:rsidTr="00C76904">
        <w:trPr>
          <w:trHeight w:val="549"/>
          <w:jc w:val="center"/>
        </w:trPr>
        <w:tc>
          <w:tcPr>
            <w:tcW w:w="0" w:type="auto"/>
            <w:vAlign w:val="center"/>
          </w:tcPr>
          <w:p w14:paraId="420EC12B" w14:textId="77777777" w:rsidR="009003EE" w:rsidRPr="00C76904" w:rsidRDefault="009003EE" w:rsidP="00C76904">
            <w:pPr>
              <w:spacing w:after="0" w:line="240" w:lineRule="auto"/>
              <w:jc w:val="center"/>
              <w:rPr>
                <w:rFonts w:cs="Arial"/>
              </w:rPr>
            </w:pPr>
            <w:r w:rsidRPr="00C76904">
              <w:rPr>
                <w:rFonts w:cs="Arial"/>
              </w:rPr>
              <w:t>R6</w:t>
            </w:r>
          </w:p>
        </w:tc>
        <w:tc>
          <w:tcPr>
            <w:tcW w:w="6287" w:type="dxa"/>
            <w:vAlign w:val="center"/>
          </w:tcPr>
          <w:p w14:paraId="4B156936" w14:textId="77777777" w:rsidR="009003EE" w:rsidRPr="00C76904" w:rsidRDefault="0003012F" w:rsidP="00C76904">
            <w:pPr>
              <w:spacing w:after="0" w:line="240" w:lineRule="auto"/>
              <w:rPr>
                <w:rFonts w:cs="Arial"/>
              </w:rPr>
            </w:pPr>
            <w:r>
              <w:rPr>
                <w:rFonts w:cs="Arial"/>
              </w:rPr>
              <w:t>Reportes (pacientes, consultas y facturas).</w:t>
            </w:r>
          </w:p>
        </w:tc>
        <w:tc>
          <w:tcPr>
            <w:tcW w:w="1607" w:type="dxa"/>
            <w:vAlign w:val="center"/>
          </w:tcPr>
          <w:p w14:paraId="0F720740"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01E79D51" w14:textId="77777777" w:rsidTr="00C76904">
        <w:trPr>
          <w:trHeight w:val="549"/>
          <w:jc w:val="center"/>
        </w:trPr>
        <w:tc>
          <w:tcPr>
            <w:tcW w:w="0" w:type="auto"/>
            <w:vAlign w:val="center"/>
          </w:tcPr>
          <w:p w14:paraId="497197EF" w14:textId="77777777" w:rsidR="009003EE" w:rsidRPr="00C76904" w:rsidRDefault="009003EE" w:rsidP="00C76904">
            <w:pPr>
              <w:spacing w:after="0" w:line="240" w:lineRule="auto"/>
              <w:jc w:val="center"/>
              <w:rPr>
                <w:rFonts w:cs="Arial"/>
              </w:rPr>
            </w:pPr>
            <w:r w:rsidRPr="00C76904">
              <w:rPr>
                <w:rFonts w:cs="Arial"/>
              </w:rPr>
              <w:t>R7</w:t>
            </w:r>
          </w:p>
        </w:tc>
        <w:tc>
          <w:tcPr>
            <w:tcW w:w="6287" w:type="dxa"/>
            <w:vAlign w:val="center"/>
          </w:tcPr>
          <w:p w14:paraId="25DE7ABA" w14:textId="77777777" w:rsidR="009003EE" w:rsidRPr="00C76904" w:rsidRDefault="009003EE" w:rsidP="00C76904">
            <w:pPr>
              <w:spacing w:after="0" w:line="240" w:lineRule="auto"/>
              <w:rPr>
                <w:rFonts w:cs="Arial"/>
              </w:rPr>
            </w:pPr>
            <w:r w:rsidRPr="00C76904">
              <w:rPr>
                <w:rFonts w:cs="Arial"/>
              </w:rPr>
              <w:t>Ejecución de copia de seguridad (Backup)</w:t>
            </w:r>
          </w:p>
        </w:tc>
        <w:tc>
          <w:tcPr>
            <w:tcW w:w="1607" w:type="dxa"/>
            <w:vAlign w:val="center"/>
          </w:tcPr>
          <w:p w14:paraId="6316EF4F"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454C009E" w14:textId="77777777" w:rsidTr="00C76904">
        <w:trPr>
          <w:trHeight w:val="549"/>
          <w:jc w:val="center"/>
        </w:trPr>
        <w:tc>
          <w:tcPr>
            <w:tcW w:w="9262" w:type="dxa"/>
            <w:gridSpan w:val="3"/>
            <w:vAlign w:val="center"/>
          </w:tcPr>
          <w:p w14:paraId="2D8AEA51" w14:textId="77777777" w:rsidR="009003EE" w:rsidRPr="00C76904" w:rsidRDefault="009003EE" w:rsidP="00C76904">
            <w:pPr>
              <w:spacing w:after="0" w:line="240" w:lineRule="auto"/>
              <w:jc w:val="center"/>
              <w:rPr>
                <w:rFonts w:cs="Arial"/>
                <w:b/>
              </w:rPr>
            </w:pPr>
            <w:r w:rsidRPr="00C76904">
              <w:rPr>
                <w:rFonts w:cs="Arial"/>
                <w:b/>
              </w:rPr>
              <w:t>Módulo de médico especialista</w:t>
            </w:r>
          </w:p>
        </w:tc>
      </w:tr>
      <w:tr w:rsidR="009003EE" w:rsidRPr="00C76904" w14:paraId="1D67641B" w14:textId="77777777" w:rsidTr="00C76904">
        <w:trPr>
          <w:trHeight w:val="549"/>
          <w:jc w:val="center"/>
        </w:trPr>
        <w:tc>
          <w:tcPr>
            <w:tcW w:w="0" w:type="auto"/>
            <w:vAlign w:val="center"/>
          </w:tcPr>
          <w:p w14:paraId="0FC07A0E" w14:textId="77777777" w:rsidR="009003EE" w:rsidRPr="00C76904" w:rsidRDefault="009003EE" w:rsidP="00C76904">
            <w:pPr>
              <w:spacing w:after="0" w:line="240" w:lineRule="auto"/>
              <w:jc w:val="center"/>
              <w:rPr>
                <w:rFonts w:cs="Arial"/>
              </w:rPr>
            </w:pPr>
            <w:r w:rsidRPr="00C76904">
              <w:rPr>
                <w:rFonts w:cs="Arial"/>
              </w:rPr>
              <w:t>R1</w:t>
            </w:r>
          </w:p>
        </w:tc>
        <w:tc>
          <w:tcPr>
            <w:tcW w:w="6287" w:type="dxa"/>
            <w:vAlign w:val="center"/>
          </w:tcPr>
          <w:p w14:paraId="66171797" w14:textId="77777777" w:rsidR="009003EE" w:rsidRPr="00C76904" w:rsidRDefault="009003EE" w:rsidP="00C76904">
            <w:pPr>
              <w:spacing w:after="0" w:line="240" w:lineRule="auto"/>
              <w:rPr>
                <w:rFonts w:cs="Arial"/>
              </w:rPr>
            </w:pPr>
            <w:r w:rsidRPr="00C76904">
              <w:rPr>
                <w:rFonts w:cs="Arial"/>
              </w:rPr>
              <w:t>Panel general de médico especialista</w:t>
            </w:r>
          </w:p>
        </w:tc>
        <w:tc>
          <w:tcPr>
            <w:tcW w:w="1607" w:type="dxa"/>
            <w:vAlign w:val="center"/>
          </w:tcPr>
          <w:p w14:paraId="1EF0F804"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57303604" w14:textId="77777777" w:rsidTr="00C76904">
        <w:trPr>
          <w:trHeight w:val="549"/>
          <w:jc w:val="center"/>
        </w:trPr>
        <w:tc>
          <w:tcPr>
            <w:tcW w:w="0" w:type="auto"/>
            <w:vAlign w:val="center"/>
          </w:tcPr>
          <w:p w14:paraId="2278318F" w14:textId="77777777" w:rsidR="009003EE" w:rsidRPr="00C76904" w:rsidRDefault="009003EE" w:rsidP="00C76904">
            <w:pPr>
              <w:spacing w:after="0" w:line="240" w:lineRule="auto"/>
              <w:jc w:val="center"/>
              <w:rPr>
                <w:rFonts w:cs="Arial"/>
              </w:rPr>
            </w:pPr>
            <w:r w:rsidRPr="00C76904">
              <w:rPr>
                <w:rFonts w:cs="Arial"/>
              </w:rPr>
              <w:t>R3</w:t>
            </w:r>
          </w:p>
        </w:tc>
        <w:tc>
          <w:tcPr>
            <w:tcW w:w="6287" w:type="dxa"/>
            <w:vAlign w:val="center"/>
          </w:tcPr>
          <w:p w14:paraId="7811F4F1" w14:textId="77777777" w:rsidR="009003EE" w:rsidRPr="00C76904" w:rsidRDefault="009003EE" w:rsidP="00C76904">
            <w:pPr>
              <w:spacing w:after="0" w:line="240" w:lineRule="auto"/>
              <w:rPr>
                <w:rFonts w:cs="Arial"/>
              </w:rPr>
            </w:pPr>
            <w:r w:rsidRPr="00C76904">
              <w:rPr>
                <w:rFonts w:cs="Arial"/>
              </w:rPr>
              <w:t>Ver historial de paciente</w:t>
            </w:r>
          </w:p>
        </w:tc>
        <w:tc>
          <w:tcPr>
            <w:tcW w:w="1607" w:type="dxa"/>
            <w:vAlign w:val="center"/>
          </w:tcPr>
          <w:p w14:paraId="63EEB204"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0C9DE592" w14:textId="77777777" w:rsidTr="00C76904">
        <w:trPr>
          <w:trHeight w:val="549"/>
          <w:jc w:val="center"/>
        </w:trPr>
        <w:tc>
          <w:tcPr>
            <w:tcW w:w="0" w:type="auto"/>
            <w:vAlign w:val="center"/>
          </w:tcPr>
          <w:p w14:paraId="6F952D3D" w14:textId="77777777" w:rsidR="009003EE" w:rsidRPr="00C76904" w:rsidRDefault="009003EE" w:rsidP="00C76904">
            <w:pPr>
              <w:spacing w:after="0" w:line="240" w:lineRule="auto"/>
              <w:jc w:val="center"/>
              <w:rPr>
                <w:rFonts w:cs="Arial"/>
              </w:rPr>
            </w:pPr>
            <w:r w:rsidRPr="00C76904">
              <w:rPr>
                <w:rFonts w:cs="Arial"/>
              </w:rPr>
              <w:t>R4</w:t>
            </w:r>
          </w:p>
        </w:tc>
        <w:tc>
          <w:tcPr>
            <w:tcW w:w="6287" w:type="dxa"/>
            <w:vAlign w:val="center"/>
          </w:tcPr>
          <w:p w14:paraId="48F56BAE" w14:textId="77777777" w:rsidR="009003EE" w:rsidRPr="00C76904" w:rsidRDefault="009003EE" w:rsidP="00C76904">
            <w:pPr>
              <w:spacing w:after="0" w:line="240" w:lineRule="auto"/>
              <w:rPr>
                <w:rFonts w:cs="Arial"/>
              </w:rPr>
            </w:pPr>
            <w:r w:rsidRPr="00C76904">
              <w:rPr>
                <w:rFonts w:cs="Arial"/>
              </w:rPr>
              <w:t>Generar consulta médica</w:t>
            </w:r>
          </w:p>
        </w:tc>
        <w:tc>
          <w:tcPr>
            <w:tcW w:w="1607" w:type="dxa"/>
            <w:vAlign w:val="center"/>
          </w:tcPr>
          <w:p w14:paraId="0A30C90E"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503DF4DB" w14:textId="77777777" w:rsidTr="00C76904">
        <w:trPr>
          <w:trHeight w:val="549"/>
          <w:jc w:val="center"/>
        </w:trPr>
        <w:tc>
          <w:tcPr>
            <w:tcW w:w="0" w:type="auto"/>
            <w:vAlign w:val="center"/>
          </w:tcPr>
          <w:p w14:paraId="207CD075" w14:textId="77777777" w:rsidR="009003EE" w:rsidRPr="00C76904" w:rsidRDefault="009003EE" w:rsidP="00C76904">
            <w:pPr>
              <w:spacing w:after="0" w:line="240" w:lineRule="auto"/>
              <w:jc w:val="center"/>
              <w:rPr>
                <w:rFonts w:cs="Arial"/>
              </w:rPr>
            </w:pPr>
            <w:r w:rsidRPr="00C76904">
              <w:rPr>
                <w:rFonts w:cs="Arial"/>
              </w:rPr>
              <w:lastRenderedPageBreak/>
              <w:t>R5</w:t>
            </w:r>
          </w:p>
        </w:tc>
        <w:tc>
          <w:tcPr>
            <w:tcW w:w="6287" w:type="dxa"/>
            <w:vAlign w:val="center"/>
          </w:tcPr>
          <w:p w14:paraId="6F55D7BE" w14:textId="77777777" w:rsidR="009003EE" w:rsidRPr="00C76904" w:rsidRDefault="009003EE" w:rsidP="00C76904">
            <w:pPr>
              <w:spacing w:after="0" w:line="240" w:lineRule="auto"/>
              <w:rPr>
                <w:rFonts w:cs="Arial"/>
              </w:rPr>
            </w:pPr>
            <w:r w:rsidRPr="00C76904">
              <w:rPr>
                <w:rFonts w:cs="Arial"/>
              </w:rPr>
              <w:t>Imprimir receta médica</w:t>
            </w:r>
            <w:r w:rsidR="003A3251" w:rsidRPr="00C76904">
              <w:rPr>
                <w:rFonts w:cs="Arial"/>
              </w:rPr>
              <w:t xml:space="preserve"> o examen clínico</w:t>
            </w:r>
          </w:p>
        </w:tc>
        <w:tc>
          <w:tcPr>
            <w:tcW w:w="1607" w:type="dxa"/>
            <w:vAlign w:val="center"/>
          </w:tcPr>
          <w:p w14:paraId="4B42798D"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40B4733F" w14:textId="77777777" w:rsidTr="00C76904">
        <w:trPr>
          <w:trHeight w:val="563"/>
          <w:jc w:val="center"/>
        </w:trPr>
        <w:tc>
          <w:tcPr>
            <w:tcW w:w="0" w:type="auto"/>
            <w:vAlign w:val="center"/>
          </w:tcPr>
          <w:p w14:paraId="73E75F34" w14:textId="77777777" w:rsidR="009003EE" w:rsidRPr="00C76904" w:rsidRDefault="009003EE" w:rsidP="00C76904">
            <w:pPr>
              <w:spacing w:after="0" w:line="240" w:lineRule="auto"/>
              <w:jc w:val="center"/>
              <w:rPr>
                <w:rFonts w:cs="Arial"/>
              </w:rPr>
            </w:pPr>
            <w:r w:rsidRPr="00C76904">
              <w:rPr>
                <w:rFonts w:cs="Arial"/>
              </w:rPr>
              <w:t>R6</w:t>
            </w:r>
          </w:p>
        </w:tc>
        <w:tc>
          <w:tcPr>
            <w:tcW w:w="6287" w:type="dxa"/>
            <w:vAlign w:val="center"/>
          </w:tcPr>
          <w:p w14:paraId="0E3C5271" w14:textId="77777777" w:rsidR="009003EE" w:rsidRPr="00C76904" w:rsidRDefault="009003EE" w:rsidP="00C76904">
            <w:pPr>
              <w:spacing w:after="0" w:line="240" w:lineRule="auto"/>
              <w:rPr>
                <w:rFonts w:cs="Arial"/>
              </w:rPr>
            </w:pPr>
            <w:r w:rsidRPr="00C76904">
              <w:rPr>
                <w:rFonts w:cs="Arial"/>
              </w:rPr>
              <w:t>Control de pantalla de turno</w:t>
            </w:r>
          </w:p>
        </w:tc>
        <w:tc>
          <w:tcPr>
            <w:tcW w:w="1607" w:type="dxa"/>
            <w:vAlign w:val="center"/>
          </w:tcPr>
          <w:p w14:paraId="3B3378F7"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15B8D3E6" w14:textId="77777777" w:rsidTr="00C76904">
        <w:trPr>
          <w:trHeight w:val="549"/>
          <w:jc w:val="center"/>
        </w:trPr>
        <w:tc>
          <w:tcPr>
            <w:tcW w:w="9262" w:type="dxa"/>
            <w:gridSpan w:val="3"/>
            <w:vAlign w:val="center"/>
          </w:tcPr>
          <w:p w14:paraId="65B617B8" w14:textId="77777777" w:rsidR="009003EE" w:rsidRPr="00C76904" w:rsidRDefault="009003EE" w:rsidP="00C76904">
            <w:pPr>
              <w:spacing w:after="0" w:line="240" w:lineRule="auto"/>
              <w:jc w:val="center"/>
              <w:rPr>
                <w:rFonts w:cs="Arial"/>
                <w:b/>
              </w:rPr>
            </w:pPr>
            <w:r w:rsidRPr="00C76904">
              <w:rPr>
                <w:rFonts w:cs="Arial"/>
                <w:b/>
              </w:rPr>
              <w:t>Módulo de secretaria</w:t>
            </w:r>
          </w:p>
        </w:tc>
      </w:tr>
      <w:tr w:rsidR="009003EE" w:rsidRPr="00C76904" w14:paraId="224FDECB" w14:textId="77777777" w:rsidTr="00C76904">
        <w:trPr>
          <w:trHeight w:val="549"/>
          <w:jc w:val="center"/>
        </w:trPr>
        <w:tc>
          <w:tcPr>
            <w:tcW w:w="0" w:type="auto"/>
            <w:vAlign w:val="center"/>
          </w:tcPr>
          <w:p w14:paraId="6EA5E12A" w14:textId="77777777" w:rsidR="009003EE" w:rsidRPr="00C76904" w:rsidRDefault="009003EE" w:rsidP="00C76904">
            <w:pPr>
              <w:spacing w:after="0" w:line="240" w:lineRule="auto"/>
              <w:jc w:val="center"/>
              <w:rPr>
                <w:rFonts w:cs="Arial"/>
              </w:rPr>
            </w:pPr>
            <w:r w:rsidRPr="00C76904">
              <w:rPr>
                <w:rFonts w:cs="Arial"/>
              </w:rPr>
              <w:t>R1</w:t>
            </w:r>
          </w:p>
        </w:tc>
        <w:tc>
          <w:tcPr>
            <w:tcW w:w="6287" w:type="dxa"/>
            <w:vAlign w:val="center"/>
          </w:tcPr>
          <w:p w14:paraId="6CBBF474" w14:textId="77777777" w:rsidR="009003EE" w:rsidRPr="00C76904" w:rsidRDefault="009003EE" w:rsidP="00C76904">
            <w:pPr>
              <w:spacing w:after="0" w:line="240" w:lineRule="auto"/>
              <w:rPr>
                <w:rFonts w:cs="Arial"/>
              </w:rPr>
            </w:pPr>
            <w:r w:rsidRPr="00C76904">
              <w:rPr>
                <w:rFonts w:cs="Arial"/>
              </w:rPr>
              <w:t>Panel general de secretaría</w:t>
            </w:r>
          </w:p>
        </w:tc>
        <w:tc>
          <w:tcPr>
            <w:tcW w:w="1607" w:type="dxa"/>
            <w:vAlign w:val="center"/>
          </w:tcPr>
          <w:p w14:paraId="019DEB13"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4596F7FF" w14:textId="77777777" w:rsidTr="00C76904">
        <w:trPr>
          <w:trHeight w:val="549"/>
          <w:jc w:val="center"/>
        </w:trPr>
        <w:tc>
          <w:tcPr>
            <w:tcW w:w="0" w:type="auto"/>
            <w:vAlign w:val="center"/>
          </w:tcPr>
          <w:p w14:paraId="6D22CFA3" w14:textId="77777777" w:rsidR="009003EE" w:rsidRPr="00C76904" w:rsidRDefault="009003EE" w:rsidP="00C76904">
            <w:pPr>
              <w:spacing w:after="0" w:line="240" w:lineRule="auto"/>
              <w:jc w:val="center"/>
              <w:rPr>
                <w:rFonts w:cs="Arial"/>
              </w:rPr>
            </w:pPr>
            <w:r w:rsidRPr="00C76904">
              <w:rPr>
                <w:rFonts w:cs="Arial"/>
              </w:rPr>
              <w:t>R2</w:t>
            </w:r>
          </w:p>
        </w:tc>
        <w:tc>
          <w:tcPr>
            <w:tcW w:w="6287" w:type="dxa"/>
            <w:vAlign w:val="center"/>
          </w:tcPr>
          <w:p w14:paraId="6B8486E7" w14:textId="77777777" w:rsidR="009003EE" w:rsidRPr="00C76904" w:rsidRDefault="009003EE" w:rsidP="00C76904">
            <w:pPr>
              <w:spacing w:after="0" w:line="240" w:lineRule="auto"/>
              <w:rPr>
                <w:rFonts w:cs="Arial"/>
              </w:rPr>
            </w:pPr>
            <w:r w:rsidRPr="00C76904">
              <w:rPr>
                <w:rFonts w:cs="Arial"/>
              </w:rPr>
              <w:t>Registro de pacientes</w:t>
            </w:r>
          </w:p>
        </w:tc>
        <w:tc>
          <w:tcPr>
            <w:tcW w:w="1607" w:type="dxa"/>
            <w:vAlign w:val="center"/>
          </w:tcPr>
          <w:p w14:paraId="563836B1"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47D549FB" w14:textId="77777777" w:rsidTr="00C76904">
        <w:trPr>
          <w:trHeight w:val="549"/>
          <w:jc w:val="center"/>
        </w:trPr>
        <w:tc>
          <w:tcPr>
            <w:tcW w:w="0" w:type="auto"/>
            <w:vAlign w:val="center"/>
          </w:tcPr>
          <w:p w14:paraId="4BB4C75B" w14:textId="77777777" w:rsidR="009003EE" w:rsidRPr="00C76904" w:rsidRDefault="009003EE" w:rsidP="00C76904">
            <w:pPr>
              <w:spacing w:after="0" w:line="240" w:lineRule="auto"/>
              <w:jc w:val="center"/>
              <w:rPr>
                <w:rFonts w:cs="Arial"/>
              </w:rPr>
            </w:pPr>
            <w:r w:rsidRPr="00C76904">
              <w:rPr>
                <w:rFonts w:cs="Arial"/>
              </w:rPr>
              <w:t>R3</w:t>
            </w:r>
          </w:p>
        </w:tc>
        <w:tc>
          <w:tcPr>
            <w:tcW w:w="6287" w:type="dxa"/>
            <w:vAlign w:val="center"/>
          </w:tcPr>
          <w:p w14:paraId="7150C01A" w14:textId="77777777" w:rsidR="009003EE" w:rsidRPr="00C76904" w:rsidRDefault="009003EE" w:rsidP="00C76904">
            <w:pPr>
              <w:spacing w:after="0" w:line="240" w:lineRule="auto"/>
              <w:rPr>
                <w:rFonts w:cs="Arial"/>
              </w:rPr>
            </w:pPr>
            <w:r w:rsidRPr="00C76904">
              <w:rPr>
                <w:rFonts w:cs="Arial"/>
              </w:rPr>
              <w:t>Control para el límite de consultas médicas</w:t>
            </w:r>
          </w:p>
        </w:tc>
        <w:tc>
          <w:tcPr>
            <w:tcW w:w="1607" w:type="dxa"/>
            <w:vAlign w:val="center"/>
          </w:tcPr>
          <w:p w14:paraId="41E6A1AD" w14:textId="77777777" w:rsidR="009003EE" w:rsidRPr="00C76904" w:rsidRDefault="009003EE" w:rsidP="00C76904">
            <w:pPr>
              <w:spacing w:after="0" w:line="240" w:lineRule="auto"/>
              <w:jc w:val="center"/>
              <w:rPr>
                <w:rFonts w:cs="Arial"/>
              </w:rPr>
            </w:pPr>
            <w:r w:rsidRPr="00C76904">
              <w:rPr>
                <w:rFonts w:cs="Arial"/>
              </w:rPr>
              <w:t>Oculto</w:t>
            </w:r>
          </w:p>
        </w:tc>
      </w:tr>
      <w:tr w:rsidR="009003EE" w:rsidRPr="00C76904" w14:paraId="0E730C62" w14:textId="77777777" w:rsidTr="00C76904">
        <w:trPr>
          <w:trHeight w:val="549"/>
          <w:jc w:val="center"/>
        </w:trPr>
        <w:tc>
          <w:tcPr>
            <w:tcW w:w="0" w:type="auto"/>
            <w:vAlign w:val="center"/>
          </w:tcPr>
          <w:p w14:paraId="5C83FDBF" w14:textId="77777777" w:rsidR="009003EE" w:rsidRPr="00C76904" w:rsidRDefault="009003EE" w:rsidP="00C76904">
            <w:pPr>
              <w:spacing w:after="0" w:line="240" w:lineRule="auto"/>
              <w:jc w:val="center"/>
              <w:rPr>
                <w:rFonts w:cs="Arial"/>
              </w:rPr>
            </w:pPr>
            <w:r w:rsidRPr="00C76904">
              <w:rPr>
                <w:rFonts w:cs="Arial"/>
              </w:rPr>
              <w:t>R4</w:t>
            </w:r>
          </w:p>
        </w:tc>
        <w:tc>
          <w:tcPr>
            <w:tcW w:w="6287" w:type="dxa"/>
            <w:vAlign w:val="center"/>
          </w:tcPr>
          <w:p w14:paraId="4EAA60E0" w14:textId="77777777" w:rsidR="009003EE" w:rsidRPr="00C76904" w:rsidRDefault="009003EE" w:rsidP="00C76904">
            <w:pPr>
              <w:spacing w:after="0" w:line="240" w:lineRule="auto"/>
              <w:rPr>
                <w:rFonts w:cs="Arial"/>
              </w:rPr>
            </w:pPr>
            <w:r w:rsidRPr="00C76904">
              <w:rPr>
                <w:rFonts w:cs="Arial"/>
              </w:rPr>
              <w:t>Generar cita médica</w:t>
            </w:r>
          </w:p>
        </w:tc>
        <w:tc>
          <w:tcPr>
            <w:tcW w:w="1607" w:type="dxa"/>
            <w:vAlign w:val="center"/>
          </w:tcPr>
          <w:p w14:paraId="79535F11"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66444D12" w14:textId="77777777" w:rsidTr="00C76904">
        <w:trPr>
          <w:trHeight w:val="563"/>
          <w:jc w:val="center"/>
        </w:trPr>
        <w:tc>
          <w:tcPr>
            <w:tcW w:w="0" w:type="auto"/>
            <w:vAlign w:val="center"/>
          </w:tcPr>
          <w:p w14:paraId="6EAED328" w14:textId="77777777" w:rsidR="009003EE" w:rsidRPr="00C76904" w:rsidRDefault="009003EE" w:rsidP="00C76904">
            <w:pPr>
              <w:spacing w:after="0" w:line="240" w:lineRule="auto"/>
              <w:jc w:val="center"/>
              <w:rPr>
                <w:rFonts w:cs="Arial"/>
              </w:rPr>
            </w:pPr>
            <w:r w:rsidRPr="00C76904">
              <w:rPr>
                <w:rFonts w:cs="Arial"/>
              </w:rPr>
              <w:t>R5</w:t>
            </w:r>
          </w:p>
        </w:tc>
        <w:tc>
          <w:tcPr>
            <w:tcW w:w="6287" w:type="dxa"/>
            <w:vAlign w:val="center"/>
          </w:tcPr>
          <w:p w14:paraId="43E79147" w14:textId="77777777" w:rsidR="009003EE" w:rsidRPr="00C76904" w:rsidRDefault="009003EE" w:rsidP="00C76904">
            <w:pPr>
              <w:spacing w:after="0" w:line="240" w:lineRule="auto"/>
              <w:rPr>
                <w:rFonts w:cs="Arial"/>
              </w:rPr>
            </w:pPr>
            <w:r w:rsidRPr="00C76904">
              <w:rPr>
                <w:rFonts w:cs="Arial"/>
              </w:rPr>
              <w:t>Imprimir ficha de turno.</w:t>
            </w:r>
          </w:p>
        </w:tc>
        <w:tc>
          <w:tcPr>
            <w:tcW w:w="1607" w:type="dxa"/>
            <w:vAlign w:val="center"/>
          </w:tcPr>
          <w:p w14:paraId="25BD326D"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3E729354" w14:textId="77777777" w:rsidTr="00C76904">
        <w:trPr>
          <w:trHeight w:val="549"/>
          <w:jc w:val="center"/>
        </w:trPr>
        <w:tc>
          <w:tcPr>
            <w:tcW w:w="0" w:type="auto"/>
            <w:vAlign w:val="center"/>
          </w:tcPr>
          <w:p w14:paraId="654DA4B2" w14:textId="77777777" w:rsidR="009003EE" w:rsidRPr="00C76904" w:rsidRDefault="009003EE" w:rsidP="00C76904">
            <w:pPr>
              <w:spacing w:after="0" w:line="240" w:lineRule="auto"/>
              <w:jc w:val="center"/>
              <w:rPr>
                <w:rFonts w:cs="Arial"/>
              </w:rPr>
            </w:pPr>
            <w:r w:rsidRPr="00C76904">
              <w:rPr>
                <w:rFonts w:cs="Arial"/>
              </w:rPr>
              <w:t>R6</w:t>
            </w:r>
          </w:p>
        </w:tc>
        <w:tc>
          <w:tcPr>
            <w:tcW w:w="6287" w:type="dxa"/>
            <w:vAlign w:val="center"/>
          </w:tcPr>
          <w:p w14:paraId="6EB435D9" w14:textId="77777777" w:rsidR="009003EE" w:rsidRPr="00C76904" w:rsidRDefault="009003EE" w:rsidP="00C76904">
            <w:pPr>
              <w:spacing w:after="0" w:line="240" w:lineRule="auto"/>
              <w:rPr>
                <w:rFonts w:cs="Arial"/>
              </w:rPr>
            </w:pPr>
            <w:r w:rsidRPr="00C76904">
              <w:rPr>
                <w:rFonts w:cs="Arial"/>
              </w:rPr>
              <w:t>Registro de pago</w:t>
            </w:r>
          </w:p>
        </w:tc>
        <w:tc>
          <w:tcPr>
            <w:tcW w:w="1607" w:type="dxa"/>
            <w:vAlign w:val="center"/>
          </w:tcPr>
          <w:p w14:paraId="1282C956" w14:textId="77777777" w:rsidR="009003EE" w:rsidRPr="00C76904" w:rsidRDefault="009003EE" w:rsidP="00C76904">
            <w:pPr>
              <w:spacing w:after="0" w:line="240" w:lineRule="auto"/>
              <w:jc w:val="center"/>
              <w:rPr>
                <w:rFonts w:cs="Arial"/>
              </w:rPr>
            </w:pPr>
            <w:r w:rsidRPr="00C76904">
              <w:rPr>
                <w:rFonts w:cs="Arial"/>
              </w:rPr>
              <w:t>Evidente</w:t>
            </w:r>
          </w:p>
        </w:tc>
      </w:tr>
      <w:tr w:rsidR="009003EE" w:rsidRPr="00C76904" w14:paraId="652E3E97" w14:textId="77777777" w:rsidTr="00C76904">
        <w:trPr>
          <w:trHeight w:val="776"/>
          <w:jc w:val="center"/>
        </w:trPr>
        <w:tc>
          <w:tcPr>
            <w:tcW w:w="0" w:type="auto"/>
            <w:vAlign w:val="center"/>
          </w:tcPr>
          <w:p w14:paraId="4C8AC200" w14:textId="77777777" w:rsidR="009003EE" w:rsidRPr="00C76904" w:rsidRDefault="009003EE" w:rsidP="00C76904">
            <w:pPr>
              <w:spacing w:before="240" w:after="0" w:line="240" w:lineRule="auto"/>
              <w:jc w:val="center"/>
              <w:rPr>
                <w:rFonts w:cs="Arial"/>
              </w:rPr>
            </w:pPr>
            <w:r w:rsidRPr="00C76904">
              <w:rPr>
                <w:rFonts w:cs="Arial"/>
              </w:rPr>
              <w:t>R7</w:t>
            </w:r>
          </w:p>
        </w:tc>
        <w:tc>
          <w:tcPr>
            <w:tcW w:w="6287" w:type="dxa"/>
            <w:vAlign w:val="center"/>
          </w:tcPr>
          <w:p w14:paraId="02415498" w14:textId="77777777" w:rsidR="009003EE" w:rsidRPr="00C76904" w:rsidRDefault="009003EE" w:rsidP="00C76904">
            <w:pPr>
              <w:spacing w:before="240" w:after="0" w:line="240" w:lineRule="auto"/>
              <w:rPr>
                <w:rFonts w:cs="Arial"/>
              </w:rPr>
            </w:pPr>
            <w:r w:rsidRPr="00C76904">
              <w:rPr>
                <w:rFonts w:cs="Arial"/>
              </w:rPr>
              <w:t>Emitir factura.</w:t>
            </w:r>
          </w:p>
        </w:tc>
        <w:tc>
          <w:tcPr>
            <w:tcW w:w="1607" w:type="dxa"/>
            <w:vAlign w:val="center"/>
          </w:tcPr>
          <w:p w14:paraId="1F56EF7D" w14:textId="77777777" w:rsidR="009003EE" w:rsidRPr="00C76904" w:rsidRDefault="009003EE" w:rsidP="00C76904">
            <w:pPr>
              <w:keepNext/>
              <w:spacing w:before="240" w:after="0" w:line="240" w:lineRule="auto"/>
              <w:jc w:val="center"/>
              <w:rPr>
                <w:rFonts w:cs="Arial"/>
              </w:rPr>
            </w:pPr>
            <w:r w:rsidRPr="00C76904">
              <w:rPr>
                <w:rFonts w:cs="Arial"/>
              </w:rPr>
              <w:t>Evidente</w:t>
            </w:r>
          </w:p>
        </w:tc>
      </w:tr>
    </w:tbl>
    <w:p w14:paraId="3A240FD5" w14:textId="77777777" w:rsidR="00082B64" w:rsidRPr="00082B64" w:rsidRDefault="00082B64" w:rsidP="00C76904">
      <w:pPr>
        <w:pStyle w:val="Descripcin"/>
        <w:jc w:val="center"/>
        <w:rPr>
          <w:sz w:val="20"/>
        </w:rPr>
      </w:pPr>
      <w:r w:rsidRPr="00082B64">
        <w:rPr>
          <w:sz w:val="20"/>
        </w:rPr>
        <w:t>Fuente: Elaboración propia</w:t>
      </w:r>
    </w:p>
    <w:p w14:paraId="14802437" w14:textId="77777777" w:rsidR="00F5681C" w:rsidRPr="00E4269B" w:rsidRDefault="009003EE" w:rsidP="00082B64">
      <w:pPr>
        <w:pStyle w:val="Ttulo3"/>
        <w:spacing w:before="240" w:after="160" w:line="360" w:lineRule="auto"/>
        <w:rPr>
          <w:lang w:eastAsia="es-BO"/>
        </w:rPr>
      </w:pPr>
      <w:bookmarkStart w:id="2465" w:name="_Toc485290390"/>
      <w:r w:rsidRPr="00E4269B">
        <w:rPr>
          <w:lang w:eastAsia="es-BO"/>
        </w:rPr>
        <w:t>Requerimientos no funcionales</w:t>
      </w:r>
      <w:bookmarkEnd w:id="2465"/>
    </w:p>
    <w:p w14:paraId="12FA108C" w14:textId="479F66AE" w:rsidR="00082B64" w:rsidRPr="00082B64" w:rsidRDefault="00082B64" w:rsidP="00082B64">
      <w:pPr>
        <w:pStyle w:val="Descripcin"/>
        <w:keepNext/>
        <w:jc w:val="center"/>
        <w:rPr>
          <w:sz w:val="20"/>
        </w:rPr>
      </w:pPr>
      <w:bookmarkStart w:id="2466" w:name="_Toc485121647"/>
      <w:r w:rsidRPr="00082B64">
        <w:rPr>
          <w:sz w:val="20"/>
        </w:rPr>
        <w:t xml:space="preserve">Tabla </w:t>
      </w:r>
      <w:r w:rsidRPr="00082B64">
        <w:rPr>
          <w:sz w:val="20"/>
        </w:rPr>
        <w:fldChar w:fldCharType="begin"/>
      </w:r>
      <w:r w:rsidRPr="00082B64">
        <w:rPr>
          <w:sz w:val="20"/>
        </w:rPr>
        <w:instrText xml:space="preserve"> SEQ Tabla \* ARABIC </w:instrText>
      </w:r>
      <w:r w:rsidRPr="00082B64">
        <w:rPr>
          <w:sz w:val="20"/>
        </w:rPr>
        <w:fldChar w:fldCharType="separate"/>
      </w:r>
      <w:r w:rsidR="00D207D2">
        <w:rPr>
          <w:noProof/>
          <w:sz w:val="20"/>
        </w:rPr>
        <w:t>9</w:t>
      </w:r>
      <w:r w:rsidRPr="00082B64">
        <w:rPr>
          <w:sz w:val="20"/>
        </w:rPr>
        <w:fldChar w:fldCharType="end"/>
      </w:r>
      <w:r w:rsidRPr="00082B64">
        <w:rPr>
          <w:sz w:val="20"/>
        </w:rPr>
        <w:t>: Requerimientos no funcionales</w:t>
      </w:r>
      <w:bookmarkEnd w:id="2466"/>
    </w:p>
    <w:tbl>
      <w:tblPr>
        <w:tblW w:w="94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2283"/>
        <w:gridCol w:w="5778"/>
      </w:tblGrid>
      <w:tr w:rsidR="009003EE" w:rsidRPr="00C76904" w14:paraId="6CC158D4" w14:textId="77777777" w:rsidTr="00DF2D6F">
        <w:trPr>
          <w:trHeight w:val="453"/>
        </w:trPr>
        <w:tc>
          <w:tcPr>
            <w:tcW w:w="0" w:type="auto"/>
            <w:vAlign w:val="center"/>
          </w:tcPr>
          <w:p w14:paraId="1E59980A" w14:textId="77777777" w:rsidR="009003EE" w:rsidRPr="00C76904" w:rsidRDefault="009003EE" w:rsidP="00374283">
            <w:pPr>
              <w:spacing w:line="240" w:lineRule="auto"/>
              <w:jc w:val="center"/>
              <w:rPr>
                <w:rFonts w:cs="Arial"/>
                <w:b/>
                <w:szCs w:val="24"/>
              </w:rPr>
            </w:pPr>
            <w:r w:rsidRPr="00C76904">
              <w:rPr>
                <w:rFonts w:cs="Arial"/>
                <w:b/>
                <w:szCs w:val="24"/>
              </w:rPr>
              <w:t>REFERENCIA</w:t>
            </w:r>
          </w:p>
        </w:tc>
        <w:tc>
          <w:tcPr>
            <w:tcW w:w="0" w:type="auto"/>
            <w:vAlign w:val="center"/>
          </w:tcPr>
          <w:p w14:paraId="6E2A6E8E" w14:textId="77777777" w:rsidR="009003EE" w:rsidRPr="00C76904" w:rsidRDefault="009003EE" w:rsidP="00374283">
            <w:pPr>
              <w:spacing w:line="240" w:lineRule="auto"/>
              <w:jc w:val="center"/>
              <w:rPr>
                <w:rFonts w:cs="Arial"/>
                <w:b/>
                <w:szCs w:val="24"/>
              </w:rPr>
            </w:pPr>
            <w:r w:rsidRPr="00C76904">
              <w:rPr>
                <w:rFonts w:cs="Arial"/>
                <w:b/>
                <w:szCs w:val="24"/>
              </w:rPr>
              <w:t>ATRIBUTO</w:t>
            </w:r>
          </w:p>
        </w:tc>
        <w:tc>
          <w:tcPr>
            <w:tcW w:w="5778" w:type="dxa"/>
            <w:vAlign w:val="center"/>
          </w:tcPr>
          <w:p w14:paraId="6CE01CE4" w14:textId="77777777" w:rsidR="009003EE" w:rsidRPr="00C76904" w:rsidRDefault="009003EE" w:rsidP="00374283">
            <w:pPr>
              <w:spacing w:line="240" w:lineRule="auto"/>
              <w:jc w:val="center"/>
              <w:rPr>
                <w:rFonts w:cs="Arial"/>
                <w:b/>
                <w:szCs w:val="24"/>
              </w:rPr>
            </w:pPr>
            <w:r w:rsidRPr="00C76904">
              <w:rPr>
                <w:rFonts w:cs="Arial"/>
                <w:b/>
                <w:szCs w:val="24"/>
              </w:rPr>
              <w:t>DETALLE</w:t>
            </w:r>
          </w:p>
        </w:tc>
      </w:tr>
      <w:tr w:rsidR="009003EE" w:rsidRPr="00C76904" w14:paraId="69D77F2D" w14:textId="77777777" w:rsidTr="00DF2D6F">
        <w:trPr>
          <w:trHeight w:val="749"/>
        </w:trPr>
        <w:tc>
          <w:tcPr>
            <w:tcW w:w="0" w:type="auto"/>
            <w:vAlign w:val="center"/>
          </w:tcPr>
          <w:p w14:paraId="50799C8C" w14:textId="77777777" w:rsidR="009003EE" w:rsidRPr="00C76904" w:rsidRDefault="009003EE" w:rsidP="00374283">
            <w:pPr>
              <w:spacing w:line="240" w:lineRule="auto"/>
              <w:jc w:val="center"/>
              <w:rPr>
                <w:rFonts w:cs="Arial"/>
                <w:szCs w:val="24"/>
              </w:rPr>
            </w:pPr>
            <w:r w:rsidRPr="00C76904">
              <w:rPr>
                <w:rFonts w:cs="Arial"/>
                <w:szCs w:val="24"/>
              </w:rPr>
              <w:t>R1</w:t>
            </w:r>
          </w:p>
        </w:tc>
        <w:tc>
          <w:tcPr>
            <w:tcW w:w="0" w:type="auto"/>
            <w:vAlign w:val="center"/>
          </w:tcPr>
          <w:p w14:paraId="6477977A" w14:textId="77777777" w:rsidR="009003EE" w:rsidRPr="00C76904" w:rsidRDefault="009003EE" w:rsidP="00374283">
            <w:pPr>
              <w:spacing w:line="240" w:lineRule="auto"/>
              <w:rPr>
                <w:rFonts w:cs="Arial"/>
                <w:szCs w:val="24"/>
              </w:rPr>
            </w:pPr>
            <w:r w:rsidRPr="00C76904">
              <w:rPr>
                <w:rFonts w:cs="Arial"/>
                <w:szCs w:val="24"/>
              </w:rPr>
              <w:t>Usabilidad en el diseño web</w:t>
            </w:r>
          </w:p>
        </w:tc>
        <w:tc>
          <w:tcPr>
            <w:tcW w:w="5778" w:type="dxa"/>
            <w:vAlign w:val="center"/>
          </w:tcPr>
          <w:p w14:paraId="5AFAFD62" w14:textId="77777777" w:rsidR="009003EE" w:rsidRPr="00C76904" w:rsidRDefault="009003EE" w:rsidP="00374283">
            <w:pPr>
              <w:spacing w:line="240" w:lineRule="auto"/>
              <w:rPr>
                <w:rFonts w:cs="Arial"/>
                <w:szCs w:val="24"/>
              </w:rPr>
            </w:pPr>
            <w:r w:rsidRPr="00C76904">
              <w:rPr>
                <w:rFonts w:cs="Arial"/>
                <w:szCs w:val="24"/>
              </w:rPr>
              <w:t>Debe estar presidida por un contenido que despierte la atención del usuario.</w:t>
            </w:r>
          </w:p>
        </w:tc>
      </w:tr>
      <w:tr w:rsidR="009003EE" w:rsidRPr="00C76904" w14:paraId="3DB338AE" w14:textId="77777777" w:rsidTr="00DF2D6F">
        <w:trPr>
          <w:trHeight w:val="749"/>
        </w:trPr>
        <w:tc>
          <w:tcPr>
            <w:tcW w:w="0" w:type="auto"/>
            <w:vAlign w:val="center"/>
          </w:tcPr>
          <w:p w14:paraId="0B36D4BE" w14:textId="77777777" w:rsidR="009003EE" w:rsidRPr="00C76904" w:rsidRDefault="009003EE" w:rsidP="00374283">
            <w:pPr>
              <w:spacing w:line="240" w:lineRule="auto"/>
              <w:jc w:val="center"/>
              <w:rPr>
                <w:rFonts w:cs="Arial"/>
                <w:szCs w:val="24"/>
              </w:rPr>
            </w:pPr>
            <w:r w:rsidRPr="00C76904">
              <w:rPr>
                <w:rFonts w:cs="Arial"/>
                <w:szCs w:val="24"/>
              </w:rPr>
              <w:t>R2</w:t>
            </w:r>
          </w:p>
        </w:tc>
        <w:tc>
          <w:tcPr>
            <w:tcW w:w="0" w:type="auto"/>
            <w:vAlign w:val="center"/>
          </w:tcPr>
          <w:p w14:paraId="518C2602" w14:textId="77777777" w:rsidR="009003EE" w:rsidRPr="00C76904" w:rsidRDefault="009003EE" w:rsidP="00374283">
            <w:pPr>
              <w:spacing w:line="240" w:lineRule="auto"/>
              <w:rPr>
                <w:rFonts w:cs="Arial"/>
                <w:szCs w:val="24"/>
              </w:rPr>
            </w:pPr>
            <w:r w:rsidRPr="00C76904">
              <w:rPr>
                <w:rFonts w:cs="Arial"/>
                <w:szCs w:val="24"/>
              </w:rPr>
              <w:t>Precisión</w:t>
            </w:r>
          </w:p>
        </w:tc>
        <w:tc>
          <w:tcPr>
            <w:tcW w:w="5778" w:type="dxa"/>
            <w:vAlign w:val="center"/>
          </w:tcPr>
          <w:p w14:paraId="089B0248" w14:textId="77777777" w:rsidR="009003EE" w:rsidRPr="00C76904" w:rsidRDefault="009003EE" w:rsidP="00374283">
            <w:pPr>
              <w:spacing w:line="240" w:lineRule="auto"/>
              <w:rPr>
                <w:rFonts w:cs="Arial"/>
                <w:szCs w:val="24"/>
              </w:rPr>
            </w:pPr>
            <w:r w:rsidRPr="00C76904">
              <w:rPr>
                <w:rFonts w:cs="Arial"/>
                <w:szCs w:val="24"/>
              </w:rPr>
              <w:t>Para la realización de citas, consultas e historiales médicos, deben ser precisos.</w:t>
            </w:r>
          </w:p>
        </w:tc>
      </w:tr>
      <w:tr w:rsidR="009003EE" w:rsidRPr="00C76904" w14:paraId="6D12AF1F" w14:textId="77777777" w:rsidTr="00DF2D6F">
        <w:trPr>
          <w:trHeight w:val="749"/>
        </w:trPr>
        <w:tc>
          <w:tcPr>
            <w:tcW w:w="0" w:type="auto"/>
            <w:vAlign w:val="center"/>
          </w:tcPr>
          <w:p w14:paraId="1F9251B7" w14:textId="77777777" w:rsidR="009003EE" w:rsidRPr="00C76904" w:rsidRDefault="009003EE" w:rsidP="00374283">
            <w:pPr>
              <w:spacing w:line="240" w:lineRule="auto"/>
              <w:jc w:val="center"/>
              <w:rPr>
                <w:rFonts w:cs="Arial"/>
                <w:szCs w:val="24"/>
              </w:rPr>
            </w:pPr>
            <w:r w:rsidRPr="00C76904">
              <w:rPr>
                <w:rFonts w:cs="Arial"/>
                <w:szCs w:val="24"/>
              </w:rPr>
              <w:t>R3</w:t>
            </w:r>
          </w:p>
        </w:tc>
        <w:tc>
          <w:tcPr>
            <w:tcW w:w="0" w:type="auto"/>
            <w:vAlign w:val="center"/>
          </w:tcPr>
          <w:p w14:paraId="4B559F8A" w14:textId="77777777" w:rsidR="009003EE" w:rsidRPr="00C76904" w:rsidRDefault="009003EE" w:rsidP="00374283">
            <w:pPr>
              <w:spacing w:line="240" w:lineRule="auto"/>
              <w:rPr>
                <w:rFonts w:cs="Arial"/>
                <w:szCs w:val="24"/>
              </w:rPr>
            </w:pPr>
            <w:r w:rsidRPr="00C76904">
              <w:rPr>
                <w:rFonts w:cs="Arial"/>
                <w:szCs w:val="24"/>
              </w:rPr>
              <w:t>La Interoperabilidad</w:t>
            </w:r>
          </w:p>
        </w:tc>
        <w:tc>
          <w:tcPr>
            <w:tcW w:w="5778" w:type="dxa"/>
            <w:vAlign w:val="center"/>
          </w:tcPr>
          <w:p w14:paraId="2ED6449B" w14:textId="77777777" w:rsidR="009003EE" w:rsidRPr="00C76904" w:rsidRDefault="009003EE" w:rsidP="00374283">
            <w:pPr>
              <w:spacing w:line="240" w:lineRule="auto"/>
              <w:rPr>
                <w:rFonts w:cs="Arial"/>
                <w:szCs w:val="24"/>
              </w:rPr>
            </w:pPr>
            <w:r w:rsidRPr="00C76904">
              <w:rPr>
                <w:rFonts w:cs="Arial"/>
                <w:szCs w:val="24"/>
              </w:rPr>
              <w:t>La aplicación deberá poder utilizarse desde cualquier navegador web y diferentes sistemas operativos</w:t>
            </w:r>
          </w:p>
        </w:tc>
      </w:tr>
      <w:tr w:rsidR="009003EE" w:rsidRPr="00C76904" w14:paraId="3D180DFB" w14:textId="77777777" w:rsidTr="00DF2D6F">
        <w:trPr>
          <w:trHeight w:val="1043"/>
        </w:trPr>
        <w:tc>
          <w:tcPr>
            <w:tcW w:w="0" w:type="auto"/>
            <w:vAlign w:val="center"/>
          </w:tcPr>
          <w:p w14:paraId="00D516AD" w14:textId="77777777" w:rsidR="009003EE" w:rsidRPr="00C76904" w:rsidRDefault="009003EE" w:rsidP="00374283">
            <w:pPr>
              <w:spacing w:line="240" w:lineRule="auto"/>
              <w:jc w:val="center"/>
              <w:rPr>
                <w:rFonts w:cs="Arial"/>
                <w:szCs w:val="24"/>
              </w:rPr>
            </w:pPr>
            <w:r w:rsidRPr="00C76904">
              <w:rPr>
                <w:rFonts w:cs="Arial"/>
                <w:szCs w:val="24"/>
              </w:rPr>
              <w:t>R4</w:t>
            </w:r>
          </w:p>
        </w:tc>
        <w:tc>
          <w:tcPr>
            <w:tcW w:w="0" w:type="auto"/>
            <w:vAlign w:val="center"/>
          </w:tcPr>
          <w:p w14:paraId="09D3993B" w14:textId="77777777" w:rsidR="009003EE" w:rsidRPr="00C76904" w:rsidRDefault="009003EE" w:rsidP="00374283">
            <w:pPr>
              <w:spacing w:line="240" w:lineRule="auto"/>
              <w:rPr>
                <w:rFonts w:cs="Arial"/>
                <w:szCs w:val="24"/>
              </w:rPr>
            </w:pPr>
            <w:r w:rsidRPr="00C76904">
              <w:rPr>
                <w:rFonts w:cs="Arial"/>
                <w:szCs w:val="24"/>
              </w:rPr>
              <w:t>Documentación</w:t>
            </w:r>
          </w:p>
        </w:tc>
        <w:tc>
          <w:tcPr>
            <w:tcW w:w="5778" w:type="dxa"/>
            <w:vAlign w:val="center"/>
          </w:tcPr>
          <w:p w14:paraId="15AA309F" w14:textId="77777777" w:rsidR="009003EE" w:rsidRPr="00C76904" w:rsidRDefault="009003EE" w:rsidP="00374283">
            <w:pPr>
              <w:spacing w:line="240" w:lineRule="auto"/>
              <w:rPr>
                <w:rFonts w:cs="Arial"/>
                <w:szCs w:val="24"/>
              </w:rPr>
            </w:pPr>
            <w:r w:rsidRPr="00C76904">
              <w:rPr>
                <w:rFonts w:cs="Arial"/>
                <w:szCs w:val="24"/>
              </w:rPr>
              <w:t>Se brindará toda la documentación posible, de tal forma que exista la posibilidad de modificaciones o reutilización futura de código.</w:t>
            </w:r>
          </w:p>
        </w:tc>
      </w:tr>
      <w:tr w:rsidR="009003EE" w:rsidRPr="00C76904" w14:paraId="080AD20C" w14:textId="77777777" w:rsidTr="00DF2D6F">
        <w:trPr>
          <w:trHeight w:val="749"/>
        </w:trPr>
        <w:tc>
          <w:tcPr>
            <w:tcW w:w="0" w:type="auto"/>
            <w:vAlign w:val="center"/>
          </w:tcPr>
          <w:p w14:paraId="5EDD1994" w14:textId="77777777" w:rsidR="009003EE" w:rsidRPr="00C76904" w:rsidRDefault="009003EE" w:rsidP="00374283">
            <w:pPr>
              <w:spacing w:line="240" w:lineRule="auto"/>
              <w:jc w:val="center"/>
              <w:rPr>
                <w:rFonts w:cs="Arial"/>
                <w:szCs w:val="24"/>
              </w:rPr>
            </w:pPr>
            <w:r w:rsidRPr="00C76904">
              <w:rPr>
                <w:rFonts w:cs="Arial"/>
                <w:szCs w:val="24"/>
              </w:rPr>
              <w:t>R5</w:t>
            </w:r>
          </w:p>
        </w:tc>
        <w:tc>
          <w:tcPr>
            <w:tcW w:w="0" w:type="auto"/>
            <w:vAlign w:val="center"/>
          </w:tcPr>
          <w:p w14:paraId="632B3E8C" w14:textId="77777777" w:rsidR="009003EE" w:rsidRPr="00C76904" w:rsidRDefault="009003EE" w:rsidP="00374283">
            <w:pPr>
              <w:spacing w:line="240" w:lineRule="auto"/>
              <w:rPr>
                <w:rFonts w:cs="Arial"/>
                <w:szCs w:val="24"/>
              </w:rPr>
            </w:pPr>
            <w:r w:rsidRPr="00C76904">
              <w:rPr>
                <w:rFonts w:cs="Arial"/>
                <w:szCs w:val="24"/>
              </w:rPr>
              <w:t>Realizar manual de usuario</w:t>
            </w:r>
          </w:p>
        </w:tc>
        <w:tc>
          <w:tcPr>
            <w:tcW w:w="5778" w:type="dxa"/>
            <w:vAlign w:val="center"/>
          </w:tcPr>
          <w:p w14:paraId="0D0B5D66" w14:textId="77777777" w:rsidR="009003EE" w:rsidRPr="00C76904" w:rsidRDefault="009003EE" w:rsidP="00374283">
            <w:pPr>
              <w:keepNext/>
              <w:spacing w:line="240" w:lineRule="auto"/>
              <w:rPr>
                <w:rFonts w:cs="Arial"/>
                <w:szCs w:val="24"/>
              </w:rPr>
            </w:pPr>
            <w:r w:rsidRPr="00C76904">
              <w:rPr>
                <w:rFonts w:cs="Arial"/>
                <w:szCs w:val="24"/>
              </w:rPr>
              <w:t>Se entregara un manual de usuario para facilitar el uso del sistema.</w:t>
            </w:r>
          </w:p>
        </w:tc>
      </w:tr>
      <w:tr w:rsidR="00DF2D6F" w:rsidRPr="00C76904" w14:paraId="0E85C95B" w14:textId="77777777" w:rsidTr="00DF2D6F">
        <w:trPr>
          <w:trHeight w:val="749"/>
        </w:trPr>
        <w:tc>
          <w:tcPr>
            <w:tcW w:w="0" w:type="auto"/>
            <w:vAlign w:val="center"/>
          </w:tcPr>
          <w:p w14:paraId="2228CE7C" w14:textId="77777777" w:rsidR="00DF2D6F" w:rsidRPr="00C76904" w:rsidRDefault="00DF2D6F" w:rsidP="00374283">
            <w:pPr>
              <w:spacing w:line="240" w:lineRule="auto"/>
              <w:jc w:val="center"/>
              <w:rPr>
                <w:rFonts w:cs="Arial"/>
                <w:szCs w:val="24"/>
              </w:rPr>
            </w:pPr>
            <w:r>
              <w:rPr>
                <w:rFonts w:cs="Arial"/>
                <w:szCs w:val="24"/>
              </w:rPr>
              <w:t>R6</w:t>
            </w:r>
          </w:p>
        </w:tc>
        <w:tc>
          <w:tcPr>
            <w:tcW w:w="0" w:type="auto"/>
            <w:vAlign w:val="center"/>
          </w:tcPr>
          <w:p w14:paraId="12862066" w14:textId="77777777" w:rsidR="00DF2D6F" w:rsidRPr="00C76904" w:rsidRDefault="00DF2D6F" w:rsidP="00374283">
            <w:pPr>
              <w:spacing w:line="240" w:lineRule="auto"/>
              <w:rPr>
                <w:rFonts w:cs="Arial"/>
                <w:szCs w:val="24"/>
              </w:rPr>
            </w:pPr>
            <w:r>
              <w:rPr>
                <w:rFonts w:cs="Arial"/>
                <w:szCs w:val="24"/>
              </w:rPr>
              <w:t>Seguridad de datos</w:t>
            </w:r>
          </w:p>
        </w:tc>
        <w:tc>
          <w:tcPr>
            <w:tcW w:w="5778" w:type="dxa"/>
            <w:vAlign w:val="center"/>
          </w:tcPr>
          <w:p w14:paraId="3E95A91E" w14:textId="77777777" w:rsidR="00DF2D6F" w:rsidRPr="00C76904" w:rsidRDefault="00DF2D6F" w:rsidP="00374283">
            <w:pPr>
              <w:keepNext/>
              <w:spacing w:line="240" w:lineRule="auto"/>
              <w:rPr>
                <w:rFonts w:cs="Arial"/>
                <w:szCs w:val="24"/>
              </w:rPr>
            </w:pPr>
            <w:r w:rsidRPr="00DF2D6F">
              <w:rPr>
                <w:rFonts w:cs="Arial"/>
                <w:szCs w:val="24"/>
              </w:rPr>
              <w:t>Los permisos de acceso al sistema podrán ser cambiados solamente por el administrador de acceso a datos</w:t>
            </w:r>
          </w:p>
        </w:tc>
      </w:tr>
    </w:tbl>
    <w:p w14:paraId="3D8A5949" w14:textId="77777777" w:rsidR="009003EE" w:rsidRPr="00082B64" w:rsidRDefault="00082B64" w:rsidP="00374283">
      <w:pPr>
        <w:pStyle w:val="Descripcin"/>
        <w:jc w:val="center"/>
        <w:rPr>
          <w:sz w:val="28"/>
          <w:szCs w:val="24"/>
          <w:lang w:eastAsia="es-BO"/>
        </w:rPr>
      </w:pPr>
      <w:r w:rsidRPr="00082B64">
        <w:rPr>
          <w:sz w:val="20"/>
        </w:rPr>
        <w:t>Fuente: Elaboración propia</w:t>
      </w:r>
    </w:p>
    <w:p w14:paraId="7F902C51" w14:textId="77777777" w:rsidR="00F5681C" w:rsidRPr="00E4269B" w:rsidRDefault="00AC5E22" w:rsidP="00F06F88">
      <w:pPr>
        <w:pStyle w:val="Ttulo2"/>
        <w:spacing w:after="160" w:line="360" w:lineRule="auto"/>
        <w:rPr>
          <w:szCs w:val="24"/>
          <w:lang w:eastAsia="es-BO"/>
        </w:rPr>
      </w:pPr>
      <w:bookmarkStart w:id="2467" w:name="_Toc485290391"/>
      <w:r w:rsidRPr="00E4269B">
        <w:rPr>
          <w:caps w:val="0"/>
          <w:szCs w:val="24"/>
          <w:lang w:eastAsia="es-BO"/>
        </w:rPr>
        <w:lastRenderedPageBreak/>
        <w:t>ESTUDIO DE FACTIBILIDAD</w:t>
      </w:r>
      <w:bookmarkEnd w:id="2467"/>
    </w:p>
    <w:p w14:paraId="590127B8" w14:textId="77777777" w:rsidR="00425522" w:rsidRPr="00503430" w:rsidRDefault="00425522" w:rsidP="00F06F88">
      <w:pPr>
        <w:spacing w:line="360" w:lineRule="auto"/>
        <w:jc w:val="both"/>
        <w:rPr>
          <w:rFonts w:cs="Arial"/>
          <w:sz w:val="24"/>
          <w:szCs w:val="24"/>
        </w:rPr>
      </w:pPr>
      <w:r w:rsidRPr="00503430">
        <w:rPr>
          <w:rFonts w:cs="Arial"/>
          <w:sz w:val="24"/>
          <w:szCs w:val="24"/>
        </w:rPr>
        <w:t>Para el estudio de la factibilidad del sistema se tomaron en cuenta tres aspectos importantes como ser: factibilidad técnica, factibilidad operacional y factibilidad económica para la elaboración del proyecto.</w:t>
      </w:r>
    </w:p>
    <w:p w14:paraId="1C5DA745" w14:textId="77777777" w:rsidR="009003EE" w:rsidRPr="00E4269B" w:rsidRDefault="00425522" w:rsidP="00F06F88">
      <w:pPr>
        <w:pStyle w:val="Ttulo3"/>
        <w:spacing w:after="160" w:line="360" w:lineRule="auto"/>
        <w:rPr>
          <w:lang w:eastAsia="es-BO"/>
        </w:rPr>
      </w:pPr>
      <w:bookmarkStart w:id="2468" w:name="_Toc485290392"/>
      <w:r w:rsidRPr="00E4269B">
        <w:rPr>
          <w:lang w:eastAsia="es-BO"/>
        </w:rPr>
        <w:t>Factibilidad técnica</w:t>
      </w:r>
      <w:bookmarkEnd w:id="2468"/>
    </w:p>
    <w:p w14:paraId="4FE6CB58" w14:textId="77777777" w:rsidR="00425522" w:rsidRPr="00503430" w:rsidRDefault="00425522" w:rsidP="00F06F88">
      <w:pPr>
        <w:spacing w:line="360" w:lineRule="auto"/>
        <w:jc w:val="both"/>
        <w:rPr>
          <w:rFonts w:cs="Arial"/>
          <w:b/>
          <w:sz w:val="24"/>
          <w:szCs w:val="24"/>
        </w:rPr>
      </w:pPr>
      <w:r w:rsidRPr="00503430">
        <w:rPr>
          <w:rFonts w:cs="Arial"/>
          <w:sz w:val="24"/>
          <w:szCs w:val="24"/>
        </w:rPr>
        <w:t>El estudio de factibilidad técnica consistirá en la evaluación de los requerimientos técnicos que el sistema necesitará para la realización del proyecto, para lo cual se tomaron en cuenta los siguientes recursos como ser: recursos de hardware y recursos de software.</w:t>
      </w:r>
    </w:p>
    <w:p w14:paraId="6413E188" w14:textId="77777777" w:rsidR="00425522" w:rsidRPr="00E4269B" w:rsidRDefault="00425522" w:rsidP="00F06F88">
      <w:pPr>
        <w:pStyle w:val="Ttulo4"/>
        <w:spacing w:after="160" w:line="360" w:lineRule="auto"/>
        <w:rPr>
          <w:szCs w:val="24"/>
          <w:lang w:eastAsia="es-BO"/>
        </w:rPr>
      </w:pPr>
      <w:r w:rsidRPr="00E4269B">
        <w:rPr>
          <w:szCs w:val="24"/>
          <w:lang w:eastAsia="es-BO"/>
        </w:rPr>
        <w:t>Recursos del hardware</w:t>
      </w:r>
    </w:p>
    <w:p w14:paraId="69C01431" w14:textId="77777777" w:rsidR="00425522" w:rsidRPr="00503430" w:rsidRDefault="00425522" w:rsidP="00F06F88">
      <w:pPr>
        <w:spacing w:line="360" w:lineRule="auto"/>
        <w:jc w:val="both"/>
        <w:rPr>
          <w:rFonts w:cs="Arial"/>
          <w:sz w:val="24"/>
          <w:szCs w:val="24"/>
        </w:rPr>
      </w:pPr>
      <w:r w:rsidRPr="00503430">
        <w:rPr>
          <w:rFonts w:cs="Arial"/>
          <w:sz w:val="24"/>
          <w:szCs w:val="24"/>
        </w:rPr>
        <w:t>En los recursos de hardware lo que se requiere para llevar a cabo el proyecto se clasifica en dos grupos:</w:t>
      </w:r>
    </w:p>
    <w:p w14:paraId="08D38A53" w14:textId="77777777" w:rsidR="007F481A" w:rsidRPr="00503430" w:rsidRDefault="007F481A" w:rsidP="00F06F88">
      <w:pPr>
        <w:pStyle w:val="Prrafodelista"/>
        <w:numPr>
          <w:ilvl w:val="0"/>
          <w:numId w:val="40"/>
        </w:numPr>
        <w:spacing w:line="360" w:lineRule="auto"/>
        <w:jc w:val="both"/>
        <w:rPr>
          <w:rFonts w:cs="Arial"/>
          <w:sz w:val="24"/>
          <w:szCs w:val="24"/>
        </w:rPr>
      </w:pPr>
      <w:r w:rsidRPr="00503430">
        <w:rPr>
          <w:rFonts w:cs="Arial"/>
          <w:sz w:val="24"/>
          <w:szCs w:val="24"/>
        </w:rPr>
        <w:t xml:space="preserve">Utilizado para el desarrollo del sistema propuesto </w:t>
      </w:r>
      <w:r w:rsidRPr="00503430">
        <w:rPr>
          <w:rFonts w:cs="Arial"/>
          <w:b/>
          <w:sz w:val="24"/>
          <w:szCs w:val="24"/>
        </w:rPr>
        <w:t>(Ver Anexo N°9)</w:t>
      </w:r>
    </w:p>
    <w:p w14:paraId="366E428F" w14:textId="77777777" w:rsidR="007F481A" w:rsidRPr="00503430" w:rsidRDefault="007F481A" w:rsidP="00F06F88">
      <w:pPr>
        <w:pStyle w:val="Prrafodelista"/>
        <w:numPr>
          <w:ilvl w:val="0"/>
          <w:numId w:val="40"/>
        </w:numPr>
        <w:spacing w:line="360" w:lineRule="auto"/>
        <w:jc w:val="both"/>
        <w:rPr>
          <w:rFonts w:cs="Arial"/>
          <w:b/>
          <w:sz w:val="24"/>
          <w:szCs w:val="24"/>
        </w:rPr>
      </w:pPr>
      <w:r w:rsidRPr="00503430">
        <w:rPr>
          <w:rFonts w:cs="Arial"/>
          <w:sz w:val="24"/>
          <w:szCs w:val="24"/>
        </w:rPr>
        <w:t xml:space="preserve">Implantación del sistema en la Institución, ya sean equipos para el cliente o servidor. </w:t>
      </w:r>
      <w:r w:rsidRPr="00503430">
        <w:rPr>
          <w:rFonts w:cs="Arial"/>
          <w:b/>
          <w:sz w:val="24"/>
          <w:szCs w:val="24"/>
        </w:rPr>
        <w:t>(Ver Anexo N°10)</w:t>
      </w:r>
      <w:r w:rsidRPr="00503430">
        <w:rPr>
          <w:rFonts w:cs="Arial"/>
          <w:sz w:val="24"/>
          <w:szCs w:val="24"/>
        </w:rPr>
        <w:t>.</w:t>
      </w:r>
    </w:p>
    <w:p w14:paraId="3EFC2876" w14:textId="77777777" w:rsidR="007F481A" w:rsidRPr="00E4269B" w:rsidRDefault="007F481A" w:rsidP="00F06F88">
      <w:pPr>
        <w:pStyle w:val="Ttulo4"/>
        <w:spacing w:after="160" w:line="360" w:lineRule="auto"/>
        <w:rPr>
          <w:szCs w:val="24"/>
        </w:rPr>
      </w:pPr>
      <w:r w:rsidRPr="00E4269B">
        <w:rPr>
          <w:szCs w:val="24"/>
        </w:rPr>
        <w:t>Recursos del software</w:t>
      </w:r>
    </w:p>
    <w:p w14:paraId="6AA91FC4" w14:textId="77777777" w:rsidR="007F481A" w:rsidRPr="00503430" w:rsidRDefault="007F481A" w:rsidP="00F06F88">
      <w:pPr>
        <w:spacing w:line="360" w:lineRule="auto"/>
        <w:jc w:val="both"/>
        <w:rPr>
          <w:rFonts w:cs="Arial"/>
          <w:sz w:val="24"/>
          <w:szCs w:val="24"/>
        </w:rPr>
      </w:pPr>
      <w:r w:rsidRPr="00503430">
        <w:rPr>
          <w:rFonts w:cs="Arial"/>
          <w:sz w:val="24"/>
          <w:szCs w:val="24"/>
        </w:rPr>
        <w:t>Para los recursos de software del sistema propuesto se consideraron los siguientes aspectos que a continuación se detallarán:</w:t>
      </w:r>
    </w:p>
    <w:p w14:paraId="7534876E" w14:textId="77777777" w:rsidR="00E66895" w:rsidRPr="00E4269B" w:rsidRDefault="00E66895" w:rsidP="00F06F88">
      <w:pPr>
        <w:pStyle w:val="Ttulo5"/>
        <w:spacing w:after="160" w:line="360" w:lineRule="auto"/>
        <w:rPr>
          <w:szCs w:val="24"/>
        </w:rPr>
      </w:pPr>
      <w:r w:rsidRPr="00E4269B">
        <w:rPr>
          <w:szCs w:val="24"/>
        </w:rPr>
        <w:t>Plataforma de desarrollo</w:t>
      </w:r>
    </w:p>
    <w:p w14:paraId="7B3C7002" w14:textId="77777777" w:rsidR="009F6579" w:rsidRDefault="00E66895" w:rsidP="00DF2D6F">
      <w:pPr>
        <w:spacing w:line="360" w:lineRule="auto"/>
        <w:jc w:val="both"/>
        <w:rPr>
          <w:szCs w:val="24"/>
        </w:rPr>
      </w:pPr>
      <w:r w:rsidRPr="00503430">
        <w:rPr>
          <w:rFonts w:cs="Arial"/>
          <w:sz w:val="24"/>
          <w:szCs w:val="24"/>
        </w:rPr>
        <w:t>El software se desarrolló sobre el sistema operativo Windows 8 Pro, debido a que este es el sistema operativo más utilizado en la Institución.</w:t>
      </w:r>
      <w:r w:rsidR="00DF2D6F">
        <w:rPr>
          <w:szCs w:val="24"/>
        </w:rPr>
        <w:t xml:space="preserve"> </w:t>
      </w:r>
    </w:p>
    <w:p w14:paraId="58A1F00A" w14:textId="77777777" w:rsidR="00FB1ABF" w:rsidRPr="00E4269B" w:rsidRDefault="00FB1ABF" w:rsidP="00F06F88">
      <w:pPr>
        <w:pStyle w:val="Ttulo5"/>
        <w:spacing w:after="160" w:line="360" w:lineRule="auto"/>
        <w:rPr>
          <w:szCs w:val="24"/>
        </w:rPr>
      </w:pPr>
      <w:r w:rsidRPr="00E4269B">
        <w:rPr>
          <w:szCs w:val="24"/>
        </w:rPr>
        <w:t>Herramientas de programación</w:t>
      </w:r>
    </w:p>
    <w:p w14:paraId="57829E73" w14:textId="77777777" w:rsidR="00FB1ABF" w:rsidRPr="00503430" w:rsidRDefault="00FB1ABF" w:rsidP="00F06F88">
      <w:pPr>
        <w:spacing w:line="360" w:lineRule="auto"/>
        <w:jc w:val="both"/>
        <w:rPr>
          <w:rFonts w:cs="Arial"/>
          <w:sz w:val="24"/>
          <w:szCs w:val="24"/>
        </w:rPr>
      </w:pPr>
      <w:r w:rsidRPr="00503430">
        <w:rPr>
          <w:rFonts w:cs="Arial"/>
          <w:sz w:val="24"/>
          <w:szCs w:val="24"/>
        </w:rPr>
        <w:t xml:space="preserve">Para la implementación del software se hará una elección teniendo en cuenta la funcionalidad operativa que el sistema tiene que ofrecer al </w:t>
      </w:r>
      <w:r w:rsidR="0099765F" w:rsidRPr="00503430">
        <w:rPr>
          <w:rFonts w:cs="Arial"/>
          <w:sz w:val="24"/>
          <w:szCs w:val="24"/>
        </w:rPr>
        <w:t>usuario</w:t>
      </w:r>
      <w:r w:rsidR="00500EAD">
        <w:rPr>
          <w:rFonts w:cs="Arial"/>
          <w:sz w:val="24"/>
          <w:szCs w:val="24"/>
        </w:rPr>
        <w:t xml:space="preserve"> (</w:t>
      </w:r>
      <w:r w:rsidR="00500EAD">
        <w:rPr>
          <w:rFonts w:cs="Arial"/>
          <w:b/>
          <w:sz w:val="24"/>
          <w:szCs w:val="24"/>
        </w:rPr>
        <w:t>Ver Anexo N° 12</w:t>
      </w:r>
      <w:r w:rsidR="00500EAD">
        <w:rPr>
          <w:rFonts w:cs="Arial"/>
          <w:sz w:val="24"/>
          <w:szCs w:val="24"/>
        </w:rPr>
        <w:t>).</w:t>
      </w:r>
    </w:p>
    <w:p w14:paraId="4905946B" w14:textId="77777777" w:rsidR="00FB1ABF" w:rsidRPr="00500EAD" w:rsidRDefault="00503430" w:rsidP="00F06F88">
      <w:pPr>
        <w:pStyle w:val="Ttulo3"/>
        <w:spacing w:after="160" w:line="360" w:lineRule="auto"/>
      </w:pPr>
      <w:bookmarkStart w:id="2469" w:name="_Toc485290393"/>
      <w:r w:rsidRPr="00500EAD">
        <w:lastRenderedPageBreak/>
        <w:t>Factibilidad operacional</w:t>
      </w:r>
      <w:bookmarkEnd w:id="2469"/>
    </w:p>
    <w:p w14:paraId="761BA343" w14:textId="77777777" w:rsidR="00503430" w:rsidRPr="00503430" w:rsidRDefault="00503430" w:rsidP="00F06F88">
      <w:pPr>
        <w:spacing w:line="360" w:lineRule="auto"/>
        <w:jc w:val="both"/>
        <w:rPr>
          <w:rFonts w:cs="Arial"/>
          <w:b/>
          <w:sz w:val="24"/>
          <w:szCs w:val="24"/>
        </w:rPr>
      </w:pPr>
      <w:r w:rsidRPr="00503430">
        <w:rPr>
          <w:rFonts w:cs="Arial"/>
          <w:sz w:val="24"/>
          <w:szCs w:val="24"/>
        </w:rPr>
        <w:t>El estudio de fac</w:t>
      </w:r>
      <w:r w:rsidR="002176BC">
        <w:rPr>
          <w:rFonts w:cs="Arial"/>
          <w:sz w:val="24"/>
          <w:szCs w:val="24"/>
        </w:rPr>
        <w:t>tibilidad operacional consiste</w:t>
      </w:r>
      <w:r w:rsidRPr="00503430">
        <w:rPr>
          <w:rFonts w:cs="Arial"/>
          <w:sz w:val="24"/>
          <w:szCs w:val="24"/>
        </w:rPr>
        <w:t xml:space="preserve"> en ofrecer al cliente un buen producto además deberemos garantizar un buen funcionamiento del sistema y que este impacte de forma positiva a la Institución. </w:t>
      </w:r>
    </w:p>
    <w:p w14:paraId="1D532BBE" w14:textId="77777777" w:rsidR="00503430" w:rsidRPr="00503430" w:rsidRDefault="00503430" w:rsidP="00F06F88">
      <w:pPr>
        <w:pStyle w:val="Sinespaciado"/>
        <w:spacing w:after="160" w:line="360" w:lineRule="auto"/>
        <w:jc w:val="both"/>
        <w:rPr>
          <w:rFonts w:cs="Arial"/>
          <w:sz w:val="24"/>
          <w:szCs w:val="24"/>
        </w:rPr>
      </w:pPr>
      <w:r w:rsidRPr="00503430">
        <w:rPr>
          <w:rFonts w:cs="Arial"/>
          <w:sz w:val="24"/>
          <w:szCs w:val="24"/>
        </w:rPr>
        <w:t>Esta idea nace debido a</w:t>
      </w:r>
      <w:r w:rsidR="002176BC">
        <w:rPr>
          <w:rFonts w:cs="Arial"/>
          <w:sz w:val="24"/>
          <w:szCs w:val="24"/>
        </w:rPr>
        <w:t xml:space="preserve"> que el centro médico</w:t>
      </w:r>
      <w:r w:rsidRPr="00503430">
        <w:rPr>
          <w:rFonts w:cs="Arial"/>
          <w:sz w:val="24"/>
          <w:szCs w:val="24"/>
        </w:rPr>
        <w:t xml:space="preserve"> no contaba con un buen control</w:t>
      </w:r>
      <w:r w:rsidR="002176BC">
        <w:rPr>
          <w:rFonts w:cs="Arial"/>
          <w:sz w:val="24"/>
          <w:szCs w:val="24"/>
        </w:rPr>
        <w:t xml:space="preserve"> en cuanto a la administración de citas, consultas e historiales médico</w:t>
      </w:r>
      <w:r w:rsidRPr="00503430">
        <w:rPr>
          <w:rFonts w:cs="Arial"/>
          <w:sz w:val="24"/>
          <w:szCs w:val="24"/>
        </w:rPr>
        <w:t xml:space="preserve">, debido a la gran cantidad de información que manejaban. </w:t>
      </w:r>
    </w:p>
    <w:p w14:paraId="1AC1C8CE" w14:textId="77777777" w:rsidR="00503430" w:rsidRDefault="00503430" w:rsidP="00F06F88">
      <w:pPr>
        <w:pStyle w:val="Sinespaciado"/>
        <w:spacing w:after="160" w:line="360" w:lineRule="auto"/>
        <w:jc w:val="both"/>
        <w:rPr>
          <w:sz w:val="24"/>
          <w:szCs w:val="24"/>
        </w:rPr>
      </w:pPr>
      <w:r w:rsidRPr="00503430">
        <w:rPr>
          <w:rFonts w:cs="Arial"/>
          <w:sz w:val="24"/>
          <w:szCs w:val="24"/>
        </w:rPr>
        <w:t xml:space="preserve">Por </w:t>
      </w:r>
      <w:r w:rsidR="006724BD">
        <w:rPr>
          <w:rFonts w:cs="Arial"/>
          <w:sz w:val="24"/>
          <w:szCs w:val="24"/>
        </w:rPr>
        <w:t xml:space="preserve">lo </w:t>
      </w:r>
      <w:r w:rsidR="006724BD" w:rsidRPr="00503430">
        <w:rPr>
          <w:rFonts w:cs="Arial"/>
          <w:sz w:val="24"/>
          <w:szCs w:val="24"/>
        </w:rPr>
        <w:t>tanto,</w:t>
      </w:r>
      <w:r w:rsidRPr="00503430">
        <w:rPr>
          <w:rFonts w:cs="Arial"/>
          <w:sz w:val="24"/>
          <w:szCs w:val="24"/>
        </w:rPr>
        <w:t xml:space="preserve"> se pretende desarrollar un </w:t>
      </w:r>
      <w:r w:rsidR="002176BC" w:rsidRPr="002176BC">
        <w:rPr>
          <w:rFonts w:cs="Arial"/>
          <w:sz w:val="24"/>
          <w:szCs w:val="24"/>
        </w:rPr>
        <w:t xml:space="preserve">Sistema web para la administración de citas, consultas e historiales médicos del Centro Médico de Especialidades </w:t>
      </w:r>
      <w:r w:rsidR="002176BC">
        <w:rPr>
          <w:rFonts w:cs="Arial"/>
          <w:sz w:val="24"/>
          <w:szCs w:val="24"/>
        </w:rPr>
        <w:t>ESCULAPIO S.R.L.,</w:t>
      </w:r>
      <w:r w:rsidRPr="00503430">
        <w:rPr>
          <w:rFonts w:cs="Arial"/>
          <w:sz w:val="24"/>
          <w:szCs w:val="24"/>
        </w:rPr>
        <w:t xml:space="preserve"> </w:t>
      </w:r>
      <w:r w:rsidR="002176BC" w:rsidRPr="00920728">
        <w:rPr>
          <w:sz w:val="24"/>
          <w:szCs w:val="24"/>
        </w:rPr>
        <w:t>de este modo aumentar la calidad de atención al paciente</w:t>
      </w:r>
      <w:r w:rsidR="002176BC">
        <w:rPr>
          <w:sz w:val="24"/>
          <w:szCs w:val="24"/>
        </w:rPr>
        <w:t>.</w:t>
      </w:r>
    </w:p>
    <w:p w14:paraId="174143D5" w14:textId="77777777" w:rsidR="002176BC" w:rsidRDefault="002176BC" w:rsidP="00F06F88">
      <w:pPr>
        <w:pStyle w:val="Ttulo3"/>
        <w:spacing w:after="160" w:line="360" w:lineRule="auto"/>
        <w:jc w:val="both"/>
      </w:pPr>
      <w:bookmarkStart w:id="2470" w:name="_Toc485290394"/>
      <w:r w:rsidRPr="002176BC">
        <w:t>factibilidad económica</w:t>
      </w:r>
      <w:bookmarkEnd w:id="2470"/>
    </w:p>
    <w:p w14:paraId="3DD3F04F" w14:textId="77777777" w:rsidR="006724BD" w:rsidRPr="006724BD" w:rsidRDefault="006724BD" w:rsidP="00F06F88">
      <w:pPr>
        <w:spacing w:line="360" w:lineRule="auto"/>
        <w:jc w:val="both"/>
        <w:rPr>
          <w:sz w:val="24"/>
          <w:szCs w:val="24"/>
        </w:rPr>
      </w:pPr>
      <w:r w:rsidRPr="006724BD">
        <w:rPr>
          <w:sz w:val="24"/>
          <w:szCs w:val="24"/>
        </w:rPr>
        <w:t xml:space="preserve">El estudio de factibilidad económica consistió en la evaluación de los costos de estimación de los requerimientos necesarios para el proyecto, para lo cual se tomaron en cuenta los siguientes costos como ser: costos de recursos de hardware, costos de recursos de software y basados en estimaciones matemáticas el que determinó la factibilidad económica para el desarrollo e implementación software en la </w:t>
      </w:r>
      <w:r w:rsidR="006644AA">
        <w:rPr>
          <w:sz w:val="24"/>
          <w:szCs w:val="24"/>
        </w:rPr>
        <w:t>institución</w:t>
      </w:r>
      <w:r w:rsidRPr="006724BD">
        <w:rPr>
          <w:sz w:val="24"/>
          <w:szCs w:val="24"/>
        </w:rPr>
        <w:t>, adjunto análisis e</w:t>
      </w:r>
      <w:r w:rsidR="004F2590">
        <w:rPr>
          <w:sz w:val="24"/>
          <w:szCs w:val="24"/>
        </w:rPr>
        <w:t>n (Anexo N° 12</w:t>
      </w:r>
      <w:r w:rsidRPr="006724BD">
        <w:rPr>
          <w:sz w:val="24"/>
          <w:szCs w:val="24"/>
        </w:rPr>
        <w:t>)</w:t>
      </w:r>
      <w:r w:rsidR="006644AA">
        <w:rPr>
          <w:sz w:val="24"/>
          <w:szCs w:val="24"/>
        </w:rPr>
        <w:t>.</w:t>
      </w:r>
      <w:r w:rsidRPr="006724BD">
        <w:rPr>
          <w:sz w:val="24"/>
          <w:szCs w:val="24"/>
        </w:rPr>
        <w:t xml:space="preserve"> </w:t>
      </w:r>
    </w:p>
    <w:p w14:paraId="06B6EDCE" w14:textId="77777777" w:rsidR="006724BD" w:rsidRPr="006724BD" w:rsidRDefault="006724BD" w:rsidP="00F06F88">
      <w:pPr>
        <w:spacing w:line="360" w:lineRule="auto"/>
        <w:jc w:val="both"/>
        <w:rPr>
          <w:sz w:val="24"/>
          <w:szCs w:val="24"/>
        </w:rPr>
      </w:pPr>
      <w:r w:rsidRPr="006724BD">
        <w:rPr>
          <w:sz w:val="24"/>
          <w:szCs w:val="24"/>
        </w:rPr>
        <w:t>Tomando en cuenta la medición de los costos del desarrollo y mantenimiento del sistema, considerando los costos del desarrollo del proyecto se utilizará el método de la ingeniería de software llamado COCOMO I. Con todos estos datos se tiene el valor de inversión</w:t>
      </w:r>
      <w:r w:rsidR="004F2590">
        <w:rPr>
          <w:sz w:val="24"/>
          <w:szCs w:val="24"/>
        </w:rPr>
        <w:t xml:space="preserve"> que se necesita (ver Anexo 13</w:t>
      </w:r>
      <w:r w:rsidR="006644AA">
        <w:rPr>
          <w:sz w:val="24"/>
          <w:szCs w:val="24"/>
        </w:rPr>
        <w:t>).</w:t>
      </w:r>
    </w:p>
    <w:p w14:paraId="32CDA8EA" w14:textId="77777777" w:rsidR="002176BC" w:rsidRDefault="006724BD" w:rsidP="00F06F88">
      <w:pPr>
        <w:spacing w:line="360" w:lineRule="auto"/>
        <w:jc w:val="both"/>
        <w:rPr>
          <w:sz w:val="24"/>
          <w:szCs w:val="24"/>
        </w:rPr>
      </w:pPr>
      <w:r w:rsidRPr="006724BD">
        <w:rPr>
          <w:sz w:val="24"/>
          <w:szCs w:val="24"/>
        </w:rPr>
        <w:t xml:space="preserve">El resumen de las erogaciones que realizará la </w:t>
      </w:r>
      <w:r w:rsidR="004F2590">
        <w:rPr>
          <w:sz w:val="24"/>
          <w:szCs w:val="24"/>
        </w:rPr>
        <w:t>institución</w:t>
      </w:r>
      <w:r w:rsidRPr="006724BD">
        <w:rPr>
          <w:sz w:val="24"/>
          <w:szCs w:val="24"/>
        </w:rPr>
        <w:t xml:space="preserve"> en base a los cálculos obtenidos es resumido en el siguiente cuadro.</w:t>
      </w:r>
    </w:p>
    <w:p w14:paraId="16D5F1E0" w14:textId="77777777" w:rsidR="00E4269B" w:rsidRDefault="00E4269B" w:rsidP="00F06F88">
      <w:pPr>
        <w:spacing w:line="360" w:lineRule="auto"/>
        <w:jc w:val="both"/>
        <w:rPr>
          <w:sz w:val="24"/>
          <w:szCs w:val="24"/>
        </w:rPr>
      </w:pPr>
    </w:p>
    <w:p w14:paraId="28ACE230" w14:textId="77777777" w:rsidR="00A35AAB" w:rsidRDefault="00A35AAB" w:rsidP="00F06F88">
      <w:pPr>
        <w:spacing w:line="360" w:lineRule="auto"/>
        <w:jc w:val="both"/>
        <w:rPr>
          <w:sz w:val="24"/>
          <w:szCs w:val="24"/>
        </w:rPr>
      </w:pPr>
    </w:p>
    <w:p w14:paraId="0B6E0DAD" w14:textId="77777777" w:rsidR="00E4269B" w:rsidRPr="002176BC" w:rsidRDefault="00E4269B" w:rsidP="00F06F88">
      <w:pPr>
        <w:spacing w:line="360" w:lineRule="auto"/>
        <w:jc w:val="both"/>
        <w:rPr>
          <w:sz w:val="24"/>
          <w:szCs w:val="24"/>
        </w:rPr>
      </w:pPr>
    </w:p>
    <w:p w14:paraId="180F6F35" w14:textId="69346738" w:rsidR="00082B64" w:rsidRPr="00082B64" w:rsidRDefault="00082B64" w:rsidP="00082B64">
      <w:pPr>
        <w:pStyle w:val="Descripcin"/>
        <w:keepNext/>
        <w:jc w:val="center"/>
        <w:rPr>
          <w:sz w:val="20"/>
        </w:rPr>
      </w:pPr>
      <w:bookmarkStart w:id="2471" w:name="_Toc485121648"/>
      <w:r w:rsidRPr="00082B64">
        <w:rPr>
          <w:sz w:val="20"/>
        </w:rPr>
        <w:lastRenderedPageBreak/>
        <w:t xml:space="preserve">Tabla </w:t>
      </w:r>
      <w:r w:rsidRPr="00082B64">
        <w:rPr>
          <w:sz w:val="20"/>
        </w:rPr>
        <w:fldChar w:fldCharType="begin"/>
      </w:r>
      <w:r w:rsidRPr="00082B64">
        <w:rPr>
          <w:sz w:val="20"/>
        </w:rPr>
        <w:instrText xml:space="preserve"> SEQ Tabla \* ARABIC </w:instrText>
      </w:r>
      <w:r w:rsidRPr="00082B64">
        <w:rPr>
          <w:sz w:val="20"/>
        </w:rPr>
        <w:fldChar w:fldCharType="separate"/>
      </w:r>
      <w:r w:rsidR="00D207D2">
        <w:rPr>
          <w:noProof/>
          <w:sz w:val="20"/>
        </w:rPr>
        <w:t>10</w:t>
      </w:r>
      <w:r w:rsidRPr="00082B64">
        <w:rPr>
          <w:sz w:val="20"/>
        </w:rPr>
        <w:fldChar w:fldCharType="end"/>
      </w:r>
      <w:r w:rsidRPr="00082B64">
        <w:rPr>
          <w:sz w:val="20"/>
        </w:rPr>
        <w:t>: Costo Total del sistema</w:t>
      </w:r>
      <w:bookmarkEnd w:id="2471"/>
    </w:p>
    <w:tbl>
      <w:tblPr>
        <w:tblW w:w="9240" w:type="dxa"/>
        <w:tblInd w:w="-10" w:type="dxa"/>
        <w:tblCellMar>
          <w:left w:w="70" w:type="dxa"/>
          <w:right w:w="70" w:type="dxa"/>
        </w:tblCellMar>
        <w:tblLook w:val="04A0" w:firstRow="1" w:lastRow="0" w:firstColumn="1" w:lastColumn="0" w:noHBand="0" w:noVBand="1"/>
      </w:tblPr>
      <w:tblGrid>
        <w:gridCol w:w="3402"/>
        <w:gridCol w:w="2977"/>
        <w:gridCol w:w="2861"/>
      </w:tblGrid>
      <w:tr w:rsidR="00A35AAB" w:rsidRPr="00A35AAB" w14:paraId="1B11BE1E" w14:textId="77777777" w:rsidTr="00A35AAB">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2329F110" w14:textId="77777777" w:rsidR="00A35AAB" w:rsidRPr="00A35AAB" w:rsidRDefault="00A35AAB" w:rsidP="00A35AAB">
            <w:pPr>
              <w:spacing w:after="0" w:line="240" w:lineRule="auto"/>
              <w:jc w:val="center"/>
              <w:rPr>
                <w:rFonts w:ascii="Calibri" w:eastAsia="Times New Roman" w:hAnsi="Calibri" w:cs="Times New Roman"/>
                <w:b/>
                <w:bCs/>
                <w:color w:val="000000"/>
                <w:sz w:val="24"/>
                <w:szCs w:val="24"/>
                <w:lang w:eastAsia="es-BO"/>
              </w:rPr>
            </w:pPr>
            <w:r w:rsidRPr="00A35AAB">
              <w:rPr>
                <w:rFonts w:ascii="Calibri" w:eastAsia="Times New Roman" w:hAnsi="Calibri" w:cs="Times New Roman"/>
                <w:b/>
                <w:bCs/>
                <w:color w:val="000000"/>
                <w:sz w:val="24"/>
                <w:lang w:eastAsia="es-BO"/>
              </w:rPr>
              <w:t>COSTO TOTAL DEL SISTEMA</w:t>
            </w:r>
          </w:p>
        </w:tc>
      </w:tr>
      <w:tr w:rsidR="00A35AAB" w:rsidRPr="00A35AAB" w14:paraId="6DB05E73" w14:textId="77777777" w:rsidTr="00A35AAB">
        <w:trPr>
          <w:trHeight w:val="430"/>
        </w:trPr>
        <w:tc>
          <w:tcPr>
            <w:tcW w:w="3402" w:type="dxa"/>
            <w:tcBorders>
              <w:top w:val="nil"/>
              <w:left w:val="single" w:sz="8" w:space="0" w:color="auto"/>
              <w:bottom w:val="single" w:sz="8" w:space="0" w:color="auto"/>
              <w:right w:val="single" w:sz="8" w:space="0" w:color="auto"/>
            </w:tcBorders>
            <w:shd w:val="clear" w:color="000000" w:fill="FFFFFF"/>
            <w:noWrap/>
            <w:vAlign w:val="center"/>
            <w:hideMark/>
          </w:tcPr>
          <w:p w14:paraId="12B74D6F" w14:textId="77777777" w:rsidR="00A35AAB" w:rsidRPr="00A35AAB" w:rsidRDefault="00A35AAB" w:rsidP="00A35AAB">
            <w:pPr>
              <w:spacing w:after="0" w:line="240" w:lineRule="auto"/>
              <w:jc w:val="center"/>
              <w:rPr>
                <w:rFonts w:ascii="Calibri" w:eastAsia="Times New Roman" w:hAnsi="Calibri" w:cs="Times New Roman"/>
                <w:b/>
                <w:bCs/>
                <w:color w:val="000000"/>
                <w:sz w:val="24"/>
                <w:szCs w:val="24"/>
                <w:lang w:eastAsia="es-BO"/>
              </w:rPr>
            </w:pPr>
            <w:r w:rsidRPr="00A35AAB">
              <w:rPr>
                <w:rFonts w:ascii="Calibri" w:eastAsia="Times New Roman" w:hAnsi="Calibri" w:cs="Times New Roman"/>
                <w:b/>
                <w:bCs/>
                <w:color w:val="000000"/>
                <w:sz w:val="24"/>
                <w:lang w:eastAsia="es-BO"/>
              </w:rPr>
              <w:t>Nombre</w:t>
            </w:r>
          </w:p>
        </w:tc>
        <w:tc>
          <w:tcPr>
            <w:tcW w:w="2977" w:type="dxa"/>
            <w:tcBorders>
              <w:top w:val="nil"/>
              <w:left w:val="nil"/>
              <w:bottom w:val="single" w:sz="8" w:space="0" w:color="auto"/>
              <w:right w:val="single" w:sz="8" w:space="0" w:color="auto"/>
            </w:tcBorders>
            <w:shd w:val="clear" w:color="000000" w:fill="FFFFFF"/>
            <w:noWrap/>
            <w:vAlign w:val="center"/>
            <w:hideMark/>
          </w:tcPr>
          <w:p w14:paraId="1D224835" w14:textId="77777777" w:rsidR="00A35AAB" w:rsidRPr="00A35AAB" w:rsidRDefault="00A35AAB" w:rsidP="00A35AAB">
            <w:pPr>
              <w:spacing w:after="0" w:line="240" w:lineRule="auto"/>
              <w:jc w:val="center"/>
              <w:rPr>
                <w:rFonts w:ascii="Calibri" w:eastAsia="Times New Roman" w:hAnsi="Calibri" w:cs="Times New Roman"/>
                <w:b/>
                <w:bCs/>
                <w:color w:val="000000"/>
                <w:sz w:val="24"/>
                <w:szCs w:val="24"/>
                <w:lang w:eastAsia="es-BO"/>
              </w:rPr>
            </w:pPr>
            <w:r w:rsidRPr="00A35AAB">
              <w:rPr>
                <w:rFonts w:ascii="Calibri" w:eastAsia="Times New Roman" w:hAnsi="Calibri" w:cs="Times New Roman"/>
                <w:b/>
                <w:bCs/>
                <w:color w:val="000000"/>
                <w:sz w:val="24"/>
                <w:lang w:eastAsia="es-BO"/>
              </w:rPr>
              <w:t>Costo</w:t>
            </w:r>
          </w:p>
        </w:tc>
        <w:tc>
          <w:tcPr>
            <w:tcW w:w="2861" w:type="dxa"/>
            <w:tcBorders>
              <w:top w:val="nil"/>
              <w:left w:val="nil"/>
              <w:bottom w:val="single" w:sz="8" w:space="0" w:color="auto"/>
              <w:right w:val="single" w:sz="8" w:space="0" w:color="auto"/>
            </w:tcBorders>
            <w:shd w:val="clear" w:color="000000" w:fill="FFFFFF"/>
            <w:noWrap/>
            <w:vAlign w:val="center"/>
            <w:hideMark/>
          </w:tcPr>
          <w:p w14:paraId="4738EB86" w14:textId="77777777" w:rsidR="00A35AAB" w:rsidRPr="00A35AAB" w:rsidRDefault="00A35AAB" w:rsidP="00A35AAB">
            <w:pPr>
              <w:spacing w:after="0" w:line="240" w:lineRule="auto"/>
              <w:jc w:val="center"/>
              <w:rPr>
                <w:rFonts w:ascii="Calibri" w:eastAsia="Times New Roman" w:hAnsi="Calibri" w:cs="Times New Roman"/>
                <w:b/>
                <w:bCs/>
                <w:color w:val="000000"/>
                <w:sz w:val="24"/>
                <w:szCs w:val="24"/>
                <w:lang w:eastAsia="es-BO"/>
              </w:rPr>
            </w:pPr>
            <w:r w:rsidRPr="00A35AAB">
              <w:rPr>
                <w:rFonts w:ascii="Calibri" w:eastAsia="Times New Roman" w:hAnsi="Calibri" w:cs="Times New Roman"/>
                <w:b/>
                <w:bCs/>
                <w:color w:val="000000"/>
                <w:sz w:val="24"/>
                <w:lang w:eastAsia="es-BO"/>
              </w:rPr>
              <w:t>Anexo</w:t>
            </w:r>
          </w:p>
        </w:tc>
      </w:tr>
      <w:tr w:rsidR="00A35AAB" w:rsidRPr="00A35AAB" w14:paraId="61923CAC" w14:textId="77777777" w:rsidTr="00A35AAB">
        <w:trPr>
          <w:trHeight w:val="430"/>
        </w:trPr>
        <w:tc>
          <w:tcPr>
            <w:tcW w:w="3402" w:type="dxa"/>
            <w:tcBorders>
              <w:top w:val="nil"/>
              <w:left w:val="single" w:sz="8" w:space="0" w:color="auto"/>
              <w:bottom w:val="single" w:sz="8" w:space="0" w:color="auto"/>
              <w:right w:val="single" w:sz="8" w:space="0" w:color="auto"/>
            </w:tcBorders>
            <w:shd w:val="clear" w:color="000000" w:fill="FFFFFF"/>
            <w:noWrap/>
            <w:vAlign w:val="center"/>
            <w:hideMark/>
          </w:tcPr>
          <w:p w14:paraId="22245BC3"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Costo SIA:</w:t>
            </w:r>
          </w:p>
        </w:tc>
        <w:tc>
          <w:tcPr>
            <w:tcW w:w="2977" w:type="dxa"/>
            <w:tcBorders>
              <w:top w:val="nil"/>
              <w:left w:val="nil"/>
              <w:bottom w:val="single" w:sz="8" w:space="0" w:color="auto"/>
              <w:right w:val="single" w:sz="8" w:space="0" w:color="auto"/>
            </w:tcBorders>
            <w:shd w:val="clear" w:color="000000" w:fill="FFFFFF"/>
            <w:noWrap/>
            <w:vAlign w:val="center"/>
            <w:hideMark/>
          </w:tcPr>
          <w:p w14:paraId="67E11696" w14:textId="77777777" w:rsidR="00A35AAB" w:rsidRPr="00A35AAB" w:rsidRDefault="00A35AAB" w:rsidP="00A35AAB">
            <w:pPr>
              <w:spacing w:after="0" w:line="240" w:lineRule="auto"/>
              <w:rPr>
                <w:rFonts w:ascii="Calibri" w:eastAsia="Times New Roman" w:hAnsi="Calibri" w:cs="Times New Roman"/>
                <w:i/>
                <w:iCs/>
                <w:color w:val="000000"/>
                <w:sz w:val="24"/>
                <w:szCs w:val="24"/>
                <w:lang w:eastAsia="es-BO"/>
              </w:rPr>
            </w:pPr>
            <w:r w:rsidRPr="00A35AAB">
              <w:rPr>
                <w:rFonts w:ascii="Calibri" w:eastAsia="Times New Roman" w:hAnsi="Calibri" w:cs="Times New Roman"/>
                <w:i/>
                <w:iCs/>
                <w:color w:val="000000"/>
                <w:sz w:val="24"/>
                <w:szCs w:val="24"/>
                <w:lang w:val="es-ES" w:eastAsia="es-BO"/>
              </w:rPr>
              <w:t>71429,1 Bs.</w:t>
            </w:r>
          </w:p>
        </w:tc>
        <w:tc>
          <w:tcPr>
            <w:tcW w:w="2861" w:type="dxa"/>
            <w:tcBorders>
              <w:top w:val="nil"/>
              <w:left w:val="nil"/>
              <w:bottom w:val="single" w:sz="8" w:space="0" w:color="auto"/>
              <w:right w:val="single" w:sz="8" w:space="0" w:color="auto"/>
            </w:tcBorders>
            <w:shd w:val="clear" w:color="000000" w:fill="FFFFFF"/>
            <w:noWrap/>
            <w:vAlign w:val="center"/>
            <w:hideMark/>
          </w:tcPr>
          <w:p w14:paraId="412C7506"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N° 13</w:t>
            </w:r>
          </w:p>
        </w:tc>
      </w:tr>
      <w:tr w:rsidR="00A35AAB" w:rsidRPr="00A35AAB" w14:paraId="3B939B61" w14:textId="77777777" w:rsidTr="00A35AAB">
        <w:trPr>
          <w:trHeight w:val="430"/>
        </w:trPr>
        <w:tc>
          <w:tcPr>
            <w:tcW w:w="3402" w:type="dxa"/>
            <w:tcBorders>
              <w:top w:val="nil"/>
              <w:left w:val="single" w:sz="8" w:space="0" w:color="auto"/>
              <w:bottom w:val="single" w:sz="8" w:space="0" w:color="auto"/>
              <w:right w:val="single" w:sz="8" w:space="0" w:color="auto"/>
            </w:tcBorders>
            <w:shd w:val="clear" w:color="000000" w:fill="FFFFFF"/>
            <w:noWrap/>
            <w:vAlign w:val="center"/>
            <w:hideMark/>
          </w:tcPr>
          <w:p w14:paraId="422E75FD"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Costo SW:</w:t>
            </w:r>
          </w:p>
        </w:tc>
        <w:tc>
          <w:tcPr>
            <w:tcW w:w="2977" w:type="dxa"/>
            <w:tcBorders>
              <w:top w:val="nil"/>
              <w:left w:val="nil"/>
              <w:bottom w:val="single" w:sz="8" w:space="0" w:color="auto"/>
              <w:right w:val="single" w:sz="8" w:space="0" w:color="auto"/>
            </w:tcBorders>
            <w:shd w:val="clear" w:color="000000" w:fill="FFFFFF"/>
            <w:noWrap/>
            <w:vAlign w:val="center"/>
            <w:hideMark/>
          </w:tcPr>
          <w:p w14:paraId="0B714D25"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 xml:space="preserve">0 </w:t>
            </w:r>
            <w:r w:rsidRPr="00A35AAB">
              <w:rPr>
                <w:rFonts w:ascii="Calibri" w:eastAsia="Times New Roman" w:hAnsi="Calibri" w:cs="Times New Roman"/>
                <w:i/>
                <w:iCs/>
                <w:color w:val="000000"/>
                <w:sz w:val="24"/>
                <w:szCs w:val="24"/>
                <w:lang w:eastAsia="es-BO"/>
              </w:rPr>
              <w:t>Bs.</w:t>
            </w:r>
          </w:p>
        </w:tc>
        <w:tc>
          <w:tcPr>
            <w:tcW w:w="2861" w:type="dxa"/>
            <w:tcBorders>
              <w:top w:val="nil"/>
              <w:left w:val="nil"/>
              <w:bottom w:val="single" w:sz="8" w:space="0" w:color="auto"/>
              <w:right w:val="single" w:sz="8" w:space="0" w:color="auto"/>
            </w:tcBorders>
            <w:shd w:val="clear" w:color="000000" w:fill="FFFFFF"/>
            <w:noWrap/>
            <w:vAlign w:val="center"/>
            <w:hideMark/>
          </w:tcPr>
          <w:p w14:paraId="14A93CF1"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N° 12</w:t>
            </w:r>
          </w:p>
        </w:tc>
      </w:tr>
      <w:tr w:rsidR="00A35AAB" w:rsidRPr="00A35AAB" w14:paraId="6292D04B" w14:textId="77777777" w:rsidTr="00A35AAB">
        <w:trPr>
          <w:trHeight w:val="430"/>
        </w:trPr>
        <w:tc>
          <w:tcPr>
            <w:tcW w:w="3402" w:type="dxa"/>
            <w:tcBorders>
              <w:top w:val="nil"/>
              <w:left w:val="single" w:sz="8" w:space="0" w:color="auto"/>
              <w:bottom w:val="single" w:sz="8" w:space="0" w:color="auto"/>
              <w:right w:val="single" w:sz="8" w:space="0" w:color="auto"/>
            </w:tcBorders>
            <w:shd w:val="clear" w:color="000000" w:fill="FFFFFF"/>
            <w:noWrap/>
            <w:vAlign w:val="center"/>
            <w:hideMark/>
          </w:tcPr>
          <w:p w14:paraId="28BCAA10"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Costo HW:</w:t>
            </w:r>
          </w:p>
        </w:tc>
        <w:tc>
          <w:tcPr>
            <w:tcW w:w="2977" w:type="dxa"/>
            <w:tcBorders>
              <w:top w:val="nil"/>
              <w:left w:val="nil"/>
              <w:bottom w:val="single" w:sz="8" w:space="0" w:color="auto"/>
              <w:right w:val="single" w:sz="8" w:space="0" w:color="auto"/>
            </w:tcBorders>
            <w:shd w:val="clear" w:color="000000" w:fill="FFFFFF"/>
            <w:noWrap/>
            <w:vAlign w:val="center"/>
            <w:hideMark/>
          </w:tcPr>
          <w:p w14:paraId="68D4E8C6"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 xml:space="preserve">51886.8 </w:t>
            </w:r>
            <w:r w:rsidRPr="00A35AAB">
              <w:rPr>
                <w:rFonts w:ascii="Calibri" w:eastAsia="Times New Roman" w:hAnsi="Calibri" w:cs="Times New Roman"/>
                <w:i/>
                <w:iCs/>
                <w:color w:val="000000"/>
                <w:sz w:val="24"/>
                <w:szCs w:val="24"/>
                <w:lang w:eastAsia="es-BO"/>
              </w:rPr>
              <w:t>Bs.</w:t>
            </w:r>
          </w:p>
        </w:tc>
        <w:tc>
          <w:tcPr>
            <w:tcW w:w="2861" w:type="dxa"/>
            <w:tcBorders>
              <w:top w:val="nil"/>
              <w:left w:val="nil"/>
              <w:bottom w:val="single" w:sz="8" w:space="0" w:color="auto"/>
              <w:right w:val="single" w:sz="8" w:space="0" w:color="auto"/>
            </w:tcBorders>
            <w:shd w:val="clear" w:color="000000" w:fill="FFFFFF"/>
            <w:noWrap/>
            <w:vAlign w:val="center"/>
            <w:hideMark/>
          </w:tcPr>
          <w:p w14:paraId="4AF2E047" w14:textId="77777777" w:rsidR="00A35AAB" w:rsidRPr="00A35AAB" w:rsidRDefault="00A35AAB" w:rsidP="00A35AAB">
            <w:pPr>
              <w:spacing w:after="0" w:line="240" w:lineRule="auto"/>
              <w:rPr>
                <w:rFonts w:ascii="Calibri" w:eastAsia="Times New Roman" w:hAnsi="Calibri" w:cs="Times New Roman"/>
                <w:color w:val="000000"/>
                <w:sz w:val="24"/>
                <w:szCs w:val="24"/>
                <w:lang w:eastAsia="es-BO"/>
              </w:rPr>
            </w:pPr>
            <w:r w:rsidRPr="00A35AAB">
              <w:rPr>
                <w:rFonts w:ascii="Calibri" w:eastAsia="Times New Roman" w:hAnsi="Calibri" w:cs="Times New Roman"/>
                <w:color w:val="000000"/>
                <w:sz w:val="24"/>
                <w:lang w:eastAsia="es-BO"/>
              </w:rPr>
              <w:t>N° 12</w:t>
            </w:r>
          </w:p>
        </w:tc>
      </w:tr>
      <w:tr w:rsidR="00A35AAB" w:rsidRPr="00A35AAB" w14:paraId="01AD8A89" w14:textId="77777777" w:rsidTr="00A35AAB">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354DB88B" w14:textId="77777777" w:rsidR="00A35AAB" w:rsidRPr="00A35AAB" w:rsidRDefault="00A35AAB" w:rsidP="00A35AAB">
            <w:pPr>
              <w:spacing w:after="0" w:line="240" w:lineRule="auto"/>
              <w:jc w:val="center"/>
              <w:rPr>
                <w:rFonts w:ascii="Calibri" w:eastAsia="Times New Roman" w:hAnsi="Calibri" w:cs="Times New Roman"/>
                <w:b/>
                <w:bCs/>
                <w:color w:val="000000"/>
                <w:sz w:val="24"/>
                <w:szCs w:val="24"/>
                <w:lang w:eastAsia="es-BO"/>
              </w:rPr>
            </w:pPr>
            <w:r w:rsidRPr="00A35AAB">
              <w:rPr>
                <w:rFonts w:ascii="Calibri" w:eastAsia="Times New Roman" w:hAnsi="Calibri" w:cs="Times New Roman"/>
                <w:b/>
                <w:bCs/>
                <w:color w:val="000000"/>
                <w:sz w:val="24"/>
                <w:lang w:eastAsia="es-BO"/>
              </w:rPr>
              <w:t xml:space="preserve">TOTAL: 123315,9 </w:t>
            </w:r>
            <w:r w:rsidRPr="00A35AAB">
              <w:rPr>
                <w:rFonts w:ascii="Calibri" w:eastAsia="Times New Roman" w:hAnsi="Calibri" w:cs="Times New Roman"/>
                <w:b/>
                <w:bCs/>
                <w:i/>
                <w:iCs/>
                <w:color w:val="000000"/>
                <w:sz w:val="24"/>
                <w:szCs w:val="24"/>
                <w:lang w:eastAsia="es-BO"/>
              </w:rPr>
              <w:t>Bs.</w:t>
            </w:r>
          </w:p>
        </w:tc>
      </w:tr>
    </w:tbl>
    <w:p w14:paraId="79A85BAB" w14:textId="77777777" w:rsidR="002176BC" w:rsidRDefault="004C1E25" w:rsidP="004C1E25">
      <w:pPr>
        <w:pStyle w:val="Descripcin"/>
        <w:jc w:val="right"/>
        <w:rPr>
          <w:sz w:val="20"/>
        </w:rPr>
      </w:pPr>
      <w:r w:rsidRPr="004C1E25">
        <w:rPr>
          <w:sz w:val="20"/>
        </w:rPr>
        <w:t>Fuente: Elaboración propia</w:t>
      </w:r>
    </w:p>
    <w:p w14:paraId="4AD1AE47" w14:textId="77777777" w:rsidR="00AA24BC" w:rsidRDefault="008A51F6" w:rsidP="00A07EEA">
      <w:pPr>
        <w:spacing w:before="240" w:line="360" w:lineRule="auto"/>
        <w:jc w:val="both"/>
        <w:rPr>
          <w:sz w:val="24"/>
        </w:rPr>
      </w:pPr>
      <w:r w:rsidRPr="008A51F6">
        <w:rPr>
          <w:sz w:val="24"/>
        </w:rPr>
        <w:t>Una vez realizado el estudio de factibilidad del sistema web para la administración de citas, consultas e historiales médicos del Centro Medico de Especialidades Esculapio S.R.L., se tiene información necesaria y suficiente que permita llegar a las si</w:t>
      </w:r>
      <w:r>
        <w:rPr>
          <w:sz w:val="24"/>
        </w:rPr>
        <w:t>guientes conclusiones:</w:t>
      </w:r>
    </w:p>
    <w:p w14:paraId="6917ADA3" w14:textId="77777777" w:rsidR="008A51F6" w:rsidRPr="00A07EEA" w:rsidRDefault="008A51F6" w:rsidP="00060A18">
      <w:pPr>
        <w:pStyle w:val="Prrafodelista"/>
        <w:numPr>
          <w:ilvl w:val="0"/>
          <w:numId w:val="45"/>
        </w:numPr>
        <w:spacing w:before="240" w:line="360" w:lineRule="auto"/>
        <w:jc w:val="both"/>
        <w:rPr>
          <w:sz w:val="24"/>
        </w:rPr>
      </w:pPr>
      <w:r w:rsidRPr="00A07EEA">
        <w:rPr>
          <w:sz w:val="24"/>
        </w:rPr>
        <w:t xml:space="preserve">Existe un alto nivel de aceptación del sistema por </w:t>
      </w:r>
      <w:r w:rsidR="00A07EEA">
        <w:rPr>
          <w:sz w:val="24"/>
        </w:rPr>
        <w:t>p</w:t>
      </w:r>
      <w:r w:rsidRPr="00A07EEA">
        <w:rPr>
          <w:sz w:val="24"/>
        </w:rPr>
        <w:t>arte del cliente, en cual se observa la disponibilidad de comprar recursos de hardware y utilizar este sistema.</w:t>
      </w:r>
    </w:p>
    <w:p w14:paraId="4C6D29DE" w14:textId="77777777" w:rsidR="008A51F6" w:rsidRPr="00A07EEA" w:rsidRDefault="00A07EEA" w:rsidP="00060A18">
      <w:pPr>
        <w:pStyle w:val="Prrafodelista"/>
        <w:numPr>
          <w:ilvl w:val="0"/>
          <w:numId w:val="45"/>
        </w:numPr>
        <w:spacing w:before="240" w:line="360" w:lineRule="auto"/>
        <w:jc w:val="both"/>
        <w:rPr>
          <w:sz w:val="24"/>
        </w:rPr>
      </w:pPr>
      <w:r w:rsidRPr="00A07EEA">
        <w:rPr>
          <w:sz w:val="24"/>
        </w:rPr>
        <w:t>Técnicamente es completamente factible el desarrollo del sistema, dado que se requiere una herramienta de desarrollo que es completamente gratuita, lo que no implica la compra de nuevos productos de desarrollo, y además disponiendo del conocimiento para desarrollar este tipo de aplicaciones.</w:t>
      </w:r>
    </w:p>
    <w:p w14:paraId="12EC19D2" w14:textId="77777777" w:rsidR="00A07EEA" w:rsidRPr="00A07EEA" w:rsidRDefault="00A07EEA" w:rsidP="00060A18">
      <w:pPr>
        <w:pStyle w:val="Prrafodelista"/>
        <w:numPr>
          <w:ilvl w:val="0"/>
          <w:numId w:val="45"/>
        </w:numPr>
        <w:spacing w:before="240" w:line="360" w:lineRule="auto"/>
        <w:jc w:val="both"/>
        <w:rPr>
          <w:sz w:val="24"/>
        </w:rPr>
      </w:pPr>
      <w:r w:rsidRPr="00A07EEA">
        <w:rPr>
          <w:sz w:val="24"/>
        </w:rPr>
        <w:t>Por último, se recomienda implementar el proyecto en el Centro Medico de Especialidades Esculapio S.R.L., tal que cumpla con los objetivos de atención médica y de esa manera garantizar la factibilidad del proyecto.</w:t>
      </w:r>
    </w:p>
    <w:p w14:paraId="06A73D8C" w14:textId="77777777" w:rsidR="00282864" w:rsidRDefault="00282864" w:rsidP="00F06F88">
      <w:pPr>
        <w:pStyle w:val="Ttulo2"/>
        <w:spacing w:after="160" w:line="360" w:lineRule="auto"/>
      </w:pPr>
      <w:bookmarkStart w:id="2472" w:name="_Toc485290395"/>
      <w:r>
        <w:lastRenderedPageBreak/>
        <w:t>MODELADO DEL SISTEMA PROPUESTO</w:t>
      </w:r>
      <w:bookmarkEnd w:id="2472"/>
    </w:p>
    <w:p w14:paraId="58F0D66F" w14:textId="77777777" w:rsidR="00282864" w:rsidRDefault="00282864" w:rsidP="00F06F88">
      <w:pPr>
        <w:pStyle w:val="Ttulo3"/>
        <w:spacing w:after="160" w:line="360" w:lineRule="auto"/>
      </w:pPr>
      <w:bookmarkStart w:id="2473" w:name="_Toc485290396"/>
      <w:r>
        <w:t>Modelo de análisis</w:t>
      </w:r>
      <w:bookmarkEnd w:id="2473"/>
    </w:p>
    <w:p w14:paraId="2A5F5178" w14:textId="77777777" w:rsidR="005B205E" w:rsidRDefault="005B205E" w:rsidP="00F06F88">
      <w:pPr>
        <w:pStyle w:val="Ttulo4"/>
        <w:spacing w:after="160" w:line="360" w:lineRule="auto"/>
      </w:pPr>
      <w:r>
        <w:t>Modelo de casos de uso</w:t>
      </w:r>
    </w:p>
    <w:p w14:paraId="25C526B6" w14:textId="77777777" w:rsidR="005B205E" w:rsidRDefault="005B205E" w:rsidP="00F06F88">
      <w:pPr>
        <w:pStyle w:val="Ttulo5"/>
        <w:spacing w:after="160" w:line="360" w:lineRule="auto"/>
      </w:pPr>
      <w:r>
        <w:t>Identificación de actores</w:t>
      </w:r>
    </w:p>
    <w:p w14:paraId="176ADDD9" w14:textId="14D3FCC9" w:rsidR="004C1E25" w:rsidRPr="004C1E25" w:rsidRDefault="004C1E25" w:rsidP="004C1E25">
      <w:pPr>
        <w:pStyle w:val="Descripcin"/>
        <w:keepNext/>
        <w:jc w:val="center"/>
        <w:rPr>
          <w:sz w:val="20"/>
        </w:rPr>
      </w:pPr>
      <w:bookmarkStart w:id="2474" w:name="_Toc485290425"/>
      <w:r w:rsidRPr="004C1E25">
        <w:rPr>
          <w:sz w:val="20"/>
        </w:rPr>
        <w:t xml:space="preserve">Figura </w:t>
      </w:r>
      <w:r w:rsidRPr="004C1E25">
        <w:rPr>
          <w:sz w:val="20"/>
        </w:rPr>
        <w:fldChar w:fldCharType="begin"/>
      </w:r>
      <w:r w:rsidRPr="004C1E25">
        <w:rPr>
          <w:sz w:val="20"/>
        </w:rPr>
        <w:instrText xml:space="preserve"> SEQ Figura \* ARABIC </w:instrText>
      </w:r>
      <w:r w:rsidRPr="004C1E25">
        <w:rPr>
          <w:sz w:val="20"/>
        </w:rPr>
        <w:fldChar w:fldCharType="separate"/>
      </w:r>
      <w:r w:rsidR="00D207D2">
        <w:rPr>
          <w:noProof/>
          <w:sz w:val="20"/>
        </w:rPr>
        <w:t>12</w:t>
      </w:r>
      <w:r w:rsidRPr="004C1E25">
        <w:rPr>
          <w:sz w:val="20"/>
        </w:rPr>
        <w:fldChar w:fldCharType="end"/>
      </w:r>
      <w:r w:rsidRPr="004C1E25">
        <w:rPr>
          <w:sz w:val="20"/>
        </w:rPr>
        <w:t>: Actores de modelo de análisis</w:t>
      </w:r>
      <w:bookmarkEnd w:id="2474"/>
    </w:p>
    <w:p w14:paraId="79CD9D7A" w14:textId="77777777" w:rsidR="004C1E25" w:rsidRDefault="00A35AAB" w:rsidP="004C1E25">
      <w:pPr>
        <w:keepNext/>
        <w:spacing w:line="360" w:lineRule="auto"/>
        <w:ind w:left="360"/>
        <w:jc w:val="center"/>
      </w:pPr>
      <w:r w:rsidRPr="00A35AAB">
        <w:rPr>
          <w:noProof/>
          <w:lang w:eastAsia="es-BO"/>
        </w:rPr>
        <w:drawing>
          <wp:inline distT="0" distB="0" distL="0" distR="0" wp14:anchorId="01706C68" wp14:editId="50FB7632">
            <wp:extent cx="4792059" cy="2803585"/>
            <wp:effectExtent l="19050" t="19050" r="27940" b="15875"/>
            <wp:docPr id="36" name="Imagen 36" descr="D:\UATF\SEMESTRE 9\StartUML\Modelos de analisis\actores inter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ATF\SEMESTRE 9\StartUML\Modelos de analisis\actores interno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819" cy="2822166"/>
                    </a:xfrm>
                    <a:prstGeom prst="rect">
                      <a:avLst/>
                    </a:prstGeom>
                    <a:noFill/>
                    <a:ln>
                      <a:solidFill>
                        <a:schemeClr val="tx1"/>
                      </a:solidFill>
                    </a:ln>
                  </pic:spPr>
                </pic:pic>
              </a:graphicData>
            </a:graphic>
          </wp:inline>
        </w:drawing>
      </w:r>
    </w:p>
    <w:p w14:paraId="601F54BE" w14:textId="77777777" w:rsidR="002A7B44" w:rsidRPr="00A35AAB" w:rsidRDefault="004C1E25" w:rsidP="00A35AAB">
      <w:pPr>
        <w:pStyle w:val="Descripcin"/>
        <w:jc w:val="center"/>
        <w:rPr>
          <w:sz w:val="20"/>
        </w:rPr>
      </w:pPr>
      <w:r w:rsidRPr="004C1E25">
        <w:rPr>
          <w:sz w:val="20"/>
        </w:rPr>
        <w:t>Fuente: Elaboración propia</w:t>
      </w:r>
    </w:p>
    <w:p w14:paraId="2D02EDF1" w14:textId="77777777" w:rsidR="005B205E" w:rsidRDefault="00C9386F" w:rsidP="00F06F88">
      <w:pPr>
        <w:pStyle w:val="Ttulo5"/>
        <w:spacing w:after="160" w:line="360" w:lineRule="auto"/>
      </w:pPr>
      <w:r>
        <w:t>Descripción</w:t>
      </w:r>
      <w:r w:rsidR="005B205E">
        <w:t xml:space="preserve"> de actores</w:t>
      </w:r>
    </w:p>
    <w:p w14:paraId="646F061F" w14:textId="0A9FE396" w:rsidR="004C1E25" w:rsidRPr="004C1E25" w:rsidRDefault="004C1E25" w:rsidP="004C1E25">
      <w:pPr>
        <w:pStyle w:val="Descripcin"/>
        <w:keepNext/>
        <w:jc w:val="center"/>
        <w:rPr>
          <w:sz w:val="20"/>
        </w:rPr>
      </w:pPr>
      <w:bookmarkStart w:id="2475" w:name="_Toc485121649"/>
      <w:r w:rsidRPr="004C1E25">
        <w:rPr>
          <w:sz w:val="20"/>
        </w:rPr>
        <w:t xml:space="preserve">Tabla </w:t>
      </w:r>
      <w:r w:rsidRPr="004C1E25">
        <w:rPr>
          <w:sz w:val="20"/>
        </w:rPr>
        <w:fldChar w:fldCharType="begin"/>
      </w:r>
      <w:r w:rsidRPr="004C1E25">
        <w:rPr>
          <w:sz w:val="20"/>
        </w:rPr>
        <w:instrText xml:space="preserve"> SEQ Tabla \* ARABIC </w:instrText>
      </w:r>
      <w:r w:rsidRPr="004C1E25">
        <w:rPr>
          <w:sz w:val="20"/>
        </w:rPr>
        <w:fldChar w:fldCharType="separate"/>
      </w:r>
      <w:r w:rsidR="00D207D2">
        <w:rPr>
          <w:noProof/>
          <w:sz w:val="20"/>
        </w:rPr>
        <w:t>11</w:t>
      </w:r>
      <w:r w:rsidRPr="004C1E25">
        <w:rPr>
          <w:sz w:val="20"/>
        </w:rPr>
        <w:fldChar w:fldCharType="end"/>
      </w:r>
      <w:r>
        <w:rPr>
          <w:sz w:val="20"/>
        </w:rPr>
        <w:t>: Descripción de actor Administra</w:t>
      </w:r>
      <w:ins w:id="2476" w:author="Anny Mercado" w:date="2017-06-15T23:29:00Z">
        <w:r w:rsidR="0002707B">
          <w:rPr>
            <w:sz w:val="20"/>
          </w:rPr>
          <w:t>dor</w:t>
        </w:r>
      </w:ins>
      <w:del w:id="2477" w:author="Anny Mercado" w:date="2017-06-15T23:29:00Z">
        <w:r w:rsidDel="0002707B">
          <w:rPr>
            <w:sz w:val="20"/>
          </w:rPr>
          <w:delText>ción</w:delText>
        </w:r>
        <w:r w:rsidRPr="004C1E25" w:rsidDel="0002707B">
          <w:rPr>
            <w:sz w:val="20"/>
          </w:rPr>
          <w:delText xml:space="preserve"> de modelado de negocio</w:delText>
        </w:r>
      </w:del>
      <w:bookmarkEnd w:id="2475"/>
    </w:p>
    <w:tbl>
      <w:tblPr>
        <w:tblW w:w="9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7389"/>
      </w:tblGrid>
      <w:tr w:rsidR="002A7B44" w:rsidRPr="00A35AAB" w14:paraId="7FBBC1C5" w14:textId="77777777" w:rsidTr="00A35AAB">
        <w:trPr>
          <w:trHeight w:val="423"/>
          <w:jc w:val="center"/>
        </w:trPr>
        <w:tc>
          <w:tcPr>
            <w:tcW w:w="1838" w:type="dxa"/>
            <w:shd w:val="clear" w:color="auto" w:fill="auto"/>
            <w:vAlign w:val="center"/>
            <w:hideMark/>
          </w:tcPr>
          <w:p w14:paraId="124ACFB9" w14:textId="77777777" w:rsidR="002A7B44" w:rsidRPr="00A35AAB" w:rsidRDefault="002A7B44" w:rsidP="00A35AAB">
            <w:pPr>
              <w:spacing w:after="0" w:line="360" w:lineRule="auto"/>
              <w:ind w:firstLineChars="100" w:firstLine="201"/>
              <w:jc w:val="both"/>
              <w:rPr>
                <w:rFonts w:ascii="Calibri" w:eastAsia="Times New Roman" w:hAnsi="Calibri" w:cs="Times New Roman"/>
                <w:b/>
                <w:bCs/>
                <w:color w:val="000000"/>
                <w:sz w:val="20"/>
                <w:szCs w:val="24"/>
                <w:lang w:eastAsia="es-BO"/>
              </w:rPr>
            </w:pPr>
            <w:r w:rsidRPr="00A35AAB">
              <w:rPr>
                <w:rFonts w:ascii="Calibri" w:eastAsia="Times New Roman" w:hAnsi="Calibri" w:cs="Times New Roman"/>
                <w:b/>
                <w:bCs/>
                <w:color w:val="000000"/>
                <w:sz w:val="20"/>
                <w:szCs w:val="24"/>
                <w:lang w:eastAsia="es-BO"/>
              </w:rPr>
              <w:t>Actor</w:t>
            </w:r>
          </w:p>
        </w:tc>
        <w:tc>
          <w:tcPr>
            <w:tcW w:w="7389" w:type="dxa"/>
            <w:shd w:val="clear" w:color="auto" w:fill="auto"/>
            <w:vAlign w:val="center"/>
            <w:hideMark/>
          </w:tcPr>
          <w:p w14:paraId="5B0F945E" w14:textId="77777777" w:rsidR="002A7B44" w:rsidRPr="00A35AAB" w:rsidRDefault="002A7B44" w:rsidP="00A35AAB">
            <w:pPr>
              <w:spacing w:after="0" w:line="360" w:lineRule="auto"/>
              <w:ind w:firstLineChars="100" w:firstLine="200"/>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Administrador</w:t>
            </w:r>
          </w:p>
        </w:tc>
      </w:tr>
      <w:tr w:rsidR="002A7B44" w:rsidRPr="00A35AAB" w14:paraId="0DDBCC98" w14:textId="77777777" w:rsidTr="00A35AAB">
        <w:trPr>
          <w:trHeight w:val="275"/>
          <w:jc w:val="center"/>
        </w:trPr>
        <w:tc>
          <w:tcPr>
            <w:tcW w:w="1838" w:type="dxa"/>
            <w:shd w:val="clear" w:color="auto" w:fill="auto"/>
            <w:vAlign w:val="center"/>
            <w:hideMark/>
          </w:tcPr>
          <w:p w14:paraId="6105AAC9" w14:textId="77777777" w:rsidR="002A7B44" w:rsidRPr="00A35AAB" w:rsidRDefault="002A7B44" w:rsidP="00A35AAB">
            <w:pPr>
              <w:spacing w:after="0" w:line="360" w:lineRule="auto"/>
              <w:ind w:firstLineChars="100" w:firstLine="201"/>
              <w:jc w:val="both"/>
              <w:rPr>
                <w:rFonts w:ascii="Calibri" w:eastAsia="Times New Roman" w:hAnsi="Calibri" w:cs="Times New Roman"/>
                <w:b/>
                <w:bCs/>
                <w:color w:val="000000"/>
                <w:sz w:val="20"/>
                <w:szCs w:val="24"/>
                <w:lang w:eastAsia="es-BO"/>
              </w:rPr>
            </w:pPr>
            <w:r w:rsidRPr="00A35AAB">
              <w:rPr>
                <w:rFonts w:ascii="Calibri" w:eastAsia="Times New Roman" w:hAnsi="Calibri" w:cs="Times New Roman"/>
                <w:b/>
                <w:bCs/>
                <w:color w:val="000000"/>
                <w:sz w:val="20"/>
                <w:szCs w:val="24"/>
                <w:lang w:eastAsia="es-BO"/>
              </w:rPr>
              <w:t>Tipo</w:t>
            </w:r>
          </w:p>
        </w:tc>
        <w:tc>
          <w:tcPr>
            <w:tcW w:w="7389" w:type="dxa"/>
            <w:shd w:val="clear" w:color="auto" w:fill="auto"/>
            <w:vAlign w:val="center"/>
            <w:hideMark/>
          </w:tcPr>
          <w:p w14:paraId="3175C38D" w14:textId="77777777" w:rsidR="002A7B44" w:rsidRPr="00A35AAB" w:rsidRDefault="002A7B44" w:rsidP="00A35AAB">
            <w:pPr>
              <w:spacing w:after="0" w:line="360" w:lineRule="auto"/>
              <w:ind w:firstLineChars="100" w:firstLine="200"/>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 xml:space="preserve">Interno - Primario </w:t>
            </w:r>
            <w:r w:rsidR="00D52E47">
              <w:rPr>
                <w:rFonts w:ascii="Calibri" w:eastAsia="Times New Roman" w:hAnsi="Calibri" w:cs="Times New Roman"/>
                <w:color w:val="000000"/>
                <w:sz w:val="20"/>
                <w:szCs w:val="24"/>
                <w:lang w:eastAsia="es-BO"/>
              </w:rPr>
              <w:t>–</w:t>
            </w:r>
            <w:r w:rsidRPr="00A35AAB">
              <w:rPr>
                <w:rFonts w:ascii="Calibri" w:eastAsia="Times New Roman" w:hAnsi="Calibri" w:cs="Times New Roman"/>
                <w:color w:val="000000"/>
                <w:sz w:val="20"/>
                <w:szCs w:val="24"/>
                <w:lang w:eastAsia="es-BO"/>
              </w:rPr>
              <w:t xml:space="preserve"> Activo</w:t>
            </w:r>
          </w:p>
        </w:tc>
      </w:tr>
      <w:tr w:rsidR="002A7B44" w:rsidRPr="00A35AAB" w14:paraId="4A01F71C" w14:textId="77777777" w:rsidTr="00A35AAB">
        <w:trPr>
          <w:trHeight w:val="275"/>
          <w:jc w:val="center"/>
        </w:trPr>
        <w:tc>
          <w:tcPr>
            <w:tcW w:w="1838" w:type="dxa"/>
            <w:shd w:val="clear" w:color="auto" w:fill="auto"/>
            <w:vAlign w:val="center"/>
            <w:hideMark/>
          </w:tcPr>
          <w:p w14:paraId="4444AAED" w14:textId="77777777" w:rsidR="002A7B44" w:rsidRPr="00A35AAB" w:rsidRDefault="002A7B44" w:rsidP="00A35AAB">
            <w:pPr>
              <w:spacing w:after="0" w:line="360" w:lineRule="auto"/>
              <w:ind w:firstLineChars="100" w:firstLine="201"/>
              <w:jc w:val="both"/>
              <w:rPr>
                <w:rFonts w:ascii="Calibri" w:eastAsia="Times New Roman" w:hAnsi="Calibri" w:cs="Times New Roman"/>
                <w:b/>
                <w:bCs/>
                <w:color w:val="000000"/>
                <w:sz w:val="20"/>
                <w:szCs w:val="24"/>
                <w:lang w:eastAsia="es-BO"/>
              </w:rPr>
            </w:pPr>
            <w:r w:rsidRPr="00A35AAB">
              <w:rPr>
                <w:rFonts w:ascii="Calibri" w:eastAsia="Times New Roman" w:hAnsi="Calibri" w:cs="Times New Roman"/>
                <w:b/>
                <w:bCs/>
                <w:color w:val="000000"/>
                <w:sz w:val="20"/>
                <w:szCs w:val="24"/>
                <w:lang w:eastAsia="es-BO"/>
              </w:rPr>
              <w:t>Descripción</w:t>
            </w:r>
          </w:p>
        </w:tc>
        <w:tc>
          <w:tcPr>
            <w:tcW w:w="7389" w:type="dxa"/>
            <w:shd w:val="clear" w:color="auto" w:fill="auto"/>
            <w:vAlign w:val="center"/>
            <w:hideMark/>
          </w:tcPr>
          <w:p w14:paraId="195E196C" w14:textId="77777777" w:rsidR="002A7B44" w:rsidRPr="00A35AAB" w:rsidRDefault="002A7B44" w:rsidP="00A35AAB">
            <w:pPr>
              <w:spacing w:after="0" w:line="360" w:lineRule="auto"/>
              <w:ind w:firstLineChars="100" w:firstLine="200"/>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Responsable de administrar el sistema</w:t>
            </w:r>
          </w:p>
        </w:tc>
      </w:tr>
      <w:tr w:rsidR="002A7B44" w:rsidRPr="00A35AAB" w14:paraId="300D58F4" w14:textId="77777777" w:rsidTr="00A35AAB">
        <w:trPr>
          <w:trHeight w:val="2407"/>
          <w:jc w:val="center"/>
        </w:trPr>
        <w:tc>
          <w:tcPr>
            <w:tcW w:w="1838" w:type="dxa"/>
            <w:shd w:val="clear" w:color="auto" w:fill="auto"/>
            <w:hideMark/>
          </w:tcPr>
          <w:p w14:paraId="4871D3D3" w14:textId="77777777" w:rsidR="002A7B44" w:rsidRPr="00A35AAB" w:rsidRDefault="002A7B44" w:rsidP="00A35AAB">
            <w:pPr>
              <w:spacing w:after="0" w:line="360" w:lineRule="auto"/>
              <w:ind w:firstLineChars="100" w:firstLine="201"/>
              <w:jc w:val="both"/>
              <w:rPr>
                <w:rFonts w:ascii="Calibri" w:eastAsia="Times New Roman" w:hAnsi="Calibri" w:cs="Times New Roman"/>
                <w:b/>
                <w:bCs/>
                <w:color w:val="000000"/>
                <w:sz w:val="20"/>
                <w:szCs w:val="24"/>
                <w:lang w:eastAsia="es-BO"/>
              </w:rPr>
            </w:pPr>
            <w:r w:rsidRPr="00A35AAB">
              <w:rPr>
                <w:rFonts w:ascii="Calibri" w:eastAsia="Times New Roman" w:hAnsi="Calibri" w:cs="Times New Roman"/>
                <w:b/>
                <w:bCs/>
                <w:color w:val="000000"/>
                <w:sz w:val="20"/>
                <w:szCs w:val="24"/>
                <w:lang w:eastAsia="es-BO"/>
              </w:rPr>
              <w:t>Función</w:t>
            </w:r>
          </w:p>
        </w:tc>
        <w:tc>
          <w:tcPr>
            <w:tcW w:w="7389" w:type="dxa"/>
            <w:shd w:val="clear" w:color="auto" w:fill="auto"/>
            <w:vAlign w:val="center"/>
            <w:hideMark/>
          </w:tcPr>
          <w:p w14:paraId="51D819A5" w14:textId="77777777" w:rsidR="002A7B44" w:rsidRPr="00A35AAB" w:rsidRDefault="002A7B44" w:rsidP="00A35AAB">
            <w:pPr>
              <w:pStyle w:val="Prrafodelista"/>
              <w:numPr>
                <w:ilvl w:val="0"/>
                <w:numId w:val="36"/>
              </w:numPr>
              <w:spacing w:after="0" w:line="360" w:lineRule="auto"/>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Registrar usuarios</w:t>
            </w:r>
          </w:p>
          <w:p w14:paraId="6A5CC088" w14:textId="77777777" w:rsidR="002A7B44" w:rsidRPr="00A35AAB" w:rsidRDefault="002A7B44" w:rsidP="00D52E47">
            <w:pPr>
              <w:pStyle w:val="Prrafodelista"/>
              <w:numPr>
                <w:ilvl w:val="0"/>
                <w:numId w:val="36"/>
              </w:numPr>
              <w:spacing w:after="0" w:line="360" w:lineRule="auto"/>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Registrar especialidad</w:t>
            </w:r>
            <w:r w:rsidR="00D52E47">
              <w:rPr>
                <w:rFonts w:ascii="Calibri" w:eastAsia="Times New Roman" w:hAnsi="Calibri" w:cs="Times New Roman"/>
                <w:color w:val="000000"/>
                <w:sz w:val="20"/>
                <w:szCs w:val="24"/>
                <w:lang w:eastAsia="es-BO"/>
              </w:rPr>
              <w:t>es</w:t>
            </w:r>
          </w:p>
          <w:p w14:paraId="03530956" w14:textId="77777777" w:rsidR="002A7B44" w:rsidRPr="00D52E47" w:rsidRDefault="002A7B44" w:rsidP="00A35AAB">
            <w:pPr>
              <w:pStyle w:val="Prrafodelista"/>
              <w:numPr>
                <w:ilvl w:val="0"/>
                <w:numId w:val="36"/>
              </w:numPr>
              <w:spacing w:after="0" w:line="360" w:lineRule="auto"/>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val="es-ES" w:eastAsia="es-BO"/>
              </w:rPr>
              <w:t>Controlar la pantalla de turno</w:t>
            </w:r>
          </w:p>
          <w:p w14:paraId="2399D93F" w14:textId="77777777" w:rsidR="00D52E47" w:rsidRPr="00A35AAB" w:rsidRDefault="00D52E47" w:rsidP="00A35AAB">
            <w:pPr>
              <w:pStyle w:val="Prrafodelista"/>
              <w:numPr>
                <w:ilvl w:val="0"/>
                <w:numId w:val="36"/>
              </w:numPr>
              <w:spacing w:after="0" w:line="360" w:lineRule="auto"/>
              <w:jc w:val="both"/>
              <w:rPr>
                <w:rFonts w:ascii="Calibri" w:eastAsia="Times New Roman" w:hAnsi="Calibri" w:cs="Times New Roman"/>
                <w:color w:val="000000"/>
                <w:sz w:val="20"/>
                <w:szCs w:val="24"/>
                <w:lang w:eastAsia="es-BO"/>
              </w:rPr>
            </w:pPr>
            <w:r w:rsidRPr="00A35AAB">
              <w:rPr>
                <w:rFonts w:ascii="Calibri" w:eastAsia="Times New Roman" w:hAnsi="Calibri" w:cs="Times New Roman"/>
                <w:color w:val="000000"/>
                <w:sz w:val="20"/>
                <w:szCs w:val="24"/>
                <w:lang w:eastAsia="es-BO"/>
              </w:rPr>
              <w:t>Realizar copia de seguridad del sistema.</w:t>
            </w:r>
          </w:p>
          <w:p w14:paraId="603017C9" w14:textId="77777777" w:rsidR="002A7B44" w:rsidRPr="00D52E47" w:rsidRDefault="00D52E47" w:rsidP="00D52E47">
            <w:pPr>
              <w:pStyle w:val="Prrafodelista"/>
              <w:numPr>
                <w:ilvl w:val="0"/>
                <w:numId w:val="36"/>
              </w:numPr>
              <w:spacing w:after="0" w:line="360" w:lineRule="auto"/>
              <w:jc w:val="both"/>
              <w:rPr>
                <w:rFonts w:ascii="Calibri" w:eastAsia="Times New Roman" w:hAnsi="Calibri" w:cs="Times New Roman"/>
                <w:color w:val="000000"/>
                <w:sz w:val="20"/>
                <w:szCs w:val="24"/>
                <w:lang w:eastAsia="es-BO"/>
              </w:rPr>
            </w:pPr>
            <w:r>
              <w:rPr>
                <w:rFonts w:ascii="Calibri" w:eastAsia="Times New Roman" w:hAnsi="Calibri" w:cs="Times New Roman"/>
                <w:color w:val="000000"/>
                <w:sz w:val="20"/>
                <w:szCs w:val="24"/>
                <w:lang w:eastAsia="es-BO"/>
              </w:rPr>
              <w:t>Sacar reportes (pacientes, consultas, facturas)</w:t>
            </w:r>
          </w:p>
        </w:tc>
      </w:tr>
    </w:tbl>
    <w:p w14:paraId="0B1A67CE" w14:textId="77777777" w:rsidR="00E42935" w:rsidRPr="004C1E25" w:rsidRDefault="004C1E25" w:rsidP="004C1E25">
      <w:pPr>
        <w:pStyle w:val="Descripcin"/>
        <w:jc w:val="right"/>
        <w:rPr>
          <w:sz w:val="28"/>
          <w:szCs w:val="24"/>
          <w:lang w:eastAsia="es-BO"/>
        </w:rPr>
      </w:pPr>
      <w:r w:rsidRPr="004C1E25">
        <w:rPr>
          <w:sz w:val="20"/>
        </w:rPr>
        <w:t>Fuente: Elaboración propia</w:t>
      </w:r>
    </w:p>
    <w:p w14:paraId="0F0CF12D" w14:textId="506A6D41" w:rsidR="004C1E25" w:rsidRPr="004C1E25" w:rsidRDefault="004C1E25">
      <w:pPr>
        <w:pStyle w:val="Descripcin"/>
        <w:keepNext/>
        <w:jc w:val="center"/>
        <w:rPr>
          <w:sz w:val="20"/>
        </w:rPr>
      </w:pPr>
      <w:bookmarkStart w:id="2478" w:name="_Toc485121650"/>
      <w:r w:rsidRPr="004C1E25">
        <w:rPr>
          <w:sz w:val="20"/>
        </w:rPr>
        <w:lastRenderedPageBreak/>
        <w:t xml:space="preserve">Tabla </w:t>
      </w:r>
      <w:r w:rsidRPr="004C1E25">
        <w:rPr>
          <w:sz w:val="20"/>
        </w:rPr>
        <w:fldChar w:fldCharType="begin"/>
      </w:r>
      <w:r w:rsidRPr="004C1E25">
        <w:rPr>
          <w:sz w:val="20"/>
        </w:rPr>
        <w:instrText xml:space="preserve"> SEQ Tabla \* ARABIC </w:instrText>
      </w:r>
      <w:r w:rsidRPr="004C1E25">
        <w:rPr>
          <w:sz w:val="20"/>
        </w:rPr>
        <w:fldChar w:fldCharType="separate"/>
      </w:r>
      <w:r w:rsidR="00D207D2">
        <w:rPr>
          <w:noProof/>
          <w:sz w:val="20"/>
        </w:rPr>
        <w:t>12</w:t>
      </w:r>
      <w:r w:rsidRPr="004C1E25">
        <w:rPr>
          <w:sz w:val="20"/>
        </w:rPr>
        <w:fldChar w:fldCharType="end"/>
      </w:r>
      <w:r w:rsidRPr="004C1E25">
        <w:rPr>
          <w:sz w:val="20"/>
        </w:rPr>
        <w:t xml:space="preserve">: </w:t>
      </w:r>
      <w:ins w:id="2479" w:author="Anny Mercado" w:date="2017-06-15T23:29:00Z">
        <w:r w:rsidR="0002707B">
          <w:rPr>
            <w:sz w:val="20"/>
          </w:rPr>
          <w:t>D</w:t>
        </w:r>
      </w:ins>
      <w:del w:id="2480" w:author="Anny Mercado" w:date="2017-06-15T23:29:00Z">
        <w:r w:rsidRPr="004C1E25" w:rsidDel="0002707B">
          <w:rPr>
            <w:sz w:val="20"/>
          </w:rPr>
          <w:delText>d</w:delText>
        </w:r>
      </w:del>
      <w:r w:rsidRPr="004C1E25">
        <w:rPr>
          <w:sz w:val="20"/>
        </w:rPr>
        <w:t xml:space="preserve">escripción de actor Médico </w:t>
      </w:r>
      <w:del w:id="2481" w:author="Anny Mercado" w:date="2017-06-15T23:29:00Z">
        <w:r w:rsidRPr="004C1E25" w:rsidDel="0002707B">
          <w:rPr>
            <w:sz w:val="20"/>
          </w:rPr>
          <w:delText>de modelado de negocio</w:delText>
        </w:r>
      </w:del>
      <w:bookmarkEnd w:id="2478"/>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3"/>
        <w:gridCol w:w="7939"/>
      </w:tblGrid>
      <w:tr w:rsidR="00E42935" w:rsidRPr="004E2BE2" w14:paraId="39F9ED64" w14:textId="77777777" w:rsidTr="004E2BE2">
        <w:trPr>
          <w:trHeight w:val="295"/>
        </w:trPr>
        <w:tc>
          <w:tcPr>
            <w:tcW w:w="1563" w:type="dxa"/>
            <w:shd w:val="clear" w:color="auto" w:fill="auto"/>
            <w:vAlign w:val="center"/>
            <w:hideMark/>
          </w:tcPr>
          <w:p w14:paraId="7E8D0CAE"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Actor</w:t>
            </w:r>
          </w:p>
        </w:tc>
        <w:tc>
          <w:tcPr>
            <w:tcW w:w="7939" w:type="dxa"/>
            <w:shd w:val="clear" w:color="auto" w:fill="auto"/>
            <w:vAlign w:val="center"/>
            <w:hideMark/>
          </w:tcPr>
          <w:p w14:paraId="042C7E67" w14:textId="77777777" w:rsidR="00E42935" w:rsidRPr="004E2BE2" w:rsidRDefault="00E42935"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Médico</w:t>
            </w:r>
          </w:p>
        </w:tc>
      </w:tr>
      <w:tr w:rsidR="00E42935" w:rsidRPr="004E2BE2" w14:paraId="2CA37C3E" w14:textId="77777777" w:rsidTr="004E2BE2">
        <w:trPr>
          <w:trHeight w:val="295"/>
        </w:trPr>
        <w:tc>
          <w:tcPr>
            <w:tcW w:w="1563" w:type="dxa"/>
            <w:shd w:val="clear" w:color="auto" w:fill="auto"/>
            <w:vAlign w:val="center"/>
            <w:hideMark/>
          </w:tcPr>
          <w:p w14:paraId="4414E31B"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Tipo</w:t>
            </w:r>
          </w:p>
        </w:tc>
        <w:tc>
          <w:tcPr>
            <w:tcW w:w="7939" w:type="dxa"/>
            <w:shd w:val="clear" w:color="auto" w:fill="auto"/>
            <w:vAlign w:val="center"/>
            <w:hideMark/>
          </w:tcPr>
          <w:p w14:paraId="70594B1D" w14:textId="77777777" w:rsidR="00E42935" w:rsidRPr="004E2BE2" w:rsidRDefault="00E42935"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 xml:space="preserve">Interno - Primario </w:t>
            </w:r>
            <w:r w:rsidR="00D52E47">
              <w:rPr>
                <w:rFonts w:ascii="Calibri" w:eastAsia="Times New Roman" w:hAnsi="Calibri" w:cs="Times New Roman"/>
                <w:color w:val="000000"/>
                <w:szCs w:val="24"/>
                <w:lang w:eastAsia="es-BO"/>
              </w:rPr>
              <w:t>–</w:t>
            </w:r>
            <w:r w:rsidRPr="004E2BE2">
              <w:rPr>
                <w:rFonts w:ascii="Calibri" w:eastAsia="Times New Roman" w:hAnsi="Calibri" w:cs="Times New Roman"/>
                <w:color w:val="000000"/>
                <w:szCs w:val="24"/>
                <w:lang w:eastAsia="es-BO"/>
              </w:rPr>
              <w:t xml:space="preserve"> Activo</w:t>
            </w:r>
          </w:p>
        </w:tc>
      </w:tr>
      <w:tr w:rsidR="00E42935" w:rsidRPr="004E2BE2" w14:paraId="364ADFE1" w14:textId="77777777" w:rsidTr="004E2BE2">
        <w:trPr>
          <w:trHeight w:val="295"/>
        </w:trPr>
        <w:tc>
          <w:tcPr>
            <w:tcW w:w="1563" w:type="dxa"/>
            <w:shd w:val="clear" w:color="auto" w:fill="auto"/>
            <w:vAlign w:val="center"/>
            <w:hideMark/>
          </w:tcPr>
          <w:p w14:paraId="16E20ECC"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Descripción</w:t>
            </w:r>
          </w:p>
        </w:tc>
        <w:tc>
          <w:tcPr>
            <w:tcW w:w="7939" w:type="dxa"/>
            <w:shd w:val="clear" w:color="auto" w:fill="auto"/>
            <w:vAlign w:val="center"/>
            <w:hideMark/>
          </w:tcPr>
          <w:p w14:paraId="795E6B64" w14:textId="77777777" w:rsidR="00E42935" w:rsidRPr="004E2BE2" w:rsidRDefault="00E42935"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 xml:space="preserve">Realiza la consulta médica </w:t>
            </w:r>
          </w:p>
        </w:tc>
      </w:tr>
      <w:tr w:rsidR="00E42935" w:rsidRPr="004E2BE2" w14:paraId="70751541" w14:textId="77777777" w:rsidTr="004E2BE2">
        <w:trPr>
          <w:trHeight w:val="3044"/>
        </w:trPr>
        <w:tc>
          <w:tcPr>
            <w:tcW w:w="1563" w:type="dxa"/>
            <w:shd w:val="clear" w:color="auto" w:fill="auto"/>
            <w:hideMark/>
          </w:tcPr>
          <w:p w14:paraId="717B7AA6"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Función</w:t>
            </w:r>
          </w:p>
        </w:tc>
        <w:tc>
          <w:tcPr>
            <w:tcW w:w="7939" w:type="dxa"/>
            <w:shd w:val="clear" w:color="auto" w:fill="auto"/>
            <w:vAlign w:val="center"/>
            <w:hideMark/>
          </w:tcPr>
          <w:p w14:paraId="291D3030" w14:textId="77777777" w:rsidR="00E42935" w:rsidRPr="004E2BE2" w:rsidRDefault="00E42935"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Ejecuta el llamado al paciente según el turno.</w:t>
            </w:r>
          </w:p>
          <w:p w14:paraId="5FCE5AE8" w14:textId="77777777" w:rsidR="00E42935" w:rsidRPr="004E2BE2" w:rsidRDefault="00E42935"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Registra la consulta médica ya sea nuevo o con seguimiento.</w:t>
            </w:r>
          </w:p>
          <w:p w14:paraId="0A825C56" w14:textId="77777777" w:rsidR="00E42935" w:rsidRPr="004E2BE2" w:rsidRDefault="00E42935"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Busca historial.</w:t>
            </w:r>
          </w:p>
          <w:p w14:paraId="461D11DA" w14:textId="77777777" w:rsidR="00E42935" w:rsidRPr="004E2BE2" w:rsidRDefault="00E42935"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Registra receta médica.</w:t>
            </w:r>
          </w:p>
          <w:p w14:paraId="6442C464" w14:textId="77777777" w:rsidR="00E42935" w:rsidRPr="004E2BE2" w:rsidRDefault="00E42935" w:rsidP="004E2BE2">
            <w:pPr>
              <w:pStyle w:val="Prrafodelista"/>
              <w:keepNext/>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Registra Solicitud de análisis clínico.</w:t>
            </w:r>
          </w:p>
        </w:tc>
      </w:tr>
    </w:tbl>
    <w:p w14:paraId="56BD5227" w14:textId="70317DBC" w:rsidR="00E42935" w:rsidRPr="004C1E25" w:rsidRDefault="004C1E25" w:rsidP="004C1E25">
      <w:pPr>
        <w:pStyle w:val="Descripcin"/>
        <w:jc w:val="right"/>
        <w:rPr>
          <w:sz w:val="28"/>
          <w:szCs w:val="24"/>
          <w:lang w:eastAsia="es-BO"/>
        </w:rPr>
      </w:pPr>
      <w:r w:rsidRPr="004C1E25">
        <w:rPr>
          <w:sz w:val="20"/>
        </w:rPr>
        <w:t xml:space="preserve">Fuente </w:t>
      </w:r>
      <w:r w:rsidRPr="004C1E25">
        <w:rPr>
          <w:sz w:val="20"/>
        </w:rPr>
        <w:fldChar w:fldCharType="begin"/>
      </w:r>
      <w:r w:rsidRPr="004C1E25">
        <w:rPr>
          <w:sz w:val="20"/>
        </w:rPr>
        <w:instrText xml:space="preserve"> SEQ Fuente \* ARABIC </w:instrText>
      </w:r>
      <w:r w:rsidRPr="004C1E25">
        <w:rPr>
          <w:sz w:val="20"/>
        </w:rPr>
        <w:fldChar w:fldCharType="separate"/>
      </w:r>
      <w:r w:rsidR="00D207D2">
        <w:rPr>
          <w:noProof/>
          <w:sz w:val="20"/>
        </w:rPr>
        <w:t>3</w:t>
      </w:r>
      <w:r w:rsidRPr="004C1E25">
        <w:rPr>
          <w:sz w:val="20"/>
        </w:rPr>
        <w:fldChar w:fldCharType="end"/>
      </w:r>
      <w:r w:rsidRPr="004C1E25">
        <w:rPr>
          <w:sz w:val="20"/>
        </w:rPr>
        <w:t>: Elaboración propia</w:t>
      </w:r>
    </w:p>
    <w:p w14:paraId="38057F9B" w14:textId="56448DA1" w:rsidR="004C1E25" w:rsidRPr="004C1E25" w:rsidRDefault="004C1E25" w:rsidP="004C1E25">
      <w:pPr>
        <w:pStyle w:val="Descripcin"/>
        <w:keepNext/>
        <w:jc w:val="center"/>
        <w:rPr>
          <w:sz w:val="20"/>
        </w:rPr>
      </w:pPr>
      <w:bookmarkStart w:id="2482" w:name="_Toc485121651"/>
      <w:r w:rsidRPr="004C1E25">
        <w:rPr>
          <w:sz w:val="20"/>
        </w:rPr>
        <w:t xml:space="preserve">Tabla </w:t>
      </w:r>
      <w:r w:rsidRPr="004C1E25">
        <w:rPr>
          <w:sz w:val="20"/>
        </w:rPr>
        <w:fldChar w:fldCharType="begin"/>
      </w:r>
      <w:r w:rsidRPr="004C1E25">
        <w:rPr>
          <w:sz w:val="20"/>
        </w:rPr>
        <w:instrText xml:space="preserve"> SEQ Tabla \* ARABIC </w:instrText>
      </w:r>
      <w:r w:rsidRPr="004C1E25">
        <w:rPr>
          <w:sz w:val="20"/>
        </w:rPr>
        <w:fldChar w:fldCharType="separate"/>
      </w:r>
      <w:r w:rsidR="00D207D2">
        <w:rPr>
          <w:noProof/>
          <w:sz w:val="20"/>
        </w:rPr>
        <w:t>13</w:t>
      </w:r>
      <w:r w:rsidRPr="004C1E25">
        <w:rPr>
          <w:sz w:val="20"/>
        </w:rPr>
        <w:fldChar w:fldCharType="end"/>
      </w:r>
      <w:r w:rsidRPr="004C1E25">
        <w:rPr>
          <w:sz w:val="20"/>
        </w:rPr>
        <w:t>:</w:t>
      </w:r>
      <w:del w:id="2483" w:author="Anny Mercado" w:date="2017-06-15T23:29:00Z">
        <w:r w:rsidRPr="004C1E25" w:rsidDel="0002707B">
          <w:rPr>
            <w:sz w:val="20"/>
          </w:rPr>
          <w:delText xml:space="preserve"> </w:delText>
        </w:r>
      </w:del>
      <w:ins w:id="2484" w:author="Anny Mercado" w:date="2017-06-15T23:29:00Z">
        <w:r w:rsidR="0002707B">
          <w:rPr>
            <w:sz w:val="20"/>
          </w:rPr>
          <w:t>D</w:t>
        </w:r>
      </w:ins>
      <w:del w:id="2485" w:author="Anny Mercado" w:date="2017-06-15T23:29:00Z">
        <w:r w:rsidRPr="004C1E25" w:rsidDel="0002707B">
          <w:rPr>
            <w:sz w:val="20"/>
          </w:rPr>
          <w:delText>d</w:delText>
        </w:r>
      </w:del>
      <w:r w:rsidRPr="004C1E25">
        <w:rPr>
          <w:sz w:val="20"/>
        </w:rPr>
        <w:t xml:space="preserve">escripción de actor Usuario Secretaria </w:t>
      </w:r>
      <w:del w:id="2486" w:author="Anny Mercado" w:date="2017-06-15T23:29:00Z">
        <w:r w:rsidRPr="004C1E25" w:rsidDel="0002707B">
          <w:rPr>
            <w:sz w:val="20"/>
          </w:rPr>
          <w:delText>de modelado de negocio</w:delText>
        </w:r>
      </w:del>
      <w:bookmarkEnd w:id="2482"/>
    </w:p>
    <w:tbl>
      <w:tblPr>
        <w:tblW w:w="95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5"/>
        <w:gridCol w:w="7951"/>
      </w:tblGrid>
      <w:tr w:rsidR="00E42935" w:rsidRPr="004E2BE2" w14:paraId="231F4160" w14:textId="77777777" w:rsidTr="004E2BE2">
        <w:trPr>
          <w:trHeight w:val="290"/>
        </w:trPr>
        <w:tc>
          <w:tcPr>
            <w:tcW w:w="1565" w:type="dxa"/>
            <w:shd w:val="clear" w:color="auto" w:fill="auto"/>
            <w:vAlign w:val="center"/>
            <w:hideMark/>
          </w:tcPr>
          <w:p w14:paraId="45FD2431"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Actor</w:t>
            </w:r>
          </w:p>
        </w:tc>
        <w:tc>
          <w:tcPr>
            <w:tcW w:w="7951" w:type="dxa"/>
            <w:shd w:val="clear" w:color="auto" w:fill="auto"/>
            <w:vAlign w:val="center"/>
            <w:hideMark/>
          </w:tcPr>
          <w:p w14:paraId="1B623F33" w14:textId="77777777" w:rsidR="00E42935" w:rsidRPr="004E2BE2" w:rsidRDefault="00E42935"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Secretaria</w:t>
            </w:r>
          </w:p>
        </w:tc>
      </w:tr>
      <w:tr w:rsidR="00E42935" w:rsidRPr="004E2BE2" w14:paraId="320BCBDB" w14:textId="77777777" w:rsidTr="004E2BE2">
        <w:trPr>
          <w:trHeight w:val="290"/>
        </w:trPr>
        <w:tc>
          <w:tcPr>
            <w:tcW w:w="1565" w:type="dxa"/>
            <w:shd w:val="clear" w:color="auto" w:fill="auto"/>
            <w:vAlign w:val="center"/>
            <w:hideMark/>
          </w:tcPr>
          <w:p w14:paraId="011BBC0C"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Tipo</w:t>
            </w:r>
          </w:p>
        </w:tc>
        <w:tc>
          <w:tcPr>
            <w:tcW w:w="7951" w:type="dxa"/>
            <w:shd w:val="clear" w:color="auto" w:fill="auto"/>
            <w:vAlign w:val="center"/>
            <w:hideMark/>
          </w:tcPr>
          <w:p w14:paraId="2009C65E" w14:textId="77777777" w:rsidR="00E42935" w:rsidRPr="004E2BE2" w:rsidRDefault="00E42935"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Interno - Primario – Activo</w:t>
            </w:r>
          </w:p>
        </w:tc>
      </w:tr>
      <w:tr w:rsidR="00E42935" w:rsidRPr="004E2BE2" w14:paraId="6A71E6B0" w14:textId="77777777" w:rsidTr="004E2BE2">
        <w:trPr>
          <w:trHeight w:val="290"/>
        </w:trPr>
        <w:tc>
          <w:tcPr>
            <w:tcW w:w="1565" w:type="dxa"/>
            <w:shd w:val="clear" w:color="auto" w:fill="auto"/>
            <w:vAlign w:val="center"/>
            <w:hideMark/>
          </w:tcPr>
          <w:p w14:paraId="09986F62"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Descripción</w:t>
            </w:r>
          </w:p>
        </w:tc>
        <w:tc>
          <w:tcPr>
            <w:tcW w:w="7951" w:type="dxa"/>
            <w:shd w:val="clear" w:color="auto" w:fill="auto"/>
            <w:vAlign w:val="center"/>
            <w:hideMark/>
          </w:tcPr>
          <w:p w14:paraId="37F5C421" w14:textId="77777777" w:rsidR="00E42935" w:rsidRPr="004E2BE2" w:rsidRDefault="00673C07" w:rsidP="004E2BE2">
            <w:pPr>
              <w:spacing w:after="0" w:line="360" w:lineRule="auto"/>
              <w:ind w:firstLineChars="100" w:firstLine="220"/>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 xml:space="preserve">Realiza </w:t>
            </w:r>
            <w:r w:rsidR="00E42935" w:rsidRPr="004E2BE2">
              <w:rPr>
                <w:rFonts w:ascii="Calibri" w:eastAsia="Times New Roman" w:hAnsi="Calibri" w:cs="Times New Roman"/>
                <w:color w:val="000000"/>
                <w:szCs w:val="24"/>
                <w:lang w:eastAsia="es-BO"/>
              </w:rPr>
              <w:t>cita médica al paciente</w:t>
            </w:r>
          </w:p>
        </w:tc>
      </w:tr>
      <w:tr w:rsidR="00E42935" w:rsidRPr="004E2BE2" w14:paraId="18132E8C" w14:textId="77777777" w:rsidTr="004E2BE2">
        <w:trPr>
          <w:trHeight w:val="2472"/>
        </w:trPr>
        <w:tc>
          <w:tcPr>
            <w:tcW w:w="1565" w:type="dxa"/>
            <w:shd w:val="clear" w:color="auto" w:fill="auto"/>
            <w:hideMark/>
          </w:tcPr>
          <w:p w14:paraId="2EABD50A" w14:textId="77777777" w:rsidR="00E42935" w:rsidRPr="004E2BE2" w:rsidRDefault="00E42935" w:rsidP="004E2BE2">
            <w:pPr>
              <w:spacing w:after="0" w:line="360" w:lineRule="auto"/>
              <w:ind w:firstLineChars="100" w:firstLine="221"/>
              <w:jc w:val="both"/>
              <w:rPr>
                <w:rFonts w:ascii="Calibri" w:eastAsia="Times New Roman" w:hAnsi="Calibri" w:cs="Times New Roman"/>
                <w:b/>
                <w:bCs/>
                <w:color w:val="000000"/>
                <w:szCs w:val="24"/>
                <w:lang w:eastAsia="es-BO"/>
              </w:rPr>
            </w:pPr>
            <w:r w:rsidRPr="004E2BE2">
              <w:rPr>
                <w:rFonts w:ascii="Calibri" w:eastAsia="Times New Roman" w:hAnsi="Calibri" w:cs="Times New Roman"/>
                <w:b/>
                <w:bCs/>
                <w:color w:val="000000"/>
                <w:szCs w:val="24"/>
                <w:lang w:eastAsia="es-BO"/>
              </w:rPr>
              <w:t>Función</w:t>
            </w:r>
          </w:p>
        </w:tc>
        <w:tc>
          <w:tcPr>
            <w:tcW w:w="7951" w:type="dxa"/>
            <w:shd w:val="clear" w:color="auto" w:fill="auto"/>
            <w:vAlign w:val="center"/>
            <w:hideMark/>
          </w:tcPr>
          <w:p w14:paraId="1118B814" w14:textId="77777777" w:rsidR="00E42935" w:rsidRPr="004E2BE2" w:rsidRDefault="00673C07"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Registra paciente</w:t>
            </w:r>
            <w:r w:rsidR="00E42935" w:rsidRPr="004E2BE2">
              <w:rPr>
                <w:rFonts w:ascii="Calibri" w:eastAsia="Times New Roman" w:hAnsi="Calibri" w:cs="Times New Roman"/>
                <w:color w:val="000000"/>
                <w:szCs w:val="24"/>
                <w:lang w:eastAsia="es-BO"/>
              </w:rPr>
              <w:t>.</w:t>
            </w:r>
          </w:p>
          <w:p w14:paraId="7C5A89C4" w14:textId="77777777" w:rsidR="00E42935" w:rsidRPr="004E2BE2" w:rsidRDefault="00D52E47"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Pr>
                <w:rFonts w:ascii="Calibri" w:eastAsia="Times New Roman" w:hAnsi="Calibri" w:cs="Times New Roman"/>
                <w:color w:val="000000"/>
                <w:szCs w:val="24"/>
                <w:lang w:eastAsia="es-BO"/>
              </w:rPr>
              <w:t>Realiza el registro de</w:t>
            </w:r>
            <w:r w:rsidR="00673C07" w:rsidRPr="004E2BE2">
              <w:rPr>
                <w:rFonts w:ascii="Calibri" w:eastAsia="Times New Roman" w:hAnsi="Calibri" w:cs="Times New Roman"/>
                <w:color w:val="000000"/>
                <w:szCs w:val="24"/>
                <w:lang w:eastAsia="es-BO"/>
              </w:rPr>
              <w:t xml:space="preserve"> citas médicas.</w:t>
            </w:r>
          </w:p>
          <w:p w14:paraId="38640E61" w14:textId="77777777" w:rsidR="00E42935" w:rsidRPr="004E2BE2" w:rsidRDefault="00673C07" w:rsidP="004E2BE2">
            <w:pPr>
              <w:pStyle w:val="Prrafodelista"/>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Realiza la impresión de ficha de turno.</w:t>
            </w:r>
          </w:p>
          <w:p w14:paraId="7188618C" w14:textId="77777777" w:rsidR="00E42935" w:rsidRPr="004E2BE2" w:rsidRDefault="00673C07" w:rsidP="004E2BE2">
            <w:pPr>
              <w:pStyle w:val="Prrafodelista"/>
              <w:keepNext/>
              <w:numPr>
                <w:ilvl w:val="0"/>
                <w:numId w:val="36"/>
              </w:numPr>
              <w:spacing w:after="0" w:line="360" w:lineRule="auto"/>
              <w:jc w:val="both"/>
              <w:rPr>
                <w:rFonts w:ascii="Calibri" w:eastAsia="Times New Roman" w:hAnsi="Calibri" w:cs="Times New Roman"/>
                <w:color w:val="000000"/>
                <w:szCs w:val="24"/>
                <w:lang w:eastAsia="es-BO"/>
              </w:rPr>
            </w:pPr>
            <w:r w:rsidRPr="004E2BE2">
              <w:rPr>
                <w:rFonts w:ascii="Calibri" w:eastAsia="Times New Roman" w:hAnsi="Calibri" w:cs="Times New Roman"/>
                <w:color w:val="000000"/>
                <w:szCs w:val="24"/>
                <w:lang w:eastAsia="es-BO"/>
              </w:rPr>
              <w:t>Registra y emite factura.</w:t>
            </w:r>
          </w:p>
        </w:tc>
      </w:tr>
    </w:tbl>
    <w:p w14:paraId="32ED7FE9" w14:textId="77777777" w:rsidR="00E42935" w:rsidRPr="004C1E25" w:rsidRDefault="004C1E25" w:rsidP="004C1E25">
      <w:pPr>
        <w:pStyle w:val="Descripcin"/>
        <w:jc w:val="right"/>
        <w:rPr>
          <w:sz w:val="28"/>
          <w:szCs w:val="24"/>
          <w:lang w:eastAsia="es-BO"/>
        </w:rPr>
      </w:pPr>
      <w:r w:rsidRPr="004C1E25">
        <w:rPr>
          <w:sz w:val="20"/>
        </w:rPr>
        <w:t>Fuente: Elaboración propia</w:t>
      </w:r>
    </w:p>
    <w:p w14:paraId="5C50D952" w14:textId="77777777" w:rsidR="005B205E" w:rsidRDefault="005B205E" w:rsidP="00F06F88">
      <w:pPr>
        <w:pStyle w:val="Ttulo5"/>
        <w:spacing w:after="160" w:line="360" w:lineRule="auto"/>
      </w:pPr>
      <w:r>
        <w:lastRenderedPageBreak/>
        <w:t>Diagrama de casos de uso inicial</w:t>
      </w:r>
    </w:p>
    <w:p w14:paraId="24AE0A2A" w14:textId="4E2E2E1A" w:rsidR="00BC24F0" w:rsidRPr="00BC24F0" w:rsidRDefault="00BC24F0" w:rsidP="00BC24F0">
      <w:pPr>
        <w:pStyle w:val="Descripcin"/>
        <w:keepNext/>
        <w:jc w:val="center"/>
        <w:rPr>
          <w:sz w:val="20"/>
        </w:rPr>
      </w:pPr>
      <w:bookmarkStart w:id="2487" w:name="_Toc485290426"/>
      <w:r w:rsidRPr="00BC24F0">
        <w:rPr>
          <w:sz w:val="20"/>
        </w:rPr>
        <w:t xml:space="preserve">Figura </w:t>
      </w:r>
      <w:r w:rsidRPr="00BC24F0">
        <w:rPr>
          <w:sz w:val="20"/>
        </w:rPr>
        <w:fldChar w:fldCharType="begin"/>
      </w:r>
      <w:r w:rsidRPr="00BC24F0">
        <w:rPr>
          <w:sz w:val="20"/>
        </w:rPr>
        <w:instrText xml:space="preserve"> SEQ Figura \* ARABIC </w:instrText>
      </w:r>
      <w:r w:rsidRPr="00BC24F0">
        <w:rPr>
          <w:sz w:val="20"/>
        </w:rPr>
        <w:fldChar w:fldCharType="separate"/>
      </w:r>
      <w:r w:rsidR="00D207D2">
        <w:rPr>
          <w:noProof/>
          <w:sz w:val="20"/>
        </w:rPr>
        <w:t>13</w:t>
      </w:r>
      <w:r w:rsidRPr="00BC24F0">
        <w:rPr>
          <w:sz w:val="20"/>
        </w:rPr>
        <w:fldChar w:fldCharType="end"/>
      </w:r>
      <w:r w:rsidRPr="00BC24F0">
        <w:rPr>
          <w:sz w:val="20"/>
        </w:rPr>
        <w:t xml:space="preserve">: Diagrama de casos de uso Inicial </w:t>
      </w:r>
      <w:del w:id="2488" w:author="Anny Mercado" w:date="2017-06-15T23:29:00Z">
        <w:r w:rsidRPr="00BC24F0" w:rsidDel="0002707B">
          <w:rPr>
            <w:sz w:val="20"/>
          </w:rPr>
          <w:delText>del modelado de negocio</w:delText>
        </w:r>
      </w:del>
      <w:bookmarkEnd w:id="2487"/>
    </w:p>
    <w:p w14:paraId="43C8ABE6" w14:textId="77777777" w:rsidR="00BC24F0" w:rsidRDefault="00F4724C" w:rsidP="00BC24F0">
      <w:pPr>
        <w:keepNext/>
        <w:spacing w:line="360" w:lineRule="auto"/>
        <w:jc w:val="center"/>
      </w:pPr>
      <w:r w:rsidRPr="00F4724C">
        <w:rPr>
          <w:noProof/>
          <w:lang w:eastAsia="es-BO"/>
        </w:rPr>
        <w:drawing>
          <wp:inline distT="0" distB="0" distL="0" distR="0" wp14:anchorId="59F240A5" wp14:editId="3DA6CF23">
            <wp:extent cx="5055339" cy="5446643"/>
            <wp:effectExtent l="19050" t="19050" r="12065" b="20955"/>
            <wp:docPr id="37" name="Imagen 37" descr="D:\UATF\SEMESTRE 9\StartUML\Modelos de analisis\Caso de uso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ATF\SEMESTRE 9\StartUML\Modelos de analisis\Caso de uso inicia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5929" cy="5468827"/>
                    </a:xfrm>
                    <a:prstGeom prst="rect">
                      <a:avLst/>
                    </a:prstGeom>
                    <a:noFill/>
                    <a:ln>
                      <a:solidFill>
                        <a:schemeClr val="tx1"/>
                      </a:solidFill>
                    </a:ln>
                  </pic:spPr>
                </pic:pic>
              </a:graphicData>
            </a:graphic>
          </wp:inline>
        </w:drawing>
      </w:r>
    </w:p>
    <w:p w14:paraId="04776AB4" w14:textId="77777777" w:rsidR="00673C07" w:rsidRPr="00BC24F0" w:rsidRDefault="00BC24F0" w:rsidP="00BC24F0">
      <w:pPr>
        <w:pStyle w:val="Descripcin"/>
        <w:jc w:val="center"/>
        <w:rPr>
          <w:sz w:val="20"/>
        </w:rPr>
      </w:pPr>
      <w:r w:rsidRPr="00BC24F0">
        <w:rPr>
          <w:sz w:val="20"/>
        </w:rPr>
        <w:t>Fuente: Elaboración propia</w:t>
      </w:r>
    </w:p>
    <w:p w14:paraId="74452E30" w14:textId="77777777" w:rsidR="005B205E" w:rsidRDefault="005B205E" w:rsidP="00F06F88">
      <w:pPr>
        <w:pStyle w:val="Ttulo5"/>
        <w:spacing w:after="160" w:line="360" w:lineRule="auto"/>
      </w:pPr>
      <w:r>
        <w:lastRenderedPageBreak/>
        <w:t>Diagrama de casos de uso expandido</w:t>
      </w:r>
    </w:p>
    <w:p w14:paraId="1D09ED7D" w14:textId="77777777" w:rsidR="00673C07" w:rsidRDefault="00673C07" w:rsidP="00F06F88">
      <w:pPr>
        <w:pStyle w:val="Ttulo6"/>
        <w:spacing w:after="160" w:line="360" w:lineRule="auto"/>
        <w:rPr>
          <w:szCs w:val="24"/>
          <w:lang w:eastAsia="es-BO"/>
        </w:rPr>
      </w:pPr>
      <w:r w:rsidRPr="00402FD7">
        <w:rPr>
          <w:szCs w:val="24"/>
          <w:lang w:eastAsia="es-BO"/>
        </w:rPr>
        <w:t>Diagrama de caso de uso</w:t>
      </w:r>
      <w:r w:rsidR="00A3455E">
        <w:rPr>
          <w:szCs w:val="24"/>
          <w:lang w:eastAsia="es-BO"/>
        </w:rPr>
        <w:t xml:space="preserve"> módulo de administración</w:t>
      </w:r>
    </w:p>
    <w:p w14:paraId="20E8863D" w14:textId="28230C7B" w:rsidR="00BC24F0" w:rsidRPr="00BC24F0" w:rsidRDefault="00BC24F0" w:rsidP="00BC24F0">
      <w:pPr>
        <w:pStyle w:val="Descripcin"/>
        <w:keepNext/>
        <w:jc w:val="center"/>
        <w:rPr>
          <w:sz w:val="20"/>
        </w:rPr>
      </w:pPr>
      <w:bookmarkStart w:id="2489" w:name="_Toc485290427"/>
      <w:r w:rsidRPr="00BC24F0">
        <w:rPr>
          <w:sz w:val="20"/>
        </w:rPr>
        <w:t xml:space="preserve">Figura </w:t>
      </w:r>
      <w:r w:rsidRPr="00BC24F0">
        <w:rPr>
          <w:sz w:val="20"/>
        </w:rPr>
        <w:fldChar w:fldCharType="begin"/>
      </w:r>
      <w:r w:rsidRPr="00BC24F0">
        <w:rPr>
          <w:sz w:val="20"/>
        </w:rPr>
        <w:instrText xml:space="preserve"> SEQ Figura \* ARABIC </w:instrText>
      </w:r>
      <w:r w:rsidRPr="00BC24F0">
        <w:rPr>
          <w:sz w:val="20"/>
        </w:rPr>
        <w:fldChar w:fldCharType="separate"/>
      </w:r>
      <w:r w:rsidR="00D207D2">
        <w:rPr>
          <w:noProof/>
          <w:sz w:val="20"/>
        </w:rPr>
        <w:t>14</w:t>
      </w:r>
      <w:r w:rsidRPr="00BC24F0">
        <w:rPr>
          <w:sz w:val="20"/>
        </w:rPr>
        <w:fldChar w:fldCharType="end"/>
      </w:r>
      <w:r w:rsidRPr="00BC24F0">
        <w:rPr>
          <w:sz w:val="20"/>
        </w:rPr>
        <w:t>: Diagrama de casos de uso Ingresar Módulo de Administración</w:t>
      </w:r>
      <w:bookmarkEnd w:id="2489"/>
    </w:p>
    <w:p w14:paraId="1372A3FC" w14:textId="77777777" w:rsidR="00BC24F0" w:rsidRDefault="00BC47C0" w:rsidP="00BC24F0">
      <w:pPr>
        <w:keepNext/>
        <w:spacing w:line="360" w:lineRule="auto"/>
        <w:jc w:val="center"/>
      </w:pPr>
      <w:r w:rsidRPr="00BC47C0">
        <w:rPr>
          <w:noProof/>
          <w:lang w:eastAsia="es-BO"/>
        </w:rPr>
        <w:drawing>
          <wp:inline distT="0" distB="0" distL="0" distR="0" wp14:anchorId="43653959" wp14:editId="1D55D7B0">
            <wp:extent cx="4778734" cy="4942618"/>
            <wp:effectExtent l="19050" t="19050" r="22225" b="10795"/>
            <wp:docPr id="15" name="Imagen 15" descr="D:\UATF\SEMESTRE 9\StartUML\Modelos de analisis\Diagrama de C U 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Modelos de analisis\Diagrama de C U Administrado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387" cy="4962945"/>
                    </a:xfrm>
                    <a:prstGeom prst="rect">
                      <a:avLst/>
                    </a:prstGeom>
                    <a:noFill/>
                    <a:ln>
                      <a:solidFill>
                        <a:schemeClr val="tx1"/>
                      </a:solidFill>
                    </a:ln>
                  </pic:spPr>
                </pic:pic>
              </a:graphicData>
            </a:graphic>
          </wp:inline>
        </w:drawing>
      </w:r>
    </w:p>
    <w:p w14:paraId="3009BB83" w14:textId="77777777" w:rsidR="00A3455E" w:rsidRPr="00BC24F0" w:rsidRDefault="00BC24F0" w:rsidP="00BC24F0">
      <w:pPr>
        <w:pStyle w:val="Descripcin"/>
        <w:jc w:val="center"/>
        <w:rPr>
          <w:sz w:val="20"/>
          <w:lang w:eastAsia="es-BO"/>
        </w:rPr>
      </w:pPr>
      <w:r w:rsidRPr="00BC24F0">
        <w:rPr>
          <w:sz w:val="20"/>
        </w:rPr>
        <w:t>Fuente: Elaboración propia</w:t>
      </w:r>
    </w:p>
    <w:p w14:paraId="006B5694" w14:textId="77777777" w:rsidR="00A3455E" w:rsidRDefault="00A3455E" w:rsidP="00F06F88">
      <w:pPr>
        <w:spacing w:line="360" w:lineRule="auto"/>
        <w:rPr>
          <w:lang w:eastAsia="es-BO"/>
        </w:rPr>
      </w:pPr>
    </w:p>
    <w:p w14:paraId="30E511E8" w14:textId="77777777" w:rsidR="00673C07" w:rsidRDefault="003E50E4" w:rsidP="00F06F88">
      <w:pPr>
        <w:pStyle w:val="Ttulo6"/>
        <w:spacing w:after="160" w:line="360" w:lineRule="auto"/>
        <w:rPr>
          <w:lang w:eastAsia="es-BO"/>
        </w:rPr>
      </w:pPr>
      <w:r>
        <w:rPr>
          <w:lang w:eastAsia="es-BO"/>
        </w:rPr>
        <w:lastRenderedPageBreak/>
        <w:t>Diagrama de caso de uso</w:t>
      </w:r>
      <w:r w:rsidR="00A3455E">
        <w:rPr>
          <w:lang w:eastAsia="es-BO"/>
        </w:rPr>
        <w:t xml:space="preserve"> módulo médico especialista</w:t>
      </w:r>
    </w:p>
    <w:p w14:paraId="5EECB637" w14:textId="018E5FCA" w:rsidR="00BC24F0" w:rsidRDefault="00BC24F0" w:rsidP="00BC24F0">
      <w:pPr>
        <w:pStyle w:val="Descripcin"/>
        <w:keepNext/>
        <w:jc w:val="center"/>
      </w:pPr>
      <w:bookmarkStart w:id="2490" w:name="_Toc485290428"/>
      <w:r w:rsidRPr="00BC24F0">
        <w:rPr>
          <w:sz w:val="20"/>
        </w:rPr>
        <w:t xml:space="preserve">Figura </w:t>
      </w:r>
      <w:r w:rsidRPr="00BC24F0">
        <w:rPr>
          <w:sz w:val="20"/>
        </w:rPr>
        <w:fldChar w:fldCharType="begin"/>
      </w:r>
      <w:r w:rsidRPr="00BC24F0">
        <w:rPr>
          <w:sz w:val="20"/>
        </w:rPr>
        <w:instrText xml:space="preserve"> SEQ Figura \* ARABIC </w:instrText>
      </w:r>
      <w:r w:rsidRPr="00BC24F0">
        <w:rPr>
          <w:sz w:val="20"/>
        </w:rPr>
        <w:fldChar w:fldCharType="separate"/>
      </w:r>
      <w:r w:rsidR="00D207D2">
        <w:rPr>
          <w:noProof/>
          <w:sz w:val="20"/>
        </w:rPr>
        <w:t>15</w:t>
      </w:r>
      <w:r w:rsidRPr="00BC24F0">
        <w:rPr>
          <w:sz w:val="20"/>
        </w:rPr>
        <w:fldChar w:fldCharType="end"/>
      </w:r>
      <w:r w:rsidRPr="00BC24F0">
        <w:rPr>
          <w:sz w:val="20"/>
        </w:rPr>
        <w:t>: diagrama de caso de uso Modulo de Médico Especialista</w:t>
      </w:r>
      <w:bookmarkEnd w:id="2490"/>
    </w:p>
    <w:p w14:paraId="3A174585" w14:textId="77777777" w:rsidR="00BC24F0" w:rsidRDefault="00C1547E" w:rsidP="00BC24F0">
      <w:pPr>
        <w:keepNext/>
        <w:spacing w:line="360" w:lineRule="auto"/>
        <w:jc w:val="center"/>
      </w:pPr>
      <w:r w:rsidRPr="00C1547E">
        <w:rPr>
          <w:noProof/>
          <w:lang w:eastAsia="es-BO"/>
        </w:rPr>
        <w:drawing>
          <wp:inline distT="0" distB="0" distL="0" distR="0" wp14:anchorId="014031F0" wp14:editId="16C8841B">
            <wp:extent cx="4953663" cy="5486527"/>
            <wp:effectExtent l="19050" t="19050" r="18415" b="19050"/>
            <wp:docPr id="40" name="Imagen 40" descr="D:\UATF\SEMESTRE 9\StartUML\Modelos de analisis\Diagrama de C U Me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ATF\SEMESTRE 9\StartUML\Modelos de analisis\Diagrama de C U Medic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997" cy="5528985"/>
                    </a:xfrm>
                    <a:prstGeom prst="rect">
                      <a:avLst/>
                    </a:prstGeom>
                    <a:noFill/>
                    <a:ln>
                      <a:solidFill>
                        <a:schemeClr val="tx1"/>
                      </a:solidFill>
                    </a:ln>
                  </pic:spPr>
                </pic:pic>
              </a:graphicData>
            </a:graphic>
          </wp:inline>
        </w:drawing>
      </w:r>
    </w:p>
    <w:p w14:paraId="29D2BFE8" w14:textId="77777777" w:rsidR="00A3455E" w:rsidRPr="00BC24F0" w:rsidRDefault="00BC24F0" w:rsidP="00BC24F0">
      <w:pPr>
        <w:pStyle w:val="Descripcin"/>
        <w:jc w:val="center"/>
        <w:rPr>
          <w:sz w:val="20"/>
          <w:lang w:eastAsia="es-BO"/>
        </w:rPr>
      </w:pPr>
      <w:r w:rsidRPr="00BC24F0">
        <w:rPr>
          <w:sz w:val="20"/>
        </w:rPr>
        <w:t>Fuente: Elaboración propia</w:t>
      </w:r>
    </w:p>
    <w:p w14:paraId="1518F0CA" w14:textId="77777777" w:rsidR="00A3455E" w:rsidRDefault="00A3455E" w:rsidP="00F06F88">
      <w:pPr>
        <w:pStyle w:val="Ttulo6"/>
        <w:spacing w:after="160" w:line="360" w:lineRule="auto"/>
        <w:rPr>
          <w:lang w:eastAsia="es-BO"/>
        </w:rPr>
      </w:pPr>
      <w:r>
        <w:rPr>
          <w:lang w:eastAsia="es-BO"/>
        </w:rPr>
        <w:lastRenderedPageBreak/>
        <w:t>Diagra</w:t>
      </w:r>
      <w:r w:rsidRPr="00A3455E">
        <w:rPr>
          <w:lang w:eastAsia="es-BO"/>
        </w:rPr>
        <w:t>ma de caso de uso para ing</w:t>
      </w:r>
      <w:r>
        <w:rPr>
          <w:lang w:eastAsia="es-BO"/>
        </w:rPr>
        <w:t>resar a módulo de secretaria</w:t>
      </w:r>
    </w:p>
    <w:p w14:paraId="78DA3020" w14:textId="4C501B34" w:rsidR="00BC24F0" w:rsidRPr="00BC24F0" w:rsidRDefault="00BC24F0" w:rsidP="00BC24F0">
      <w:pPr>
        <w:pStyle w:val="Descripcin"/>
        <w:keepNext/>
        <w:jc w:val="center"/>
        <w:rPr>
          <w:sz w:val="20"/>
        </w:rPr>
      </w:pPr>
      <w:bookmarkStart w:id="2491" w:name="_Toc485290429"/>
      <w:r w:rsidRPr="00BC24F0">
        <w:rPr>
          <w:sz w:val="20"/>
        </w:rPr>
        <w:t xml:space="preserve">Figura </w:t>
      </w:r>
      <w:r w:rsidRPr="00BC24F0">
        <w:rPr>
          <w:sz w:val="20"/>
        </w:rPr>
        <w:fldChar w:fldCharType="begin"/>
      </w:r>
      <w:r w:rsidRPr="00BC24F0">
        <w:rPr>
          <w:sz w:val="20"/>
        </w:rPr>
        <w:instrText xml:space="preserve"> SEQ Figura \* ARABIC </w:instrText>
      </w:r>
      <w:r w:rsidRPr="00BC24F0">
        <w:rPr>
          <w:sz w:val="20"/>
        </w:rPr>
        <w:fldChar w:fldCharType="separate"/>
      </w:r>
      <w:r w:rsidR="00D207D2">
        <w:rPr>
          <w:noProof/>
          <w:sz w:val="20"/>
        </w:rPr>
        <w:t>16</w:t>
      </w:r>
      <w:r w:rsidRPr="00BC24F0">
        <w:rPr>
          <w:sz w:val="20"/>
        </w:rPr>
        <w:fldChar w:fldCharType="end"/>
      </w:r>
      <w:r w:rsidRPr="00BC24F0">
        <w:rPr>
          <w:sz w:val="20"/>
        </w:rPr>
        <w:t>: Diagrama de casos de uso Ingresar módulo de secretaria</w:t>
      </w:r>
      <w:bookmarkEnd w:id="2491"/>
    </w:p>
    <w:p w14:paraId="6575250C" w14:textId="77777777" w:rsidR="00BC24F0" w:rsidRDefault="00CD13D1" w:rsidP="00BC24F0">
      <w:pPr>
        <w:keepNext/>
        <w:spacing w:line="360" w:lineRule="auto"/>
        <w:jc w:val="center"/>
      </w:pPr>
      <w:r w:rsidRPr="00CD13D1">
        <w:rPr>
          <w:noProof/>
          <w:lang w:eastAsia="es-BO"/>
        </w:rPr>
        <w:drawing>
          <wp:inline distT="0" distB="0" distL="0" distR="0" wp14:anchorId="2580B0F7" wp14:editId="5511B8B3">
            <wp:extent cx="5406887" cy="5438512"/>
            <wp:effectExtent l="19050" t="19050" r="22860" b="10160"/>
            <wp:docPr id="30" name="Imagen 30" descr="D:\UATF\SEMESTRE 9\StartUML\Modelos de analisis\Diagrama de C U Secret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TF\SEMESTRE 9\StartUML\Modelos de analisis\Diagrama de C U Secretar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0758" cy="5472581"/>
                    </a:xfrm>
                    <a:prstGeom prst="rect">
                      <a:avLst/>
                    </a:prstGeom>
                    <a:noFill/>
                    <a:ln>
                      <a:solidFill>
                        <a:schemeClr val="tx1"/>
                      </a:solidFill>
                    </a:ln>
                  </pic:spPr>
                </pic:pic>
              </a:graphicData>
            </a:graphic>
          </wp:inline>
        </w:drawing>
      </w:r>
    </w:p>
    <w:p w14:paraId="5A1B2D14" w14:textId="77777777" w:rsidR="00756275" w:rsidRDefault="00BC24F0" w:rsidP="00BC24F0">
      <w:pPr>
        <w:pStyle w:val="Descripcin"/>
        <w:jc w:val="center"/>
        <w:rPr>
          <w:sz w:val="20"/>
        </w:rPr>
      </w:pPr>
      <w:r w:rsidRPr="00BC24F0">
        <w:rPr>
          <w:sz w:val="20"/>
        </w:rPr>
        <w:t>Fuente: Elaboración propia</w:t>
      </w:r>
    </w:p>
    <w:p w14:paraId="5F9D2B6F" w14:textId="77777777" w:rsidR="00756275" w:rsidRDefault="00756275">
      <w:pPr>
        <w:rPr>
          <w:i/>
          <w:iCs/>
          <w:color w:val="44546A" w:themeColor="text2"/>
          <w:sz w:val="20"/>
          <w:szCs w:val="18"/>
        </w:rPr>
      </w:pPr>
      <w:r>
        <w:rPr>
          <w:sz w:val="20"/>
        </w:rPr>
        <w:br w:type="page"/>
      </w:r>
    </w:p>
    <w:p w14:paraId="2B9832FE" w14:textId="77777777" w:rsidR="005B205E" w:rsidRDefault="00C9386F" w:rsidP="00F06F88">
      <w:pPr>
        <w:pStyle w:val="Ttulo5"/>
        <w:spacing w:after="160" w:line="360" w:lineRule="auto"/>
      </w:pPr>
      <w:r>
        <w:lastRenderedPageBreak/>
        <w:t>Descripción de casos de uso expandido</w:t>
      </w:r>
    </w:p>
    <w:p w14:paraId="08E902CF" w14:textId="78AEDF22" w:rsidR="0047369B" w:rsidRPr="0047369B" w:rsidRDefault="0047369B" w:rsidP="0047369B">
      <w:pPr>
        <w:pStyle w:val="Descripcin"/>
        <w:keepNext/>
        <w:jc w:val="center"/>
        <w:rPr>
          <w:sz w:val="20"/>
        </w:rPr>
      </w:pPr>
      <w:bookmarkStart w:id="2492" w:name="_Toc485121652"/>
      <w:r w:rsidRPr="0047369B">
        <w:rPr>
          <w:sz w:val="20"/>
        </w:rPr>
        <w:t xml:space="preserve">Tabla </w:t>
      </w:r>
      <w:r w:rsidRPr="0047369B">
        <w:rPr>
          <w:sz w:val="20"/>
        </w:rPr>
        <w:fldChar w:fldCharType="begin"/>
      </w:r>
      <w:r w:rsidRPr="0047369B">
        <w:rPr>
          <w:sz w:val="20"/>
        </w:rPr>
        <w:instrText xml:space="preserve"> SEQ Tabla \* ARABIC </w:instrText>
      </w:r>
      <w:r w:rsidRPr="0047369B">
        <w:rPr>
          <w:sz w:val="20"/>
        </w:rPr>
        <w:fldChar w:fldCharType="separate"/>
      </w:r>
      <w:r w:rsidR="00D207D2">
        <w:rPr>
          <w:noProof/>
          <w:sz w:val="20"/>
        </w:rPr>
        <w:t>14</w:t>
      </w:r>
      <w:r w:rsidRPr="0047369B">
        <w:rPr>
          <w:sz w:val="20"/>
        </w:rPr>
        <w:fldChar w:fldCharType="end"/>
      </w:r>
      <w:r w:rsidRPr="0047369B">
        <w:rPr>
          <w:sz w:val="20"/>
        </w:rPr>
        <w:t>: Descripción de caso de uso Validar sesión</w:t>
      </w:r>
      <w:bookmarkEnd w:id="2492"/>
    </w:p>
    <w:tbl>
      <w:tblPr>
        <w:tblpPr w:leftFromText="141" w:rightFromText="141" w:vertAnchor="text" w:horzAnchor="margin" w:tblpX="250" w:tblpY="197"/>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9"/>
        <w:gridCol w:w="853"/>
        <w:gridCol w:w="6680"/>
      </w:tblGrid>
      <w:tr w:rsidR="00D6560A" w:rsidRPr="00756275" w14:paraId="107BE97B" w14:textId="77777777" w:rsidTr="00756275">
        <w:trPr>
          <w:trHeight w:val="736"/>
        </w:trPr>
        <w:tc>
          <w:tcPr>
            <w:tcW w:w="1699" w:type="dxa"/>
            <w:tcMar>
              <w:top w:w="28" w:type="dxa"/>
            </w:tcMar>
          </w:tcPr>
          <w:p w14:paraId="6E1D6C14"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Caso de Uso</w:t>
            </w:r>
          </w:p>
        </w:tc>
        <w:tc>
          <w:tcPr>
            <w:tcW w:w="7533" w:type="dxa"/>
            <w:gridSpan w:val="2"/>
            <w:tcMar>
              <w:top w:w="28" w:type="dxa"/>
            </w:tcMar>
          </w:tcPr>
          <w:p w14:paraId="79C833E6"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Validar sesión</w:t>
            </w:r>
          </w:p>
        </w:tc>
      </w:tr>
      <w:tr w:rsidR="00D6560A" w:rsidRPr="00756275" w14:paraId="5F2435D8" w14:textId="77777777" w:rsidTr="00756275">
        <w:trPr>
          <w:trHeight w:val="916"/>
        </w:trPr>
        <w:tc>
          <w:tcPr>
            <w:tcW w:w="1699" w:type="dxa"/>
            <w:tcMar>
              <w:top w:w="28" w:type="dxa"/>
            </w:tcMar>
          </w:tcPr>
          <w:p w14:paraId="7CB8CEF3"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Actores</w:t>
            </w:r>
          </w:p>
        </w:tc>
        <w:tc>
          <w:tcPr>
            <w:tcW w:w="7533" w:type="dxa"/>
            <w:gridSpan w:val="2"/>
            <w:tcMar>
              <w:top w:w="28" w:type="dxa"/>
            </w:tcMar>
          </w:tcPr>
          <w:p w14:paraId="58E8341E" w14:textId="77777777" w:rsidR="00D6560A" w:rsidRPr="00756275" w:rsidRDefault="00D6560A" w:rsidP="00F06F88">
            <w:pPr>
              <w:spacing w:line="360" w:lineRule="auto"/>
              <w:jc w:val="both"/>
              <w:rPr>
                <w:rFonts w:eastAsia="Times New Roman" w:cs="Arial"/>
                <w:szCs w:val="24"/>
                <w:lang w:eastAsia="es-ES"/>
              </w:rPr>
            </w:pPr>
            <w:r w:rsidRPr="00756275">
              <w:rPr>
                <w:rFonts w:eastAsia="Times New Roman" w:cs="Arial"/>
                <w:szCs w:val="24"/>
                <w:lang w:eastAsia="es-ES"/>
              </w:rPr>
              <w:t xml:space="preserve"> Usuario</w:t>
            </w:r>
            <w:r w:rsidR="00CD13D1" w:rsidRPr="00756275">
              <w:rPr>
                <w:rFonts w:eastAsia="Times New Roman" w:cs="Arial"/>
                <w:szCs w:val="24"/>
                <w:lang w:eastAsia="es-ES"/>
              </w:rPr>
              <w:t>s</w:t>
            </w:r>
          </w:p>
        </w:tc>
      </w:tr>
      <w:tr w:rsidR="00D6560A" w:rsidRPr="00756275" w14:paraId="3DB040A3" w14:textId="77777777" w:rsidTr="00756275">
        <w:trPr>
          <w:trHeight w:val="707"/>
        </w:trPr>
        <w:tc>
          <w:tcPr>
            <w:tcW w:w="1699" w:type="dxa"/>
            <w:tcMar>
              <w:top w:w="28" w:type="dxa"/>
            </w:tcMar>
          </w:tcPr>
          <w:p w14:paraId="0B327C3C"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Propósito</w:t>
            </w:r>
          </w:p>
        </w:tc>
        <w:tc>
          <w:tcPr>
            <w:tcW w:w="7533" w:type="dxa"/>
            <w:gridSpan w:val="2"/>
            <w:tcMar>
              <w:top w:w="28" w:type="dxa"/>
            </w:tcMar>
          </w:tcPr>
          <w:p w14:paraId="2AD4B854" w14:textId="77777777" w:rsidR="00D6560A" w:rsidRPr="00756275" w:rsidRDefault="00D6560A" w:rsidP="00F06F88">
            <w:pPr>
              <w:tabs>
                <w:tab w:val="left" w:pos="6640"/>
              </w:tabs>
              <w:spacing w:line="360" w:lineRule="auto"/>
              <w:jc w:val="both"/>
              <w:rPr>
                <w:rFonts w:eastAsia="Times New Roman" w:cs="Arial"/>
                <w:szCs w:val="24"/>
                <w:lang w:eastAsia="es-ES"/>
              </w:rPr>
            </w:pPr>
            <w:r w:rsidRPr="00756275">
              <w:rPr>
                <w:rFonts w:eastAsia="Times New Roman" w:cs="Arial"/>
                <w:szCs w:val="24"/>
                <w:lang w:eastAsia="es-ES"/>
              </w:rPr>
              <w:t>Verifica cuenta y contraseña del actor que maneja el sistema.</w:t>
            </w:r>
          </w:p>
        </w:tc>
      </w:tr>
      <w:tr w:rsidR="00D6560A" w:rsidRPr="00756275" w14:paraId="5672787E" w14:textId="77777777" w:rsidTr="00756275">
        <w:trPr>
          <w:trHeight w:val="736"/>
        </w:trPr>
        <w:tc>
          <w:tcPr>
            <w:tcW w:w="1699" w:type="dxa"/>
            <w:tcMar>
              <w:top w:w="28" w:type="dxa"/>
            </w:tcMar>
          </w:tcPr>
          <w:p w14:paraId="2DAC8A0D"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Resumen</w:t>
            </w:r>
          </w:p>
        </w:tc>
        <w:tc>
          <w:tcPr>
            <w:tcW w:w="7533" w:type="dxa"/>
            <w:gridSpan w:val="2"/>
            <w:tcMar>
              <w:top w:w="28" w:type="dxa"/>
            </w:tcMar>
          </w:tcPr>
          <w:p w14:paraId="4F38F096" w14:textId="77777777" w:rsidR="00D6560A" w:rsidRPr="00756275" w:rsidRDefault="00D6560A" w:rsidP="00F06F88">
            <w:pPr>
              <w:spacing w:line="360" w:lineRule="auto"/>
              <w:jc w:val="both"/>
              <w:rPr>
                <w:rFonts w:eastAsia="Times New Roman" w:cs="Arial"/>
                <w:szCs w:val="24"/>
                <w:lang w:eastAsia="es-ES"/>
              </w:rPr>
            </w:pPr>
            <w:r w:rsidRPr="00756275">
              <w:rPr>
                <w:rFonts w:eastAsia="Times New Roman" w:cs="Arial"/>
                <w:szCs w:val="24"/>
                <w:lang w:eastAsia="es-ES"/>
              </w:rPr>
              <w:t>Verifica cuenta y contraseña de los actores presentes en el Centro Médico y controla las sesiones de cada uno.</w:t>
            </w:r>
          </w:p>
        </w:tc>
      </w:tr>
      <w:tr w:rsidR="00D6560A" w:rsidRPr="00756275" w14:paraId="02C1B93A" w14:textId="77777777" w:rsidTr="00756275">
        <w:trPr>
          <w:trHeight w:val="736"/>
        </w:trPr>
        <w:tc>
          <w:tcPr>
            <w:tcW w:w="1699" w:type="dxa"/>
            <w:tcMar>
              <w:top w:w="28" w:type="dxa"/>
            </w:tcMar>
          </w:tcPr>
          <w:p w14:paraId="008556FD"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Pre-requisito</w:t>
            </w:r>
          </w:p>
        </w:tc>
        <w:tc>
          <w:tcPr>
            <w:tcW w:w="7533" w:type="dxa"/>
            <w:gridSpan w:val="2"/>
            <w:tcMar>
              <w:top w:w="28" w:type="dxa"/>
            </w:tcMar>
          </w:tcPr>
          <w:p w14:paraId="1666D9E4" w14:textId="77777777" w:rsidR="00D6560A" w:rsidRPr="00756275" w:rsidRDefault="00D6560A" w:rsidP="00F06F88">
            <w:pPr>
              <w:spacing w:line="360" w:lineRule="auto"/>
              <w:jc w:val="both"/>
              <w:rPr>
                <w:rFonts w:eastAsia="Times New Roman" w:cs="Arial"/>
                <w:szCs w:val="24"/>
                <w:lang w:eastAsia="es-ES"/>
              </w:rPr>
            </w:pPr>
            <w:r w:rsidRPr="00756275">
              <w:rPr>
                <w:rFonts w:eastAsia="Times New Roman" w:cs="Arial"/>
                <w:szCs w:val="24"/>
                <w:lang w:eastAsia="es-ES"/>
              </w:rPr>
              <w:t>Ninguno</w:t>
            </w:r>
          </w:p>
        </w:tc>
      </w:tr>
      <w:tr w:rsidR="00D6560A" w:rsidRPr="00756275" w14:paraId="57F0D4A1" w14:textId="77777777" w:rsidTr="00756275">
        <w:trPr>
          <w:trHeight w:val="1281"/>
        </w:trPr>
        <w:tc>
          <w:tcPr>
            <w:tcW w:w="9232" w:type="dxa"/>
            <w:gridSpan w:val="3"/>
            <w:tcMar>
              <w:top w:w="28" w:type="dxa"/>
            </w:tcMar>
          </w:tcPr>
          <w:p w14:paraId="5CEBAA4B"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Curso normal de eventos</w:t>
            </w:r>
          </w:p>
        </w:tc>
      </w:tr>
      <w:tr w:rsidR="00D6560A" w:rsidRPr="00756275" w14:paraId="2FADCC74" w14:textId="77777777" w:rsidTr="00756275">
        <w:trPr>
          <w:trHeight w:val="736"/>
        </w:trPr>
        <w:tc>
          <w:tcPr>
            <w:tcW w:w="2552" w:type="dxa"/>
            <w:gridSpan w:val="2"/>
            <w:tcBorders>
              <w:bottom w:val="single" w:sz="4" w:space="0" w:color="000000"/>
            </w:tcBorders>
            <w:tcMar>
              <w:top w:w="28" w:type="dxa"/>
            </w:tcMar>
          </w:tcPr>
          <w:p w14:paraId="4D1A0153" w14:textId="77777777" w:rsidR="00D6560A" w:rsidRPr="00756275" w:rsidRDefault="00CD13D1" w:rsidP="00F06F88">
            <w:pPr>
              <w:spacing w:line="360" w:lineRule="auto"/>
              <w:jc w:val="both"/>
              <w:rPr>
                <w:rFonts w:eastAsia="Times New Roman" w:cs="Arial"/>
                <w:b/>
                <w:szCs w:val="24"/>
                <w:lang w:eastAsia="es-ES"/>
              </w:rPr>
            </w:pPr>
            <w:r w:rsidRPr="00756275">
              <w:rPr>
                <w:rFonts w:eastAsia="Times New Roman" w:cs="Arial"/>
                <w:b/>
                <w:szCs w:val="24"/>
                <w:lang w:eastAsia="es-ES"/>
              </w:rPr>
              <w:t xml:space="preserve">Actor: </w:t>
            </w:r>
            <w:r w:rsidR="00D6560A" w:rsidRPr="00756275">
              <w:rPr>
                <w:rFonts w:eastAsia="Times New Roman" w:cs="Arial"/>
                <w:b/>
                <w:szCs w:val="24"/>
                <w:lang w:eastAsia="es-ES"/>
              </w:rPr>
              <w:t>Usuario</w:t>
            </w:r>
            <w:r w:rsidRPr="00756275">
              <w:rPr>
                <w:rFonts w:eastAsia="Times New Roman" w:cs="Arial"/>
                <w:b/>
                <w:szCs w:val="24"/>
                <w:lang w:eastAsia="es-ES"/>
              </w:rPr>
              <w:t>s</w:t>
            </w:r>
          </w:p>
        </w:tc>
        <w:tc>
          <w:tcPr>
            <w:tcW w:w="6680" w:type="dxa"/>
            <w:tcBorders>
              <w:bottom w:val="single" w:sz="4" w:space="0" w:color="000000"/>
            </w:tcBorders>
            <w:tcMar>
              <w:top w:w="28" w:type="dxa"/>
            </w:tcMar>
          </w:tcPr>
          <w:p w14:paraId="79B1A903"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Sistema</w:t>
            </w:r>
          </w:p>
        </w:tc>
      </w:tr>
      <w:tr w:rsidR="00D6560A" w:rsidRPr="00756275" w14:paraId="448AF6EB" w14:textId="77777777" w:rsidTr="00756275">
        <w:trPr>
          <w:trHeight w:val="736"/>
        </w:trPr>
        <w:tc>
          <w:tcPr>
            <w:tcW w:w="2552" w:type="dxa"/>
            <w:gridSpan w:val="2"/>
            <w:tcBorders>
              <w:bottom w:val="nil"/>
            </w:tcBorders>
            <w:tcMar>
              <w:top w:w="28" w:type="dxa"/>
            </w:tcMar>
          </w:tcPr>
          <w:p w14:paraId="39895B6D" w14:textId="77777777" w:rsidR="00D6560A" w:rsidRPr="00756275" w:rsidRDefault="00D6560A" w:rsidP="00F06F88">
            <w:pPr>
              <w:spacing w:line="360" w:lineRule="auto"/>
              <w:jc w:val="both"/>
              <w:rPr>
                <w:rFonts w:eastAsia="Times New Roman" w:cs="Arial"/>
                <w:szCs w:val="24"/>
                <w:lang w:eastAsia="es-ES"/>
              </w:rPr>
            </w:pPr>
            <w:r w:rsidRPr="00756275">
              <w:rPr>
                <w:rFonts w:eastAsia="Times New Roman" w:cs="Arial"/>
                <w:b/>
                <w:szCs w:val="24"/>
                <w:lang w:eastAsia="es-ES"/>
              </w:rPr>
              <w:t xml:space="preserve">1. </w:t>
            </w:r>
            <w:r w:rsidRPr="00756275">
              <w:rPr>
                <w:rFonts w:eastAsia="Times New Roman" w:cs="Arial"/>
                <w:szCs w:val="24"/>
                <w:lang w:eastAsia="es-ES"/>
              </w:rPr>
              <w:t>Ingresa su cuenta y contraseña</w:t>
            </w:r>
          </w:p>
        </w:tc>
        <w:tc>
          <w:tcPr>
            <w:tcW w:w="6680" w:type="dxa"/>
            <w:vMerge w:val="restart"/>
            <w:tcMar>
              <w:top w:w="28" w:type="dxa"/>
            </w:tcMar>
          </w:tcPr>
          <w:p w14:paraId="658543E8" w14:textId="77777777" w:rsidR="00D6560A" w:rsidRPr="00756275" w:rsidRDefault="00191996" w:rsidP="00CD13D1">
            <w:pPr>
              <w:spacing w:line="360" w:lineRule="auto"/>
              <w:jc w:val="both"/>
              <w:rPr>
                <w:rFonts w:eastAsia="Times New Roman" w:cs="Arial"/>
                <w:szCs w:val="24"/>
                <w:lang w:eastAsia="es-ES"/>
              </w:rPr>
            </w:pPr>
            <w:r w:rsidRPr="00756275">
              <w:rPr>
                <w:rFonts w:eastAsia="Times New Roman" w:cs="Arial"/>
                <w:b/>
                <w:szCs w:val="24"/>
                <w:lang w:eastAsia="es-ES"/>
              </w:rPr>
              <w:t>2</w:t>
            </w:r>
            <w:r w:rsidR="00D6560A" w:rsidRPr="00756275">
              <w:rPr>
                <w:rFonts w:eastAsia="Times New Roman" w:cs="Arial"/>
                <w:b/>
                <w:szCs w:val="24"/>
                <w:lang w:eastAsia="es-ES"/>
              </w:rPr>
              <w:t>.</w:t>
            </w:r>
            <w:r w:rsidRPr="00756275">
              <w:rPr>
                <w:rFonts w:eastAsia="Times New Roman" w:cs="Arial"/>
                <w:b/>
                <w:szCs w:val="24"/>
                <w:lang w:eastAsia="es-ES"/>
              </w:rPr>
              <w:t xml:space="preserve"> </w:t>
            </w:r>
            <w:r w:rsidRPr="00756275">
              <w:rPr>
                <w:rFonts w:eastAsia="Times New Roman" w:cs="Arial"/>
                <w:szCs w:val="24"/>
                <w:lang w:eastAsia="es-ES"/>
              </w:rPr>
              <w:t xml:space="preserve">Verifica cuenta y contraseña: Si </w:t>
            </w:r>
            <w:r w:rsidR="00CD13D1" w:rsidRPr="00756275">
              <w:rPr>
                <w:rFonts w:eastAsia="Times New Roman" w:cs="Arial"/>
                <w:szCs w:val="24"/>
                <w:lang w:eastAsia="es-ES"/>
              </w:rPr>
              <w:t>Cargo</w:t>
            </w:r>
            <w:r w:rsidRPr="00756275">
              <w:rPr>
                <w:rFonts w:eastAsia="Times New Roman" w:cs="Arial"/>
                <w:szCs w:val="24"/>
                <w:lang w:eastAsia="es-ES"/>
              </w:rPr>
              <w:t xml:space="preserve">=Administrador y corresponde contraseña habilita el caso de uso </w:t>
            </w:r>
            <w:r w:rsidRPr="00756275">
              <w:rPr>
                <w:rFonts w:eastAsia="Times New Roman" w:cs="Arial"/>
                <w:b/>
                <w:szCs w:val="24"/>
                <w:lang w:eastAsia="es-ES"/>
              </w:rPr>
              <w:t>Ingresar a Modulo de Administración</w:t>
            </w:r>
            <w:r w:rsidRPr="00756275">
              <w:rPr>
                <w:rFonts w:eastAsia="Times New Roman" w:cs="Arial"/>
                <w:szCs w:val="24"/>
                <w:lang w:eastAsia="es-ES"/>
              </w:rPr>
              <w:t xml:space="preserve">; Si </w:t>
            </w:r>
            <w:r w:rsidR="00CD13D1" w:rsidRPr="00756275">
              <w:rPr>
                <w:rFonts w:eastAsia="Times New Roman" w:cs="Arial"/>
                <w:szCs w:val="24"/>
                <w:lang w:eastAsia="es-ES"/>
              </w:rPr>
              <w:t>Cargo</w:t>
            </w:r>
            <w:r w:rsidRPr="00756275">
              <w:rPr>
                <w:rFonts w:eastAsia="Times New Roman" w:cs="Arial"/>
                <w:szCs w:val="24"/>
                <w:lang w:eastAsia="es-ES"/>
              </w:rPr>
              <w:t xml:space="preserve">=Médico  y corresponde contraseña habilita el caso de uso </w:t>
            </w:r>
            <w:r w:rsidRPr="00756275">
              <w:rPr>
                <w:rFonts w:eastAsia="Times New Roman" w:cs="Arial"/>
                <w:b/>
                <w:szCs w:val="24"/>
                <w:lang w:eastAsia="es-ES"/>
              </w:rPr>
              <w:t>Ingresar a Modulo de Médico</w:t>
            </w:r>
            <w:r w:rsidRPr="00756275">
              <w:rPr>
                <w:rFonts w:eastAsia="Times New Roman" w:cs="Arial"/>
                <w:szCs w:val="24"/>
                <w:lang w:eastAsia="es-ES"/>
              </w:rPr>
              <w:t xml:space="preserve">;  Si </w:t>
            </w:r>
            <w:r w:rsidR="00CD13D1" w:rsidRPr="00756275">
              <w:rPr>
                <w:rFonts w:eastAsia="Times New Roman" w:cs="Arial"/>
                <w:szCs w:val="24"/>
                <w:lang w:eastAsia="es-ES"/>
              </w:rPr>
              <w:t>Cargo</w:t>
            </w:r>
            <w:r w:rsidRPr="00756275">
              <w:rPr>
                <w:rFonts w:eastAsia="Times New Roman" w:cs="Arial"/>
                <w:szCs w:val="24"/>
                <w:lang w:eastAsia="es-ES"/>
              </w:rPr>
              <w:t xml:space="preserve">=Secretaria  y corresponde contraseña habilita el caso de uso </w:t>
            </w:r>
            <w:r w:rsidRPr="00756275">
              <w:rPr>
                <w:rFonts w:eastAsia="Times New Roman" w:cs="Arial"/>
                <w:b/>
                <w:szCs w:val="24"/>
                <w:lang w:eastAsia="es-ES"/>
              </w:rPr>
              <w:t>Ingresar a Modulo de Secretaría</w:t>
            </w:r>
            <w:r w:rsidRPr="00756275">
              <w:rPr>
                <w:rFonts w:eastAsia="Times New Roman" w:cs="Arial"/>
                <w:szCs w:val="24"/>
                <w:lang w:eastAsia="es-ES"/>
              </w:rPr>
              <w:t xml:space="preserve">; sino corresponde solicita nuevamente el ingreso de cuenta y contraseña y habilita el </w:t>
            </w:r>
            <w:r w:rsidRPr="00756275">
              <w:rPr>
                <w:rFonts w:eastAsia="Times New Roman" w:cs="Arial"/>
                <w:b/>
                <w:szCs w:val="24"/>
                <w:lang w:eastAsia="es-ES"/>
              </w:rPr>
              <w:t>CA-1</w:t>
            </w:r>
          </w:p>
        </w:tc>
      </w:tr>
      <w:tr w:rsidR="00D6560A" w:rsidRPr="00756275" w14:paraId="0818C213" w14:textId="77777777" w:rsidTr="00756275">
        <w:trPr>
          <w:trHeight w:val="710"/>
        </w:trPr>
        <w:tc>
          <w:tcPr>
            <w:tcW w:w="2552" w:type="dxa"/>
            <w:gridSpan w:val="2"/>
            <w:tcBorders>
              <w:top w:val="nil"/>
              <w:bottom w:val="nil"/>
            </w:tcBorders>
            <w:tcMar>
              <w:top w:w="28" w:type="dxa"/>
            </w:tcMar>
          </w:tcPr>
          <w:p w14:paraId="222F74D5" w14:textId="77777777" w:rsidR="00D6560A" w:rsidRPr="00756275" w:rsidRDefault="00D6560A" w:rsidP="00F06F88">
            <w:pPr>
              <w:spacing w:line="360" w:lineRule="auto"/>
              <w:jc w:val="both"/>
              <w:rPr>
                <w:rFonts w:eastAsia="Times New Roman" w:cs="Arial"/>
                <w:b/>
                <w:szCs w:val="24"/>
                <w:lang w:eastAsia="es-ES"/>
              </w:rPr>
            </w:pPr>
          </w:p>
        </w:tc>
        <w:tc>
          <w:tcPr>
            <w:tcW w:w="6680" w:type="dxa"/>
            <w:vMerge/>
            <w:tcBorders>
              <w:bottom w:val="nil"/>
            </w:tcBorders>
            <w:tcMar>
              <w:top w:w="28" w:type="dxa"/>
            </w:tcMar>
          </w:tcPr>
          <w:p w14:paraId="11A1D298" w14:textId="77777777" w:rsidR="00D6560A" w:rsidRPr="00756275" w:rsidRDefault="00D6560A" w:rsidP="00F06F88">
            <w:pPr>
              <w:pStyle w:val="Prrafodelista"/>
              <w:numPr>
                <w:ilvl w:val="0"/>
                <w:numId w:val="38"/>
              </w:numPr>
              <w:spacing w:line="360" w:lineRule="auto"/>
              <w:jc w:val="both"/>
              <w:rPr>
                <w:rFonts w:eastAsia="Times New Roman" w:cs="Arial"/>
                <w:szCs w:val="24"/>
                <w:lang w:eastAsia="es-ES"/>
              </w:rPr>
            </w:pPr>
          </w:p>
        </w:tc>
      </w:tr>
      <w:tr w:rsidR="00D6560A" w:rsidRPr="00756275" w14:paraId="5B9B2BFB" w14:textId="77777777" w:rsidTr="00756275">
        <w:trPr>
          <w:trHeight w:val="710"/>
        </w:trPr>
        <w:tc>
          <w:tcPr>
            <w:tcW w:w="1699" w:type="dxa"/>
            <w:tcMar>
              <w:top w:w="28" w:type="dxa"/>
            </w:tcMar>
          </w:tcPr>
          <w:p w14:paraId="38DA16DD" w14:textId="77777777" w:rsidR="00D6560A" w:rsidRPr="00756275" w:rsidRDefault="00D6560A" w:rsidP="00F06F88">
            <w:pPr>
              <w:spacing w:line="360" w:lineRule="auto"/>
              <w:jc w:val="both"/>
              <w:rPr>
                <w:rFonts w:eastAsia="Times New Roman" w:cs="Arial"/>
                <w:b/>
                <w:szCs w:val="24"/>
                <w:lang w:eastAsia="es-ES"/>
              </w:rPr>
            </w:pPr>
            <w:r w:rsidRPr="00756275">
              <w:rPr>
                <w:rFonts w:eastAsia="Times New Roman" w:cs="Arial"/>
                <w:b/>
                <w:szCs w:val="24"/>
                <w:lang w:eastAsia="es-ES"/>
              </w:rPr>
              <w:t>Curso Alterno</w:t>
            </w:r>
          </w:p>
        </w:tc>
        <w:tc>
          <w:tcPr>
            <w:tcW w:w="7533" w:type="dxa"/>
            <w:gridSpan w:val="2"/>
            <w:tcMar>
              <w:top w:w="28" w:type="dxa"/>
            </w:tcMar>
          </w:tcPr>
          <w:p w14:paraId="21ABEC76" w14:textId="77777777" w:rsidR="00D6560A" w:rsidRPr="00756275" w:rsidRDefault="00D6560A" w:rsidP="00F06F88">
            <w:pPr>
              <w:spacing w:line="360" w:lineRule="auto"/>
              <w:jc w:val="both"/>
              <w:rPr>
                <w:rFonts w:eastAsia="Times New Roman" w:cs="Arial"/>
                <w:szCs w:val="24"/>
                <w:lang w:eastAsia="es-ES"/>
              </w:rPr>
            </w:pPr>
            <w:r w:rsidRPr="00756275">
              <w:rPr>
                <w:rFonts w:eastAsia="Times New Roman" w:cs="Arial"/>
                <w:b/>
                <w:szCs w:val="24"/>
                <w:lang w:eastAsia="es-ES"/>
              </w:rPr>
              <w:t xml:space="preserve">CA-1. </w:t>
            </w:r>
            <w:r w:rsidR="00191996" w:rsidRPr="00756275">
              <w:rPr>
                <w:rFonts w:eastAsia="Times New Roman" w:cs="Arial"/>
                <w:szCs w:val="24"/>
                <w:lang w:eastAsia="es-ES"/>
              </w:rPr>
              <w:t>Si el intento es consecutivo, se manda el mensaje indicando a que recupere la contraseña al administrador</w:t>
            </w:r>
            <w:r w:rsidR="009B4027" w:rsidRPr="00756275">
              <w:rPr>
                <w:rFonts w:eastAsia="Times New Roman" w:cs="Arial"/>
                <w:szCs w:val="24"/>
                <w:lang w:eastAsia="es-ES"/>
              </w:rPr>
              <w:t>.</w:t>
            </w:r>
          </w:p>
        </w:tc>
      </w:tr>
    </w:tbl>
    <w:p w14:paraId="6AF3101A" w14:textId="77777777" w:rsidR="0047369B" w:rsidRDefault="0047369B" w:rsidP="00756275">
      <w:pPr>
        <w:pStyle w:val="Descripcin"/>
        <w:framePr w:hSpace="141" w:wrap="around" w:vAnchor="text" w:hAnchor="page" w:x="5194" w:y="10800"/>
      </w:pPr>
      <w:r>
        <w:t>Fuente: Elaboración propia:</w:t>
      </w:r>
    </w:p>
    <w:p w14:paraId="09BDA012" w14:textId="77777777" w:rsidR="00D6560A" w:rsidRPr="00D6560A" w:rsidRDefault="00D6560A" w:rsidP="00F06F88">
      <w:pPr>
        <w:spacing w:line="360" w:lineRule="auto"/>
      </w:pPr>
    </w:p>
    <w:p w14:paraId="4AB2984C" w14:textId="77777777" w:rsidR="0002707B" w:rsidRDefault="0002707B" w:rsidP="0047369B">
      <w:pPr>
        <w:pStyle w:val="Descripcin"/>
        <w:keepNext/>
        <w:jc w:val="center"/>
        <w:rPr>
          <w:ins w:id="2493" w:author="Anny Mercado" w:date="2017-06-15T23:31:00Z"/>
          <w:sz w:val="20"/>
        </w:rPr>
      </w:pPr>
      <w:bookmarkStart w:id="2494" w:name="_Toc485121653"/>
    </w:p>
    <w:p w14:paraId="40897992" w14:textId="1C090732" w:rsidR="0002707B" w:rsidDel="00A643E3" w:rsidRDefault="0002707B" w:rsidP="0047369B">
      <w:pPr>
        <w:pStyle w:val="Descripcin"/>
        <w:keepNext/>
        <w:jc w:val="center"/>
        <w:rPr>
          <w:ins w:id="2495" w:author="Anny Mercado" w:date="2017-06-15T23:31:00Z"/>
          <w:del w:id="2496" w:author="Luffi" w:date="2017-07-03T23:28:00Z"/>
          <w:sz w:val="20"/>
        </w:rPr>
      </w:pPr>
    </w:p>
    <w:p w14:paraId="7509A755" w14:textId="3B6BC967" w:rsidR="0047369B" w:rsidRPr="0047369B" w:rsidRDefault="0047369B" w:rsidP="0047369B">
      <w:pPr>
        <w:pStyle w:val="Descripcin"/>
        <w:keepNext/>
        <w:jc w:val="center"/>
        <w:rPr>
          <w:sz w:val="20"/>
        </w:rPr>
      </w:pPr>
      <w:r w:rsidRPr="0047369B">
        <w:rPr>
          <w:sz w:val="20"/>
        </w:rPr>
        <w:t xml:space="preserve">Tabla </w:t>
      </w:r>
      <w:r w:rsidRPr="0047369B">
        <w:rPr>
          <w:sz w:val="20"/>
        </w:rPr>
        <w:fldChar w:fldCharType="begin"/>
      </w:r>
      <w:r w:rsidRPr="0047369B">
        <w:rPr>
          <w:sz w:val="20"/>
        </w:rPr>
        <w:instrText xml:space="preserve"> SEQ Tabla \* ARABIC </w:instrText>
      </w:r>
      <w:r w:rsidRPr="0047369B">
        <w:rPr>
          <w:sz w:val="20"/>
        </w:rPr>
        <w:fldChar w:fldCharType="separate"/>
      </w:r>
      <w:r w:rsidR="00D207D2">
        <w:rPr>
          <w:noProof/>
          <w:sz w:val="20"/>
        </w:rPr>
        <w:t>15</w:t>
      </w:r>
      <w:r w:rsidRPr="0047369B">
        <w:rPr>
          <w:sz w:val="20"/>
        </w:rPr>
        <w:fldChar w:fldCharType="end"/>
      </w:r>
      <w:r w:rsidRPr="0047369B">
        <w:rPr>
          <w:sz w:val="20"/>
        </w:rPr>
        <w:t>: Descripción de caso de uso Ingresar a modulo Administración</w:t>
      </w:r>
      <w:bookmarkEnd w:id="2494"/>
    </w:p>
    <w:tbl>
      <w:tblPr>
        <w:tblpPr w:leftFromText="141" w:rightFromText="141" w:vertAnchor="text" w:horzAnchor="margin" w:tblpX="250" w:tblpY="197"/>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2127"/>
        <w:gridCol w:w="5386"/>
      </w:tblGrid>
      <w:tr w:rsidR="0022232F" w:rsidRPr="00F2376C" w14:paraId="3B3CBBE1" w14:textId="77777777" w:rsidTr="007525F3">
        <w:trPr>
          <w:trHeight w:val="423"/>
        </w:trPr>
        <w:tc>
          <w:tcPr>
            <w:tcW w:w="1696" w:type="dxa"/>
            <w:tcMar>
              <w:top w:w="28" w:type="dxa"/>
            </w:tcMar>
          </w:tcPr>
          <w:p w14:paraId="0E656B28"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Caso de Uso</w:t>
            </w:r>
          </w:p>
        </w:tc>
        <w:tc>
          <w:tcPr>
            <w:tcW w:w="7513" w:type="dxa"/>
            <w:gridSpan w:val="2"/>
            <w:tcMar>
              <w:top w:w="28" w:type="dxa"/>
            </w:tcMar>
          </w:tcPr>
          <w:p w14:paraId="63CC99FF"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Ingresar a módulo de administrador</w:t>
            </w:r>
          </w:p>
        </w:tc>
      </w:tr>
      <w:tr w:rsidR="0022232F" w:rsidRPr="00F2376C" w14:paraId="5553739C" w14:textId="77777777" w:rsidTr="007525F3">
        <w:trPr>
          <w:trHeight w:val="525"/>
        </w:trPr>
        <w:tc>
          <w:tcPr>
            <w:tcW w:w="1696" w:type="dxa"/>
            <w:tcMar>
              <w:top w:w="28" w:type="dxa"/>
            </w:tcMar>
          </w:tcPr>
          <w:p w14:paraId="24008453"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Actores</w:t>
            </w:r>
          </w:p>
        </w:tc>
        <w:tc>
          <w:tcPr>
            <w:tcW w:w="7513" w:type="dxa"/>
            <w:gridSpan w:val="2"/>
            <w:tcMar>
              <w:top w:w="28" w:type="dxa"/>
            </w:tcMar>
          </w:tcPr>
          <w:p w14:paraId="42E138F9" w14:textId="77777777" w:rsidR="0022232F" w:rsidRPr="00F2376C" w:rsidRDefault="00BD34CD" w:rsidP="00F2376C">
            <w:pPr>
              <w:spacing w:after="0" w:line="360" w:lineRule="auto"/>
              <w:jc w:val="both"/>
              <w:rPr>
                <w:rFonts w:eastAsia="Times New Roman" w:cs="Arial"/>
                <w:sz w:val="20"/>
                <w:szCs w:val="24"/>
                <w:lang w:eastAsia="es-ES"/>
              </w:rPr>
            </w:pPr>
            <w:r w:rsidRPr="00F2376C">
              <w:rPr>
                <w:rFonts w:eastAsia="Times New Roman" w:cs="Arial"/>
                <w:sz w:val="20"/>
                <w:szCs w:val="24"/>
                <w:lang w:eastAsia="es-ES"/>
              </w:rPr>
              <w:t>Administrador – Usuario</w:t>
            </w:r>
          </w:p>
        </w:tc>
      </w:tr>
      <w:tr w:rsidR="0022232F" w:rsidRPr="00F2376C" w14:paraId="2CD0BF6B" w14:textId="77777777" w:rsidTr="007525F3">
        <w:trPr>
          <w:trHeight w:val="406"/>
        </w:trPr>
        <w:tc>
          <w:tcPr>
            <w:tcW w:w="1696" w:type="dxa"/>
            <w:tcMar>
              <w:top w:w="28" w:type="dxa"/>
            </w:tcMar>
          </w:tcPr>
          <w:p w14:paraId="7D8708A0"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Propósito</w:t>
            </w:r>
          </w:p>
        </w:tc>
        <w:tc>
          <w:tcPr>
            <w:tcW w:w="7513" w:type="dxa"/>
            <w:gridSpan w:val="2"/>
            <w:tcMar>
              <w:top w:w="28" w:type="dxa"/>
            </w:tcMar>
          </w:tcPr>
          <w:p w14:paraId="4062E3FA" w14:textId="77777777" w:rsidR="0022232F" w:rsidRPr="00F2376C" w:rsidRDefault="0022232F" w:rsidP="00F2376C">
            <w:pPr>
              <w:tabs>
                <w:tab w:val="left" w:pos="6640"/>
              </w:tabs>
              <w:spacing w:after="0" w:line="360" w:lineRule="auto"/>
              <w:jc w:val="both"/>
              <w:rPr>
                <w:rFonts w:eastAsia="Times New Roman" w:cs="Arial"/>
                <w:sz w:val="20"/>
                <w:szCs w:val="24"/>
                <w:lang w:eastAsia="es-ES"/>
              </w:rPr>
            </w:pPr>
            <w:r w:rsidRPr="00F2376C">
              <w:rPr>
                <w:rFonts w:eastAsia="Times New Roman" w:cs="Arial"/>
                <w:sz w:val="20"/>
                <w:szCs w:val="24"/>
                <w:lang w:eastAsia="es-ES"/>
              </w:rPr>
              <w:t xml:space="preserve">Permite realizar la </w:t>
            </w:r>
            <w:r w:rsidR="00AE3C15" w:rsidRPr="00F2376C">
              <w:rPr>
                <w:rFonts w:eastAsia="Times New Roman" w:cs="Arial"/>
                <w:sz w:val="20"/>
                <w:szCs w:val="24"/>
                <w:lang w:eastAsia="es-ES"/>
              </w:rPr>
              <w:t>administración del sistema.</w:t>
            </w:r>
          </w:p>
        </w:tc>
      </w:tr>
      <w:tr w:rsidR="0022232F" w:rsidRPr="00F2376C" w14:paraId="63BDB398" w14:textId="77777777" w:rsidTr="007525F3">
        <w:trPr>
          <w:trHeight w:val="423"/>
        </w:trPr>
        <w:tc>
          <w:tcPr>
            <w:tcW w:w="1696" w:type="dxa"/>
            <w:tcMar>
              <w:top w:w="28" w:type="dxa"/>
            </w:tcMar>
          </w:tcPr>
          <w:p w14:paraId="5F4C3E4A"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Resumen</w:t>
            </w:r>
          </w:p>
        </w:tc>
        <w:tc>
          <w:tcPr>
            <w:tcW w:w="7513" w:type="dxa"/>
            <w:gridSpan w:val="2"/>
            <w:tcMar>
              <w:top w:w="28" w:type="dxa"/>
            </w:tcMar>
          </w:tcPr>
          <w:p w14:paraId="0AFE9599" w14:textId="77777777" w:rsidR="0022232F" w:rsidRPr="00F2376C" w:rsidRDefault="00AE3C15" w:rsidP="00CD13D1">
            <w:pPr>
              <w:spacing w:after="0" w:line="360" w:lineRule="auto"/>
              <w:jc w:val="both"/>
              <w:rPr>
                <w:rFonts w:eastAsia="Times New Roman" w:cs="Arial"/>
                <w:sz w:val="20"/>
                <w:szCs w:val="24"/>
                <w:lang w:eastAsia="es-ES"/>
              </w:rPr>
            </w:pPr>
            <w:r w:rsidRPr="00F2376C">
              <w:rPr>
                <w:rFonts w:eastAsia="Times New Roman" w:cs="Arial"/>
                <w:sz w:val="20"/>
                <w:szCs w:val="24"/>
                <w:lang w:eastAsia="es-ES"/>
              </w:rPr>
              <w:t xml:space="preserve">El administrador controla el sistema, </w:t>
            </w:r>
            <w:r w:rsidR="00CD13D1">
              <w:rPr>
                <w:rFonts w:eastAsia="Times New Roman" w:cs="Arial"/>
                <w:sz w:val="20"/>
                <w:szCs w:val="24"/>
                <w:lang w:eastAsia="es-ES"/>
              </w:rPr>
              <w:t>realiza registros de usuarios nuevos y controlar el funcionamiento del sistema.</w:t>
            </w:r>
          </w:p>
        </w:tc>
      </w:tr>
      <w:tr w:rsidR="0022232F" w:rsidRPr="00F2376C" w14:paraId="325246C3" w14:textId="77777777" w:rsidTr="007525F3">
        <w:trPr>
          <w:trHeight w:val="423"/>
        </w:trPr>
        <w:tc>
          <w:tcPr>
            <w:tcW w:w="1696" w:type="dxa"/>
            <w:tcMar>
              <w:top w:w="28" w:type="dxa"/>
            </w:tcMar>
          </w:tcPr>
          <w:p w14:paraId="7F9FC414"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Pre-requisito</w:t>
            </w:r>
          </w:p>
        </w:tc>
        <w:tc>
          <w:tcPr>
            <w:tcW w:w="7513" w:type="dxa"/>
            <w:gridSpan w:val="2"/>
            <w:tcMar>
              <w:top w:w="28" w:type="dxa"/>
            </w:tcMar>
          </w:tcPr>
          <w:p w14:paraId="2F3228C1" w14:textId="77777777" w:rsidR="0022232F" w:rsidRPr="00F2376C" w:rsidRDefault="00AE3C15" w:rsidP="00F2376C">
            <w:pPr>
              <w:spacing w:after="0" w:line="360" w:lineRule="auto"/>
              <w:jc w:val="both"/>
              <w:rPr>
                <w:rFonts w:eastAsia="Times New Roman" w:cs="Arial"/>
                <w:sz w:val="20"/>
                <w:szCs w:val="24"/>
                <w:lang w:eastAsia="es-ES"/>
              </w:rPr>
            </w:pPr>
            <w:r w:rsidRPr="00F2376C">
              <w:rPr>
                <w:rFonts w:eastAsia="Times New Roman" w:cs="Arial"/>
                <w:sz w:val="20"/>
                <w:szCs w:val="24"/>
                <w:lang w:eastAsia="es-ES"/>
              </w:rPr>
              <w:t>Validar sesión</w:t>
            </w:r>
          </w:p>
        </w:tc>
      </w:tr>
      <w:tr w:rsidR="0022232F" w:rsidRPr="00F2376C" w14:paraId="2EA52FF3" w14:textId="77777777" w:rsidTr="00F2376C">
        <w:trPr>
          <w:trHeight w:val="392"/>
        </w:trPr>
        <w:tc>
          <w:tcPr>
            <w:tcW w:w="9209" w:type="dxa"/>
            <w:gridSpan w:val="3"/>
            <w:tcMar>
              <w:top w:w="28" w:type="dxa"/>
            </w:tcMar>
          </w:tcPr>
          <w:p w14:paraId="197167BB"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Curso normal de eventos</w:t>
            </w:r>
          </w:p>
        </w:tc>
      </w:tr>
      <w:tr w:rsidR="00AE3C15" w:rsidRPr="00F2376C" w14:paraId="2E4C38E1" w14:textId="77777777" w:rsidTr="0047369B">
        <w:trPr>
          <w:trHeight w:val="388"/>
        </w:trPr>
        <w:tc>
          <w:tcPr>
            <w:tcW w:w="3823" w:type="dxa"/>
            <w:gridSpan w:val="2"/>
            <w:tcBorders>
              <w:bottom w:val="single" w:sz="4" w:space="0" w:color="000000"/>
            </w:tcBorders>
            <w:tcMar>
              <w:top w:w="28" w:type="dxa"/>
            </w:tcMar>
          </w:tcPr>
          <w:p w14:paraId="122D4DE7" w14:textId="77777777" w:rsidR="00AE3C15" w:rsidRPr="00F2376C" w:rsidRDefault="00AE3C15"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Administrador</w:t>
            </w:r>
          </w:p>
        </w:tc>
        <w:tc>
          <w:tcPr>
            <w:tcW w:w="5386" w:type="dxa"/>
            <w:tcBorders>
              <w:bottom w:val="single" w:sz="4" w:space="0" w:color="000000"/>
            </w:tcBorders>
            <w:tcMar>
              <w:top w:w="28" w:type="dxa"/>
            </w:tcMar>
          </w:tcPr>
          <w:p w14:paraId="6F125B7A" w14:textId="77777777" w:rsidR="00AE3C15" w:rsidRPr="00F2376C" w:rsidRDefault="00513F2A"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Sistema</w:t>
            </w:r>
          </w:p>
        </w:tc>
      </w:tr>
      <w:tr w:rsidR="00AE3C15" w:rsidRPr="00F2376C" w14:paraId="3945C83D" w14:textId="77777777" w:rsidTr="00AE3C15">
        <w:trPr>
          <w:trHeight w:val="423"/>
        </w:trPr>
        <w:tc>
          <w:tcPr>
            <w:tcW w:w="3823" w:type="dxa"/>
            <w:gridSpan w:val="2"/>
            <w:tcBorders>
              <w:bottom w:val="nil"/>
            </w:tcBorders>
            <w:tcMar>
              <w:top w:w="28" w:type="dxa"/>
            </w:tcMar>
          </w:tcPr>
          <w:p w14:paraId="3D2ED665" w14:textId="77777777" w:rsidR="00AE3C15" w:rsidRPr="00F2376C" w:rsidRDefault="00513F2A" w:rsidP="00F2376C">
            <w:pPr>
              <w:spacing w:after="0" w:line="360" w:lineRule="auto"/>
              <w:jc w:val="both"/>
              <w:rPr>
                <w:rFonts w:eastAsia="Times New Roman" w:cs="Arial"/>
                <w:sz w:val="20"/>
                <w:szCs w:val="24"/>
                <w:lang w:eastAsia="es-ES"/>
              </w:rPr>
            </w:pPr>
            <w:r w:rsidRPr="00F2376C">
              <w:rPr>
                <w:rFonts w:eastAsia="Times New Roman" w:cs="Arial"/>
                <w:b/>
                <w:sz w:val="20"/>
                <w:szCs w:val="24"/>
                <w:lang w:eastAsia="es-ES"/>
              </w:rPr>
              <w:t>1</w:t>
            </w:r>
            <w:r w:rsidR="00AE3C15" w:rsidRPr="00F2376C">
              <w:rPr>
                <w:rFonts w:eastAsia="Times New Roman" w:cs="Arial"/>
                <w:b/>
                <w:sz w:val="20"/>
                <w:szCs w:val="24"/>
                <w:lang w:eastAsia="es-ES"/>
              </w:rPr>
              <w:t>.</w:t>
            </w:r>
            <w:r w:rsidR="00AE3C15" w:rsidRPr="00F2376C">
              <w:rPr>
                <w:rFonts w:eastAsia="Times New Roman" w:cs="Arial"/>
                <w:sz w:val="20"/>
                <w:szCs w:val="24"/>
                <w:lang w:eastAsia="es-ES"/>
              </w:rPr>
              <w:t xml:space="preserve"> </w:t>
            </w:r>
            <w:r w:rsidRPr="00F2376C">
              <w:rPr>
                <w:rFonts w:eastAsia="Times New Roman" w:cs="Arial"/>
                <w:sz w:val="20"/>
                <w:szCs w:val="24"/>
                <w:lang w:eastAsia="es-ES"/>
              </w:rPr>
              <w:t xml:space="preserve">Inicia el módulo administración previa verificación de sesión en el caso de uso </w:t>
            </w:r>
            <w:r w:rsidRPr="00F2376C">
              <w:rPr>
                <w:rFonts w:eastAsia="Times New Roman" w:cs="Arial"/>
                <w:b/>
                <w:sz w:val="20"/>
                <w:szCs w:val="24"/>
                <w:lang w:eastAsia="es-ES"/>
              </w:rPr>
              <w:t>Validar Sesión</w:t>
            </w:r>
            <w:del w:id="2497" w:author="Anny Mercado" w:date="2017-06-15T23:32:00Z">
              <w:r w:rsidRPr="00F2376C" w:rsidDel="0002707B">
                <w:rPr>
                  <w:rFonts w:eastAsia="Times New Roman" w:cs="Arial"/>
                  <w:b/>
                  <w:sz w:val="20"/>
                  <w:szCs w:val="24"/>
                  <w:lang w:eastAsia="es-ES"/>
                </w:rPr>
                <w:delText>.</w:delText>
              </w:r>
              <w:r w:rsidRPr="00F2376C" w:rsidDel="0002707B">
                <w:rPr>
                  <w:rFonts w:eastAsia="Times New Roman" w:cs="Arial"/>
                  <w:sz w:val="20"/>
                  <w:szCs w:val="24"/>
                  <w:lang w:eastAsia="es-ES"/>
                </w:rPr>
                <w:delText xml:space="preserve"> </w:delText>
              </w:r>
            </w:del>
          </w:p>
          <w:p w14:paraId="48E3C58B" w14:textId="77777777" w:rsidR="00AE3C15" w:rsidRPr="00F2376C" w:rsidRDefault="00AE3C15" w:rsidP="00F2376C">
            <w:pPr>
              <w:spacing w:after="0" w:line="360" w:lineRule="auto"/>
              <w:jc w:val="both"/>
              <w:rPr>
                <w:rFonts w:eastAsia="Times New Roman" w:cs="Arial"/>
                <w:sz w:val="20"/>
                <w:szCs w:val="24"/>
                <w:lang w:eastAsia="es-ES"/>
              </w:rPr>
            </w:pPr>
          </w:p>
        </w:tc>
        <w:tc>
          <w:tcPr>
            <w:tcW w:w="5386" w:type="dxa"/>
            <w:vMerge w:val="restart"/>
            <w:tcMar>
              <w:top w:w="28" w:type="dxa"/>
            </w:tcMar>
          </w:tcPr>
          <w:p w14:paraId="651E5211" w14:textId="77777777" w:rsidR="00BD34CD" w:rsidRPr="00F2376C" w:rsidRDefault="00BD34CD" w:rsidP="00F2376C">
            <w:pPr>
              <w:spacing w:after="0" w:line="360" w:lineRule="auto"/>
              <w:jc w:val="both"/>
              <w:rPr>
                <w:rFonts w:eastAsia="Times New Roman" w:cs="Arial"/>
                <w:sz w:val="20"/>
                <w:szCs w:val="24"/>
                <w:lang w:eastAsia="es-ES"/>
              </w:rPr>
            </w:pPr>
            <w:r w:rsidRPr="00F2376C">
              <w:rPr>
                <w:rFonts w:eastAsia="Times New Roman" w:cs="Arial"/>
                <w:b/>
                <w:sz w:val="20"/>
                <w:szCs w:val="24"/>
                <w:lang w:eastAsia="es-ES"/>
              </w:rPr>
              <w:t xml:space="preserve">2. </w:t>
            </w:r>
            <w:r w:rsidRPr="00F2376C">
              <w:rPr>
                <w:rFonts w:eastAsia="Times New Roman" w:cs="Arial"/>
                <w:sz w:val="20"/>
                <w:szCs w:val="24"/>
                <w:lang w:eastAsia="es-ES"/>
              </w:rPr>
              <w:t>Muestra el menú de trabajo.</w:t>
            </w:r>
          </w:p>
          <w:p w14:paraId="573F3795" w14:textId="77777777" w:rsidR="00BD34CD" w:rsidRPr="00F2376C" w:rsidRDefault="00BD34CD" w:rsidP="00F2376C">
            <w:pPr>
              <w:spacing w:after="0" w:line="276" w:lineRule="auto"/>
              <w:ind w:left="708"/>
              <w:jc w:val="both"/>
              <w:rPr>
                <w:rFonts w:eastAsia="Times New Roman" w:cs="Arial"/>
                <w:sz w:val="20"/>
                <w:szCs w:val="24"/>
                <w:lang w:eastAsia="es-ES"/>
              </w:rPr>
            </w:pPr>
            <w:r w:rsidRPr="00F2376C">
              <w:rPr>
                <w:rFonts w:eastAsia="Times New Roman" w:cs="Arial"/>
                <w:sz w:val="20"/>
                <w:szCs w:val="24"/>
                <w:lang w:eastAsia="es-ES"/>
              </w:rPr>
              <w:t>S1: Panel General</w:t>
            </w:r>
          </w:p>
          <w:p w14:paraId="2F442E10" w14:textId="77777777" w:rsidR="00BD34CD" w:rsidRPr="00F2376C" w:rsidRDefault="00BD34CD" w:rsidP="00F2376C">
            <w:pPr>
              <w:spacing w:after="0" w:line="276" w:lineRule="auto"/>
              <w:ind w:left="708"/>
              <w:jc w:val="both"/>
              <w:rPr>
                <w:rFonts w:eastAsia="Times New Roman" w:cs="Arial"/>
                <w:sz w:val="20"/>
                <w:szCs w:val="24"/>
                <w:lang w:eastAsia="es-ES"/>
              </w:rPr>
            </w:pPr>
            <w:r w:rsidRPr="00F2376C">
              <w:rPr>
                <w:rFonts w:eastAsia="Times New Roman" w:cs="Arial"/>
                <w:sz w:val="20"/>
                <w:szCs w:val="24"/>
                <w:lang w:eastAsia="es-ES"/>
              </w:rPr>
              <w:t>S2. Usuarios</w:t>
            </w:r>
          </w:p>
          <w:p w14:paraId="65A7FAF8" w14:textId="77777777" w:rsidR="00BD34CD" w:rsidRPr="00F2376C" w:rsidRDefault="00CD13D1" w:rsidP="00CD13D1">
            <w:pPr>
              <w:spacing w:after="0" w:line="276" w:lineRule="auto"/>
              <w:ind w:left="708"/>
              <w:jc w:val="both"/>
              <w:rPr>
                <w:rFonts w:eastAsia="Times New Roman" w:cs="Arial"/>
                <w:sz w:val="20"/>
                <w:szCs w:val="24"/>
                <w:lang w:eastAsia="es-ES"/>
              </w:rPr>
            </w:pPr>
            <w:r>
              <w:rPr>
                <w:rFonts w:eastAsia="Times New Roman" w:cs="Arial"/>
                <w:sz w:val="20"/>
                <w:szCs w:val="24"/>
                <w:lang w:eastAsia="es-ES"/>
              </w:rPr>
              <w:t>S3: Especialidades</w:t>
            </w:r>
          </w:p>
          <w:p w14:paraId="7853F028" w14:textId="77777777" w:rsidR="00BD34CD" w:rsidRPr="00F2376C" w:rsidRDefault="00BD34CD" w:rsidP="00F2376C">
            <w:pPr>
              <w:spacing w:after="0" w:line="276" w:lineRule="auto"/>
              <w:ind w:left="708"/>
              <w:jc w:val="both"/>
              <w:rPr>
                <w:rFonts w:eastAsia="Times New Roman" w:cs="Arial"/>
                <w:sz w:val="20"/>
                <w:szCs w:val="24"/>
                <w:lang w:eastAsia="es-ES"/>
              </w:rPr>
            </w:pPr>
            <w:r w:rsidRPr="00F2376C">
              <w:rPr>
                <w:rFonts w:eastAsia="Times New Roman" w:cs="Arial"/>
                <w:sz w:val="20"/>
                <w:szCs w:val="24"/>
                <w:lang w:eastAsia="es-ES"/>
              </w:rPr>
              <w:t>S</w:t>
            </w:r>
            <w:r w:rsidR="00856BAC">
              <w:rPr>
                <w:rFonts w:eastAsia="Times New Roman" w:cs="Arial"/>
                <w:sz w:val="20"/>
                <w:szCs w:val="24"/>
                <w:lang w:eastAsia="es-ES"/>
              </w:rPr>
              <w:t>4</w:t>
            </w:r>
            <w:r w:rsidRPr="00F2376C">
              <w:rPr>
                <w:rFonts w:eastAsia="Times New Roman" w:cs="Arial"/>
                <w:sz w:val="20"/>
                <w:szCs w:val="24"/>
                <w:lang w:eastAsia="es-ES"/>
              </w:rPr>
              <w:t xml:space="preserve">: </w:t>
            </w:r>
            <w:r w:rsidR="00CD13D1">
              <w:rPr>
                <w:rFonts w:eastAsia="Times New Roman" w:cs="Arial"/>
                <w:sz w:val="20"/>
                <w:szCs w:val="24"/>
                <w:lang w:eastAsia="es-ES"/>
              </w:rPr>
              <w:t>Pantalla</w:t>
            </w:r>
          </w:p>
          <w:p w14:paraId="4731163B" w14:textId="77777777" w:rsidR="00AE3C15" w:rsidRPr="00F2376C" w:rsidRDefault="00856BAC" w:rsidP="00F2376C">
            <w:pPr>
              <w:spacing w:after="0" w:line="276" w:lineRule="auto"/>
              <w:ind w:left="708"/>
              <w:jc w:val="both"/>
              <w:rPr>
                <w:rFonts w:eastAsia="Times New Roman" w:cs="Arial"/>
                <w:sz w:val="20"/>
                <w:szCs w:val="24"/>
                <w:lang w:eastAsia="es-ES"/>
              </w:rPr>
            </w:pPr>
            <w:r>
              <w:rPr>
                <w:rFonts w:eastAsia="Times New Roman" w:cs="Arial"/>
                <w:sz w:val="20"/>
                <w:szCs w:val="24"/>
                <w:lang w:eastAsia="es-ES"/>
              </w:rPr>
              <w:t>S5</w:t>
            </w:r>
            <w:r w:rsidR="00BD34CD" w:rsidRPr="00F2376C">
              <w:rPr>
                <w:rFonts w:eastAsia="Times New Roman" w:cs="Arial"/>
                <w:sz w:val="20"/>
                <w:szCs w:val="24"/>
                <w:lang w:eastAsia="es-ES"/>
              </w:rPr>
              <w:t xml:space="preserve">: </w:t>
            </w:r>
            <w:r w:rsidR="00CD13D1">
              <w:rPr>
                <w:rFonts w:eastAsia="Times New Roman" w:cs="Arial"/>
                <w:sz w:val="20"/>
                <w:szCs w:val="24"/>
                <w:lang w:eastAsia="es-ES"/>
              </w:rPr>
              <w:t>Backups</w:t>
            </w:r>
          </w:p>
          <w:p w14:paraId="412EBE42" w14:textId="77777777" w:rsidR="00BD34CD" w:rsidRPr="00F2376C" w:rsidRDefault="00856BAC" w:rsidP="00F2376C">
            <w:pPr>
              <w:spacing w:after="0" w:line="276" w:lineRule="auto"/>
              <w:ind w:left="708"/>
              <w:jc w:val="both"/>
              <w:rPr>
                <w:rFonts w:eastAsia="Times New Roman" w:cs="Arial"/>
                <w:sz w:val="20"/>
                <w:szCs w:val="24"/>
                <w:lang w:eastAsia="es-ES"/>
              </w:rPr>
            </w:pPr>
            <w:r>
              <w:rPr>
                <w:rFonts w:eastAsia="Times New Roman" w:cs="Arial"/>
                <w:sz w:val="20"/>
                <w:szCs w:val="24"/>
                <w:lang w:eastAsia="es-ES"/>
              </w:rPr>
              <w:t>S6</w:t>
            </w:r>
            <w:r w:rsidR="00CD13D1">
              <w:rPr>
                <w:rFonts w:eastAsia="Times New Roman" w:cs="Arial"/>
                <w:sz w:val="20"/>
                <w:szCs w:val="24"/>
                <w:lang w:eastAsia="es-ES"/>
              </w:rPr>
              <w:t>: Reportes (Pacientes, consultas y facturas)</w:t>
            </w:r>
          </w:p>
        </w:tc>
      </w:tr>
      <w:tr w:rsidR="00AE3C15" w:rsidRPr="00F2376C" w14:paraId="695ED2A5" w14:textId="77777777" w:rsidTr="00F2376C">
        <w:trPr>
          <w:trHeight w:val="1432"/>
        </w:trPr>
        <w:tc>
          <w:tcPr>
            <w:tcW w:w="3823" w:type="dxa"/>
            <w:gridSpan w:val="2"/>
            <w:tcBorders>
              <w:top w:val="nil"/>
              <w:bottom w:val="nil"/>
            </w:tcBorders>
            <w:tcMar>
              <w:top w:w="28" w:type="dxa"/>
            </w:tcMar>
          </w:tcPr>
          <w:p w14:paraId="451F92F8" w14:textId="77777777" w:rsidR="00AE3C15" w:rsidRPr="00F2376C" w:rsidRDefault="00AE3C15" w:rsidP="00F2376C">
            <w:pPr>
              <w:spacing w:after="0" w:line="360" w:lineRule="auto"/>
              <w:jc w:val="both"/>
              <w:rPr>
                <w:rFonts w:eastAsia="Times New Roman" w:cs="Arial"/>
                <w:b/>
                <w:sz w:val="20"/>
                <w:szCs w:val="24"/>
                <w:lang w:eastAsia="es-ES"/>
              </w:rPr>
            </w:pPr>
          </w:p>
        </w:tc>
        <w:tc>
          <w:tcPr>
            <w:tcW w:w="5386" w:type="dxa"/>
            <w:vMerge/>
            <w:tcBorders>
              <w:bottom w:val="nil"/>
            </w:tcBorders>
            <w:tcMar>
              <w:top w:w="28" w:type="dxa"/>
            </w:tcMar>
          </w:tcPr>
          <w:p w14:paraId="67560085" w14:textId="77777777" w:rsidR="00AE3C15" w:rsidRPr="00F2376C" w:rsidRDefault="00AE3C15" w:rsidP="00F2376C">
            <w:pPr>
              <w:pStyle w:val="Prrafodelista"/>
              <w:numPr>
                <w:ilvl w:val="0"/>
                <w:numId w:val="38"/>
              </w:numPr>
              <w:spacing w:after="0" w:line="360" w:lineRule="auto"/>
              <w:jc w:val="both"/>
              <w:rPr>
                <w:rFonts w:eastAsia="Times New Roman" w:cs="Arial"/>
                <w:sz w:val="20"/>
                <w:szCs w:val="24"/>
                <w:lang w:eastAsia="es-ES"/>
              </w:rPr>
            </w:pPr>
          </w:p>
        </w:tc>
      </w:tr>
      <w:tr w:rsidR="00394218" w:rsidRPr="00F2376C" w14:paraId="67A4A5D3" w14:textId="77777777" w:rsidTr="0001422F">
        <w:trPr>
          <w:trHeight w:val="408"/>
        </w:trPr>
        <w:tc>
          <w:tcPr>
            <w:tcW w:w="1696" w:type="dxa"/>
            <w:tcMar>
              <w:top w:w="28" w:type="dxa"/>
            </w:tcMar>
          </w:tcPr>
          <w:p w14:paraId="75C3E618" w14:textId="77777777" w:rsidR="00394218" w:rsidRPr="00F2376C" w:rsidRDefault="00394218"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Subflujos</w:t>
            </w:r>
          </w:p>
        </w:tc>
        <w:tc>
          <w:tcPr>
            <w:tcW w:w="7513" w:type="dxa"/>
            <w:gridSpan w:val="2"/>
            <w:tcMar>
              <w:top w:w="28" w:type="dxa"/>
            </w:tcMar>
          </w:tcPr>
          <w:p w14:paraId="775F24F8" w14:textId="77777777" w:rsidR="00394218" w:rsidRPr="00F2376C" w:rsidRDefault="00394218" w:rsidP="00F2376C">
            <w:pPr>
              <w:spacing w:after="0" w:line="360" w:lineRule="auto"/>
              <w:jc w:val="both"/>
              <w:rPr>
                <w:rFonts w:eastAsia="Times New Roman" w:cs="Arial"/>
                <w:sz w:val="20"/>
                <w:szCs w:val="24"/>
                <w:lang w:eastAsia="es-ES"/>
              </w:rPr>
            </w:pPr>
            <w:r w:rsidRPr="00F2376C">
              <w:rPr>
                <w:rFonts w:eastAsia="Times New Roman" w:cs="Arial"/>
                <w:b/>
                <w:sz w:val="20"/>
                <w:szCs w:val="24"/>
                <w:lang w:eastAsia="es-ES"/>
              </w:rPr>
              <w:t>S1</w:t>
            </w:r>
            <w:r w:rsidRPr="00F2376C">
              <w:rPr>
                <w:rFonts w:eastAsia="Times New Roman" w:cs="Arial"/>
                <w:sz w:val="20"/>
                <w:szCs w:val="24"/>
                <w:lang w:eastAsia="es-ES"/>
              </w:rPr>
              <w:t>: Permite mostrar de manera general los datos más importantes.</w:t>
            </w:r>
          </w:p>
          <w:p w14:paraId="181A40D9" w14:textId="77777777" w:rsidR="00394218" w:rsidRPr="00F2376C" w:rsidRDefault="00394218"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 xml:space="preserve">S2: </w:t>
            </w:r>
            <w:r w:rsidRPr="00F2376C">
              <w:rPr>
                <w:rFonts w:eastAsia="Times New Roman" w:cs="Arial"/>
                <w:sz w:val="20"/>
                <w:szCs w:val="24"/>
                <w:lang w:eastAsia="es-ES"/>
              </w:rPr>
              <w:t xml:space="preserve">Permite realizar varias acciones del usuario (crear, leer, buscar, editar, </w:t>
            </w:r>
            <w:r w:rsidR="00856BAC">
              <w:rPr>
                <w:rFonts w:eastAsia="Times New Roman" w:cs="Arial"/>
                <w:sz w:val="20"/>
                <w:szCs w:val="24"/>
                <w:lang w:eastAsia="es-ES"/>
              </w:rPr>
              <w:t>dar permisos y ver perfil</w:t>
            </w:r>
            <w:r w:rsidRPr="00F2376C">
              <w:rPr>
                <w:rFonts w:eastAsia="Times New Roman" w:cs="Arial"/>
                <w:sz w:val="20"/>
                <w:szCs w:val="24"/>
                <w:lang w:eastAsia="es-ES"/>
              </w:rPr>
              <w:t xml:space="preserve">). También se tiene un control de usuarios repetidos habilitando el </w:t>
            </w:r>
            <w:r w:rsidRPr="00F2376C">
              <w:rPr>
                <w:rFonts w:eastAsia="Times New Roman" w:cs="Arial"/>
                <w:b/>
                <w:sz w:val="20"/>
                <w:szCs w:val="24"/>
                <w:lang w:eastAsia="es-ES"/>
              </w:rPr>
              <w:t>CA-1.</w:t>
            </w:r>
          </w:p>
          <w:p w14:paraId="423676F6" w14:textId="77777777" w:rsidR="00394218" w:rsidRPr="00F2376C" w:rsidRDefault="00394218" w:rsidP="00856BAC">
            <w:pPr>
              <w:spacing w:after="0" w:line="360" w:lineRule="auto"/>
              <w:jc w:val="both"/>
              <w:rPr>
                <w:rFonts w:eastAsia="Times New Roman" w:cs="Arial"/>
                <w:sz w:val="20"/>
                <w:szCs w:val="24"/>
                <w:lang w:eastAsia="es-ES"/>
              </w:rPr>
            </w:pPr>
            <w:r w:rsidRPr="00F2376C">
              <w:rPr>
                <w:rFonts w:eastAsia="Times New Roman" w:cs="Arial"/>
                <w:b/>
                <w:sz w:val="20"/>
                <w:szCs w:val="24"/>
                <w:lang w:eastAsia="es-ES"/>
              </w:rPr>
              <w:t xml:space="preserve">S3: </w:t>
            </w:r>
            <w:r w:rsidRPr="00F2376C">
              <w:rPr>
                <w:rFonts w:eastAsia="Times New Roman" w:cs="Arial"/>
                <w:sz w:val="20"/>
                <w:szCs w:val="24"/>
                <w:lang w:eastAsia="es-ES"/>
              </w:rPr>
              <w:t xml:space="preserve">Se realiza </w:t>
            </w:r>
            <w:r w:rsidR="00856BAC">
              <w:rPr>
                <w:rFonts w:eastAsia="Times New Roman" w:cs="Arial"/>
                <w:sz w:val="20"/>
                <w:szCs w:val="24"/>
                <w:lang w:eastAsia="es-ES"/>
              </w:rPr>
              <w:t>el control de especialidades como: registro, editar y eliminar.</w:t>
            </w:r>
          </w:p>
          <w:p w14:paraId="3E7E82B3" w14:textId="77777777" w:rsidR="00394218" w:rsidRPr="00F2376C" w:rsidRDefault="00394218"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S</w:t>
            </w:r>
            <w:r w:rsidR="00856BAC">
              <w:rPr>
                <w:rFonts w:eastAsia="Times New Roman" w:cs="Arial"/>
                <w:b/>
                <w:sz w:val="20"/>
                <w:szCs w:val="24"/>
                <w:lang w:eastAsia="es-ES"/>
              </w:rPr>
              <w:t>4</w:t>
            </w:r>
            <w:r w:rsidRPr="00F2376C">
              <w:rPr>
                <w:rFonts w:eastAsia="Times New Roman" w:cs="Arial"/>
                <w:b/>
                <w:sz w:val="20"/>
                <w:szCs w:val="24"/>
                <w:lang w:eastAsia="es-ES"/>
              </w:rPr>
              <w:t xml:space="preserve">: </w:t>
            </w:r>
            <w:r w:rsidRPr="00F2376C">
              <w:rPr>
                <w:rFonts w:eastAsia="Times New Roman" w:cs="Arial"/>
                <w:sz w:val="20"/>
                <w:szCs w:val="24"/>
                <w:lang w:eastAsia="es-ES"/>
              </w:rPr>
              <w:t xml:space="preserve">Se realiza el control para el funcionamiento de la pantalla de turno habilitando el Curso Alterno </w:t>
            </w:r>
            <w:r w:rsidRPr="00F2376C">
              <w:rPr>
                <w:rFonts w:eastAsia="Times New Roman" w:cs="Arial"/>
                <w:b/>
                <w:sz w:val="20"/>
                <w:szCs w:val="24"/>
                <w:lang w:eastAsia="es-ES"/>
              </w:rPr>
              <w:t>CA-2.</w:t>
            </w:r>
          </w:p>
          <w:p w14:paraId="1668E3DF" w14:textId="77777777" w:rsidR="00394218" w:rsidRDefault="00856BAC" w:rsidP="00F2376C">
            <w:pPr>
              <w:spacing w:after="0" w:line="360" w:lineRule="auto"/>
              <w:jc w:val="both"/>
              <w:rPr>
                <w:rFonts w:eastAsia="Times New Roman" w:cs="Arial"/>
                <w:sz w:val="20"/>
                <w:szCs w:val="24"/>
                <w:lang w:eastAsia="es-ES"/>
              </w:rPr>
            </w:pPr>
            <w:r>
              <w:rPr>
                <w:rFonts w:eastAsia="Times New Roman" w:cs="Arial"/>
                <w:b/>
                <w:sz w:val="20"/>
                <w:szCs w:val="24"/>
                <w:lang w:eastAsia="es-ES"/>
              </w:rPr>
              <w:t>S5</w:t>
            </w:r>
            <w:r w:rsidR="00394218" w:rsidRPr="00F2376C">
              <w:rPr>
                <w:rFonts w:eastAsia="Times New Roman" w:cs="Arial"/>
                <w:b/>
                <w:sz w:val="20"/>
                <w:szCs w:val="24"/>
                <w:lang w:eastAsia="es-ES"/>
              </w:rPr>
              <w:t xml:space="preserve">: </w:t>
            </w:r>
            <w:r w:rsidR="00394218" w:rsidRPr="00F2376C">
              <w:rPr>
                <w:rFonts w:eastAsia="Times New Roman" w:cs="Arial"/>
                <w:sz w:val="20"/>
                <w:szCs w:val="24"/>
                <w:lang w:eastAsia="es-ES"/>
              </w:rPr>
              <w:t>Nos permite ejecutar una copia de seguridad de la base de datos del sistema en el mome</w:t>
            </w:r>
            <w:r>
              <w:rPr>
                <w:rFonts w:eastAsia="Times New Roman" w:cs="Arial"/>
                <w:sz w:val="20"/>
                <w:szCs w:val="24"/>
                <w:lang w:eastAsia="es-ES"/>
              </w:rPr>
              <w:t>nto que desee el administrador, con la opción de descargar archivo.</w:t>
            </w:r>
          </w:p>
          <w:p w14:paraId="50FAA97E" w14:textId="77777777" w:rsidR="00856BAC" w:rsidDel="0002707B" w:rsidRDefault="00856BAC" w:rsidP="00856BAC">
            <w:pPr>
              <w:spacing w:after="0" w:line="360" w:lineRule="auto"/>
              <w:jc w:val="both"/>
              <w:rPr>
                <w:del w:id="2498" w:author="Anny Mercado" w:date="2017-06-15T23:32:00Z"/>
                <w:rFonts w:eastAsia="Times New Roman" w:cs="Arial"/>
                <w:sz w:val="20"/>
                <w:szCs w:val="24"/>
                <w:lang w:eastAsia="es-ES"/>
              </w:rPr>
            </w:pPr>
            <w:r>
              <w:rPr>
                <w:rFonts w:eastAsia="Times New Roman" w:cs="Arial"/>
                <w:b/>
                <w:sz w:val="20"/>
                <w:szCs w:val="24"/>
                <w:lang w:eastAsia="es-ES"/>
              </w:rPr>
              <w:t>S6</w:t>
            </w:r>
            <w:r w:rsidRPr="00F2376C">
              <w:rPr>
                <w:rFonts w:eastAsia="Times New Roman" w:cs="Arial"/>
                <w:b/>
                <w:sz w:val="20"/>
                <w:szCs w:val="24"/>
                <w:lang w:eastAsia="es-ES"/>
              </w:rPr>
              <w:t xml:space="preserve">: </w:t>
            </w:r>
            <w:r>
              <w:rPr>
                <w:rFonts w:eastAsia="Times New Roman" w:cs="Arial"/>
                <w:sz w:val="20"/>
                <w:szCs w:val="24"/>
                <w:lang w:eastAsia="es-ES"/>
              </w:rPr>
              <w:t>Permite sacar reportes de pacientes, consultas y facturas según fecha indicada.</w:t>
            </w:r>
          </w:p>
          <w:p w14:paraId="3B452B8D" w14:textId="77777777" w:rsidR="00856BAC" w:rsidRPr="00F2376C" w:rsidRDefault="00856BAC" w:rsidP="00F2376C">
            <w:pPr>
              <w:spacing w:after="0" w:line="360" w:lineRule="auto"/>
              <w:jc w:val="both"/>
              <w:rPr>
                <w:rFonts w:eastAsia="Times New Roman" w:cs="Arial"/>
                <w:sz w:val="20"/>
                <w:szCs w:val="24"/>
                <w:lang w:eastAsia="es-ES"/>
              </w:rPr>
            </w:pPr>
          </w:p>
        </w:tc>
      </w:tr>
      <w:tr w:rsidR="0022232F" w:rsidRPr="00F2376C" w14:paraId="52569AB1" w14:textId="77777777" w:rsidTr="007525F3">
        <w:trPr>
          <w:trHeight w:val="408"/>
        </w:trPr>
        <w:tc>
          <w:tcPr>
            <w:tcW w:w="1696" w:type="dxa"/>
            <w:tcMar>
              <w:top w:w="28" w:type="dxa"/>
            </w:tcMar>
          </w:tcPr>
          <w:p w14:paraId="327A752E" w14:textId="77777777" w:rsidR="0022232F" w:rsidRPr="00F2376C" w:rsidRDefault="0022232F" w:rsidP="00F2376C">
            <w:pPr>
              <w:spacing w:after="0" w:line="360" w:lineRule="auto"/>
              <w:jc w:val="both"/>
              <w:rPr>
                <w:rFonts w:eastAsia="Times New Roman" w:cs="Arial"/>
                <w:b/>
                <w:sz w:val="20"/>
                <w:szCs w:val="24"/>
                <w:lang w:eastAsia="es-ES"/>
              </w:rPr>
            </w:pPr>
            <w:r w:rsidRPr="00F2376C">
              <w:rPr>
                <w:rFonts w:eastAsia="Times New Roman" w:cs="Arial"/>
                <w:b/>
                <w:sz w:val="20"/>
                <w:szCs w:val="24"/>
                <w:lang w:eastAsia="es-ES"/>
              </w:rPr>
              <w:t>Curso Alterno</w:t>
            </w:r>
          </w:p>
        </w:tc>
        <w:tc>
          <w:tcPr>
            <w:tcW w:w="7513" w:type="dxa"/>
            <w:gridSpan w:val="2"/>
            <w:tcMar>
              <w:top w:w="28" w:type="dxa"/>
            </w:tcMar>
          </w:tcPr>
          <w:p w14:paraId="1EEE4446" w14:textId="77777777" w:rsidR="0022232F" w:rsidRPr="00F2376C" w:rsidRDefault="005C7BB0" w:rsidP="00F2376C">
            <w:pPr>
              <w:spacing w:after="0" w:line="360" w:lineRule="auto"/>
              <w:jc w:val="both"/>
              <w:rPr>
                <w:rFonts w:eastAsia="Times New Roman" w:cs="Arial"/>
                <w:sz w:val="20"/>
                <w:szCs w:val="24"/>
                <w:lang w:eastAsia="es-ES"/>
              </w:rPr>
            </w:pPr>
            <w:r w:rsidRPr="00F2376C">
              <w:rPr>
                <w:rFonts w:eastAsia="Times New Roman" w:cs="Arial"/>
                <w:b/>
                <w:sz w:val="20"/>
                <w:szCs w:val="24"/>
                <w:lang w:eastAsia="es-ES"/>
              </w:rPr>
              <w:t xml:space="preserve">CA-1. </w:t>
            </w:r>
            <w:r w:rsidRPr="00F2376C">
              <w:rPr>
                <w:rFonts w:eastAsia="Times New Roman" w:cs="Arial"/>
                <w:sz w:val="20"/>
                <w:szCs w:val="24"/>
                <w:lang w:eastAsia="es-ES"/>
              </w:rPr>
              <w:t xml:space="preserve">Muestra un mensaje indicando que ya existe datos repetidos primarios como: C.I. y Contraseña. </w:t>
            </w:r>
          </w:p>
          <w:p w14:paraId="35BDEDBF" w14:textId="77777777" w:rsidR="000A0D7A" w:rsidRPr="00F2376C" w:rsidRDefault="000A0D7A" w:rsidP="00F2376C">
            <w:pPr>
              <w:keepNext/>
              <w:spacing w:after="0" w:line="360" w:lineRule="auto"/>
              <w:jc w:val="both"/>
              <w:rPr>
                <w:rFonts w:eastAsia="Times New Roman" w:cs="Arial"/>
                <w:sz w:val="20"/>
                <w:szCs w:val="24"/>
                <w:lang w:eastAsia="es-ES"/>
              </w:rPr>
            </w:pPr>
            <w:r w:rsidRPr="00F2376C">
              <w:rPr>
                <w:rFonts w:eastAsia="Times New Roman" w:cs="Arial"/>
                <w:b/>
                <w:sz w:val="20"/>
                <w:szCs w:val="24"/>
                <w:lang w:eastAsia="es-ES"/>
              </w:rPr>
              <w:t xml:space="preserve">CA-2.  </w:t>
            </w:r>
            <w:r w:rsidRPr="00F2376C">
              <w:rPr>
                <w:rFonts w:eastAsia="Times New Roman" w:cs="Arial"/>
                <w:sz w:val="20"/>
                <w:szCs w:val="24"/>
                <w:lang w:eastAsia="es-ES"/>
              </w:rPr>
              <w:t xml:space="preserve">Se realiza la configuración de turnos según especialidad, como también </w:t>
            </w:r>
            <w:r w:rsidR="00F11B12" w:rsidRPr="00F2376C">
              <w:rPr>
                <w:rFonts w:eastAsia="Times New Roman" w:cs="Arial"/>
                <w:sz w:val="20"/>
                <w:szCs w:val="24"/>
                <w:lang w:eastAsia="es-ES"/>
              </w:rPr>
              <w:t>poner avisos o subir video.</w:t>
            </w:r>
          </w:p>
        </w:tc>
      </w:tr>
    </w:tbl>
    <w:p w14:paraId="5F795E20" w14:textId="77777777" w:rsidR="0047369B" w:rsidRDefault="0047369B" w:rsidP="00F2376C">
      <w:pPr>
        <w:pStyle w:val="Descripcin"/>
        <w:framePr w:hSpace="141" w:wrap="around" w:vAnchor="text" w:hAnchor="page" w:x="5335" w:y="12037"/>
      </w:pPr>
      <w:r>
        <w:t>Fuente: Elaboración Propia</w:t>
      </w:r>
    </w:p>
    <w:p w14:paraId="4E1CEC0F" w14:textId="77777777" w:rsidR="0022232F" w:rsidDel="0002707B" w:rsidRDefault="0022232F" w:rsidP="00F06F88">
      <w:pPr>
        <w:spacing w:line="360" w:lineRule="auto"/>
        <w:jc w:val="center"/>
        <w:rPr>
          <w:del w:id="2499" w:author="Anny Mercado" w:date="2017-06-15T23:31:00Z"/>
        </w:rPr>
      </w:pPr>
    </w:p>
    <w:p w14:paraId="4698CDA5" w14:textId="7084E9CA" w:rsidR="0002707B" w:rsidDel="00A643E3" w:rsidRDefault="0002707B" w:rsidP="0047369B">
      <w:pPr>
        <w:pStyle w:val="Descripcin"/>
        <w:keepNext/>
        <w:jc w:val="center"/>
        <w:rPr>
          <w:ins w:id="2500" w:author="Anny Mercado" w:date="2017-06-15T23:31:00Z"/>
          <w:del w:id="2501" w:author="Luffi" w:date="2017-07-03T23:28:00Z"/>
          <w:sz w:val="20"/>
        </w:rPr>
      </w:pPr>
      <w:bookmarkStart w:id="2502" w:name="_Toc485121654"/>
    </w:p>
    <w:p w14:paraId="6F1616BE" w14:textId="4A46C85D" w:rsidR="0047369B" w:rsidRPr="0047369B" w:rsidRDefault="0047369B" w:rsidP="0047369B">
      <w:pPr>
        <w:pStyle w:val="Descripcin"/>
        <w:keepNext/>
        <w:jc w:val="center"/>
        <w:rPr>
          <w:sz w:val="20"/>
        </w:rPr>
      </w:pPr>
      <w:r w:rsidRPr="0047369B">
        <w:rPr>
          <w:sz w:val="20"/>
        </w:rPr>
        <w:t xml:space="preserve">Tabla </w:t>
      </w:r>
      <w:r w:rsidRPr="0047369B">
        <w:rPr>
          <w:sz w:val="20"/>
        </w:rPr>
        <w:fldChar w:fldCharType="begin"/>
      </w:r>
      <w:r w:rsidRPr="0047369B">
        <w:rPr>
          <w:sz w:val="20"/>
        </w:rPr>
        <w:instrText xml:space="preserve"> SEQ Tabla \* ARABIC </w:instrText>
      </w:r>
      <w:r w:rsidRPr="0047369B">
        <w:rPr>
          <w:sz w:val="20"/>
        </w:rPr>
        <w:fldChar w:fldCharType="separate"/>
      </w:r>
      <w:r w:rsidR="00D207D2">
        <w:rPr>
          <w:noProof/>
          <w:sz w:val="20"/>
        </w:rPr>
        <w:t>16</w:t>
      </w:r>
      <w:r w:rsidRPr="0047369B">
        <w:rPr>
          <w:sz w:val="20"/>
        </w:rPr>
        <w:fldChar w:fldCharType="end"/>
      </w:r>
      <w:r w:rsidRPr="0047369B">
        <w:rPr>
          <w:sz w:val="20"/>
        </w:rPr>
        <w:t>: Descripción de caso de uso ingresar modulo médico</w:t>
      </w:r>
      <w:bookmarkEnd w:id="2502"/>
    </w:p>
    <w:tbl>
      <w:tblPr>
        <w:tblpPr w:leftFromText="141" w:rightFromText="141" w:vertAnchor="text" w:horzAnchor="margin" w:tblpX="250" w:tblpY="197"/>
        <w:tblW w:w="9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0"/>
        <w:gridCol w:w="2147"/>
        <w:gridCol w:w="5435"/>
      </w:tblGrid>
      <w:tr w:rsidR="00E1741F" w:rsidRPr="00F2376C" w14:paraId="5B184658" w14:textId="77777777" w:rsidTr="00F2376C">
        <w:trPr>
          <w:trHeight w:val="533"/>
        </w:trPr>
        <w:tc>
          <w:tcPr>
            <w:tcW w:w="1710" w:type="dxa"/>
            <w:tcMar>
              <w:top w:w="28" w:type="dxa"/>
            </w:tcMar>
          </w:tcPr>
          <w:p w14:paraId="3D737521"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Caso de Uso</w:t>
            </w:r>
          </w:p>
        </w:tc>
        <w:tc>
          <w:tcPr>
            <w:tcW w:w="7581" w:type="dxa"/>
            <w:gridSpan w:val="2"/>
            <w:tcMar>
              <w:top w:w="28" w:type="dxa"/>
            </w:tcMar>
          </w:tcPr>
          <w:p w14:paraId="11614171"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Ingresar a módulo de médico especialista</w:t>
            </w:r>
          </w:p>
        </w:tc>
      </w:tr>
      <w:tr w:rsidR="00E1741F" w:rsidRPr="00F2376C" w14:paraId="6BAD73B0" w14:textId="77777777" w:rsidTr="00F2376C">
        <w:trPr>
          <w:trHeight w:val="662"/>
        </w:trPr>
        <w:tc>
          <w:tcPr>
            <w:tcW w:w="1710" w:type="dxa"/>
            <w:tcMar>
              <w:top w:w="28" w:type="dxa"/>
            </w:tcMar>
          </w:tcPr>
          <w:p w14:paraId="4D4F83F2"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Actores</w:t>
            </w:r>
          </w:p>
        </w:tc>
        <w:tc>
          <w:tcPr>
            <w:tcW w:w="7581" w:type="dxa"/>
            <w:gridSpan w:val="2"/>
            <w:tcMar>
              <w:top w:w="28" w:type="dxa"/>
            </w:tcMar>
          </w:tcPr>
          <w:p w14:paraId="7E85BCEB"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szCs w:val="24"/>
                <w:lang w:eastAsia="es-ES"/>
              </w:rPr>
              <w:t>Médico – Paciente</w:t>
            </w:r>
          </w:p>
        </w:tc>
      </w:tr>
      <w:tr w:rsidR="00E1741F" w:rsidRPr="00F2376C" w14:paraId="089B8453" w14:textId="77777777" w:rsidTr="00F2376C">
        <w:trPr>
          <w:trHeight w:val="511"/>
        </w:trPr>
        <w:tc>
          <w:tcPr>
            <w:tcW w:w="1710" w:type="dxa"/>
            <w:tcMar>
              <w:top w:w="28" w:type="dxa"/>
            </w:tcMar>
          </w:tcPr>
          <w:p w14:paraId="783C0B90"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Propósito</w:t>
            </w:r>
          </w:p>
        </w:tc>
        <w:tc>
          <w:tcPr>
            <w:tcW w:w="7581" w:type="dxa"/>
            <w:gridSpan w:val="2"/>
            <w:tcMar>
              <w:top w:w="28" w:type="dxa"/>
            </w:tcMar>
          </w:tcPr>
          <w:p w14:paraId="3294916B" w14:textId="77777777" w:rsidR="00E1741F" w:rsidRPr="00F2376C" w:rsidRDefault="00E1741F" w:rsidP="00F2376C">
            <w:pPr>
              <w:tabs>
                <w:tab w:val="left" w:pos="6640"/>
              </w:tabs>
              <w:spacing w:after="0" w:line="360" w:lineRule="auto"/>
              <w:jc w:val="both"/>
              <w:rPr>
                <w:rFonts w:eastAsia="Times New Roman" w:cs="Arial"/>
                <w:szCs w:val="24"/>
                <w:lang w:eastAsia="es-ES"/>
              </w:rPr>
            </w:pPr>
            <w:r w:rsidRPr="00F2376C">
              <w:rPr>
                <w:rFonts w:eastAsia="Times New Roman" w:cs="Arial"/>
                <w:szCs w:val="24"/>
                <w:lang w:eastAsia="es-ES"/>
              </w:rPr>
              <w:t>Permite ejecutar la consulta médica.</w:t>
            </w:r>
          </w:p>
        </w:tc>
      </w:tr>
      <w:tr w:rsidR="00E1741F" w:rsidRPr="00F2376C" w14:paraId="0F2F9B56" w14:textId="77777777" w:rsidTr="00F2376C">
        <w:trPr>
          <w:trHeight w:val="533"/>
        </w:trPr>
        <w:tc>
          <w:tcPr>
            <w:tcW w:w="1710" w:type="dxa"/>
            <w:tcMar>
              <w:top w:w="28" w:type="dxa"/>
            </w:tcMar>
          </w:tcPr>
          <w:p w14:paraId="51301E72"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Resumen</w:t>
            </w:r>
          </w:p>
        </w:tc>
        <w:tc>
          <w:tcPr>
            <w:tcW w:w="7581" w:type="dxa"/>
            <w:gridSpan w:val="2"/>
            <w:tcMar>
              <w:top w:w="28" w:type="dxa"/>
            </w:tcMar>
          </w:tcPr>
          <w:p w14:paraId="3E0CE164"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szCs w:val="24"/>
                <w:lang w:eastAsia="es-ES"/>
              </w:rPr>
              <w:t>Permite crear una consulta nueva o seguimiento de su paciente.</w:t>
            </w:r>
          </w:p>
        </w:tc>
      </w:tr>
      <w:tr w:rsidR="00E1741F" w:rsidRPr="00F2376C" w14:paraId="0503D98C" w14:textId="77777777" w:rsidTr="00F2376C">
        <w:trPr>
          <w:trHeight w:val="533"/>
        </w:trPr>
        <w:tc>
          <w:tcPr>
            <w:tcW w:w="1710" w:type="dxa"/>
            <w:tcMar>
              <w:top w:w="28" w:type="dxa"/>
            </w:tcMar>
          </w:tcPr>
          <w:p w14:paraId="3066FC33"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Pre-requisito</w:t>
            </w:r>
          </w:p>
        </w:tc>
        <w:tc>
          <w:tcPr>
            <w:tcW w:w="7581" w:type="dxa"/>
            <w:gridSpan w:val="2"/>
            <w:tcMar>
              <w:top w:w="28" w:type="dxa"/>
            </w:tcMar>
          </w:tcPr>
          <w:p w14:paraId="79E5EEB7"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szCs w:val="24"/>
                <w:lang w:eastAsia="es-ES"/>
              </w:rPr>
              <w:t>Validar sesión</w:t>
            </w:r>
          </w:p>
        </w:tc>
      </w:tr>
      <w:tr w:rsidR="00E1741F" w:rsidRPr="00F2376C" w14:paraId="2242247D" w14:textId="77777777" w:rsidTr="00F2376C">
        <w:trPr>
          <w:trHeight w:val="533"/>
        </w:trPr>
        <w:tc>
          <w:tcPr>
            <w:tcW w:w="9292" w:type="dxa"/>
            <w:gridSpan w:val="3"/>
            <w:tcMar>
              <w:top w:w="28" w:type="dxa"/>
            </w:tcMar>
          </w:tcPr>
          <w:p w14:paraId="7FBD7518"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Curso normal de eventos</w:t>
            </w:r>
          </w:p>
        </w:tc>
      </w:tr>
      <w:tr w:rsidR="00E1741F" w:rsidRPr="00F2376C" w14:paraId="644449CC" w14:textId="77777777" w:rsidTr="00F2376C">
        <w:trPr>
          <w:trHeight w:val="533"/>
        </w:trPr>
        <w:tc>
          <w:tcPr>
            <w:tcW w:w="3857" w:type="dxa"/>
            <w:gridSpan w:val="2"/>
            <w:tcBorders>
              <w:bottom w:val="single" w:sz="4" w:space="0" w:color="000000"/>
            </w:tcBorders>
            <w:tcMar>
              <w:top w:w="28" w:type="dxa"/>
            </w:tcMar>
          </w:tcPr>
          <w:p w14:paraId="5E7E922B" w14:textId="77777777" w:rsidR="00E1741F" w:rsidRPr="00F2376C" w:rsidRDefault="00F11B12" w:rsidP="00F2376C">
            <w:pPr>
              <w:spacing w:after="0" w:line="360" w:lineRule="auto"/>
              <w:jc w:val="both"/>
              <w:rPr>
                <w:rFonts w:eastAsia="Times New Roman" w:cs="Arial"/>
                <w:b/>
                <w:szCs w:val="24"/>
                <w:lang w:eastAsia="es-ES"/>
              </w:rPr>
            </w:pPr>
            <w:r w:rsidRPr="00F2376C">
              <w:rPr>
                <w:rFonts w:eastAsia="Times New Roman" w:cs="Arial"/>
                <w:b/>
                <w:szCs w:val="24"/>
                <w:lang w:eastAsia="es-ES"/>
              </w:rPr>
              <w:t>Médico</w:t>
            </w:r>
          </w:p>
        </w:tc>
        <w:tc>
          <w:tcPr>
            <w:tcW w:w="5434" w:type="dxa"/>
            <w:tcBorders>
              <w:bottom w:val="single" w:sz="4" w:space="0" w:color="000000"/>
            </w:tcBorders>
            <w:tcMar>
              <w:top w:w="28" w:type="dxa"/>
            </w:tcMar>
          </w:tcPr>
          <w:p w14:paraId="38BA75C1"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Sistema</w:t>
            </w:r>
          </w:p>
        </w:tc>
      </w:tr>
      <w:tr w:rsidR="00E1741F" w:rsidRPr="00F2376C" w14:paraId="01FCBBF2" w14:textId="77777777" w:rsidTr="00F2376C">
        <w:trPr>
          <w:trHeight w:val="533"/>
        </w:trPr>
        <w:tc>
          <w:tcPr>
            <w:tcW w:w="3857" w:type="dxa"/>
            <w:gridSpan w:val="2"/>
            <w:tcBorders>
              <w:bottom w:val="nil"/>
            </w:tcBorders>
            <w:tcMar>
              <w:top w:w="28" w:type="dxa"/>
            </w:tcMar>
          </w:tcPr>
          <w:p w14:paraId="2AD00B66"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b/>
                <w:szCs w:val="24"/>
                <w:lang w:eastAsia="es-ES"/>
              </w:rPr>
              <w:t>1.</w:t>
            </w:r>
            <w:r w:rsidRPr="00F2376C">
              <w:rPr>
                <w:rFonts w:eastAsia="Times New Roman" w:cs="Arial"/>
                <w:szCs w:val="24"/>
                <w:lang w:eastAsia="es-ES"/>
              </w:rPr>
              <w:t xml:space="preserve"> Inicia el módulo del médico según el tipo de especialidad, previa verificación de sesión en el caso de uso </w:t>
            </w:r>
            <w:r w:rsidRPr="00F2376C">
              <w:rPr>
                <w:rFonts w:eastAsia="Times New Roman" w:cs="Arial"/>
                <w:b/>
                <w:szCs w:val="24"/>
                <w:lang w:eastAsia="es-ES"/>
              </w:rPr>
              <w:t>Validar Sesión.</w:t>
            </w:r>
            <w:r w:rsidRPr="00F2376C">
              <w:rPr>
                <w:rFonts w:eastAsia="Times New Roman" w:cs="Arial"/>
                <w:szCs w:val="24"/>
                <w:lang w:eastAsia="es-ES"/>
              </w:rPr>
              <w:t xml:space="preserve"> </w:t>
            </w:r>
          </w:p>
        </w:tc>
        <w:tc>
          <w:tcPr>
            <w:tcW w:w="5434" w:type="dxa"/>
            <w:vMerge w:val="restart"/>
            <w:tcMar>
              <w:top w:w="28" w:type="dxa"/>
            </w:tcMar>
          </w:tcPr>
          <w:p w14:paraId="0A521E4D"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b/>
                <w:szCs w:val="24"/>
                <w:lang w:eastAsia="es-ES"/>
              </w:rPr>
              <w:t xml:space="preserve">2. </w:t>
            </w:r>
            <w:r w:rsidRPr="00F2376C">
              <w:rPr>
                <w:rFonts w:eastAsia="Times New Roman" w:cs="Arial"/>
                <w:szCs w:val="24"/>
                <w:lang w:eastAsia="es-ES"/>
              </w:rPr>
              <w:t>Muestra el menú de trabajo.</w:t>
            </w:r>
          </w:p>
          <w:p w14:paraId="0B612613" w14:textId="77777777" w:rsidR="00E1741F" w:rsidRPr="00F2376C" w:rsidRDefault="00E1741F" w:rsidP="00F2376C">
            <w:pPr>
              <w:spacing w:after="0" w:line="360" w:lineRule="auto"/>
              <w:ind w:left="708"/>
              <w:jc w:val="both"/>
              <w:rPr>
                <w:rFonts w:eastAsia="Times New Roman" w:cs="Arial"/>
                <w:szCs w:val="24"/>
                <w:lang w:eastAsia="es-ES"/>
              </w:rPr>
            </w:pPr>
            <w:r w:rsidRPr="00F2376C">
              <w:rPr>
                <w:rFonts w:eastAsia="Times New Roman" w:cs="Arial"/>
                <w:szCs w:val="24"/>
                <w:lang w:eastAsia="es-ES"/>
              </w:rPr>
              <w:t>S1: Panel General</w:t>
            </w:r>
          </w:p>
          <w:p w14:paraId="28FE5FED" w14:textId="77777777" w:rsidR="003A3251" w:rsidRPr="00F2376C" w:rsidRDefault="00E1741F" w:rsidP="00F2376C">
            <w:pPr>
              <w:spacing w:after="0" w:line="360" w:lineRule="auto"/>
              <w:ind w:left="708"/>
              <w:jc w:val="both"/>
              <w:rPr>
                <w:rFonts w:eastAsia="Times New Roman" w:cs="Arial"/>
                <w:szCs w:val="24"/>
                <w:lang w:eastAsia="es-ES"/>
              </w:rPr>
            </w:pPr>
            <w:r w:rsidRPr="00F2376C">
              <w:rPr>
                <w:rFonts w:eastAsia="Times New Roman" w:cs="Arial"/>
                <w:szCs w:val="24"/>
                <w:lang w:eastAsia="es-ES"/>
              </w:rPr>
              <w:t>S2. Consulta</w:t>
            </w:r>
            <w:r w:rsidR="004049AD" w:rsidRPr="00F2376C">
              <w:rPr>
                <w:rFonts w:eastAsia="Times New Roman" w:cs="Arial"/>
                <w:szCs w:val="24"/>
                <w:lang w:eastAsia="es-ES"/>
              </w:rPr>
              <w:t xml:space="preserve"> médica</w:t>
            </w:r>
          </w:p>
          <w:p w14:paraId="41B2C357" w14:textId="77777777" w:rsidR="00E1741F" w:rsidRPr="00F2376C" w:rsidRDefault="00E1741F" w:rsidP="00F2376C">
            <w:pPr>
              <w:spacing w:after="0" w:line="360" w:lineRule="auto"/>
              <w:ind w:left="708"/>
              <w:jc w:val="both"/>
              <w:rPr>
                <w:rFonts w:eastAsia="Times New Roman" w:cs="Arial"/>
                <w:szCs w:val="24"/>
                <w:lang w:eastAsia="es-ES"/>
              </w:rPr>
            </w:pPr>
            <w:r w:rsidRPr="00F2376C">
              <w:rPr>
                <w:rFonts w:eastAsia="Times New Roman" w:cs="Arial"/>
                <w:szCs w:val="24"/>
                <w:lang w:eastAsia="es-ES"/>
              </w:rPr>
              <w:t xml:space="preserve">S3: </w:t>
            </w:r>
            <w:r w:rsidR="004049AD" w:rsidRPr="00F2376C">
              <w:rPr>
                <w:rFonts w:eastAsia="Times New Roman" w:cs="Arial"/>
                <w:szCs w:val="24"/>
                <w:lang w:eastAsia="es-ES"/>
              </w:rPr>
              <w:t>Pantalla</w:t>
            </w:r>
          </w:p>
        </w:tc>
      </w:tr>
      <w:tr w:rsidR="00E1741F" w:rsidRPr="00F2376C" w14:paraId="17B24AE3" w14:textId="77777777" w:rsidTr="00F2376C">
        <w:trPr>
          <w:trHeight w:val="514"/>
        </w:trPr>
        <w:tc>
          <w:tcPr>
            <w:tcW w:w="3857" w:type="dxa"/>
            <w:gridSpan w:val="2"/>
            <w:tcBorders>
              <w:top w:val="nil"/>
              <w:bottom w:val="nil"/>
            </w:tcBorders>
            <w:tcMar>
              <w:top w:w="28" w:type="dxa"/>
            </w:tcMar>
          </w:tcPr>
          <w:p w14:paraId="57C2F680" w14:textId="77777777" w:rsidR="00E1741F" w:rsidRPr="00F2376C" w:rsidRDefault="00E1741F" w:rsidP="00F2376C">
            <w:pPr>
              <w:spacing w:after="0" w:line="360" w:lineRule="auto"/>
              <w:jc w:val="both"/>
              <w:rPr>
                <w:rFonts w:eastAsia="Times New Roman" w:cs="Arial"/>
                <w:b/>
                <w:szCs w:val="24"/>
                <w:lang w:eastAsia="es-ES"/>
              </w:rPr>
            </w:pPr>
          </w:p>
        </w:tc>
        <w:tc>
          <w:tcPr>
            <w:tcW w:w="5434" w:type="dxa"/>
            <w:vMerge/>
            <w:tcBorders>
              <w:bottom w:val="nil"/>
            </w:tcBorders>
            <w:tcMar>
              <w:top w:w="28" w:type="dxa"/>
            </w:tcMar>
          </w:tcPr>
          <w:p w14:paraId="6D776032" w14:textId="77777777" w:rsidR="00E1741F" w:rsidRPr="00F2376C" w:rsidRDefault="00E1741F" w:rsidP="00F2376C">
            <w:pPr>
              <w:pStyle w:val="Prrafodelista"/>
              <w:numPr>
                <w:ilvl w:val="0"/>
                <w:numId w:val="38"/>
              </w:numPr>
              <w:spacing w:after="0" w:line="360" w:lineRule="auto"/>
              <w:jc w:val="both"/>
              <w:rPr>
                <w:rFonts w:eastAsia="Times New Roman" w:cs="Arial"/>
                <w:szCs w:val="24"/>
                <w:lang w:eastAsia="es-ES"/>
              </w:rPr>
            </w:pPr>
          </w:p>
        </w:tc>
      </w:tr>
      <w:tr w:rsidR="00E1741F" w:rsidRPr="00F2376C" w14:paraId="4B733DB9" w14:textId="77777777" w:rsidTr="00F2376C">
        <w:trPr>
          <w:trHeight w:val="514"/>
        </w:trPr>
        <w:tc>
          <w:tcPr>
            <w:tcW w:w="1710" w:type="dxa"/>
            <w:tcMar>
              <w:top w:w="28" w:type="dxa"/>
            </w:tcMar>
          </w:tcPr>
          <w:p w14:paraId="2DEFAF85" w14:textId="77777777" w:rsidR="00E1741F" w:rsidRPr="00F2376C" w:rsidRDefault="00E1741F" w:rsidP="00F2376C">
            <w:pPr>
              <w:spacing w:after="0" w:line="360" w:lineRule="auto"/>
              <w:jc w:val="both"/>
              <w:rPr>
                <w:rFonts w:eastAsia="Times New Roman" w:cs="Arial"/>
                <w:b/>
                <w:szCs w:val="24"/>
                <w:lang w:eastAsia="es-ES"/>
              </w:rPr>
            </w:pPr>
            <w:r w:rsidRPr="00F2376C">
              <w:rPr>
                <w:rFonts w:eastAsia="Times New Roman" w:cs="Arial"/>
                <w:b/>
                <w:szCs w:val="24"/>
                <w:lang w:eastAsia="es-ES"/>
              </w:rPr>
              <w:t>Subflujos</w:t>
            </w:r>
          </w:p>
        </w:tc>
        <w:tc>
          <w:tcPr>
            <w:tcW w:w="7581" w:type="dxa"/>
            <w:gridSpan w:val="2"/>
            <w:tcMar>
              <w:top w:w="28" w:type="dxa"/>
            </w:tcMar>
          </w:tcPr>
          <w:p w14:paraId="5F2D5EFA"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b/>
                <w:szCs w:val="24"/>
                <w:lang w:eastAsia="es-ES"/>
              </w:rPr>
              <w:t>S1</w:t>
            </w:r>
            <w:r w:rsidRPr="00F2376C">
              <w:rPr>
                <w:rFonts w:eastAsia="Times New Roman" w:cs="Arial"/>
                <w:szCs w:val="24"/>
                <w:lang w:eastAsia="es-ES"/>
              </w:rPr>
              <w:t>: Permite mostrar de manera general los datos más</w:t>
            </w:r>
            <w:r w:rsidR="004049AD" w:rsidRPr="00F2376C">
              <w:rPr>
                <w:rFonts w:eastAsia="Times New Roman" w:cs="Arial"/>
                <w:szCs w:val="24"/>
                <w:lang w:eastAsia="es-ES"/>
              </w:rPr>
              <w:t xml:space="preserve"> importantes, como la lista de últimos pacientes registrados, una lista de citas que tiene a la fecha actual y la cantidad de pacientes y consultas que realizó hasta la fecha. </w:t>
            </w:r>
          </w:p>
          <w:p w14:paraId="6AA1789B" w14:textId="77777777" w:rsidR="00E1741F" w:rsidRPr="00F2376C" w:rsidRDefault="00E1741F" w:rsidP="00F2376C">
            <w:pPr>
              <w:spacing w:after="0" w:line="360" w:lineRule="auto"/>
              <w:jc w:val="both"/>
              <w:rPr>
                <w:rFonts w:eastAsia="Times New Roman" w:cs="Arial"/>
                <w:szCs w:val="24"/>
                <w:lang w:eastAsia="es-ES"/>
              </w:rPr>
            </w:pPr>
            <w:r w:rsidRPr="00F2376C">
              <w:rPr>
                <w:rFonts w:eastAsia="Times New Roman" w:cs="Arial"/>
                <w:b/>
                <w:szCs w:val="24"/>
                <w:lang w:eastAsia="es-ES"/>
              </w:rPr>
              <w:t xml:space="preserve">S2: </w:t>
            </w:r>
            <w:r w:rsidR="00B460A2" w:rsidRPr="00F2376C">
              <w:rPr>
                <w:rFonts w:eastAsia="Times New Roman" w:cs="Arial"/>
                <w:szCs w:val="24"/>
                <w:lang w:eastAsia="es-ES"/>
              </w:rPr>
              <w:t xml:space="preserve">Se muestra primero una lista de las citas médica de la fecha actual </w:t>
            </w:r>
            <w:r w:rsidR="00B460A2" w:rsidRPr="00F2376C">
              <w:rPr>
                <w:rFonts w:eastAsia="Times New Roman" w:cs="Arial"/>
                <w:b/>
                <w:szCs w:val="24"/>
                <w:lang w:eastAsia="es-ES"/>
              </w:rPr>
              <w:t xml:space="preserve">CA-1, </w:t>
            </w:r>
            <w:r w:rsidR="00B460A2" w:rsidRPr="00F2376C">
              <w:rPr>
                <w:rFonts w:eastAsia="Times New Roman" w:cs="Arial"/>
                <w:szCs w:val="24"/>
                <w:lang w:eastAsia="es-ES"/>
              </w:rPr>
              <w:t xml:space="preserve">luego se muestra la lista de todas las consultas que se ha realizado </w:t>
            </w:r>
            <w:r w:rsidR="00B460A2" w:rsidRPr="00F2376C">
              <w:rPr>
                <w:rFonts w:eastAsia="Times New Roman" w:cs="Arial"/>
                <w:b/>
                <w:szCs w:val="24"/>
                <w:lang w:eastAsia="es-ES"/>
              </w:rPr>
              <w:t>CA-2</w:t>
            </w:r>
            <w:r w:rsidR="00B460A2" w:rsidRPr="00F2376C">
              <w:rPr>
                <w:rFonts w:eastAsia="Times New Roman" w:cs="Arial"/>
                <w:szCs w:val="24"/>
                <w:lang w:eastAsia="es-ES"/>
              </w:rPr>
              <w:t xml:space="preserve">. </w:t>
            </w:r>
          </w:p>
          <w:p w14:paraId="4F9CBFB4" w14:textId="77777777" w:rsidR="00CA6B6D" w:rsidRPr="00F2376C" w:rsidRDefault="00CA6B6D" w:rsidP="00F2376C">
            <w:pPr>
              <w:spacing w:after="0" w:line="360" w:lineRule="auto"/>
              <w:jc w:val="both"/>
              <w:rPr>
                <w:rFonts w:eastAsia="Times New Roman" w:cs="Arial"/>
                <w:szCs w:val="24"/>
                <w:lang w:eastAsia="es-ES"/>
              </w:rPr>
            </w:pPr>
            <w:r w:rsidRPr="00F2376C">
              <w:rPr>
                <w:rFonts w:eastAsia="Times New Roman" w:cs="Arial"/>
                <w:b/>
                <w:szCs w:val="24"/>
                <w:lang w:eastAsia="es-ES"/>
              </w:rPr>
              <w:t xml:space="preserve">S4: </w:t>
            </w:r>
            <w:r w:rsidRPr="00F2376C">
              <w:rPr>
                <w:rFonts w:eastAsia="Times New Roman" w:cs="Arial"/>
                <w:szCs w:val="24"/>
                <w:lang w:eastAsia="es-ES"/>
              </w:rPr>
              <w:t xml:space="preserve">Se </w:t>
            </w:r>
            <w:r w:rsidR="00DE098C" w:rsidRPr="00F2376C">
              <w:rPr>
                <w:rFonts w:eastAsia="Times New Roman" w:cs="Arial"/>
                <w:szCs w:val="24"/>
                <w:lang w:eastAsia="es-ES"/>
              </w:rPr>
              <w:t xml:space="preserve">muestra </w:t>
            </w:r>
            <w:r w:rsidR="000A0D7A" w:rsidRPr="00F2376C">
              <w:rPr>
                <w:rFonts w:eastAsia="Times New Roman" w:cs="Arial"/>
                <w:szCs w:val="24"/>
                <w:lang w:eastAsia="es-ES"/>
              </w:rPr>
              <w:t>la lista de turnos con los botones de siguiente y atrás</w:t>
            </w:r>
          </w:p>
        </w:tc>
      </w:tr>
      <w:tr w:rsidR="00394218" w:rsidRPr="00F2376C" w14:paraId="17E972C5" w14:textId="77777777" w:rsidTr="00F2376C">
        <w:trPr>
          <w:trHeight w:val="514"/>
        </w:trPr>
        <w:tc>
          <w:tcPr>
            <w:tcW w:w="1710" w:type="dxa"/>
            <w:tcMar>
              <w:top w:w="28" w:type="dxa"/>
            </w:tcMar>
          </w:tcPr>
          <w:p w14:paraId="1F13BA2D" w14:textId="77777777" w:rsidR="00394218" w:rsidRPr="00F2376C" w:rsidRDefault="00394218" w:rsidP="00F2376C">
            <w:pPr>
              <w:spacing w:after="0" w:line="360" w:lineRule="auto"/>
              <w:jc w:val="both"/>
              <w:rPr>
                <w:rFonts w:eastAsia="Times New Roman" w:cs="Arial"/>
                <w:b/>
                <w:szCs w:val="24"/>
                <w:lang w:eastAsia="es-ES"/>
              </w:rPr>
            </w:pPr>
            <w:r w:rsidRPr="00F2376C">
              <w:rPr>
                <w:rFonts w:eastAsia="Times New Roman" w:cs="Arial"/>
                <w:b/>
                <w:szCs w:val="24"/>
                <w:lang w:eastAsia="es-ES"/>
              </w:rPr>
              <w:t>Curso Alterno</w:t>
            </w:r>
          </w:p>
        </w:tc>
        <w:tc>
          <w:tcPr>
            <w:tcW w:w="7581" w:type="dxa"/>
            <w:gridSpan w:val="2"/>
            <w:tcMar>
              <w:top w:w="28" w:type="dxa"/>
            </w:tcMar>
          </w:tcPr>
          <w:p w14:paraId="52DA0D43" w14:textId="77777777" w:rsidR="00394218" w:rsidRPr="00F2376C" w:rsidRDefault="00394218" w:rsidP="00F2376C">
            <w:pPr>
              <w:spacing w:after="0" w:line="360" w:lineRule="auto"/>
              <w:jc w:val="both"/>
              <w:rPr>
                <w:rFonts w:eastAsia="Times New Roman" w:cs="Arial"/>
                <w:szCs w:val="24"/>
                <w:lang w:eastAsia="es-ES"/>
              </w:rPr>
            </w:pPr>
            <w:r w:rsidRPr="00F2376C">
              <w:rPr>
                <w:rFonts w:eastAsia="Times New Roman" w:cs="Arial"/>
                <w:b/>
                <w:szCs w:val="24"/>
                <w:lang w:eastAsia="es-ES"/>
              </w:rPr>
              <w:t xml:space="preserve">CA-1. </w:t>
            </w:r>
            <w:r w:rsidRPr="00F2376C">
              <w:rPr>
                <w:rFonts w:eastAsia="Times New Roman" w:cs="Arial"/>
                <w:szCs w:val="24"/>
                <w:lang w:eastAsia="es-ES"/>
              </w:rPr>
              <w:t xml:space="preserve">En esta lista se muestra las citas médicas de la fecha actual donde se tiene la opción de ver todo el historial del paciente y el registro de la consulta médica. </w:t>
            </w:r>
          </w:p>
          <w:p w14:paraId="123BB708" w14:textId="77777777" w:rsidR="00394218" w:rsidRPr="00F2376C" w:rsidRDefault="00394218" w:rsidP="00F2376C">
            <w:pPr>
              <w:keepNext/>
              <w:spacing w:after="0" w:line="360" w:lineRule="auto"/>
              <w:jc w:val="both"/>
              <w:rPr>
                <w:rFonts w:eastAsia="Times New Roman" w:cs="Arial"/>
                <w:szCs w:val="24"/>
                <w:lang w:eastAsia="es-ES"/>
              </w:rPr>
            </w:pPr>
            <w:r w:rsidRPr="00F2376C">
              <w:rPr>
                <w:rFonts w:eastAsia="Times New Roman" w:cs="Arial"/>
                <w:b/>
                <w:szCs w:val="24"/>
                <w:lang w:eastAsia="es-ES"/>
              </w:rPr>
              <w:t xml:space="preserve">CA-2. </w:t>
            </w:r>
            <w:r w:rsidRPr="00F2376C">
              <w:rPr>
                <w:rFonts w:eastAsia="Times New Roman" w:cs="Arial"/>
                <w:szCs w:val="24"/>
                <w:lang w:eastAsia="es-ES"/>
              </w:rPr>
              <w:t>En esta lista se muestra todas las consultas que se realizó hasta la fecha con las opciones de: registrar receta médica o examen clínico con su respectiva impresión, ver historial y modificar.</w:t>
            </w:r>
          </w:p>
        </w:tc>
      </w:tr>
    </w:tbl>
    <w:p w14:paraId="71E4A044" w14:textId="77777777" w:rsidR="0047369B" w:rsidRDefault="0047369B" w:rsidP="00F2376C">
      <w:pPr>
        <w:pStyle w:val="Descripcin"/>
        <w:framePr w:hSpace="141" w:wrap="around" w:vAnchor="text" w:hAnchor="page" w:x="5285" w:y="11283"/>
      </w:pPr>
      <w:r>
        <w:t>Fuente: Elaboración propia</w:t>
      </w:r>
    </w:p>
    <w:p w14:paraId="6AE55373" w14:textId="77777777" w:rsidR="00E1741F" w:rsidRDefault="00E1741F" w:rsidP="00F06F88">
      <w:pPr>
        <w:spacing w:line="360" w:lineRule="auto"/>
        <w:jc w:val="center"/>
        <w:rPr>
          <w:ins w:id="2503" w:author="Anny Mercado" w:date="2017-06-15T23:32:00Z"/>
        </w:rPr>
      </w:pPr>
    </w:p>
    <w:p w14:paraId="7ABF61A1" w14:textId="77777777" w:rsidR="0002707B" w:rsidRDefault="0002707B" w:rsidP="00F06F88">
      <w:pPr>
        <w:spacing w:line="360" w:lineRule="auto"/>
        <w:jc w:val="center"/>
      </w:pPr>
    </w:p>
    <w:p w14:paraId="1B114B43" w14:textId="1CE633BF" w:rsidR="0047369B" w:rsidRPr="0047369B" w:rsidRDefault="0047369B" w:rsidP="0047369B">
      <w:pPr>
        <w:pStyle w:val="Descripcin"/>
        <w:keepNext/>
        <w:jc w:val="center"/>
        <w:rPr>
          <w:sz w:val="20"/>
        </w:rPr>
      </w:pPr>
      <w:bookmarkStart w:id="2504" w:name="_Toc485121655"/>
      <w:r w:rsidRPr="0047369B">
        <w:rPr>
          <w:sz w:val="20"/>
        </w:rPr>
        <w:lastRenderedPageBreak/>
        <w:t xml:space="preserve">Tabla </w:t>
      </w:r>
      <w:r w:rsidRPr="0047369B">
        <w:rPr>
          <w:sz w:val="20"/>
        </w:rPr>
        <w:fldChar w:fldCharType="begin"/>
      </w:r>
      <w:r w:rsidRPr="0047369B">
        <w:rPr>
          <w:sz w:val="20"/>
        </w:rPr>
        <w:instrText xml:space="preserve"> SEQ Tabla \* ARABIC </w:instrText>
      </w:r>
      <w:r w:rsidRPr="0047369B">
        <w:rPr>
          <w:sz w:val="20"/>
        </w:rPr>
        <w:fldChar w:fldCharType="separate"/>
      </w:r>
      <w:r w:rsidR="00D207D2">
        <w:rPr>
          <w:noProof/>
          <w:sz w:val="20"/>
        </w:rPr>
        <w:t>17</w:t>
      </w:r>
      <w:r w:rsidRPr="0047369B">
        <w:rPr>
          <w:sz w:val="20"/>
        </w:rPr>
        <w:fldChar w:fldCharType="end"/>
      </w:r>
      <w:r w:rsidRPr="0047369B">
        <w:rPr>
          <w:sz w:val="20"/>
        </w:rPr>
        <w:t>: Descripción de caso de uso Ingresar modulo secretaría</w:t>
      </w:r>
      <w:bookmarkEnd w:id="2504"/>
    </w:p>
    <w:tbl>
      <w:tblPr>
        <w:tblpPr w:leftFromText="141" w:rightFromText="141" w:vertAnchor="text" w:horzAnchor="margin" w:tblpX="250" w:tblpY="197"/>
        <w:tblW w:w="9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3"/>
        <w:gridCol w:w="2175"/>
        <w:gridCol w:w="5506"/>
      </w:tblGrid>
      <w:tr w:rsidR="00F11B12" w:rsidRPr="00B603B5" w14:paraId="368AB012" w14:textId="77777777" w:rsidTr="00B603B5">
        <w:trPr>
          <w:trHeight w:val="406"/>
        </w:trPr>
        <w:tc>
          <w:tcPr>
            <w:tcW w:w="1733" w:type="dxa"/>
            <w:tcMar>
              <w:top w:w="28" w:type="dxa"/>
            </w:tcMar>
          </w:tcPr>
          <w:p w14:paraId="018100DE"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Caso de Uso</w:t>
            </w:r>
          </w:p>
        </w:tc>
        <w:tc>
          <w:tcPr>
            <w:tcW w:w="7681" w:type="dxa"/>
            <w:gridSpan w:val="2"/>
            <w:tcMar>
              <w:top w:w="28" w:type="dxa"/>
            </w:tcMar>
          </w:tcPr>
          <w:p w14:paraId="4D0AE89D"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Ingresar a módulo de secretaria</w:t>
            </w:r>
          </w:p>
        </w:tc>
      </w:tr>
      <w:tr w:rsidR="00F11B12" w:rsidRPr="00B603B5" w14:paraId="1024E4B7" w14:textId="77777777" w:rsidTr="00B603B5">
        <w:trPr>
          <w:trHeight w:val="504"/>
        </w:trPr>
        <w:tc>
          <w:tcPr>
            <w:tcW w:w="1733" w:type="dxa"/>
            <w:tcMar>
              <w:top w:w="28" w:type="dxa"/>
            </w:tcMar>
          </w:tcPr>
          <w:p w14:paraId="01916A1A"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Actores</w:t>
            </w:r>
          </w:p>
        </w:tc>
        <w:tc>
          <w:tcPr>
            <w:tcW w:w="7681" w:type="dxa"/>
            <w:gridSpan w:val="2"/>
            <w:tcMar>
              <w:top w:w="28" w:type="dxa"/>
            </w:tcMar>
          </w:tcPr>
          <w:p w14:paraId="42A00677"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sz w:val="20"/>
                <w:szCs w:val="24"/>
                <w:lang w:eastAsia="es-ES"/>
              </w:rPr>
              <w:t>Secretaria – Paciente</w:t>
            </w:r>
          </w:p>
        </w:tc>
      </w:tr>
      <w:tr w:rsidR="00F11B12" w:rsidRPr="00B603B5" w14:paraId="39EEDAE8" w14:textId="77777777" w:rsidTr="00B603B5">
        <w:trPr>
          <w:trHeight w:val="390"/>
        </w:trPr>
        <w:tc>
          <w:tcPr>
            <w:tcW w:w="1733" w:type="dxa"/>
            <w:tcMar>
              <w:top w:w="28" w:type="dxa"/>
            </w:tcMar>
          </w:tcPr>
          <w:p w14:paraId="72670B7B"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Propósito</w:t>
            </w:r>
          </w:p>
        </w:tc>
        <w:tc>
          <w:tcPr>
            <w:tcW w:w="7681" w:type="dxa"/>
            <w:gridSpan w:val="2"/>
            <w:tcMar>
              <w:top w:w="28" w:type="dxa"/>
            </w:tcMar>
          </w:tcPr>
          <w:p w14:paraId="76306710" w14:textId="77777777" w:rsidR="00F11B12" w:rsidRPr="00B603B5" w:rsidRDefault="00F11B12" w:rsidP="00F2376C">
            <w:pPr>
              <w:tabs>
                <w:tab w:val="left" w:pos="6640"/>
              </w:tabs>
              <w:spacing w:after="0" w:line="360" w:lineRule="auto"/>
              <w:jc w:val="both"/>
              <w:rPr>
                <w:rFonts w:eastAsia="Times New Roman" w:cs="Arial"/>
                <w:sz w:val="20"/>
                <w:szCs w:val="24"/>
                <w:lang w:eastAsia="es-ES"/>
              </w:rPr>
            </w:pPr>
            <w:r w:rsidRPr="00B603B5">
              <w:rPr>
                <w:rFonts w:eastAsia="Times New Roman" w:cs="Arial"/>
                <w:sz w:val="20"/>
                <w:szCs w:val="24"/>
                <w:lang w:eastAsia="es-ES"/>
              </w:rPr>
              <w:t>Permite ejecutar la cita médica.</w:t>
            </w:r>
          </w:p>
        </w:tc>
      </w:tr>
      <w:tr w:rsidR="00F11B12" w:rsidRPr="00B603B5" w14:paraId="230E3556" w14:textId="77777777" w:rsidTr="00B603B5">
        <w:trPr>
          <w:trHeight w:val="406"/>
        </w:trPr>
        <w:tc>
          <w:tcPr>
            <w:tcW w:w="1733" w:type="dxa"/>
            <w:tcMar>
              <w:top w:w="28" w:type="dxa"/>
            </w:tcMar>
          </w:tcPr>
          <w:p w14:paraId="1B50C722"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Resumen</w:t>
            </w:r>
          </w:p>
        </w:tc>
        <w:tc>
          <w:tcPr>
            <w:tcW w:w="7681" w:type="dxa"/>
            <w:gridSpan w:val="2"/>
            <w:tcMar>
              <w:top w:w="28" w:type="dxa"/>
            </w:tcMar>
          </w:tcPr>
          <w:p w14:paraId="04F41675"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sz w:val="20"/>
                <w:szCs w:val="24"/>
                <w:lang w:eastAsia="es-ES"/>
              </w:rPr>
              <w:t>Permite crear una cita médica con su respectivo impresión de ficha de turno.</w:t>
            </w:r>
          </w:p>
        </w:tc>
      </w:tr>
      <w:tr w:rsidR="00F11B12" w:rsidRPr="00B603B5" w14:paraId="64260901" w14:textId="77777777" w:rsidTr="00B603B5">
        <w:trPr>
          <w:trHeight w:val="406"/>
        </w:trPr>
        <w:tc>
          <w:tcPr>
            <w:tcW w:w="1733" w:type="dxa"/>
            <w:tcMar>
              <w:top w:w="28" w:type="dxa"/>
            </w:tcMar>
          </w:tcPr>
          <w:p w14:paraId="7320EBDF"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Pre-requisito</w:t>
            </w:r>
          </w:p>
        </w:tc>
        <w:tc>
          <w:tcPr>
            <w:tcW w:w="7681" w:type="dxa"/>
            <w:gridSpan w:val="2"/>
            <w:tcMar>
              <w:top w:w="28" w:type="dxa"/>
            </w:tcMar>
          </w:tcPr>
          <w:p w14:paraId="5105BCBA"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sz w:val="20"/>
                <w:szCs w:val="24"/>
                <w:lang w:eastAsia="es-ES"/>
              </w:rPr>
              <w:t>Validar sesión</w:t>
            </w:r>
          </w:p>
        </w:tc>
      </w:tr>
      <w:tr w:rsidR="00F11B12" w:rsidRPr="00B603B5" w14:paraId="4D382C11" w14:textId="77777777" w:rsidTr="00B603B5">
        <w:trPr>
          <w:trHeight w:val="116"/>
        </w:trPr>
        <w:tc>
          <w:tcPr>
            <w:tcW w:w="9414" w:type="dxa"/>
            <w:gridSpan w:val="3"/>
            <w:tcMar>
              <w:top w:w="28" w:type="dxa"/>
            </w:tcMar>
          </w:tcPr>
          <w:p w14:paraId="2234589C"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Curso normal de eventos</w:t>
            </w:r>
          </w:p>
        </w:tc>
      </w:tr>
      <w:tr w:rsidR="00F11B12" w:rsidRPr="00B603B5" w14:paraId="6A129ECB" w14:textId="77777777" w:rsidTr="00B603B5">
        <w:trPr>
          <w:trHeight w:val="81"/>
        </w:trPr>
        <w:tc>
          <w:tcPr>
            <w:tcW w:w="3908" w:type="dxa"/>
            <w:gridSpan w:val="2"/>
            <w:tcBorders>
              <w:bottom w:val="single" w:sz="4" w:space="0" w:color="000000"/>
            </w:tcBorders>
            <w:tcMar>
              <w:top w:w="28" w:type="dxa"/>
            </w:tcMar>
          </w:tcPr>
          <w:p w14:paraId="7EFF6861"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Secretaria</w:t>
            </w:r>
          </w:p>
        </w:tc>
        <w:tc>
          <w:tcPr>
            <w:tcW w:w="5506" w:type="dxa"/>
            <w:tcBorders>
              <w:bottom w:val="single" w:sz="4" w:space="0" w:color="000000"/>
            </w:tcBorders>
            <w:tcMar>
              <w:top w:w="28" w:type="dxa"/>
            </w:tcMar>
          </w:tcPr>
          <w:p w14:paraId="27545A22"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Sistema</w:t>
            </w:r>
          </w:p>
        </w:tc>
      </w:tr>
      <w:tr w:rsidR="00F11B12" w:rsidRPr="00B603B5" w14:paraId="08389DAC" w14:textId="77777777" w:rsidTr="00B603B5">
        <w:trPr>
          <w:trHeight w:val="406"/>
        </w:trPr>
        <w:tc>
          <w:tcPr>
            <w:tcW w:w="3908" w:type="dxa"/>
            <w:gridSpan w:val="2"/>
            <w:tcBorders>
              <w:bottom w:val="nil"/>
            </w:tcBorders>
            <w:tcMar>
              <w:top w:w="28" w:type="dxa"/>
            </w:tcMar>
          </w:tcPr>
          <w:p w14:paraId="6762C6C8"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1.</w:t>
            </w:r>
            <w:r w:rsidRPr="00B603B5">
              <w:rPr>
                <w:rFonts w:eastAsia="Times New Roman" w:cs="Arial"/>
                <w:sz w:val="20"/>
                <w:szCs w:val="24"/>
                <w:lang w:eastAsia="es-ES"/>
              </w:rPr>
              <w:t xml:space="preserve"> Inicia el módulo secretaría, previa verificación de sesión en el caso de uso </w:t>
            </w:r>
            <w:r w:rsidRPr="00B603B5">
              <w:rPr>
                <w:rFonts w:eastAsia="Times New Roman" w:cs="Arial"/>
                <w:b/>
                <w:sz w:val="20"/>
                <w:szCs w:val="24"/>
                <w:lang w:eastAsia="es-ES"/>
              </w:rPr>
              <w:t>Validar Sesión.</w:t>
            </w:r>
            <w:r w:rsidRPr="00B603B5">
              <w:rPr>
                <w:rFonts w:eastAsia="Times New Roman" w:cs="Arial"/>
                <w:sz w:val="20"/>
                <w:szCs w:val="24"/>
                <w:lang w:eastAsia="es-ES"/>
              </w:rPr>
              <w:t xml:space="preserve"> </w:t>
            </w:r>
          </w:p>
        </w:tc>
        <w:tc>
          <w:tcPr>
            <w:tcW w:w="5506" w:type="dxa"/>
            <w:vMerge w:val="restart"/>
            <w:tcMar>
              <w:top w:w="28" w:type="dxa"/>
            </w:tcMar>
          </w:tcPr>
          <w:p w14:paraId="5370DC38"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2. </w:t>
            </w:r>
            <w:r w:rsidRPr="00B603B5">
              <w:rPr>
                <w:rFonts w:eastAsia="Times New Roman" w:cs="Arial"/>
                <w:sz w:val="20"/>
                <w:szCs w:val="24"/>
                <w:lang w:eastAsia="es-ES"/>
              </w:rPr>
              <w:t>Muestra el menú de trabajo.</w:t>
            </w:r>
          </w:p>
          <w:p w14:paraId="2BBD29F6" w14:textId="77777777" w:rsidR="00F11B12" w:rsidRPr="00B603B5" w:rsidRDefault="00F11B12" w:rsidP="00F2376C">
            <w:pPr>
              <w:spacing w:after="0" w:line="360" w:lineRule="auto"/>
              <w:ind w:left="708"/>
              <w:jc w:val="both"/>
              <w:rPr>
                <w:rFonts w:eastAsia="Times New Roman" w:cs="Arial"/>
                <w:sz w:val="20"/>
                <w:szCs w:val="24"/>
                <w:lang w:eastAsia="es-ES"/>
              </w:rPr>
            </w:pPr>
            <w:r w:rsidRPr="00B603B5">
              <w:rPr>
                <w:rFonts w:eastAsia="Times New Roman" w:cs="Arial"/>
                <w:sz w:val="20"/>
                <w:szCs w:val="24"/>
                <w:lang w:eastAsia="es-ES"/>
              </w:rPr>
              <w:t>S1: Panel General</w:t>
            </w:r>
          </w:p>
          <w:p w14:paraId="12FF7F23" w14:textId="77777777" w:rsidR="00F11B12" w:rsidRPr="00B603B5" w:rsidRDefault="00F11B12" w:rsidP="00F2376C">
            <w:pPr>
              <w:spacing w:after="0" w:line="360" w:lineRule="auto"/>
              <w:ind w:left="708"/>
              <w:jc w:val="both"/>
              <w:rPr>
                <w:rFonts w:eastAsia="Times New Roman" w:cs="Arial"/>
                <w:sz w:val="20"/>
                <w:szCs w:val="24"/>
                <w:lang w:eastAsia="es-ES"/>
              </w:rPr>
            </w:pPr>
            <w:r w:rsidRPr="00B603B5">
              <w:rPr>
                <w:rFonts w:eastAsia="Times New Roman" w:cs="Arial"/>
                <w:sz w:val="20"/>
                <w:szCs w:val="24"/>
                <w:lang w:eastAsia="es-ES"/>
              </w:rPr>
              <w:t xml:space="preserve">S2. </w:t>
            </w:r>
            <w:r w:rsidR="00394218" w:rsidRPr="00B603B5">
              <w:rPr>
                <w:rFonts w:eastAsia="Times New Roman" w:cs="Arial"/>
                <w:sz w:val="20"/>
                <w:szCs w:val="24"/>
                <w:lang w:eastAsia="es-ES"/>
              </w:rPr>
              <w:t>Pacientes</w:t>
            </w:r>
          </w:p>
          <w:p w14:paraId="6EBD211A" w14:textId="77777777" w:rsidR="00F11B12" w:rsidRPr="00B603B5" w:rsidRDefault="00394218" w:rsidP="00F2376C">
            <w:pPr>
              <w:spacing w:after="0" w:line="360" w:lineRule="auto"/>
              <w:ind w:left="708"/>
              <w:jc w:val="both"/>
              <w:rPr>
                <w:rFonts w:eastAsia="Times New Roman" w:cs="Arial"/>
                <w:sz w:val="20"/>
                <w:szCs w:val="24"/>
                <w:lang w:eastAsia="es-ES"/>
              </w:rPr>
            </w:pPr>
            <w:r w:rsidRPr="00B603B5">
              <w:rPr>
                <w:rFonts w:eastAsia="Times New Roman" w:cs="Arial"/>
                <w:sz w:val="20"/>
                <w:szCs w:val="24"/>
                <w:lang w:eastAsia="es-ES"/>
              </w:rPr>
              <w:t>S3: Cita médica</w:t>
            </w:r>
          </w:p>
          <w:p w14:paraId="68ABD5E8" w14:textId="77777777" w:rsidR="00856BAC" w:rsidRPr="00B603B5" w:rsidRDefault="00856BAC" w:rsidP="00856BAC">
            <w:pPr>
              <w:spacing w:after="0" w:line="360" w:lineRule="auto"/>
              <w:ind w:left="708"/>
              <w:jc w:val="both"/>
              <w:rPr>
                <w:rFonts w:eastAsia="Times New Roman" w:cs="Arial"/>
                <w:sz w:val="20"/>
                <w:szCs w:val="24"/>
                <w:lang w:eastAsia="es-ES"/>
              </w:rPr>
            </w:pPr>
            <w:r w:rsidRPr="00B603B5">
              <w:rPr>
                <w:rFonts w:eastAsia="Times New Roman" w:cs="Arial"/>
                <w:sz w:val="20"/>
                <w:szCs w:val="24"/>
                <w:lang w:eastAsia="es-ES"/>
              </w:rPr>
              <w:t>S</w:t>
            </w:r>
            <w:r w:rsidR="00021D2F" w:rsidRPr="00B603B5">
              <w:rPr>
                <w:rFonts w:eastAsia="Times New Roman" w:cs="Arial"/>
                <w:sz w:val="20"/>
                <w:szCs w:val="24"/>
                <w:lang w:eastAsia="es-ES"/>
              </w:rPr>
              <w:t>4</w:t>
            </w:r>
            <w:r w:rsidRPr="00B603B5">
              <w:rPr>
                <w:rFonts w:eastAsia="Times New Roman" w:cs="Arial"/>
                <w:sz w:val="20"/>
                <w:szCs w:val="24"/>
                <w:lang w:eastAsia="es-ES"/>
              </w:rPr>
              <w:t>. Médicos</w:t>
            </w:r>
          </w:p>
          <w:p w14:paraId="233A220A" w14:textId="77777777" w:rsidR="00167DB9" w:rsidRPr="00B603B5" w:rsidRDefault="00167DB9" w:rsidP="00021D2F">
            <w:pPr>
              <w:spacing w:after="0" w:line="360" w:lineRule="auto"/>
              <w:ind w:left="708"/>
              <w:jc w:val="both"/>
              <w:rPr>
                <w:rFonts w:eastAsia="Times New Roman" w:cs="Arial"/>
                <w:sz w:val="20"/>
                <w:szCs w:val="24"/>
                <w:lang w:eastAsia="es-ES"/>
              </w:rPr>
            </w:pPr>
            <w:r w:rsidRPr="00B603B5">
              <w:rPr>
                <w:rFonts w:eastAsia="Times New Roman" w:cs="Arial"/>
                <w:sz w:val="20"/>
                <w:szCs w:val="24"/>
                <w:lang w:eastAsia="es-ES"/>
              </w:rPr>
              <w:t>S4: Emitir factura</w:t>
            </w:r>
          </w:p>
        </w:tc>
      </w:tr>
      <w:tr w:rsidR="00F11B12" w:rsidRPr="00B603B5" w14:paraId="247B1A1C" w14:textId="77777777" w:rsidTr="00B603B5">
        <w:trPr>
          <w:trHeight w:val="514"/>
        </w:trPr>
        <w:tc>
          <w:tcPr>
            <w:tcW w:w="3908" w:type="dxa"/>
            <w:gridSpan w:val="2"/>
            <w:tcBorders>
              <w:top w:val="nil"/>
              <w:bottom w:val="nil"/>
            </w:tcBorders>
            <w:tcMar>
              <w:top w:w="28" w:type="dxa"/>
            </w:tcMar>
          </w:tcPr>
          <w:p w14:paraId="7F058042" w14:textId="77777777" w:rsidR="00F11B12" w:rsidRPr="00B603B5" w:rsidRDefault="00F11B12" w:rsidP="00F2376C">
            <w:pPr>
              <w:spacing w:after="0" w:line="360" w:lineRule="auto"/>
              <w:jc w:val="both"/>
              <w:rPr>
                <w:rFonts w:eastAsia="Times New Roman" w:cs="Arial"/>
                <w:b/>
                <w:sz w:val="20"/>
                <w:szCs w:val="24"/>
                <w:lang w:eastAsia="es-ES"/>
              </w:rPr>
            </w:pPr>
          </w:p>
        </w:tc>
        <w:tc>
          <w:tcPr>
            <w:tcW w:w="5506" w:type="dxa"/>
            <w:vMerge/>
            <w:tcBorders>
              <w:bottom w:val="nil"/>
            </w:tcBorders>
            <w:tcMar>
              <w:top w:w="28" w:type="dxa"/>
            </w:tcMar>
          </w:tcPr>
          <w:p w14:paraId="11166DB3" w14:textId="77777777" w:rsidR="00F11B12" w:rsidRPr="00B603B5" w:rsidRDefault="00F11B12" w:rsidP="00F2376C">
            <w:pPr>
              <w:pStyle w:val="Prrafodelista"/>
              <w:numPr>
                <w:ilvl w:val="0"/>
                <w:numId w:val="38"/>
              </w:numPr>
              <w:spacing w:after="0" w:line="360" w:lineRule="auto"/>
              <w:jc w:val="both"/>
              <w:rPr>
                <w:rFonts w:eastAsia="Times New Roman" w:cs="Arial"/>
                <w:sz w:val="20"/>
                <w:szCs w:val="24"/>
                <w:lang w:eastAsia="es-ES"/>
              </w:rPr>
            </w:pPr>
          </w:p>
        </w:tc>
      </w:tr>
      <w:tr w:rsidR="00F11B12" w:rsidRPr="00B603B5" w14:paraId="23D9EF87" w14:textId="77777777" w:rsidTr="00B603B5">
        <w:trPr>
          <w:trHeight w:val="392"/>
        </w:trPr>
        <w:tc>
          <w:tcPr>
            <w:tcW w:w="1733" w:type="dxa"/>
            <w:tcMar>
              <w:top w:w="28" w:type="dxa"/>
            </w:tcMar>
          </w:tcPr>
          <w:p w14:paraId="21A572D9"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Subflujos</w:t>
            </w:r>
          </w:p>
        </w:tc>
        <w:tc>
          <w:tcPr>
            <w:tcW w:w="7681" w:type="dxa"/>
            <w:gridSpan w:val="2"/>
            <w:tcMar>
              <w:top w:w="28" w:type="dxa"/>
            </w:tcMar>
          </w:tcPr>
          <w:p w14:paraId="6333BE08"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S1</w:t>
            </w:r>
            <w:r w:rsidRPr="00B603B5">
              <w:rPr>
                <w:rFonts w:eastAsia="Times New Roman" w:cs="Arial"/>
                <w:sz w:val="20"/>
                <w:szCs w:val="24"/>
                <w:lang w:eastAsia="es-ES"/>
              </w:rPr>
              <w:t>: Permite mostrar de manera general los datos más import</w:t>
            </w:r>
            <w:r w:rsidR="00021D2F" w:rsidRPr="00B603B5">
              <w:rPr>
                <w:rFonts w:eastAsia="Times New Roman" w:cs="Arial"/>
                <w:sz w:val="20"/>
                <w:szCs w:val="24"/>
                <w:lang w:eastAsia="es-ES"/>
              </w:rPr>
              <w:t xml:space="preserve">antes, como la lista de últimas citas </w:t>
            </w:r>
            <w:r w:rsidRPr="00B603B5">
              <w:rPr>
                <w:rFonts w:eastAsia="Times New Roman" w:cs="Arial"/>
                <w:sz w:val="20"/>
                <w:szCs w:val="24"/>
                <w:lang w:eastAsia="es-ES"/>
              </w:rPr>
              <w:t>registrados, la c</w:t>
            </w:r>
            <w:r w:rsidR="00021D2F" w:rsidRPr="00B603B5">
              <w:rPr>
                <w:rFonts w:eastAsia="Times New Roman" w:cs="Arial"/>
                <w:sz w:val="20"/>
                <w:szCs w:val="24"/>
                <w:lang w:eastAsia="es-ES"/>
              </w:rPr>
              <w:t>antidad de pacientes y citas, como también, médicos que están de turno</w:t>
            </w:r>
            <w:r w:rsidRPr="00B603B5">
              <w:rPr>
                <w:rFonts w:eastAsia="Times New Roman" w:cs="Arial"/>
                <w:sz w:val="20"/>
                <w:szCs w:val="24"/>
                <w:lang w:eastAsia="es-ES"/>
              </w:rPr>
              <w:t xml:space="preserve">. </w:t>
            </w:r>
          </w:p>
          <w:p w14:paraId="530E1285" w14:textId="77777777" w:rsidR="00F11B12" w:rsidRPr="00B603B5" w:rsidRDefault="00F11B12"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S2: </w:t>
            </w:r>
            <w:r w:rsidRPr="00B603B5">
              <w:rPr>
                <w:rFonts w:eastAsia="Times New Roman" w:cs="Arial"/>
                <w:sz w:val="20"/>
                <w:szCs w:val="24"/>
                <w:lang w:eastAsia="es-ES"/>
              </w:rPr>
              <w:t xml:space="preserve">Se muestra </w:t>
            </w:r>
            <w:r w:rsidR="00394218" w:rsidRPr="00B603B5">
              <w:rPr>
                <w:rFonts w:eastAsia="Times New Roman" w:cs="Arial"/>
                <w:sz w:val="20"/>
                <w:szCs w:val="24"/>
                <w:lang w:eastAsia="es-ES"/>
              </w:rPr>
              <w:t xml:space="preserve">una lista de todos los pacientes registrados con las diferentes acciones habilitando el curso alterno </w:t>
            </w:r>
            <w:r w:rsidR="00394218" w:rsidRPr="00B603B5">
              <w:rPr>
                <w:rFonts w:eastAsia="Times New Roman" w:cs="Arial"/>
                <w:b/>
                <w:sz w:val="20"/>
                <w:szCs w:val="24"/>
                <w:lang w:eastAsia="es-ES"/>
              </w:rPr>
              <w:t>CA-1.</w:t>
            </w:r>
            <w:r w:rsidRPr="00B603B5">
              <w:rPr>
                <w:rFonts w:eastAsia="Times New Roman" w:cs="Arial"/>
                <w:sz w:val="20"/>
                <w:szCs w:val="24"/>
                <w:lang w:eastAsia="es-ES"/>
              </w:rPr>
              <w:t xml:space="preserve"> </w:t>
            </w:r>
          </w:p>
          <w:p w14:paraId="5DE95B72"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 xml:space="preserve">S3: </w:t>
            </w:r>
            <w:r w:rsidR="003B4432" w:rsidRPr="00B603B5">
              <w:rPr>
                <w:rFonts w:eastAsia="Times New Roman" w:cs="Arial"/>
                <w:sz w:val="20"/>
                <w:szCs w:val="24"/>
                <w:lang w:eastAsia="es-ES"/>
              </w:rPr>
              <w:t>Muestra una lista de todas citas médicas registrados, donde tiene la opción de crear</w:t>
            </w:r>
            <w:r w:rsidR="003B4432" w:rsidRPr="00B603B5">
              <w:rPr>
                <w:rFonts w:eastAsia="Times New Roman" w:cs="Arial"/>
                <w:b/>
                <w:sz w:val="20"/>
                <w:szCs w:val="24"/>
                <w:lang w:eastAsia="es-ES"/>
              </w:rPr>
              <w:t xml:space="preserve"> CA-2</w:t>
            </w:r>
            <w:r w:rsidR="003B4432" w:rsidRPr="00B603B5">
              <w:rPr>
                <w:rFonts w:eastAsia="Times New Roman" w:cs="Arial"/>
                <w:sz w:val="20"/>
                <w:szCs w:val="24"/>
                <w:lang w:eastAsia="es-ES"/>
              </w:rPr>
              <w:t>, buscar y modificar cita médica</w:t>
            </w:r>
            <w:r w:rsidR="003B4432" w:rsidRPr="00B603B5">
              <w:rPr>
                <w:rFonts w:eastAsia="Times New Roman" w:cs="Arial"/>
                <w:b/>
                <w:sz w:val="20"/>
                <w:szCs w:val="24"/>
                <w:lang w:eastAsia="es-ES"/>
              </w:rPr>
              <w:t>.</w:t>
            </w:r>
          </w:p>
          <w:p w14:paraId="5C660A2A" w14:textId="77777777" w:rsidR="00F11B12" w:rsidRPr="00B603B5" w:rsidRDefault="00F11B12"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 xml:space="preserve">S4: </w:t>
            </w:r>
            <w:r w:rsidR="00021D2F" w:rsidRPr="00B603B5">
              <w:rPr>
                <w:rFonts w:eastAsia="Times New Roman" w:cs="Arial"/>
                <w:sz w:val="20"/>
                <w:szCs w:val="24"/>
                <w:lang w:eastAsia="es-ES"/>
              </w:rPr>
              <w:t xml:space="preserve">Se tiene una lista de todos los médicos que están registrados al sistema, con la opción de habilitar el estado de </w:t>
            </w:r>
            <w:r w:rsidR="00021D2F" w:rsidRPr="00B603B5">
              <w:rPr>
                <w:rFonts w:eastAsia="Times New Roman" w:cs="Arial"/>
                <w:b/>
                <w:sz w:val="20"/>
                <w:szCs w:val="24"/>
                <w:lang w:eastAsia="es-ES"/>
              </w:rPr>
              <w:t>atendiendo</w:t>
            </w:r>
            <w:r w:rsidR="00021D2F" w:rsidRPr="00B603B5">
              <w:rPr>
                <w:rFonts w:eastAsia="Times New Roman" w:cs="Arial"/>
                <w:sz w:val="20"/>
                <w:szCs w:val="24"/>
                <w:lang w:eastAsia="es-ES"/>
              </w:rPr>
              <w:t xml:space="preserve"> habilitando el curso alterno </w:t>
            </w:r>
            <w:r w:rsidR="00021D2F" w:rsidRPr="00B603B5">
              <w:rPr>
                <w:rFonts w:eastAsia="Times New Roman" w:cs="Arial"/>
                <w:b/>
                <w:sz w:val="20"/>
                <w:szCs w:val="24"/>
                <w:lang w:eastAsia="es-ES"/>
              </w:rPr>
              <w:t>CA-3.</w:t>
            </w:r>
          </w:p>
          <w:p w14:paraId="51A0E0B9" w14:textId="77777777" w:rsidR="00167DB9" w:rsidRPr="00B603B5" w:rsidRDefault="00167DB9"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S5. </w:t>
            </w:r>
            <w:r w:rsidRPr="00B603B5">
              <w:rPr>
                <w:rFonts w:eastAsia="Times New Roman" w:cs="Arial"/>
                <w:sz w:val="20"/>
                <w:szCs w:val="24"/>
                <w:lang w:eastAsia="es-ES"/>
              </w:rPr>
              <w:t>Se tiene a opción de buscar a paciente para luego imprimir la ficha de turno.</w:t>
            </w:r>
          </w:p>
        </w:tc>
      </w:tr>
      <w:tr w:rsidR="00394218" w:rsidRPr="00B603B5" w14:paraId="6C8D524A" w14:textId="77777777" w:rsidTr="00B603B5">
        <w:trPr>
          <w:trHeight w:val="392"/>
        </w:trPr>
        <w:tc>
          <w:tcPr>
            <w:tcW w:w="1733" w:type="dxa"/>
            <w:tcMar>
              <w:top w:w="28" w:type="dxa"/>
            </w:tcMar>
          </w:tcPr>
          <w:p w14:paraId="7AC6CB1B" w14:textId="77777777" w:rsidR="00394218" w:rsidRPr="00B603B5" w:rsidRDefault="00394218" w:rsidP="00F2376C">
            <w:pPr>
              <w:spacing w:after="0" w:line="360" w:lineRule="auto"/>
              <w:jc w:val="both"/>
              <w:rPr>
                <w:rFonts w:eastAsia="Times New Roman" w:cs="Arial"/>
                <w:b/>
                <w:sz w:val="20"/>
                <w:szCs w:val="24"/>
                <w:lang w:eastAsia="es-ES"/>
              </w:rPr>
            </w:pPr>
            <w:r w:rsidRPr="00B603B5">
              <w:rPr>
                <w:rFonts w:eastAsia="Times New Roman" w:cs="Arial"/>
                <w:b/>
                <w:sz w:val="20"/>
                <w:szCs w:val="24"/>
                <w:lang w:eastAsia="es-ES"/>
              </w:rPr>
              <w:t>Curso Alterno</w:t>
            </w:r>
          </w:p>
        </w:tc>
        <w:tc>
          <w:tcPr>
            <w:tcW w:w="7681" w:type="dxa"/>
            <w:gridSpan w:val="2"/>
            <w:tcMar>
              <w:top w:w="28" w:type="dxa"/>
            </w:tcMar>
          </w:tcPr>
          <w:p w14:paraId="376ACC6F" w14:textId="77777777" w:rsidR="00394218" w:rsidRPr="00B603B5" w:rsidRDefault="00394218" w:rsidP="00F2376C">
            <w:pPr>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CA-1. </w:t>
            </w:r>
            <w:r w:rsidRPr="00B603B5">
              <w:rPr>
                <w:rFonts w:eastAsia="Times New Roman" w:cs="Arial"/>
                <w:sz w:val="20"/>
                <w:szCs w:val="24"/>
                <w:lang w:eastAsia="es-ES"/>
              </w:rPr>
              <w:t>En</w:t>
            </w:r>
            <w:r w:rsidR="003B4432" w:rsidRPr="00B603B5">
              <w:rPr>
                <w:rFonts w:eastAsia="Times New Roman" w:cs="Arial"/>
                <w:sz w:val="20"/>
                <w:szCs w:val="24"/>
                <w:lang w:eastAsia="es-ES"/>
              </w:rPr>
              <w:t xml:space="preserve"> esta lista se realizar las siguientes acciones: registrar, buscar,</w:t>
            </w:r>
            <w:r w:rsidR="003A3251" w:rsidRPr="00B603B5">
              <w:rPr>
                <w:rFonts w:eastAsia="Times New Roman" w:cs="Arial"/>
                <w:sz w:val="20"/>
                <w:szCs w:val="24"/>
                <w:lang w:eastAsia="es-ES"/>
              </w:rPr>
              <w:t xml:space="preserve"> leer y modificar</w:t>
            </w:r>
            <w:r w:rsidR="003B4432" w:rsidRPr="00B603B5">
              <w:rPr>
                <w:rFonts w:eastAsia="Times New Roman" w:cs="Arial"/>
                <w:sz w:val="20"/>
                <w:szCs w:val="24"/>
                <w:lang w:eastAsia="es-ES"/>
              </w:rPr>
              <w:t>. También tiene el control</w:t>
            </w:r>
            <w:r w:rsidRPr="00B603B5">
              <w:rPr>
                <w:rFonts w:eastAsia="Times New Roman" w:cs="Arial"/>
                <w:sz w:val="20"/>
                <w:szCs w:val="24"/>
                <w:lang w:eastAsia="es-ES"/>
              </w:rPr>
              <w:t xml:space="preserve"> </w:t>
            </w:r>
            <w:r w:rsidR="00132FC3" w:rsidRPr="00B603B5">
              <w:rPr>
                <w:rFonts w:eastAsia="Times New Roman" w:cs="Arial"/>
                <w:sz w:val="20"/>
                <w:szCs w:val="24"/>
                <w:lang w:eastAsia="es-ES"/>
              </w:rPr>
              <w:t xml:space="preserve">de registros repetidos y </w:t>
            </w:r>
            <w:r w:rsidR="00021D2F" w:rsidRPr="00B603B5">
              <w:rPr>
                <w:rFonts w:eastAsia="Times New Roman" w:cs="Arial"/>
                <w:sz w:val="20"/>
                <w:szCs w:val="24"/>
                <w:lang w:eastAsia="es-ES"/>
              </w:rPr>
              <w:t>la opción directa para realizar la cita médica</w:t>
            </w:r>
          </w:p>
          <w:p w14:paraId="1731A175" w14:textId="77777777" w:rsidR="00167DB9" w:rsidRPr="00B603B5" w:rsidRDefault="00394218" w:rsidP="00F2376C">
            <w:pPr>
              <w:keepNext/>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CA-2. </w:t>
            </w:r>
            <w:r w:rsidR="003B4432" w:rsidRPr="00B603B5">
              <w:rPr>
                <w:rFonts w:eastAsia="Times New Roman" w:cs="Arial"/>
                <w:sz w:val="20"/>
                <w:szCs w:val="24"/>
                <w:lang w:eastAsia="es-ES"/>
              </w:rPr>
              <w:t xml:space="preserve">Se registra la nueva cita con </w:t>
            </w:r>
            <w:r w:rsidR="00132FC3" w:rsidRPr="00B603B5">
              <w:rPr>
                <w:rFonts w:eastAsia="Times New Roman" w:cs="Arial"/>
                <w:sz w:val="20"/>
                <w:szCs w:val="24"/>
                <w:lang w:eastAsia="es-ES"/>
              </w:rPr>
              <w:t>el ti</w:t>
            </w:r>
            <w:r w:rsidR="00167DB9" w:rsidRPr="00B603B5">
              <w:rPr>
                <w:rFonts w:eastAsia="Times New Roman" w:cs="Arial"/>
                <w:sz w:val="20"/>
                <w:szCs w:val="24"/>
                <w:lang w:eastAsia="es-ES"/>
              </w:rPr>
              <w:t>po de médico especialista.</w:t>
            </w:r>
          </w:p>
          <w:p w14:paraId="660BC4E4" w14:textId="77777777" w:rsidR="00021D2F" w:rsidRPr="00B603B5" w:rsidRDefault="00021D2F" w:rsidP="00F2376C">
            <w:pPr>
              <w:keepNext/>
              <w:spacing w:after="0" w:line="360" w:lineRule="auto"/>
              <w:jc w:val="both"/>
              <w:rPr>
                <w:rFonts w:eastAsia="Times New Roman" w:cs="Arial"/>
                <w:sz w:val="20"/>
                <w:szCs w:val="24"/>
                <w:lang w:eastAsia="es-ES"/>
              </w:rPr>
            </w:pPr>
            <w:r w:rsidRPr="00B603B5">
              <w:rPr>
                <w:rFonts w:eastAsia="Times New Roman" w:cs="Arial"/>
                <w:b/>
                <w:sz w:val="20"/>
                <w:szCs w:val="24"/>
                <w:lang w:eastAsia="es-ES"/>
              </w:rPr>
              <w:t xml:space="preserve">CA-3. </w:t>
            </w:r>
            <w:r w:rsidRPr="00B603B5">
              <w:rPr>
                <w:rFonts w:eastAsia="Times New Roman" w:cs="Arial"/>
                <w:sz w:val="20"/>
                <w:szCs w:val="24"/>
                <w:lang w:eastAsia="es-ES"/>
              </w:rPr>
              <w:t xml:space="preserve">Cuando el médico no se encuentra en su consultorio su estado en el sistema es de </w:t>
            </w:r>
            <w:r w:rsidRPr="00B603B5">
              <w:rPr>
                <w:rFonts w:eastAsia="Times New Roman" w:cs="Arial"/>
                <w:b/>
                <w:sz w:val="20"/>
                <w:szCs w:val="24"/>
                <w:lang w:eastAsia="es-ES"/>
              </w:rPr>
              <w:t>no atiende,</w:t>
            </w:r>
            <w:r w:rsidRPr="00B603B5">
              <w:rPr>
                <w:rFonts w:eastAsia="Times New Roman" w:cs="Arial"/>
                <w:sz w:val="20"/>
                <w:szCs w:val="24"/>
                <w:lang w:eastAsia="es-ES"/>
              </w:rPr>
              <w:t xml:space="preserve"> pero cuando el medico está disponible su estado es </w:t>
            </w:r>
            <w:r w:rsidRPr="00B603B5">
              <w:rPr>
                <w:rFonts w:eastAsia="Times New Roman" w:cs="Arial"/>
                <w:b/>
                <w:sz w:val="20"/>
                <w:szCs w:val="24"/>
                <w:lang w:eastAsia="es-ES"/>
              </w:rPr>
              <w:t xml:space="preserve">atendiendo. </w:t>
            </w:r>
            <w:r w:rsidRPr="00B603B5">
              <w:rPr>
                <w:rFonts w:eastAsia="Times New Roman" w:cs="Arial"/>
                <w:sz w:val="20"/>
                <w:szCs w:val="24"/>
                <w:lang w:eastAsia="es-ES"/>
              </w:rPr>
              <w:t>Esta configuración lo puede realizar ambos usuarios como médico o secretaria.</w:t>
            </w:r>
          </w:p>
        </w:tc>
      </w:tr>
    </w:tbl>
    <w:p w14:paraId="049ADD91" w14:textId="77777777" w:rsidR="0047369B" w:rsidRDefault="0047369B" w:rsidP="00167DB9">
      <w:pPr>
        <w:pStyle w:val="Descripcin"/>
        <w:framePr w:hSpace="141" w:wrap="around" w:vAnchor="text" w:hAnchor="page" w:x="5185" w:y="11786"/>
      </w:pPr>
      <w:r w:rsidRPr="0047369B">
        <w:rPr>
          <w:sz w:val="20"/>
        </w:rPr>
        <w:t>Fuente: Elaboración propia</w:t>
      </w:r>
    </w:p>
    <w:p w14:paraId="4432C0BE" w14:textId="77777777" w:rsidR="00F11B12" w:rsidRPr="0022232F" w:rsidRDefault="00F11B12" w:rsidP="00F06F88">
      <w:pPr>
        <w:spacing w:line="360" w:lineRule="auto"/>
        <w:jc w:val="center"/>
      </w:pPr>
    </w:p>
    <w:p w14:paraId="6A191449" w14:textId="77777777" w:rsidR="00C9386F" w:rsidRPr="00C9386F" w:rsidRDefault="0011529D" w:rsidP="00F06F88">
      <w:pPr>
        <w:pStyle w:val="Ttulo3"/>
        <w:spacing w:after="160" w:line="360" w:lineRule="auto"/>
      </w:pPr>
      <w:bookmarkStart w:id="2505" w:name="_Toc485290397"/>
      <w:r>
        <w:lastRenderedPageBreak/>
        <w:t>Diagrama</w:t>
      </w:r>
      <w:r w:rsidR="00C9386F">
        <w:t xml:space="preserve"> Conceptual</w:t>
      </w:r>
      <w:bookmarkEnd w:id="2505"/>
    </w:p>
    <w:p w14:paraId="5F2C1780" w14:textId="68753C74" w:rsidR="0047369B" w:rsidRPr="0047369B" w:rsidRDefault="0047369B" w:rsidP="0047369B">
      <w:pPr>
        <w:pStyle w:val="Descripcin"/>
        <w:keepNext/>
        <w:jc w:val="center"/>
        <w:rPr>
          <w:sz w:val="20"/>
        </w:rPr>
      </w:pPr>
      <w:bookmarkStart w:id="2506" w:name="_Toc485290430"/>
      <w:r w:rsidRPr="0047369B">
        <w:rPr>
          <w:sz w:val="20"/>
        </w:rPr>
        <w:t xml:space="preserve">Figura </w:t>
      </w:r>
      <w:r w:rsidRPr="0047369B">
        <w:rPr>
          <w:sz w:val="20"/>
        </w:rPr>
        <w:fldChar w:fldCharType="begin"/>
      </w:r>
      <w:r w:rsidRPr="0047369B">
        <w:rPr>
          <w:sz w:val="20"/>
        </w:rPr>
        <w:instrText xml:space="preserve"> SEQ Figura \* ARABIC </w:instrText>
      </w:r>
      <w:r w:rsidRPr="0047369B">
        <w:rPr>
          <w:sz w:val="20"/>
        </w:rPr>
        <w:fldChar w:fldCharType="separate"/>
      </w:r>
      <w:r w:rsidR="00D207D2">
        <w:rPr>
          <w:noProof/>
          <w:sz w:val="20"/>
        </w:rPr>
        <w:t>17</w:t>
      </w:r>
      <w:r w:rsidRPr="0047369B">
        <w:rPr>
          <w:sz w:val="20"/>
        </w:rPr>
        <w:fldChar w:fldCharType="end"/>
      </w:r>
      <w:r w:rsidRPr="0047369B">
        <w:rPr>
          <w:sz w:val="20"/>
        </w:rPr>
        <w:t xml:space="preserve">: Diagrama conceptual </w:t>
      </w:r>
      <w:del w:id="2507" w:author="Anny Mercado" w:date="2017-06-15T23:33:00Z">
        <w:r w:rsidRPr="0047369B" w:rsidDel="0002707B">
          <w:rPr>
            <w:sz w:val="20"/>
          </w:rPr>
          <w:delText>de modelo de análisis</w:delText>
        </w:r>
      </w:del>
      <w:bookmarkEnd w:id="2506"/>
    </w:p>
    <w:p w14:paraId="398E6151" w14:textId="77777777" w:rsidR="0047369B" w:rsidRDefault="00F82816" w:rsidP="0047369B">
      <w:pPr>
        <w:keepNext/>
        <w:spacing w:line="360" w:lineRule="auto"/>
        <w:jc w:val="center"/>
      </w:pPr>
      <w:r w:rsidRPr="00F82816">
        <w:rPr>
          <w:noProof/>
          <w:lang w:eastAsia="es-BO"/>
        </w:rPr>
        <w:drawing>
          <wp:inline distT="0" distB="0" distL="0" distR="0" wp14:anchorId="23E79FBB" wp14:editId="79E86A2D">
            <wp:extent cx="5898471" cy="6543303"/>
            <wp:effectExtent l="19050" t="19050" r="26670" b="10160"/>
            <wp:docPr id="42" name="Imagen 42" descr="D:\UATF\SEMESTRE 9\StartUML\Modelo conceptual\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StartUML\Modelo conceptual\index.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700" cy="6582383"/>
                    </a:xfrm>
                    <a:prstGeom prst="rect">
                      <a:avLst/>
                    </a:prstGeom>
                    <a:noFill/>
                    <a:ln>
                      <a:solidFill>
                        <a:schemeClr val="tx1">
                          <a:lumMod val="75000"/>
                          <a:lumOff val="25000"/>
                        </a:schemeClr>
                      </a:solidFill>
                    </a:ln>
                  </pic:spPr>
                </pic:pic>
              </a:graphicData>
            </a:graphic>
          </wp:inline>
        </w:drawing>
      </w:r>
    </w:p>
    <w:p w14:paraId="263835C5" w14:textId="77777777" w:rsidR="002176BC" w:rsidRPr="002176BC" w:rsidRDefault="0047369B" w:rsidP="0047369B">
      <w:pPr>
        <w:pStyle w:val="Descripcin"/>
        <w:jc w:val="center"/>
        <w:rPr>
          <w:sz w:val="24"/>
          <w:szCs w:val="24"/>
        </w:rPr>
      </w:pPr>
      <w:r>
        <w:t>Fuente: Elaboración propia</w:t>
      </w:r>
    </w:p>
    <w:p w14:paraId="55739C22" w14:textId="77777777" w:rsidR="00503430" w:rsidRDefault="00AC5E22" w:rsidP="00F06F88">
      <w:pPr>
        <w:pStyle w:val="Ttulo2"/>
        <w:spacing w:after="160" w:line="360" w:lineRule="auto"/>
      </w:pPr>
      <w:bookmarkStart w:id="2508" w:name="_Toc485290398"/>
      <w:r>
        <w:lastRenderedPageBreak/>
        <w:t>MODELO DE DISEÑO</w:t>
      </w:r>
      <w:bookmarkEnd w:id="2508"/>
    </w:p>
    <w:p w14:paraId="4F39AED3" w14:textId="77777777" w:rsidR="00AC5E22" w:rsidRDefault="00AC5E22" w:rsidP="00F06F88">
      <w:pPr>
        <w:pStyle w:val="Ttulo3"/>
        <w:spacing w:after="160" w:line="360" w:lineRule="auto"/>
      </w:pPr>
      <w:bookmarkStart w:id="2509" w:name="_Toc485290399"/>
      <w:r>
        <w:t>Modelo navegacional</w:t>
      </w:r>
      <w:bookmarkEnd w:id="2509"/>
    </w:p>
    <w:p w14:paraId="72F4B2C2" w14:textId="77777777" w:rsidR="00414FF2" w:rsidRPr="00414FF2" w:rsidRDefault="00470DC9" w:rsidP="00414FF2">
      <w:pPr>
        <w:pStyle w:val="Ttulo4"/>
        <w:spacing w:after="240"/>
      </w:pPr>
      <w:r w:rsidRPr="00470DC9">
        <w:t xml:space="preserve">Modelo del Espacio de </w:t>
      </w:r>
      <w:r w:rsidR="0047369B" w:rsidRPr="00470DC9">
        <w:t>navegación</w:t>
      </w:r>
    </w:p>
    <w:p w14:paraId="307AC213" w14:textId="7827D768" w:rsidR="00EF79F8" w:rsidRDefault="00EF79F8" w:rsidP="00EF79F8">
      <w:pPr>
        <w:pStyle w:val="Descripcin"/>
        <w:keepNext/>
        <w:jc w:val="center"/>
      </w:pPr>
      <w:bookmarkStart w:id="2510" w:name="_Toc485290431"/>
      <w:r>
        <w:t xml:space="preserve">Figura </w:t>
      </w:r>
      <w:r w:rsidR="00974719">
        <w:fldChar w:fldCharType="begin"/>
      </w:r>
      <w:r w:rsidR="00974719">
        <w:instrText xml:space="preserve"> SEQ Figura \* ARABIC </w:instrText>
      </w:r>
      <w:r w:rsidR="00974719">
        <w:fldChar w:fldCharType="separate"/>
      </w:r>
      <w:r w:rsidR="00D207D2">
        <w:rPr>
          <w:noProof/>
        </w:rPr>
        <w:t>18</w:t>
      </w:r>
      <w:r w:rsidR="00974719">
        <w:rPr>
          <w:noProof/>
        </w:rPr>
        <w:fldChar w:fldCharType="end"/>
      </w:r>
      <w:r>
        <w:t>: Modelo de espacio de  navegación</w:t>
      </w:r>
      <w:bookmarkEnd w:id="2510"/>
    </w:p>
    <w:p w14:paraId="707427A5" w14:textId="3EABFC42" w:rsidR="00EF79F8" w:rsidRDefault="00810D67" w:rsidP="00EF79F8">
      <w:pPr>
        <w:keepNext/>
        <w:spacing w:line="360" w:lineRule="auto"/>
        <w:jc w:val="center"/>
      </w:pPr>
      <w:del w:id="2511" w:author="Luffi" w:date="2017-06-30T21:55:00Z">
        <w:r w:rsidRPr="00810D67" w:rsidDel="00757405">
          <w:rPr>
            <w:noProof/>
            <w:lang w:eastAsia="es-BO"/>
          </w:rPr>
          <w:drawing>
            <wp:inline distT="0" distB="0" distL="0" distR="0" wp14:anchorId="58EF9F0B" wp14:editId="0349587C">
              <wp:extent cx="6393180" cy="6175169"/>
              <wp:effectExtent l="0" t="0" r="7620" b="0"/>
              <wp:docPr id="49" name="Imagen 49" descr="D:\UATF\SEMESTRE 9\magicDraw\Diagramas\Diagrama de naveg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ATF\SEMESTRE 9\magicDraw\Diagramas\Diagrama de navegacio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1719" b="4589"/>
                      <a:stretch/>
                    </pic:blipFill>
                    <pic:spPr bwMode="auto">
                      <a:xfrm>
                        <a:off x="0" y="0"/>
                        <a:ext cx="6472777" cy="6252051"/>
                      </a:xfrm>
                      <a:prstGeom prst="rect">
                        <a:avLst/>
                      </a:prstGeom>
                      <a:noFill/>
                      <a:ln>
                        <a:noFill/>
                      </a:ln>
                      <a:extLst>
                        <a:ext uri="{53640926-AAD7-44D8-BBD7-CCE9431645EC}">
                          <a14:shadowObscured xmlns:a14="http://schemas.microsoft.com/office/drawing/2010/main"/>
                        </a:ext>
                      </a:extLst>
                    </pic:spPr>
                  </pic:pic>
                </a:graphicData>
              </a:graphic>
            </wp:inline>
          </w:drawing>
        </w:r>
      </w:del>
      <w:ins w:id="2512" w:author="Luffi" w:date="2017-06-30T21:55:00Z">
        <w:r w:rsidR="00757405" w:rsidRPr="00757405">
          <w:rPr>
            <w:noProof/>
            <w:lang w:eastAsia="es-BO"/>
          </w:rPr>
          <w:drawing>
            <wp:inline distT="0" distB="0" distL="0" distR="0" wp14:anchorId="5B379662" wp14:editId="795407F2">
              <wp:extent cx="5985163" cy="5464810"/>
              <wp:effectExtent l="0" t="0" r="0" b="2540"/>
              <wp:docPr id="81" name="Imagen 81" descr="D:\UATF\SEMESTRE 9\magicDraw\Diagramas\Diagrama de naveg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TF\SEMESTRE 9\magicDraw\Diagramas\Diagrama de navegacion.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1882" b="4119"/>
                      <a:stretch/>
                    </pic:blipFill>
                    <pic:spPr bwMode="auto">
                      <a:xfrm>
                        <a:off x="0" y="0"/>
                        <a:ext cx="6009945" cy="548743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21CF7E" w14:textId="77777777" w:rsidR="00AC5E22" w:rsidRPr="00AC5E22" w:rsidRDefault="00EF79F8" w:rsidP="004D1FB3">
      <w:pPr>
        <w:pStyle w:val="Descripcin"/>
        <w:jc w:val="center"/>
      </w:pPr>
      <w:r>
        <w:t>Fuente: Elaboración propia</w:t>
      </w:r>
    </w:p>
    <w:p w14:paraId="3321D3A4" w14:textId="77777777" w:rsidR="00AC5E22" w:rsidRDefault="00AC5E22" w:rsidP="004D1FB3">
      <w:pPr>
        <w:pStyle w:val="Ttulo4"/>
        <w:spacing w:after="200"/>
      </w:pPr>
      <w:r>
        <w:lastRenderedPageBreak/>
        <w:t xml:space="preserve"> </w:t>
      </w:r>
      <w:r w:rsidR="004D1FB3">
        <w:t>Modelo de Estructura de navegación</w:t>
      </w:r>
    </w:p>
    <w:p w14:paraId="33C0FD44" w14:textId="3B6B44F5" w:rsidR="00351604" w:rsidRDefault="00351604" w:rsidP="00351604">
      <w:pPr>
        <w:pStyle w:val="Descripcin"/>
        <w:keepNext/>
        <w:jc w:val="center"/>
      </w:pPr>
      <w:bookmarkStart w:id="2513" w:name="_Toc485290432"/>
      <w:r>
        <w:t xml:space="preserve">Figura </w:t>
      </w:r>
      <w:r w:rsidR="00974719">
        <w:fldChar w:fldCharType="begin"/>
      </w:r>
      <w:r w:rsidR="00974719">
        <w:instrText xml:space="preserve"> SEQ Figura \* ARABIC </w:instrText>
      </w:r>
      <w:r w:rsidR="00974719">
        <w:fldChar w:fldCharType="separate"/>
      </w:r>
      <w:r w:rsidR="00D207D2">
        <w:rPr>
          <w:noProof/>
        </w:rPr>
        <w:t>19</w:t>
      </w:r>
      <w:r w:rsidR="00974719">
        <w:rPr>
          <w:noProof/>
        </w:rPr>
        <w:fldChar w:fldCharType="end"/>
      </w:r>
      <w:r>
        <w:t>: Estructura de  navegación Usuarios</w:t>
      </w:r>
      <w:bookmarkEnd w:id="2513"/>
    </w:p>
    <w:p w14:paraId="0DC0E682" w14:textId="77777777" w:rsidR="00351604" w:rsidRDefault="00351604" w:rsidP="00351604">
      <w:pPr>
        <w:keepNext/>
        <w:jc w:val="center"/>
      </w:pPr>
      <w:r w:rsidRPr="00351604">
        <w:rPr>
          <w:noProof/>
          <w:lang w:eastAsia="es-BO"/>
        </w:rPr>
        <w:drawing>
          <wp:inline distT="0" distB="0" distL="0" distR="0" wp14:anchorId="78248B9F" wp14:editId="2D0D44E1">
            <wp:extent cx="5898366" cy="3209365"/>
            <wp:effectExtent l="0" t="0" r="7620" b="0"/>
            <wp:docPr id="57" name="Imagen 57" descr="D:\UATF\SEMESTRE 9\magicDraw\Diagramas\Estructura navegacional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ATF\SEMESTRE 9\magicDraw\Diagramas\Estructura navegacional Usuario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3548" b="5253"/>
                    <a:stretch/>
                  </pic:blipFill>
                  <pic:spPr bwMode="auto">
                    <a:xfrm>
                      <a:off x="0" y="0"/>
                      <a:ext cx="5954817" cy="3240080"/>
                    </a:xfrm>
                    <a:prstGeom prst="rect">
                      <a:avLst/>
                    </a:prstGeom>
                    <a:noFill/>
                    <a:ln>
                      <a:noFill/>
                    </a:ln>
                    <a:extLst>
                      <a:ext uri="{53640926-AAD7-44D8-BBD7-CCE9431645EC}">
                        <a14:shadowObscured xmlns:a14="http://schemas.microsoft.com/office/drawing/2010/main"/>
                      </a:ext>
                    </a:extLst>
                  </pic:spPr>
                </pic:pic>
              </a:graphicData>
            </a:graphic>
          </wp:inline>
        </w:drawing>
      </w:r>
    </w:p>
    <w:p w14:paraId="3C57C3AC" w14:textId="77777777" w:rsidR="00810D67" w:rsidRPr="00810D67" w:rsidRDefault="00351604" w:rsidP="00351604">
      <w:pPr>
        <w:pStyle w:val="Descripcin"/>
        <w:jc w:val="right"/>
      </w:pPr>
      <w:r>
        <w:t>Fuente: Elaboración propia</w:t>
      </w:r>
    </w:p>
    <w:p w14:paraId="0DFA6B0A" w14:textId="674B5662" w:rsidR="00351604" w:rsidRDefault="00351604" w:rsidP="00351604">
      <w:pPr>
        <w:pStyle w:val="Descripcin"/>
        <w:keepNext/>
        <w:jc w:val="center"/>
      </w:pPr>
      <w:bookmarkStart w:id="2514" w:name="_Toc485290433"/>
      <w:r>
        <w:t xml:space="preserve">Figura </w:t>
      </w:r>
      <w:r w:rsidR="00974719">
        <w:fldChar w:fldCharType="begin"/>
      </w:r>
      <w:r w:rsidR="00974719">
        <w:instrText xml:space="preserve"> SEQ Figura \* ARABIC </w:instrText>
      </w:r>
      <w:r w:rsidR="00974719">
        <w:fldChar w:fldCharType="separate"/>
      </w:r>
      <w:r w:rsidR="00D207D2">
        <w:rPr>
          <w:noProof/>
        </w:rPr>
        <w:t>20</w:t>
      </w:r>
      <w:r w:rsidR="00974719">
        <w:rPr>
          <w:noProof/>
        </w:rPr>
        <w:fldChar w:fldCharType="end"/>
      </w:r>
      <w:r>
        <w:t xml:space="preserve">: </w:t>
      </w:r>
      <w:r w:rsidRPr="00FA3BEF">
        <w:t>Estructura</w:t>
      </w:r>
      <w:r>
        <w:t xml:space="preserve"> de  navegación</w:t>
      </w:r>
      <w:r w:rsidRPr="00FA3BEF">
        <w:t xml:space="preserve"> Configurar pantalla</w:t>
      </w:r>
      <w:bookmarkEnd w:id="2514"/>
    </w:p>
    <w:p w14:paraId="5AE91208" w14:textId="77777777" w:rsidR="00351604" w:rsidRDefault="00351604" w:rsidP="00351604">
      <w:pPr>
        <w:keepNext/>
        <w:spacing w:after="200"/>
        <w:jc w:val="center"/>
      </w:pPr>
      <w:r w:rsidRPr="00351604">
        <w:rPr>
          <w:noProof/>
          <w:lang w:eastAsia="es-BO"/>
        </w:rPr>
        <w:drawing>
          <wp:inline distT="0" distB="0" distL="0" distR="0" wp14:anchorId="711837CA" wp14:editId="4921283C">
            <wp:extent cx="5916706" cy="3514090"/>
            <wp:effectExtent l="0" t="0" r="8255" b="0"/>
            <wp:docPr id="59" name="Imagen 59" descr="D:\UATF\SEMESTRE 9\magicDraw\Diagramas\Estructura navegacional Configurar panta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ATF\SEMESTRE 9\magicDraw\Diagramas\Estructura navegacional Configurar pantalla.jpg"/>
                    <pic:cNvPicPr>
                      <a:picLocks noChangeAspect="1" noChangeArrowheads="1"/>
                    </pic:cNvPicPr>
                  </pic:nvPicPr>
                  <pic:blipFill rotWithShape="1">
                    <a:blip r:embed="rId32">
                      <a:extLst>
                        <a:ext uri="{28A0092B-C50C-407E-A947-70E740481C1C}">
                          <a14:useLocalDpi xmlns:a14="http://schemas.microsoft.com/office/drawing/2010/main" val="0"/>
                        </a:ext>
                      </a:extLst>
                    </a:blip>
                    <a:srcRect r="3946" b="6364"/>
                    <a:stretch/>
                  </pic:blipFill>
                  <pic:spPr bwMode="auto">
                    <a:xfrm>
                      <a:off x="0" y="0"/>
                      <a:ext cx="5980876" cy="3552203"/>
                    </a:xfrm>
                    <a:prstGeom prst="rect">
                      <a:avLst/>
                    </a:prstGeom>
                    <a:noFill/>
                    <a:ln>
                      <a:noFill/>
                    </a:ln>
                    <a:extLst>
                      <a:ext uri="{53640926-AAD7-44D8-BBD7-CCE9431645EC}">
                        <a14:shadowObscured xmlns:a14="http://schemas.microsoft.com/office/drawing/2010/main"/>
                      </a:ext>
                    </a:extLst>
                  </pic:spPr>
                </pic:pic>
              </a:graphicData>
            </a:graphic>
          </wp:inline>
        </w:drawing>
      </w:r>
    </w:p>
    <w:p w14:paraId="3A65ADF9" w14:textId="77777777" w:rsidR="004D1FB3" w:rsidRDefault="00351604" w:rsidP="00351604">
      <w:pPr>
        <w:pStyle w:val="Descripcin"/>
        <w:jc w:val="right"/>
      </w:pPr>
      <w:r>
        <w:t>Fuente: Elaboración Propia</w:t>
      </w:r>
    </w:p>
    <w:p w14:paraId="69D006F7" w14:textId="50B0E804" w:rsidR="00351604" w:rsidRDefault="00351604" w:rsidP="008822B7">
      <w:pPr>
        <w:pStyle w:val="Descripcin"/>
        <w:keepNext/>
        <w:jc w:val="center"/>
      </w:pPr>
      <w:bookmarkStart w:id="2515" w:name="_Toc485290434"/>
      <w:r>
        <w:lastRenderedPageBreak/>
        <w:t xml:space="preserve">Figura </w:t>
      </w:r>
      <w:r w:rsidR="00974719">
        <w:fldChar w:fldCharType="begin"/>
      </w:r>
      <w:r w:rsidR="00974719">
        <w:instrText xml:space="preserve"> SEQ Figura \* ARABIC </w:instrText>
      </w:r>
      <w:r w:rsidR="00974719">
        <w:fldChar w:fldCharType="separate"/>
      </w:r>
      <w:r w:rsidR="00D207D2">
        <w:rPr>
          <w:noProof/>
        </w:rPr>
        <w:t>21</w:t>
      </w:r>
      <w:r w:rsidR="00974719">
        <w:rPr>
          <w:noProof/>
        </w:rPr>
        <w:fldChar w:fldCharType="end"/>
      </w:r>
      <w:del w:id="2516" w:author="Anny Mercado" w:date="2017-06-15T23:33:00Z">
        <w:r w:rsidDel="0002707B">
          <w:delText>:</w:delText>
        </w:r>
        <w:r w:rsidRPr="00423BD1" w:rsidDel="0002707B">
          <w:delText>Estructura</w:delText>
        </w:r>
      </w:del>
      <w:ins w:id="2517" w:author="Anny Mercado" w:date="2017-06-15T23:33:00Z">
        <w:r w:rsidR="0002707B">
          <w:t>:</w:t>
        </w:r>
        <w:r w:rsidR="0002707B" w:rsidRPr="00423BD1">
          <w:t xml:space="preserve"> Estructura</w:t>
        </w:r>
      </w:ins>
      <w:r>
        <w:t xml:space="preserve"> de  navegación</w:t>
      </w:r>
      <w:r w:rsidRPr="00423BD1">
        <w:t xml:space="preserve"> Consulta</w:t>
      </w:r>
      <w:r>
        <w:t xml:space="preserve"> Médica</w:t>
      </w:r>
      <w:bookmarkEnd w:id="2515"/>
    </w:p>
    <w:p w14:paraId="6CA825F1" w14:textId="77777777" w:rsidR="008822B7" w:rsidRDefault="00351604" w:rsidP="008822B7">
      <w:pPr>
        <w:keepNext/>
        <w:jc w:val="center"/>
      </w:pPr>
      <w:r w:rsidRPr="00351604">
        <w:rPr>
          <w:noProof/>
          <w:lang w:eastAsia="es-BO"/>
        </w:rPr>
        <w:drawing>
          <wp:inline distT="0" distB="0" distL="0" distR="0" wp14:anchorId="18115659" wp14:editId="5C7E3EAA">
            <wp:extent cx="5878285" cy="3603625"/>
            <wp:effectExtent l="0" t="0" r="8255" b="0"/>
            <wp:docPr id="60" name="Imagen 60" descr="D:\UATF\SEMESTRE 9\magicDraw\Diagramas\Estructura navegacional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ATF\SEMESTRE 9\magicDraw\Diagramas\Estructura navegacional Consulta.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2418" b="5127"/>
                    <a:stretch/>
                  </pic:blipFill>
                  <pic:spPr bwMode="auto">
                    <a:xfrm>
                      <a:off x="0" y="0"/>
                      <a:ext cx="5911482" cy="3623976"/>
                    </a:xfrm>
                    <a:prstGeom prst="rect">
                      <a:avLst/>
                    </a:prstGeom>
                    <a:noFill/>
                    <a:ln>
                      <a:noFill/>
                    </a:ln>
                    <a:extLst>
                      <a:ext uri="{53640926-AAD7-44D8-BBD7-CCE9431645EC}">
                        <a14:shadowObscured xmlns:a14="http://schemas.microsoft.com/office/drawing/2010/main"/>
                      </a:ext>
                    </a:extLst>
                  </pic:spPr>
                </pic:pic>
              </a:graphicData>
            </a:graphic>
          </wp:inline>
        </w:drawing>
      </w:r>
    </w:p>
    <w:p w14:paraId="09C48431" w14:textId="77777777" w:rsidR="00351604" w:rsidRDefault="008822B7" w:rsidP="008822B7">
      <w:pPr>
        <w:pStyle w:val="Descripcin"/>
        <w:jc w:val="right"/>
      </w:pPr>
      <w:r>
        <w:t>Fuente: Elaboración propia</w:t>
      </w:r>
    </w:p>
    <w:p w14:paraId="5310062B" w14:textId="4EA511E8" w:rsidR="008822B7" w:rsidRDefault="008822B7" w:rsidP="008822B7">
      <w:pPr>
        <w:pStyle w:val="Descripcin"/>
        <w:keepNext/>
        <w:jc w:val="center"/>
      </w:pPr>
      <w:bookmarkStart w:id="2518" w:name="_Toc485290435"/>
      <w:r>
        <w:t xml:space="preserve">Figura </w:t>
      </w:r>
      <w:r w:rsidR="00974719">
        <w:fldChar w:fldCharType="begin"/>
      </w:r>
      <w:r w:rsidR="00974719">
        <w:instrText xml:space="preserve"> SEQ Figura \* ARABIC </w:instrText>
      </w:r>
      <w:r w:rsidR="00974719">
        <w:fldChar w:fldCharType="separate"/>
      </w:r>
      <w:r w:rsidR="00D207D2">
        <w:rPr>
          <w:noProof/>
        </w:rPr>
        <w:t>22</w:t>
      </w:r>
      <w:r w:rsidR="00974719">
        <w:rPr>
          <w:noProof/>
        </w:rPr>
        <w:fldChar w:fldCharType="end"/>
      </w:r>
      <w:r>
        <w:t xml:space="preserve">: </w:t>
      </w:r>
      <w:r w:rsidRPr="00A34587">
        <w:t>Estructura</w:t>
      </w:r>
      <w:r>
        <w:t xml:space="preserve"> de  navegación </w:t>
      </w:r>
      <w:r w:rsidRPr="00A34587">
        <w:t>Cita médica</w:t>
      </w:r>
      <w:bookmarkEnd w:id="2518"/>
    </w:p>
    <w:p w14:paraId="28C98C92" w14:textId="77777777" w:rsidR="008822B7" w:rsidRDefault="008822B7" w:rsidP="008822B7">
      <w:pPr>
        <w:keepNext/>
        <w:jc w:val="center"/>
      </w:pPr>
      <w:r w:rsidRPr="008822B7">
        <w:rPr>
          <w:noProof/>
          <w:lang w:eastAsia="es-BO"/>
        </w:rPr>
        <w:drawing>
          <wp:inline distT="0" distB="0" distL="0" distR="0" wp14:anchorId="2E95B06A" wp14:editId="3330F80E">
            <wp:extent cx="5878195" cy="3316544"/>
            <wp:effectExtent l="0" t="0" r="8255" b="0"/>
            <wp:docPr id="61" name="Imagen 61" descr="D:\UATF\SEMESTRE 9\magicDraw\Diagramas\Estructura navegacional Cita méd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ATF\SEMESTRE 9\magicDraw\Diagramas\Estructura navegacional Cita médica.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3918" b="6706"/>
                    <a:stretch/>
                  </pic:blipFill>
                  <pic:spPr bwMode="auto">
                    <a:xfrm>
                      <a:off x="0" y="0"/>
                      <a:ext cx="5900737" cy="3329262"/>
                    </a:xfrm>
                    <a:prstGeom prst="rect">
                      <a:avLst/>
                    </a:prstGeom>
                    <a:noFill/>
                    <a:ln>
                      <a:noFill/>
                    </a:ln>
                    <a:extLst>
                      <a:ext uri="{53640926-AAD7-44D8-BBD7-CCE9431645EC}">
                        <a14:shadowObscured xmlns:a14="http://schemas.microsoft.com/office/drawing/2010/main"/>
                      </a:ext>
                    </a:extLst>
                  </pic:spPr>
                </pic:pic>
              </a:graphicData>
            </a:graphic>
          </wp:inline>
        </w:drawing>
      </w:r>
    </w:p>
    <w:p w14:paraId="5722748F" w14:textId="77777777" w:rsidR="008822B7" w:rsidRDefault="008822B7" w:rsidP="008822B7">
      <w:pPr>
        <w:pStyle w:val="Descripcin"/>
        <w:jc w:val="right"/>
      </w:pPr>
      <w:r>
        <w:t>Fuente: Elaboración propia</w:t>
      </w:r>
    </w:p>
    <w:p w14:paraId="5FDE82A4" w14:textId="3C86DCAE" w:rsidR="008822B7" w:rsidRDefault="008822B7" w:rsidP="008822B7">
      <w:pPr>
        <w:pStyle w:val="Descripcin"/>
        <w:keepNext/>
        <w:jc w:val="center"/>
      </w:pPr>
      <w:bookmarkStart w:id="2519" w:name="_Toc485290436"/>
      <w:r>
        <w:lastRenderedPageBreak/>
        <w:t xml:space="preserve">Figura </w:t>
      </w:r>
      <w:r w:rsidR="00974719">
        <w:fldChar w:fldCharType="begin"/>
      </w:r>
      <w:r w:rsidR="00974719">
        <w:instrText xml:space="preserve"> SEQ Figura \* ARABIC </w:instrText>
      </w:r>
      <w:r w:rsidR="00974719">
        <w:fldChar w:fldCharType="separate"/>
      </w:r>
      <w:r w:rsidR="00D207D2">
        <w:rPr>
          <w:noProof/>
        </w:rPr>
        <w:t>23</w:t>
      </w:r>
      <w:r w:rsidR="00974719">
        <w:rPr>
          <w:noProof/>
        </w:rPr>
        <w:fldChar w:fldCharType="end"/>
      </w:r>
      <w:r>
        <w:t xml:space="preserve">: </w:t>
      </w:r>
      <w:r w:rsidRPr="00F65DA4">
        <w:t>Estructura</w:t>
      </w:r>
      <w:r>
        <w:t xml:space="preserve"> de navegación</w:t>
      </w:r>
      <w:r w:rsidRPr="00F65DA4">
        <w:t xml:space="preserve"> Pacientes</w:t>
      </w:r>
      <w:bookmarkEnd w:id="2519"/>
    </w:p>
    <w:p w14:paraId="7646AE9B" w14:textId="77777777" w:rsidR="008822B7" w:rsidRDefault="008822B7" w:rsidP="008822B7">
      <w:pPr>
        <w:keepNext/>
        <w:jc w:val="center"/>
      </w:pPr>
      <w:r w:rsidRPr="008822B7">
        <w:rPr>
          <w:noProof/>
          <w:lang w:eastAsia="es-BO"/>
        </w:rPr>
        <w:drawing>
          <wp:inline distT="0" distB="0" distL="0" distR="0" wp14:anchorId="1BF885E4" wp14:editId="0F5C488B">
            <wp:extent cx="5890161" cy="3039110"/>
            <wp:effectExtent l="0" t="0" r="0" b="8890"/>
            <wp:docPr id="62" name="Imagen 62" descr="D:\UATF\SEMESTRE 9\magicDraw\Diagramas\Estructura navegacional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ATF\SEMESTRE 9\magicDraw\Diagramas\Estructura navegacional Pacientes.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549" b="6914"/>
                    <a:stretch/>
                  </pic:blipFill>
                  <pic:spPr bwMode="auto">
                    <a:xfrm>
                      <a:off x="0" y="0"/>
                      <a:ext cx="5917225" cy="3053074"/>
                    </a:xfrm>
                    <a:prstGeom prst="rect">
                      <a:avLst/>
                    </a:prstGeom>
                    <a:noFill/>
                    <a:ln>
                      <a:noFill/>
                    </a:ln>
                    <a:extLst>
                      <a:ext uri="{53640926-AAD7-44D8-BBD7-CCE9431645EC}">
                        <a14:shadowObscured xmlns:a14="http://schemas.microsoft.com/office/drawing/2010/main"/>
                      </a:ext>
                    </a:extLst>
                  </pic:spPr>
                </pic:pic>
              </a:graphicData>
            </a:graphic>
          </wp:inline>
        </w:drawing>
      </w:r>
    </w:p>
    <w:p w14:paraId="10A57922" w14:textId="77777777" w:rsidR="008822B7" w:rsidRPr="008822B7" w:rsidRDefault="008822B7" w:rsidP="008822B7">
      <w:pPr>
        <w:pStyle w:val="Descripcin"/>
        <w:jc w:val="right"/>
      </w:pPr>
      <w:r>
        <w:t>Fuente: Elaboración propia</w:t>
      </w:r>
    </w:p>
    <w:p w14:paraId="3724B48A" w14:textId="77777777" w:rsidR="00297092" w:rsidRDefault="00297092" w:rsidP="004D1FB3">
      <w:pPr>
        <w:pStyle w:val="Ttulo3"/>
        <w:spacing w:after="200"/>
        <w:rPr>
          <w:lang w:eastAsia="es-BO"/>
        </w:rPr>
      </w:pPr>
      <w:bookmarkStart w:id="2520" w:name="_Toc485290400"/>
      <w:r>
        <w:rPr>
          <w:lang w:eastAsia="es-BO"/>
        </w:rPr>
        <w:t>Modelo de Presentación</w:t>
      </w:r>
      <w:bookmarkEnd w:id="2520"/>
    </w:p>
    <w:p w14:paraId="162EEBE6" w14:textId="7D3C3942" w:rsidR="00F8433B" w:rsidRDefault="00F8433B" w:rsidP="00F8433B">
      <w:pPr>
        <w:pStyle w:val="Descripcin"/>
        <w:keepNext/>
        <w:jc w:val="center"/>
      </w:pPr>
      <w:bookmarkStart w:id="2521" w:name="_Toc485290437"/>
      <w:r>
        <w:t xml:space="preserve">Figura </w:t>
      </w:r>
      <w:r w:rsidR="00974719">
        <w:fldChar w:fldCharType="begin"/>
      </w:r>
      <w:r w:rsidR="00974719">
        <w:instrText xml:space="preserve"> SEQ Figura \* ARABIC </w:instrText>
      </w:r>
      <w:r w:rsidR="00974719">
        <w:fldChar w:fldCharType="separate"/>
      </w:r>
      <w:r w:rsidR="00D207D2">
        <w:rPr>
          <w:noProof/>
        </w:rPr>
        <w:t>24</w:t>
      </w:r>
      <w:r w:rsidR="00974719">
        <w:rPr>
          <w:noProof/>
        </w:rPr>
        <w:fldChar w:fldCharType="end"/>
      </w:r>
      <w:r w:rsidR="00A36E15">
        <w:t>: Di</w:t>
      </w:r>
      <w:r w:rsidR="00833250">
        <w:t>agrama de presentación Iniciar sesión</w:t>
      </w:r>
      <w:bookmarkEnd w:id="2521"/>
    </w:p>
    <w:p w14:paraId="211CA143" w14:textId="77777777" w:rsidR="00F8433B" w:rsidRDefault="008822B7" w:rsidP="00F8433B">
      <w:pPr>
        <w:keepNext/>
        <w:spacing w:after="240"/>
        <w:jc w:val="center"/>
      </w:pPr>
      <w:r w:rsidRPr="008822B7">
        <w:rPr>
          <w:noProof/>
          <w:lang w:eastAsia="es-BO"/>
        </w:rPr>
        <w:drawing>
          <wp:inline distT="0" distB="0" distL="0" distR="0" wp14:anchorId="1C280C37" wp14:editId="476967AE">
            <wp:extent cx="3789680" cy="3627455"/>
            <wp:effectExtent l="0" t="0" r="1270" b="0"/>
            <wp:docPr id="63" name="Imagen 63" descr="D:\UATF\SEMESTRE 9\magicDraw\Diagramas\Diagrama de presentacion\Iniciar Se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ATF\SEMESTRE 9\magicDraw\Diagramas\Diagrama de presentacion\Iniciar Sesión.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5664" b="4541"/>
                    <a:stretch/>
                  </pic:blipFill>
                  <pic:spPr bwMode="auto">
                    <a:xfrm>
                      <a:off x="0" y="0"/>
                      <a:ext cx="3866986" cy="3701452"/>
                    </a:xfrm>
                    <a:prstGeom prst="rect">
                      <a:avLst/>
                    </a:prstGeom>
                    <a:noFill/>
                    <a:ln>
                      <a:noFill/>
                    </a:ln>
                    <a:extLst>
                      <a:ext uri="{53640926-AAD7-44D8-BBD7-CCE9431645EC}">
                        <a14:shadowObscured xmlns:a14="http://schemas.microsoft.com/office/drawing/2010/main"/>
                      </a:ext>
                    </a:extLst>
                  </pic:spPr>
                </pic:pic>
              </a:graphicData>
            </a:graphic>
          </wp:inline>
        </w:drawing>
      </w:r>
    </w:p>
    <w:p w14:paraId="62633E7C" w14:textId="77777777" w:rsidR="00297092" w:rsidRDefault="00F8433B" w:rsidP="00A36E15">
      <w:pPr>
        <w:pStyle w:val="Descripcin"/>
        <w:jc w:val="right"/>
      </w:pPr>
      <w:r>
        <w:t>Fuente: Elaboración propia</w:t>
      </w:r>
    </w:p>
    <w:p w14:paraId="14610F43" w14:textId="3F32E49D" w:rsidR="00A36E15" w:rsidRDefault="00A36E15" w:rsidP="00833250">
      <w:pPr>
        <w:pStyle w:val="Descripcin"/>
        <w:keepNext/>
        <w:jc w:val="center"/>
      </w:pPr>
      <w:bookmarkStart w:id="2522" w:name="_Toc485290438"/>
      <w:r>
        <w:lastRenderedPageBreak/>
        <w:t xml:space="preserve">Figura </w:t>
      </w:r>
      <w:r w:rsidR="00974719">
        <w:fldChar w:fldCharType="begin"/>
      </w:r>
      <w:r w:rsidR="00974719">
        <w:instrText xml:space="preserve"> SEQ Figura \* ARABIC </w:instrText>
      </w:r>
      <w:r w:rsidR="00974719">
        <w:fldChar w:fldCharType="separate"/>
      </w:r>
      <w:r w:rsidR="00D207D2">
        <w:rPr>
          <w:noProof/>
        </w:rPr>
        <w:t>25</w:t>
      </w:r>
      <w:r w:rsidR="00974719">
        <w:rPr>
          <w:noProof/>
        </w:rPr>
        <w:fldChar w:fldCharType="end"/>
      </w:r>
      <w:r>
        <w:t xml:space="preserve">: </w:t>
      </w:r>
      <w:r w:rsidR="00833250">
        <w:t>Diagrama de presentación Usuarios</w:t>
      </w:r>
      <w:r w:rsidR="00833250" w:rsidRPr="00833250">
        <w:rPr>
          <w:noProof/>
          <w:lang w:eastAsia="es-BO"/>
        </w:rPr>
        <w:t xml:space="preserve"> </w:t>
      </w:r>
      <w:r w:rsidR="00833250" w:rsidRPr="00833250">
        <w:rPr>
          <w:noProof/>
          <w:lang w:eastAsia="es-BO"/>
        </w:rPr>
        <w:drawing>
          <wp:inline distT="0" distB="0" distL="0" distR="0" wp14:anchorId="31BB65EA" wp14:editId="2294C50B">
            <wp:extent cx="5973288" cy="3733800"/>
            <wp:effectExtent l="0" t="0" r="8890" b="0"/>
            <wp:docPr id="64" name="Imagen 64" descr="D:\UATF\SEMESTRE 9\magicDraw\Diagramas\Diagrama de presentacion\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ATF\SEMESTRE 9\magicDraw\Diagramas\Diagrama de presentacion\Usuarios.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3336" b="3456"/>
                    <a:stretch/>
                  </pic:blipFill>
                  <pic:spPr bwMode="auto">
                    <a:xfrm>
                      <a:off x="0" y="0"/>
                      <a:ext cx="5990723" cy="3744699"/>
                    </a:xfrm>
                    <a:prstGeom prst="rect">
                      <a:avLst/>
                    </a:prstGeom>
                    <a:noFill/>
                    <a:ln>
                      <a:noFill/>
                    </a:ln>
                    <a:extLst>
                      <a:ext uri="{53640926-AAD7-44D8-BBD7-CCE9431645EC}">
                        <a14:shadowObscured xmlns:a14="http://schemas.microsoft.com/office/drawing/2010/main"/>
                      </a:ext>
                    </a:extLst>
                  </pic:spPr>
                </pic:pic>
              </a:graphicData>
            </a:graphic>
          </wp:inline>
        </w:drawing>
      </w:r>
      <w:bookmarkEnd w:id="2522"/>
    </w:p>
    <w:p w14:paraId="6A934C9D" w14:textId="77777777" w:rsidR="00F5681C" w:rsidRDefault="00A36E15" w:rsidP="00A36E15">
      <w:pPr>
        <w:pStyle w:val="Descripcin"/>
        <w:jc w:val="right"/>
      </w:pPr>
      <w:r>
        <w:t>Fuente: Elaboración propia</w:t>
      </w:r>
    </w:p>
    <w:p w14:paraId="2FEF039E" w14:textId="48E45D19" w:rsidR="00833250" w:rsidRDefault="00833250" w:rsidP="00833250">
      <w:pPr>
        <w:pStyle w:val="Descripcin"/>
        <w:keepNext/>
        <w:jc w:val="center"/>
      </w:pPr>
      <w:bookmarkStart w:id="2523" w:name="_Toc485290439"/>
      <w:r>
        <w:t xml:space="preserve">Figura </w:t>
      </w:r>
      <w:r w:rsidR="00974719">
        <w:fldChar w:fldCharType="begin"/>
      </w:r>
      <w:r w:rsidR="00974719">
        <w:instrText xml:space="preserve"> SEQ Figura \* ARABIC </w:instrText>
      </w:r>
      <w:r w:rsidR="00974719">
        <w:fldChar w:fldCharType="separate"/>
      </w:r>
      <w:r w:rsidR="00D207D2">
        <w:rPr>
          <w:noProof/>
        </w:rPr>
        <w:t>26</w:t>
      </w:r>
      <w:r w:rsidR="00974719">
        <w:rPr>
          <w:noProof/>
        </w:rPr>
        <w:fldChar w:fldCharType="end"/>
      </w:r>
      <w:r>
        <w:t xml:space="preserve">: </w:t>
      </w:r>
      <w:r w:rsidRPr="00E944D5">
        <w:t>D</w:t>
      </w:r>
      <w:r>
        <w:t>iagrama de presentación Pantalla</w:t>
      </w:r>
      <w:bookmarkEnd w:id="2523"/>
    </w:p>
    <w:p w14:paraId="7F6AA367" w14:textId="77777777" w:rsidR="00833250" w:rsidRDefault="00833250" w:rsidP="00833250">
      <w:pPr>
        <w:keepNext/>
        <w:jc w:val="center"/>
      </w:pPr>
      <w:r w:rsidRPr="00833250">
        <w:rPr>
          <w:noProof/>
          <w:lang w:eastAsia="es-BO"/>
        </w:rPr>
        <w:drawing>
          <wp:inline distT="0" distB="0" distL="0" distR="0" wp14:anchorId="5583CDDA" wp14:editId="3C7D1184">
            <wp:extent cx="5657850" cy="3409950"/>
            <wp:effectExtent l="0" t="0" r="0" b="0"/>
            <wp:docPr id="65" name="Imagen 65" descr="D:\UATF\SEMESTRE 9\magicDraw\Diagramas\Diagrama de presentacion\Panta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ATF\SEMESTRE 9\magicDraw\Diagramas\Diagrama de presentacion\Pantalla.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11" b="5098"/>
                    <a:stretch/>
                  </pic:blipFill>
                  <pic:spPr bwMode="auto">
                    <a:xfrm>
                      <a:off x="0" y="0"/>
                      <a:ext cx="5664553" cy="3413990"/>
                    </a:xfrm>
                    <a:prstGeom prst="rect">
                      <a:avLst/>
                    </a:prstGeom>
                    <a:noFill/>
                    <a:ln>
                      <a:noFill/>
                    </a:ln>
                    <a:extLst>
                      <a:ext uri="{53640926-AAD7-44D8-BBD7-CCE9431645EC}">
                        <a14:shadowObscured xmlns:a14="http://schemas.microsoft.com/office/drawing/2010/main"/>
                      </a:ext>
                    </a:extLst>
                  </pic:spPr>
                </pic:pic>
              </a:graphicData>
            </a:graphic>
          </wp:inline>
        </w:drawing>
      </w:r>
    </w:p>
    <w:p w14:paraId="390BB2E9" w14:textId="77777777" w:rsidR="00833250" w:rsidRDefault="00833250" w:rsidP="00833250">
      <w:pPr>
        <w:pStyle w:val="Descripcin"/>
        <w:jc w:val="right"/>
      </w:pPr>
      <w:r>
        <w:t>Fuente: Elaboración Propia</w:t>
      </w:r>
    </w:p>
    <w:p w14:paraId="10DB5E4D" w14:textId="46405986" w:rsidR="006D3DA7" w:rsidRDefault="006D3DA7" w:rsidP="006D3DA7">
      <w:pPr>
        <w:pStyle w:val="Descripcin"/>
        <w:keepNext/>
        <w:jc w:val="center"/>
      </w:pPr>
      <w:bookmarkStart w:id="2524" w:name="_Toc485290440"/>
      <w:r>
        <w:lastRenderedPageBreak/>
        <w:t xml:space="preserve">Figura </w:t>
      </w:r>
      <w:r w:rsidR="00974719">
        <w:fldChar w:fldCharType="begin"/>
      </w:r>
      <w:r w:rsidR="00974719">
        <w:instrText xml:space="preserve"> SEQ Figura \* ARABIC </w:instrText>
      </w:r>
      <w:r w:rsidR="00974719">
        <w:fldChar w:fldCharType="separate"/>
      </w:r>
      <w:r w:rsidR="00D207D2">
        <w:rPr>
          <w:noProof/>
        </w:rPr>
        <w:t>27</w:t>
      </w:r>
      <w:r w:rsidR="00974719">
        <w:rPr>
          <w:noProof/>
        </w:rPr>
        <w:fldChar w:fldCharType="end"/>
      </w:r>
      <w:r>
        <w:t xml:space="preserve">: </w:t>
      </w:r>
      <w:r w:rsidRPr="00C70F70">
        <w:t>D</w:t>
      </w:r>
      <w:r>
        <w:t>iagrama de presentación Consulta médica</w:t>
      </w:r>
      <w:bookmarkEnd w:id="2524"/>
    </w:p>
    <w:p w14:paraId="4ABD78A7" w14:textId="77777777" w:rsidR="00833250" w:rsidRDefault="00833250" w:rsidP="00833250">
      <w:pPr>
        <w:keepNext/>
      </w:pPr>
      <w:r w:rsidRPr="00833250">
        <w:rPr>
          <w:noProof/>
          <w:lang w:eastAsia="es-BO"/>
        </w:rPr>
        <w:drawing>
          <wp:inline distT="0" distB="0" distL="0" distR="0" wp14:anchorId="2515CF52" wp14:editId="7D6465BB">
            <wp:extent cx="5985163" cy="3215005"/>
            <wp:effectExtent l="0" t="0" r="0" b="4445"/>
            <wp:docPr id="66" name="Imagen 66" descr="D:\UATF\SEMESTRE 9\magicDraw\Diagramas\Diagrama de presentacion\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ATF\SEMESTRE 9\magicDraw\Diagramas\Diagrama de presentacion\Consultas.jpg"/>
                    <pic:cNvPicPr>
                      <a:picLocks noChangeAspect="1" noChangeArrowheads="1"/>
                    </pic:cNvPicPr>
                  </pic:nvPicPr>
                  <pic:blipFill rotWithShape="1">
                    <a:blip r:embed="rId39">
                      <a:extLst>
                        <a:ext uri="{28A0092B-C50C-407E-A947-70E740481C1C}">
                          <a14:useLocalDpi xmlns:a14="http://schemas.microsoft.com/office/drawing/2010/main" val="0"/>
                        </a:ext>
                      </a:extLst>
                    </a:blip>
                    <a:srcRect r="2057" b="3785"/>
                    <a:stretch/>
                  </pic:blipFill>
                  <pic:spPr bwMode="auto">
                    <a:xfrm>
                      <a:off x="0" y="0"/>
                      <a:ext cx="6004673" cy="3225485"/>
                    </a:xfrm>
                    <a:prstGeom prst="rect">
                      <a:avLst/>
                    </a:prstGeom>
                    <a:noFill/>
                    <a:ln>
                      <a:noFill/>
                    </a:ln>
                    <a:extLst>
                      <a:ext uri="{53640926-AAD7-44D8-BBD7-CCE9431645EC}">
                        <a14:shadowObscured xmlns:a14="http://schemas.microsoft.com/office/drawing/2010/main"/>
                      </a:ext>
                    </a:extLst>
                  </pic:spPr>
                </pic:pic>
              </a:graphicData>
            </a:graphic>
          </wp:inline>
        </w:drawing>
      </w:r>
    </w:p>
    <w:p w14:paraId="61CA7FD9" w14:textId="77777777" w:rsidR="00833250" w:rsidRPr="00833250" w:rsidRDefault="00833250" w:rsidP="00833250">
      <w:pPr>
        <w:pStyle w:val="Descripcin"/>
        <w:jc w:val="right"/>
      </w:pPr>
      <w:r>
        <w:t>Fuente: Elaboración propia</w:t>
      </w:r>
    </w:p>
    <w:p w14:paraId="3097983A" w14:textId="74604FEC" w:rsidR="00A36E15" w:rsidRDefault="00A36E15" w:rsidP="00A36E15">
      <w:pPr>
        <w:pStyle w:val="Descripcin"/>
        <w:keepNext/>
        <w:jc w:val="center"/>
      </w:pPr>
      <w:bookmarkStart w:id="2525" w:name="_Toc485290441"/>
      <w:r>
        <w:t xml:space="preserve">Figura </w:t>
      </w:r>
      <w:r w:rsidR="00974719">
        <w:fldChar w:fldCharType="begin"/>
      </w:r>
      <w:r w:rsidR="00974719">
        <w:instrText xml:space="preserve"> SEQ Figura \* ARABIC </w:instrText>
      </w:r>
      <w:r w:rsidR="00974719">
        <w:fldChar w:fldCharType="separate"/>
      </w:r>
      <w:r w:rsidR="00D207D2">
        <w:rPr>
          <w:noProof/>
        </w:rPr>
        <w:t>28</w:t>
      </w:r>
      <w:r w:rsidR="00974719">
        <w:rPr>
          <w:noProof/>
        </w:rPr>
        <w:fldChar w:fldCharType="end"/>
      </w:r>
      <w:r>
        <w:t xml:space="preserve">: </w:t>
      </w:r>
      <w:r w:rsidR="006D3DA7" w:rsidRPr="00C70F70">
        <w:t>D</w:t>
      </w:r>
      <w:r w:rsidR="006D3DA7">
        <w:t>iagrama de presentación Cita médica</w:t>
      </w:r>
      <w:bookmarkEnd w:id="2525"/>
    </w:p>
    <w:p w14:paraId="42B7AE3B" w14:textId="77777777" w:rsidR="00A36E15" w:rsidRDefault="006D3DA7" w:rsidP="00A36E15">
      <w:pPr>
        <w:keepNext/>
        <w:spacing w:line="360" w:lineRule="auto"/>
        <w:jc w:val="center"/>
      </w:pPr>
      <w:r w:rsidRPr="006D3DA7">
        <w:rPr>
          <w:noProof/>
          <w:lang w:eastAsia="es-BO"/>
        </w:rPr>
        <w:drawing>
          <wp:inline distT="0" distB="0" distL="0" distR="0" wp14:anchorId="5201AE7F" wp14:editId="070EC037">
            <wp:extent cx="6032664" cy="3699253"/>
            <wp:effectExtent l="0" t="0" r="6350" b="0"/>
            <wp:docPr id="67" name="Imagen 67" descr="D:\UATF\SEMESTRE 9\magicDraw\Diagramas\Diagrama de presentacion\Citas med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ATF\SEMESTRE 9\magicDraw\Diagramas\Diagrama de presentacion\Citas medicas.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3378" b="3611"/>
                    <a:stretch/>
                  </pic:blipFill>
                  <pic:spPr bwMode="auto">
                    <a:xfrm>
                      <a:off x="0" y="0"/>
                      <a:ext cx="6058335" cy="3714995"/>
                    </a:xfrm>
                    <a:prstGeom prst="rect">
                      <a:avLst/>
                    </a:prstGeom>
                    <a:noFill/>
                    <a:ln>
                      <a:noFill/>
                    </a:ln>
                    <a:extLst>
                      <a:ext uri="{53640926-AAD7-44D8-BBD7-CCE9431645EC}">
                        <a14:shadowObscured xmlns:a14="http://schemas.microsoft.com/office/drawing/2010/main"/>
                      </a:ext>
                    </a:extLst>
                  </pic:spPr>
                </pic:pic>
              </a:graphicData>
            </a:graphic>
          </wp:inline>
        </w:drawing>
      </w:r>
    </w:p>
    <w:p w14:paraId="1BA3DA03" w14:textId="05FD9C36" w:rsidR="00F5681C" w:rsidRPr="002176BC" w:rsidRDefault="00A36E15" w:rsidP="00A36E15">
      <w:pPr>
        <w:pStyle w:val="Descripcin"/>
        <w:jc w:val="right"/>
        <w:rPr>
          <w:sz w:val="24"/>
          <w:szCs w:val="24"/>
          <w:lang w:eastAsia="es-BO"/>
        </w:rPr>
      </w:pPr>
      <w:r>
        <w:t xml:space="preserve">Fuente </w:t>
      </w:r>
      <w:r w:rsidR="00974719">
        <w:fldChar w:fldCharType="begin"/>
      </w:r>
      <w:r w:rsidR="00974719">
        <w:instrText xml:space="preserve"> SEQ Fuente \* ARABIC </w:instrText>
      </w:r>
      <w:r w:rsidR="00974719">
        <w:fldChar w:fldCharType="separate"/>
      </w:r>
      <w:r w:rsidR="00D207D2">
        <w:rPr>
          <w:noProof/>
        </w:rPr>
        <w:t>4</w:t>
      </w:r>
      <w:r w:rsidR="00974719">
        <w:rPr>
          <w:noProof/>
        </w:rPr>
        <w:fldChar w:fldCharType="end"/>
      </w:r>
      <w:r>
        <w:t>:Elaboración propia</w:t>
      </w:r>
    </w:p>
    <w:p w14:paraId="77EF70FD" w14:textId="3DD3025A" w:rsidR="006D3DA7" w:rsidRDefault="00A36E15" w:rsidP="006D3DA7">
      <w:pPr>
        <w:pStyle w:val="Descripcin"/>
        <w:keepNext/>
        <w:jc w:val="center"/>
      </w:pPr>
      <w:bookmarkStart w:id="2526" w:name="_Toc485290442"/>
      <w:r>
        <w:lastRenderedPageBreak/>
        <w:t xml:space="preserve">Figura </w:t>
      </w:r>
      <w:r w:rsidR="00974719">
        <w:fldChar w:fldCharType="begin"/>
      </w:r>
      <w:r w:rsidR="00974719">
        <w:instrText xml:space="preserve"> SEQ Figura \* ARABIC </w:instrText>
      </w:r>
      <w:r w:rsidR="00974719">
        <w:fldChar w:fldCharType="separate"/>
      </w:r>
      <w:r w:rsidR="00D207D2">
        <w:rPr>
          <w:noProof/>
        </w:rPr>
        <w:t>29</w:t>
      </w:r>
      <w:r w:rsidR="00974719">
        <w:rPr>
          <w:noProof/>
        </w:rPr>
        <w:fldChar w:fldCharType="end"/>
      </w:r>
      <w:r w:rsidR="006D3DA7">
        <w:t xml:space="preserve">: </w:t>
      </w:r>
      <w:r w:rsidR="006D3DA7" w:rsidRPr="00C70F70">
        <w:t>D</w:t>
      </w:r>
      <w:r w:rsidR="006D3DA7">
        <w:t>iagrama de presentación Pacientes</w:t>
      </w:r>
      <w:bookmarkEnd w:id="2526"/>
    </w:p>
    <w:p w14:paraId="37CE9A30" w14:textId="77777777" w:rsidR="00A36E15" w:rsidRDefault="006D3DA7" w:rsidP="00A36E15">
      <w:pPr>
        <w:keepNext/>
        <w:spacing w:line="360" w:lineRule="auto"/>
        <w:jc w:val="center"/>
      </w:pPr>
      <w:r w:rsidRPr="006D3DA7">
        <w:rPr>
          <w:noProof/>
          <w:lang w:eastAsia="es-BO"/>
        </w:rPr>
        <w:drawing>
          <wp:inline distT="0" distB="0" distL="0" distR="0" wp14:anchorId="229BB303" wp14:editId="12174BF4">
            <wp:extent cx="5995358" cy="5163185"/>
            <wp:effectExtent l="0" t="0" r="5715" b="0"/>
            <wp:docPr id="68" name="Imagen 68" descr="D:\UATF\SEMESTRE 9\magicDraw\Diagramas\Diagrama de presentacion\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ATF\SEMESTRE 9\magicDraw\Diagramas\Diagrama de presentacion\Pacientes.jpg"/>
                    <pic:cNvPicPr>
                      <a:picLocks noChangeAspect="1" noChangeArrowheads="1"/>
                    </pic:cNvPicPr>
                  </pic:nvPicPr>
                  <pic:blipFill rotWithShape="1">
                    <a:blip r:embed="rId41">
                      <a:extLst>
                        <a:ext uri="{28A0092B-C50C-407E-A947-70E740481C1C}">
                          <a14:useLocalDpi xmlns:a14="http://schemas.microsoft.com/office/drawing/2010/main" val="0"/>
                        </a:ext>
                      </a:extLst>
                    </a:blip>
                    <a:srcRect r="2789" b="3226"/>
                    <a:stretch/>
                  </pic:blipFill>
                  <pic:spPr bwMode="auto">
                    <a:xfrm>
                      <a:off x="0" y="0"/>
                      <a:ext cx="6047664" cy="5208231"/>
                    </a:xfrm>
                    <a:prstGeom prst="rect">
                      <a:avLst/>
                    </a:prstGeom>
                    <a:noFill/>
                    <a:ln>
                      <a:noFill/>
                    </a:ln>
                    <a:extLst>
                      <a:ext uri="{53640926-AAD7-44D8-BBD7-CCE9431645EC}">
                        <a14:shadowObscured xmlns:a14="http://schemas.microsoft.com/office/drawing/2010/main"/>
                      </a:ext>
                    </a:extLst>
                  </pic:spPr>
                </pic:pic>
              </a:graphicData>
            </a:graphic>
          </wp:inline>
        </w:drawing>
      </w:r>
    </w:p>
    <w:p w14:paraId="0BFDFC15" w14:textId="77777777" w:rsidR="00F5681C" w:rsidRPr="002176BC" w:rsidRDefault="00A36E15" w:rsidP="00A36E15">
      <w:pPr>
        <w:pStyle w:val="Descripcin"/>
        <w:jc w:val="right"/>
        <w:rPr>
          <w:sz w:val="24"/>
          <w:szCs w:val="24"/>
          <w:lang w:eastAsia="es-BO"/>
        </w:rPr>
      </w:pPr>
      <w:r>
        <w:t xml:space="preserve">Fuente: </w:t>
      </w:r>
      <w:r w:rsidRPr="0080343D">
        <w:t>Elaboración propia</w:t>
      </w:r>
    </w:p>
    <w:p w14:paraId="29BC6089" w14:textId="77777777" w:rsidR="003064EA" w:rsidRPr="00B062AA" w:rsidRDefault="0003222B" w:rsidP="00B062AA">
      <w:pPr>
        <w:pStyle w:val="Ttulo3"/>
        <w:spacing w:after="240" w:line="360" w:lineRule="auto"/>
        <w:jc w:val="both"/>
        <w:rPr>
          <w:lang w:eastAsia="es-BO"/>
        </w:rPr>
      </w:pPr>
      <w:bookmarkStart w:id="2527" w:name="_Toc485290401"/>
      <w:r w:rsidRPr="00366BC8">
        <w:rPr>
          <w:lang w:eastAsia="es-BO"/>
        </w:rPr>
        <w:t>Diseño de base de d</w:t>
      </w:r>
      <w:r w:rsidRPr="00B062AA">
        <w:rPr>
          <w:lang w:eastAsia="es-BO"/>
        </w:rPr>
        <w:t>atos</w:t>
      </w:r>
      <w:bookmarkEnd w:id="2527"/>
    </w:p>
    <w:p w14:paraId="3AD0365F" w14:textId="77777777" w:rsidR="00366BC8" w:rsidRPr="00B062AA" w:rsidRDefault="00366BC8" w:rsidP="00B062AA">
      <w:pPr>
        <w:spacing w:after="240" w:line="360" w:lineRule="auto"/>
        <w:jc w:val="both"/>
        <w:rPr>
          <w:sz w:val="24"/>
          <w:szCs w:val="24"/>
          <w:lang w:eastAsia="es-BO"/>
        </w:rPr>
      </w:pPr>
      <w:r w:rsidRPr="00B062AA">
        <w:rPr>
          <w:sz w:val="24"/>
          <w:szCs w:val="24"/>
          <w:lang w:eastAsia="es-BO"/>
        </w:rPr>
        <w:t>El diseño de una base de datos consiste en definir la estructura de los datos que debe tener un sistema de información determinado. Para ello se suelen seguir por regla general unas fases en el proceso de diseño, a continuación, se mencionan los siguientes:</w:t>
      </w:r>
    </w:p>
    <w:p w14:paraId="60C2A2BE" w14:textId="77777777" w:rsidR="0003222B" w:rsidRPr="00B062AA" w:rsidRDefault="0003222B" w:rsidP="00B062AA">
      <w:pPr>
        <w:pStyle w:val="Ttulo4"/>
        <w:spacing w:after="240" w:line="360" w:lineRule="auto"/>
        <w:jc w:val="both"/>
        <w:rPr>
          <w:szCs w:val="24"/>
          <w:lang w:eastAsia="es-BO"/>
        </w:rPr>
      </w:pPr>
      <w:r w:rsidRPr="00B062AA">
        <w:rPr>
          <w:szCs w:val="24"/>
          <w:lang w:eastAsia="es-BO"/>
        </w:rPr>
        <w:lastRenderedPageBreak/>
        <w:t>Esquema de la base de datos</w:t>
      </w:r>
    </w:p>
    <w:p w14:paraId="25EA30C3" w14:textId="77777777" w:rsidR="00B062AA" w:rsidRPr="00B062AA" w:rsidRDefault="00B062AA" w:rsidP="00B062AA">
      <w:pPr>
        <w:spacing w:after="240" w:line="360" w:lineRule="auto"/>
        <w:jc w:val="both"/>
        <w:rPr>
          <w:sz w:val="24"/>
          <w:szCs w:val="24"/>
          <w:lang w:eastAsia="es-BO"/>
        </w:rPr>
      </w:pPr>
      <w:r w:rsidRPr="00B062AA">
        <w:rPr>
          <w:sz w:val="24"/>
          <w:szCs w:val="24"/>
          <w:lang w:eastAsia="es-BO"/>
        </w:rPr>
        <w:t>Se realizó el modelo relacional que define la implementación lógica de la información del sistema mediante una serie de tablas, campos, restricciones, relaciones entre las mismas, etc. que deben reflejar la semántica de la base de datos (</w:t>
      </w:r>
      <w:r w:rsidRPr="00B062AA">
        <w:rPr>
          <w:b/>
          <w:sz w:val="24"/>
          <w:szCs w:val="24"/>
          <w:lang w:eastAsia="es-BO"/>
        </w:rPr>
        <w:t>Ver Anexo N° 14</w:t>
      </w:r>
      <w:r w:rsidRPr="00B062AA">
        <w:rPr>
          <w:sz w:val="24"/>
          <w:szCs w:val="24"/>
          <w:lang w:eastAsia="es-BO"/>
        </w:rPr>
        <w:t>).</w:t>
      </w:r>
    </w:p>
    <w:p w14:paraId="245D653C" w14:textId="77777777" w:rsidR="00D769A4" w:rsidRPr="00B062AA" w:rsidRDefault="00D769A4" w:rsidP="00B062AA">
      <w:pPr>
        <w:pStyle w:val="Ttulo4"/>
        <w:spacing w:after="240" w:line="360" w:lineRule="auto"/>
        <w:jc w:val="both"/>
        <w:rPr>
          <w:szCs w:val="24"/>
          <w:lang w:eastAsia="es-BO"/>
        </w:rPr>
      </w:pPr>
      <w:r w:rsidRPr="00B062AA">
        <w:rPr>
          <w:szCs w:val="24"/>
          <w:lang w:eastAsia="es-BO"/>
        </w:rPr>
        <w:t>Normalización</w:t>
      </w:r>
    </w:p>
    <w:p w14:paraId="2E0171B6" w14:textId="77777777" w:rsidR="00D769A4" w:rsidRPr="00B062AA" w:rsidRDefault="00D769A4" w:rsidP="00B062AA">
      <w:pPr>
        <w:spacing w:after="240" w:line="360" w:lineRule="auto"/>
        <w:jc w:val="both"/>
        <w:rPr>
          <w:sz w:val="24"/>
          <w:szCs w:val="24"/>
          <w:lang w:eastAsia="es-BO"/>
        </w:rPr>
      </w:pPr>
      <w:r w:rsidRPr="00B062AA">
        <w:rPr>
          <w:sz w:val="24"/>
          <w:szCs w:val="24"/>
          <w:lang w:eastAsia="es-BO"/>
        </w:rPr>
        <w:t xml:space="preserve">Se ejecutó la respectiva normalización para estructurar los datos de forma que se eliminen duplicaciones innecesarias y se proporcione una ruta de búsqueda rápida para toda la información necesaria. </w:t>
      </w:r>
    </w:p>
    <w:p w14:paraId="08740E77" w14:textId="77777777" w:rsidR="00D769A4" w:rsidRPr="00B062AA" w:rsidRDefault="00D769A4" w:rsidP="00B062AA">
      <w:pPr>
        <w:spacing w:after="240" w:line="360" w:lineRule="auto"/>
        <w:jc w:val="both"/>
        <w:rPr>
          <w:b/>
          <w:sz w:val="24"/>
          <w:szCs w:val="24"/>
        </w:rPr>
      </w:pPr>
      <w:r w:rsidRPr="00B062AA">
        <w:rPr>
          <w:sz w:val="24"/>
          <w:szCs w:val="24"/>
          <w:lang w:eastAsia="es-BO"/>
        </w:rPr>
        <w:t>La manera de perfeccionar tablas, claves, columnas y relaciones para crear una base de datos eficaz, se normalizó hasta la tercera forma normal para tener una base de datos bien estructurado, t</w:t>
      </w:r>
      <w:r w:rsidR="00B062AA" w:rsidRPr="00B062AA">
        <w:rPr>
          <w:sz w:val="24"/>
          <w:szCs w:val="24"/>
          <w:lang w:eastAsia="es-BO"/>
        </w:rPr>
        <w:t>al como se ve en el modelo relacional (</w:t>
      </w:r>
      <w:r w:rsidRPr="00B062AA">
        <w:rPr>
          <w:b/>
          <w:sz w:val="24"/>
          <w:szCs w:val="24"/>
          <w:lang w:eastAsia="es-BO"/>
        </w:rPr>
        <w:t>Ver Anexo N° 14</w:t>
      </w:r>
      <w:r w:rsidRPr="00B062AA">
        <w:rPr>
          <w:sz w:val="24"/>
          <w:szCs w:val="24"/>
          <w:lang w:eastAsia="es-BO"/>
        </w:rPr>
        <w:t>).</w:t>
      </w:r>
    </w:p>
    <w:p w14:paraId="675B994F" w14:textId="77777777" w:rsidR="000F6B76" w:rsidRPr="00B062AA" w:rsidRDefault="000F6B76" w:rsidP="00B062AA">
      <w:pPr>
        <w:pStyle w:val="Ttulo4"/>
        <w:spacing w:after="240" w:line="360" w:lineRule="auto"/>
        <w:jc w:val="both"/>
        <w:rPr>
          <w:szCs w:val="24"/>
          <w:lang w:eastAsia="es-BO"/>
        </w:rPr>
      </w:pPr>
      <w:r w:rsidRPr="00B062AA">
        <w:rPr>
          <w:szCs w:val="24"/>
          <w:lang w:eastAsia="es-BO"/>
        </w:rPr>
        <w:t>Diccionario de datos</w:t>
      </w:r>
    </w:p>
    <w:p w14:paraId="401560BD" w14:textId="77777777" w:rsidR="00DC1E64" w:rsidRPr="00B062AA" w:rsidRDefault="00DC1E64" w:rsidP="00B062AA">
      <w:pPr>
        <w:spacing w:after="240" w:line="360" w:lineRule="auto"/>
        <w:jc w:val="both"/>
        <w:rPr>
          <w:sz w:val="24"/>
          <w:szCs w:val="24"/>
          <w:lang w:eastAsia="es-BO"/>
        </w:rPr>
      </w:pPr>
      <w:r w:rsidRPr="00B062AA">
        <w:rPr>
          <w:sz w:val="24"/>
          <w:szCs w:val="24"/>
          <w:lang w:eastAsia="es-BO"/>
        </w:rPr>
        <w:t xml:space="preserve">Se realizó un diccionario de datos con el objetivo de dar precisión que se manejan en el sistema, evitando malas interpretaciones o ambigüedades, así para emplear el diseño del </w:t>
      </w:r>
      <w:r w:rsidR="00D62304" w:rsidRPr="00B062AA">
        <w:rPr>
          <w:sz w:val="24"/>
          <w:szCs w:val="24"/>
          <w:lang w:eastAsia="es-BO"/>
        </w:rPr>
        <w:t xml:space="preserve">proyecto </w:t>
      </w:r>
      <w:r w:rsidR="00D62304" w:rsidRPr="00B062AA">
        <w:rPr>
          <w:b/>
          <w:sz w:val="24"/>
          <w:szCs w:val="24"/>
          <w:lang w:eastAsia="es-BO"/>
        </w:rPr>
        <w:t>(Ver anexo N°15).</w:t>
      </w:r>
      <w:r w:rsidRPr="00B062AA">
        <w:rPr>
          <w:sz w:val="24"/>
          <w:szCs w:val="24"/>
          <w:lang w:eastAsia="es-BO"/>
        </w:rPr>
        <w:t xml:space="preserve"> </w:t>
      </w:r>
    </w:p>
    <w:p w14:paraId="0F2D01DD" w14:textId="77777777" w:rsidR="006D3DA7" w:rsidRDefault="006D3DA7" w:rsidP="006D3DA7">
      <w:pPr>
        <w:rPr>
          <w:sz w:val="24"/>
          <w:szCs w:val="24"/>
          <w:lang w:eastAsia="es-BO"/>
        </w:rPr>
      </w:pPr>
      <w:r>
        <w:rPr>
          <w:sz w:val="24"/>
          <w:szCs w:val="24"/>
          <w:lang w:eastAsia="es-BO"/>
        </w:rPr>
        <w:br w:type="page"/>
      </w:r>
    </w:p>
    <w:p w14:paraId="4CAD2E89" w14:textId="77777777" w:rsidR="00541FFE" w:rsidRPr="00CE5713" w:rsidRDefault="00541FFE" w:rsidP="00541FFE">
      <w:pPr>
        <w:pStyle w:val="Ttulo1"/>
        <w:numPr>
          <w:ilvl w:val="0"/>
          <w:numId w:val="0"/>
        </w:numPr>
        <w:spacing w:after="160" w:line="360" w:lineRule="auto"/>
        <w:jc w:val="center"/>
        <w:rPr>
          <w:szCs w:val="24"/>
        </w:rPr>
      </w:pPr>
      <w:bookmarkStart w:id="2528" w:name="_Toc485290402"/>
      <w:r w:rsidRPr="006F6D32">
        <w:rPr>
          <w:szCs w:val="24"/>
        </w:rPr>
        <w:lastRenderedPageBreak/>
        <w:t>CAPÍTULO I</w:t>
      </w:r>
      <w:r>
        <w:rPr>
          <w:szCs w:val="24"/>
        </w:rPr>
        <w:t xml:space="preserve">II. </w:t>
      </w:r>
      <w:r>
        <w:rPr>
          <w:caps w:val="0"/>
          <w:szCs w:val="24"/>
        </w:rPr>
        <w:t>IMPLEMENTACIÓN Y PRUEBAS</w:t>
      </w:r>
      <w:bookmarkEnd w:id="2528"/>
    </w:p>
    <w:p w14:paraId="2ADF20E7" w14:textId="77777777" w:rsidR="00541FFE" w:rsidRPr="00CE5713" w:rsidRDefault="00541FFE" w:rsidP="00541FFE">
      <w:pPr>
        <w:pStyle w:val="Prrafodelista"/>
        <w:keepNext/>
        <w:keepLines/>
        <w:numPr>
          <w:ilvl w:val="0"/>
          <w:numId w:val="16"/>
        </w:numPr>
        <w:spacing w:before="240" w:line="360" w:lineRule="auto"/>
        <w:contextualSpacing w:val="0"/>
        <w:outlineLvl w:val="0"/>
        <w:rPr>
          <w:rFonts w:asciiTheme="majorHAnsi" w:eastAsiaTheme="majorEastAsia" w:hAnsiTheme="majorHAnsi" w:cstheme="majorBidi"/>
          <w:b/>
          <w:caps/>
          <w:vanish/>
          <w:color w:val="0D0D0D" w:themeColor="text1" w:themeTint="F2"/>
          <w:sz w:val="24"/>
          <w:szCs w:val="32"/>
          <w:lang w:eastAsia="es-BO"/>
        </w:rPr>
      </w:pPr>
      <w:bookmarkStart w:id="2529" w:name="_Toc484907603"/>
      <w:bookmarkStart w:id="2530" w:name="_Toc485035385"/>
      <w:bookmarkStart w:id="2531" w:name="_Toc485120728"/>
      <w:bookmarkStart w:id="2532" w:name="_Toc485288283"/>
      <w:bookmarkStart w:id="2533" w:name="_Toc485290403"/>
      <w:bookmarkEnd w:id="2529"/>
      <w:bookmarkEnd w:id="2530"/>
      <w:bookmarkEnd w:id="2531"/>
      <w:bookmarkEnd w:id="2532"/>
      <w:bookmarkEnd w:id="2533"/>
    </w:p>
    <w:p w14:paraId="4CFDFD4F" w14:textId="77777777" w:rsidR="00541FFE" w:rsidRDefault="00541FFE" w:rsidP="00541FFE">
      <w:pPr>
        <w:pStyle w:val="Ttulo2"/>
        <w:spacing w:after="240" w:line="360" w:lineRule="auto"/>
        <w:rPr>
          <w:caps w:val="0"/>
        </w:rPr>
      </w:pPr>
      <w:bookmarkStart w:id="2534" w:name="_Toc485290404"/>
      <w:r>
        <w:rPr>
          <w:caps w:val="0"/>
        </w:rPr>
        <w:t>INTRODUCCIÓ</w:t>
      </w:r>
      <w:r w:rsidRPr="006F6D32">
        <w:rPr>
          <w:caps w:val="0"/>
        </w:rPr>
        <w:t>N</w:t>
      </w:r>
      <w:bookmarkEnd w:id="2534"/>
    </w:p>
    <w:p w14:paraId="46EB8CCD" w14:textId="77777777" w:rsidR="00541FFE" w:rsidRDefault="00541FFE" w:rsidP="00541FFE">
      <w:pPr>
        <w:spacing w:after="240" w:line="360" w:lineRule="auto"/>
        <w:jc w:val="both"/>
        <w:rPr>
          <w:rFonts w:cs="Arial"/>
          <w:sz w:val="24"/>
        </w:rPr>
      </w:pPr>
      <w:r>
        <w:rPr>
          <w:rFonts w:cs="Arial"/>
          <w:sz w:val="24"/>
        </w:rPr>
        <w:t>Este c</w:t>
      </w:r>
      <w:r w:rsidRPr="00541FFE">
        <w:rPr>
          <w:rFonts w:cs="Arial"/>
          <w:sz w:val="24"/>
        </w:rPr>
        <w:t>apítulo presenta la última fase en el de</w:t>
      </w:r>
      <w:r w:rsidR="00A84FC5">
        <w:rPr>
          <w:rFonts w:cs="Arial"/>
          <w:sz w:val="24"/>
        </w:rPr>
        <w:t xml:space="preserve">sarrollo del sistema orientado </w:t>
      </w:r>
      <w:r w:rsidRPr="00541FFE">
        <w:rPr>
          <w:rFonts w:cs="Arial"/>
          <w:sz w:val="24"/>
        </w:rPr>
        <w:t>a la implementación y pruebas</w:t>
      </w:r>
      <w:r w:rsidR="00B062AA">
        <w:rPr>
          <w:rFonts w:cs="Arial"/>
          <w:sz w:val="24"/>
        </w:rPr>
        <w:t>,</w:t>
      </w:r>
      <w:r w:rsidRPr="00541FFE">
        <w:rPr>
          <w:rFonts w:cs="Arial"/>
          <w:sz w:val="24"/>
        </w:rPr>
        <w:t xml:space="preserve"> prese</w:t>
      </w:r>
      <w:r>
        <w:rPr>
          <w:rFonts w:cs="Arial"/>
          <w:sz w:val="24"/>
        </w:rPr>
        <w:t>ntándose de manera inicial los d</w:t>
      </w:r>
      <w:r w:rsidRPr="00541FFE">
        <w:rPr>
          <w:rFonts w:cs="Arial"/>
          <w:sz w:val="24"/>
        </w:rPr>
        <w:t>iagramas de componentes y despliegues para la implementación, así como las interfaces del sistema</w:t>
      </w:r>
      <w:r w:rsidR="00A84FC5">
        <w:rPr>
          <w:rFonts w:cs="Arial"/>
          <w:sz w:val="24"/>
        </w:rPr>
        <w:t>; asimismo se presenta</w:t>
      </w:r>
      <w:r w:rsidRPr="00541FFE">
        <w:rPr>
          <w:rFonts w:cs="Arial"/>
          <w:sz w:val="24"/>
        </w:rPr>
        <w:t xml:space="preserve">n las pruebas de unidad e integridad, con el fin de garantizar el </w:t>
      </w:r>
      <w:r>
        <w:rPr>
          <w:rFonts w:cs="Arial"/>
          <w:sz w:val="24"/>
        </w:rPr>
        <w:t>sistema web de administración para citas, consultas e historiales médicos del Centro Médico de Espe</w:t>
      </w:r>
      <w:r w:rsidR="001D1EA1">
        <w:rPr>
          <w:rFonts w:cs="Arial"/>
          <w:sz w:val="24"/>
        </w:rPr>
        <w:t>cialidades Esculapio S.R.L. y</w:t>
      </w:r>
      <w:r>
        <w:rPr>
          <w:rFonts w:cs="Arial"/>
          <w:sz w:val="24"/>
        </w:rPr>
        <w:t xml:space="preserve"> que </w:t>
      </w:r>
      <w:r w:rsidRPr="00541FFE">
        <w:rPr>
          <w:rFonts w:cs="Arial"/>
          <w:sz w:val="24"/>
        </w:rPr>
        <w:t>funcione de manera eficiente en el manejo de información.</w:t>
      </w:r>
    </w:p>
    <w:p w14:paraId="55856ACA" w14:textId="77777777" w:rsidR="00541FFE" w:rsidRDefault="00541FFE" w:rsidP="00541FFE">
      <w:pPr>
        <w:pStyle w:val="Ttulo2"/>
        <w:spacing w:after="240" w:line="360" w:lineRule="auto"/>
      </w:pPr>
      <w:bookmarkStart w:id="2535" w:name="_Toc485290405"/>
      <w:r>
        <w:t>MODELO DE IMPLEMENTACIÓN</w:t>
      </w:r>
      <w:bookmarkEnd w:id="2535"/>
    </w:p>
    <w:p w14:paraId="7A5EAACF" w14:textId="77777777" w:rsidR="00541FFE" w:rsidRDefault="00541FFE" w:rsidP="00541FFE">
      <w:pPr>
        <w:pStyle w:val="Ttulo3"/>
        <w:spacing w:after="240" w:line="360" w:lineRule="auto"/>
      </w:pPr>
      <w:bookmarkStart w:id="2536" w:name="_Toc485290406"/>
      <w:r>
        <w:t>Diagrama de componentes</w:t>
      </w:r>
      <w:bookmarkEnd w:id="2536"/>
    </w:p>
    <w:p w14:paraId="1CCBC8D4" w14:textId="4E345F1F" w:rsidR="0077317A" w:rsidRDefault="0077317A" w:rsidP="0077317A">
      <w:pPr>
        <w:pStyle w:val="Descripcin"/>
        <w:keepNext/>
        <w:jc w:val="center"/>
      </w:pPr>
      <w:bookmarkStart w:id="2537" w:name="_Toc485290443"/>
      <w:r>
        <w:t xml:space="preserve">Figura </w:t>
      </w:r>
      <w:r w:rsidR="00974719">
        <w:fldChar w:fldCharType="begin"/>
      </w:r>
      <w:r w:rsidR="00974719">
        <w:instrText xml:space="preserve"> SEQ Figura \* ARABIC </w:instrText>
      </w:r>
      <w:r w:rsidR="00974719">
        <w:fldChar w:fldCharType="separate"/>
      </w:r>
      <w:r w:rsidR="00D207D2">
        <w:rPr>
          <w:noProof/>
        </w:rPr>
        <w:t>30</w:t>
      </w:r>
      <w:r w:rsidR="00974719">
        <w:rPr>
          <w:noProof/>
        </w:rPr>
        <w:fldChar w:fldCharType="end"/>
      </w:r>
      <w:r>
        <w:t>: Diagrama de componentes</w:t>
      </w:r>
      <w:bookmarkEnd w:id="2537"/>
    </w:p>
    <w:p w14:paraId="50E429C8" w14:textId="77777777" w:rsidR="0077317A" w:rsidRDefault="00B27889">
      <w:pPr>
        <w:keepNext/>
        <w:spacing w:after="240" w:line="360" w:lineRule="auto"/>
        <w:pPrChange w:id="2538" w:author="Luffi" w:date="2017-07-03T23:31:00Z">
          <w:pPr>
            <w:keepNext/>
            <w:spacing w:after="240" w:line="360" w:lineRule="auto"/>
            <w:jc w:val="center"/>
          </w:pPr>
        </w:pPrChange>
      </w:pPr>
      <w:r w:rsidRPr="00B27889">
        <w:rPr>
          <w:noProof/>
          <w:lang w:eastAsia="es-BO"/>
        </w:rPr>
        <w:drawing>
          <wp:inline distT="0" distB="0" distL="0" distR="0" wp14:anchorId="14016B27" wp14:editId="197ED999">
            <wp:extent cx="6159260" cy="4069715"/>
            <wp:effectExtent l="0" t="0" r="0" b="6985"/>
            <wp:docPr id="39" name="Imagen 39" descr="D:\UATF\SEMESTRE 9\magicDraw\Diagramas\Diagrama de 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ATF\SEMESTRE 9\magicDraw\Diagramas\Diagrama de component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6319" cy="4107416"/>
                    </a:xfrm>
                    <a:prstGeom prst="rect">
                      <a:avLst/>
                    </a:prstGeom>
                    <a:noFill/>
                    <a:ln>
                      <a:noFill/>
                    </a:ln>
                  </pic:spPr>
                </pic:pic>
              </a:graphicData>
            </a:graphic>
          </wp:inline>
        </w:drawing>
      </w:r>
    </w:p>
    <w:p w14:paraId="5C23C368" w14:textId="77777777" w:rsidR="00541FFE" w:rsidRPr="00541FFE" w:rsidRDefault="0077317A" w:rsidP="0077317A">
      <w:pPr>
        <w:pStyle w:val="Descripcin"/>
        <w:jc w:val="right"/>
      </w:pPr>
      <w:r>
        <w:t>Fuente: Elaboración propia</w:t>
      </w:r>
    </w:p>
    <w:p w14:paraId="630C603E" w14:textId="77777777" w:rsidR="00541FFE" w:rsidRDefault="0091069F" w:rsidP="0091069F">
      <w:pPr>
        <w:pStyle w:val="Ttulo3"/>
        <w:spacing w:after="240" w:line="360" w:lineRule="auto"/>
      </w:pPr>
      <w:bookmarkStart w:id="2539" w:name="_Toc485290407"/>
      <w:r>
        <w:lastRenderedPageBreak/>
        <w:t>Diagrama de despliegue</w:t>
      </w:r>
      <w:bookmarkEnd w:id="2539"/>
    </w:p>
    <w:p w14:paraId="6CD52734" w14:textId="460A14A3" w:rsidR="0091069F" w:rsidRDefault="0091069F" w:rsidP="0091069F">
      <w:pPr>
        <w:pStyle w:val="Descripcin"/>
        <w:keepNext/>
        <w:jc w:val="center"/>
      </w:pPr>
      <w:bookmarkStart w:id="2540" w:name="_Toc485290444"/>
      <w:r>
        <w:t xml:space="preserve">Figura </w:t>
      </w:r>
      <w:r w:rsidR="00974719">
        <w:fldChar w:fldCharType="begin"/>
      </w:r>
      <w:r w:rsidR="00974719">
        <w:instrText xml:space="preserve"> SEQ Figura \* ARABIC </w:instrText>
      </w:r>
      <w:r w:rsidR="00974719">
        <w:fldChar w:fldCharType="separate"/>
      </w:r>
      <w:r w:rsidR="00D207D2">
        <w:rPr>
          <w:noProof/>
        </w:rPr>
        <w:t>31</w:t>
      </w:r>
      <w:r w:rsidR="00974719">
        <w:rPr>
          <w:noProof/>
        </w:rPr>
        <w:fldChar w:fldCharType="end"/>
      </w:r>
      <w:r>
        <w:t>: Diagrama de despliegue</w:t>
      </w:r>
      <w:bookmarkEnd w:id="2540"/>
    </w:p>
    <w:p w14:paraId="484DD952" w14:textId="77777777" w:rsidR="0091069F" w:rsidRDefault="00862014" w:rsidP="0091069F">
      <w:pPr>
        <w:keepNext/>
        <w:spacing w:before="40" w:after="240" w:line="360" w:lineRule="auto"/>
        <w:jc w:val="center"/>
      </w:pPr>
      <w:r w:rsidRPr="00862014">
        <w:rPr>
          <w:noProof/>
          <w:lang w:eastAsia="es-BO"/>
        </w:rPr>
        <w:drawing>
          <wp:inline distT="0" distB="0" distL="0" distR="0" wp14:anchorId="4B5A62AD" wp14:editId="65886D1F">
            <wp:extent cx="5383033" cy="5095091"/>
            <wp:effectExtent l="0" t="0" r="8255" b="0"/>
            <wp:docPr id="69" name="Imagen 69" descr="D:\UATF\SEMESTRE 9\magicDraw\Diagramas\Digrama de 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ATF\SEMESTRE 9\magicDraw\Diagramas\Digrama de despliegue.jpg"/>
                    <pic:cNvPicPr>
                      <a:picLocks noChangeAspect="1" noChangeArrowheads="1"/>
                    </pic:cNvPicPr>
                  </pic:nvPicPr>
                  <pic:blipFill rotWithShape="1">
                    <a:blip r:embed="rId43">
                      <a:extLst>
                        <a:ext uri="{28A0092B-C50C-407E-A947-70E740481C1C}">
                          <a14:useLocalDpi xmlns:a14="http://schemas.microsoft.com/office/drawing/2010/main" val="0"/>
                        </a:ext>
                      </a:extLst>
                    </a:blip>
                    <a:srcRect r="3406" b="3933"/>
                    <a:stretch/>
                  </pic:blipFill>
                  <pic:spPr bwMode="auto">
                    <a:xfrm>
                      <a:off x="0" y="0"/>
                      <a:ext cx="5425298" cy="5135095"/>
                    </a:xfrm>
                    <a:prstGeom prst="rect">
                      <a:avLst/>
                    </a:prstGeom>
                    <a:noFill/>
                    <a:ln>
                      <a:noFill/>
                    </a:ln>
                    <a:extLst>
                      <a:ext uri="{53640926-AAD7-44D8-BBD7-CCE9431645EC}">
                        <a14:shadowObscured xmlns:a14="http://schemas.microsoft.com/office/drawing/2010/main"/>
                      </a:ext>
                    </a:extLst>
                  </pic:spPr>
                </pic:pic>
              </a:graphicData>
            </a:graphic>
          </wp:inline>
        </w:drawing>
      </w:r>
    </w:p>
    <w:p w14:paraId="6D96FA20" w14:textId="77777777" w:rsidR="003F6077" w:rsidRDefault="0091069F" w:rsidP="003F6077">
      <w:pPr>
        <w:pStyle w:val="Descripcin"/>
        <w:jc w:val="right"/>
      </w:pPr>
      <w:r>
        <w:t>Fuente: Elaboración propia</w:t>
      </w:r>
    </w:p>
    <w:p w14:paraId="54068793" w14:textId="77777777" w:rsidR="003F6077" w:rsidRDefault="00993E70" w:rsidP="00586ADD">
      <w:pPr>
        <w:pStyle w:val="Ttulo3"/>
        <w:spacing w:line="360" w:lineRule="auto"/>
      </w:pPr>
      <w:bookmarkStart w:id="2541" w:name="_Toc485290408"/>
      <w:r w:rsidRPr="00586ADD">
        <w:lastRenderedPageBreak/>
        <w:t>Interfaces del sistema</w:t>
      </w:r>
      <w:bookmarkEnd w:id="2541"/>
    </w:p>
    <w:p w14:paraId="198BE640" w14:textId="77777777" w:rsidR="00562DB2" w:rsidRPr="00562DB2" w:rsidRDefault="00562DB2" w:rsidP="00562DB2">
      <w:pPr>
        <w:pStyle w:val="Ttulo4"/>
        <w:spacing w:after="240"/>
      </w:pPr>
      <w:r>
        <w:t xml:space="preserve">Interfaces del sistema Administración </w:t>
      </w:r>
    </w:p>
    <w:p w14:paraId="270CE28B" w14:textId="6B2D4339" w:rsidR="00607F2E" w:rsidRDefault="00607F2E" w:rsidP="00562DB2">
      <w:pPr>
        <w:pStyle w:val="Descripcin"/>
        <w:keepNext/>
        <w:spacing w:after="240"/>
        <w:jc w:val="center"/>
      </w:pPr>
      <w:bookmarkStart w:id="2542" w:name="_Toc485290445"/>
      <w:r>
        <w:t xml:space="preserve">Figura </w:t>
      </w:r>
      <w:r w:rsidR="00974719">
        <w:fldChar w:fldCharType="begin"/>
      </w:r>
      <w:r w:rsidR="00974719">
        <w:instrText xml:space="preserve"> SEQ Figura \* ARABIC </w:instrText>
      </w:r>
      <w:r w:rsidR="00974719">
        <w:fldChar w:fldCharType="separate"/>
      </w:r>
      <w:r w:rsidR="00D207D2">
        <w:rPr>
          <w:noProof/>
        </w:rPr>
        <w:t>32</w:t>
      </w:r>
      <w:r w:rsidR="00974719">
        <w:rPr>
          <w:noProof/>
        </w:rPr>
        <w:fldChar w:fldCharType="end"/>
      </w:r>
      <w:r>
        <w:t>:Interfaz de iniciar sesión</w:t>
      </w:r>
      <w:bookmarkEnd w:id="2542"/>
    </w:p>
    <w:p w14:paraId="345BB84D" w14:textId="3C9C3422" w:rsidR="00607F2E" w:rsidRDefault="00607F2E" w:rsidP="00607F2E">
      <w:pPr>
        <w:keepNext/>
        <w:jc w:val="center"/>
      </w:pPr>
      <w:del w:id="2543" w:author="Luffi" w:date="2017-07-10T21:31:00Z">
        <w:r w:rsidDel="00A56F9F">
          <w:rPr>
            <w:noProof/>
            <w:lang w:eastAsia="es-BO"/>
          </w:rPr>
          <w:drawing>
            <wp:inline distT="0" distB="0" distL="0" distR="0" wp14:anchorId="3DCF3C24" wp14:editId="248FC028">
              <wp:extent cx="5971540" cy="3211926"/>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8243" cy="3215531"/>
                      </a:xfrm>
                      <a:prstGeom prst="rect">
                        <a:avLst/>
                      </a:prstGeom>
                    </pic:spPr>
                  </pic:pic>
                </a:graphicData>
              </a:graphic>
            </wp:inline>
          </w:drawing>
        </w:r>
      </w:del>
      <w:ins w:id="2544" w:author="Luffi" w:date="2017-07-10T21:31:00Z">
        <w:r w:rsidR="00A56F9F">
          <w:rPr>
            <w:noProof/>
            <w:lang w:eastAsia="es-BO"/>
          </w:rPr>
          <w:drawing>
            <wp:inline distT="0" distB="0" distL="0" distR="0" wp14:anchorId="41F5844F" wp14:editId="71C8D94D">
              <wp:extent cx="5791835" cy="307181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65"/>
                      <a:stretch/>
                    </pic:blipFill>
                    <pic:spPr bwMode="auto">
                      <a:xfrm>
                        <a:off x="0" y="0"/>
                        <a:ext cx="5791835" cy="3071812"/>
                      </a:xfrm>
                      <a:prstGeom prst="rect">
                        <a:avLst/>
                      </a:prstGeom>
                      <a:ln>
                        <a:noFill/>
                      </a:ln>
                      <a:extLst>
                        <a:ext uri="{53640926-AAD7-44D8-BBD7-CCE9431645EC}">
                          <a14:shadowObscured xmlns:a14="http://schemas.microsoft.com/office/drawing/2010/main"/>
                        </a:ext>
                      </a:extLst>
                    </pic:spPr>
                  </pic:pic>
                </a:graphicData>
              </a:graphic>
            </wp:inline>
          </w:drawing>
        </w:r>
      </w:ins>
    </w:p>
    <w:p w14:paraId="3DBA3897" w14:textId="77777777" w:rsidR="00607F2E" w:rsidRDefault="00607F2E" w:rsidP="00607F2E">
      <w:pPr>
        <w:pStyle w:val="Descripcin"/>
        <w:jc w:val="right"/>
      </w:pPr>
      <w:r>
        <w:t>Fuente: Elaboración propia</w:t>
      </w:r>
    </w:p>
    <w:p w14:paraId="2C19D1CC" w14:textId="6551E4B7" w:rsidR="00607F2E" w:rsidRDefault="00607F2E" w:rsidP="00607F2E">
      <w:pPr>
        <w:pStyle w:val="Descripcin"/>
        <w:keepNext/>
        <w:jc w:val="center"/>
      </w:pPr>
      <w:bookmarkStart w:id="2545" w:name="_Toc485290446"/>
      <w:r>
        <w:t xml:space="preserve">Figura </w:t>
      </w:r>
      <w:r w:rsidR="00974719">
        <w:fldChar w:fldCharType="begin"/>
      </w:r>
      <w:r w:rsidR="00974719">
        <w:instrText xml:space="preserve"> SEQ Figura \* ARABIC </w:instrText>
      </w:r>
      <w:r w:rsidR="00974719">
        <w:fldChar w:fldCharType="separate"/>
      </w:r>
      <w:r w:rsidR="00D207D2">
        <w:rPr>
          <w:noProof/>
        </w:rPr>
        <w:t>33</w:t>
      </w:r>
      <w:r w:rsidR="00974719">
        <w:rPr>
          <w:noProof/>
        </w:rPr>
        <w:fldChar w:fldCharType="end"/>
      </w:r>
      <w:r>
        <w:t xml:space="preserve">: </w:t>
      </w:r>
      <w:r w:rsidRPr="00B70FD9">
        <w:t xml:space="preserve"> Interfaz iniciar sesión en Responsivo</w:t>
      </w:r>
      <w:bookmarkEnd w:id="2545"/>
    </w:p>
    <w:p w14:paraId="759249E3" w14:textId="77777777" w:rsidR="00607F2E" w:rsidRDefault="00607F2E" w:rsidP="00607F2E">
      <w:pPr>
        <w:keepNext/>
        <w:jc w:val="center"/>
      </w:pPr>
      <w:r>
        <w:rPr>
          <w:noProof/>
          <w:lang w:eastAsia="es-BO"/>
        </w:rPr>
        <w:drawing>
          <wp:inline distT="0" distB="0" distL="0" distR="0" wp14:anchorId="71ECA0B2" wp14:editId="1DDDB5A4">
            <wp:extent cx="5375081" cy="3084830"/>
            <wp:effectExtent l="19050" t="19050" r="16510" b="203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924" t="25502" r="18039" b="6572"/>
                    <a:stretch/>
                  </pic:blipFill>
                  <pic:spPr bwMode="auto">
                    <a:xfrm>
                      <a:off x="0" y="0"/>
                      <a:ext cx="5459390" cy="3133216"/>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296DF3" w14:textId="77777777" w:rsidR="00607F2E" w:rsidRDefault="00607F2E" w:rsidP="00607F2E">
      <w:pPr>
        <w:pStyle w:val="Descripcin"/>
        <w:jc w:val="right"/>
      </w:pPr>
      <w:r>
        <w:t>Fuente: Elaboración propia</w:t>
      </w:r>
    </w:p>
    <w:p w14:paraId="386BA6B8" w14:textId="54966E18" w:rsidR="0063688B" w:rsidRDefault="0063688B" w:rsidP="0063688B">
      <w:pPr>
        <w:pStyle w:val="Descripcin"/>
        <w:keepNext/>
        <w:jc w:val="center"/>
      </w:pPr>
      <w:bookmarkStart w:id="2546" w:name="_Toc485290447"/>
      <w:r>
        <w:lastRenderedPageBreak/>
        <w:t xml:space="preserve">Figura </w:t>
      </w:r>
      <w:r w:rsidR="00974719">
        <w:fldChar w:fldCharType="begin"/>
      </w:r>
      <w:r w:rsidR="00974719">
        <w:instrText xml:space="preserve"> SEQ Figura \* ARABIC </w:instrText>
      </w:r>
      <w:r w:rsidR="00974719">
        <w:fldChar w:fldCharType="separate"/>
      </w:r>
      <w:r w:rsidR="00D207D2">
        <w:rPr>
          <w:noProof/>
        </w:rPr>
        <w:t>34</w:t>
      </w:r>
      <w:r w:rsidR="00974719">
        <w:rPr>
          <w:noProof/>
        </w:rPr>
        <w:fldChar w:fldCharType="end"/>
      </w:r>
      <w:r>
        <w:t>: Interfaz panel general de administración</w:t>
      </w:r>
      <w:bookmarkEnd w:id="2546"/>
    </w:p>
    <w:p w14:paraId="14E7B777" w14:textId="77777777" w:rsidR="0063688B" w:rsidRDefault="0063688B" w:rsidP="0063688B">
      <w:pPr>
        <w:keepNext/>
        <w:jc w:val="center"/>
      </w:pPr>
      <w:r>
        <w:rPr>
          <w:noProof/>
          <w:lang w:eastAsia="es-BO"/>
        </w:rPr>
        <w:drawing>
          <wp:inline distT="0" distB="0" distL="0" distR="0" wp14:anchorId="5D8E1A7C" wp14:editId="2F9AF2F2">
            <wp:extent cx="5971540" cy="33572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3357245"/>
                    </a:xfrm>
                    <a:prstGeom prst="rect">
                      <a:avLst/>
                    </a:prstGeom>
                  </pic:spPr>
                </pic:pic>
              </a:graphicData>
            </a:graphic>
          </wp:inline>
        </w:drawing>
      </w:r>
    </w:p>
    <w:p w14:paraId="187602CF" w14:textId="77777777" w:rsidR="0063688B" w:rsidRDefault="0063688B" w:rsidP="0063688B">
      <w:pPr>
        <w:pStyle w:val="Descripcin"/>
        <w:jc w:val="right"/>
      </w:pPr>
      <w:r>
        <w:t>Fuente: Elaboración propia</w:t>
      </w:r>
    </w:p>
    <w:p w14:paraId="025689FB" w14:textId="1A79C439" w:rsidR="00545928" w:rsidRDefault="00545928" w:rsidP="00545928">
      <w:pPr>
        <w:pStyle w:val="Descripcin"/>
        <w:keepNext/>
        <w:jc w:val="center"/>
      </w:pPr>
      <w:bookmarkStart w:id="2547" w:name="_Toc485290448"/>
      <w:r>
        <w:t xml:space="preserve">Figura </w:t>
      </w:r>
      <w:r w:rsidR="00974719">
        <w:fldChar w:fldCharType="begin"/>
      </w:r>
      <w:r w:rsidR="00974719">
        <w:instrText xml:space="preserve"> SEQ Figura \* ARABIC </w:instrText>
      </w:r>
      <w:r w:rsidR="00974719">
        <w:fldChar w:fldCharType="separate"/>
      </w:r>
      <w:r w:rsidR="00D207D2">
        <w:rPr>
          <w:noProof/>
        </w:rPr>
        <w:t>35</w:t>
      </w:r>
      <w:r w:rsidR="00974719">
        <w:rPr>
          <w:noProof/>
        </w:rPr>
        <w:fldChar w:fldCharType="end"/>
      </w:r>
      <w:r w:rsidR="00A84FC5">
        <w:t>: I</w:t>
      </w:r>
      <w:r>
        <w:t>nterfaz</w:t>
      </w:r>
      <w:r w:rsidR="00A84FC5">
        <w:t xml:space="preserve"> de </w:t>
      </w:r>
      <w:r>
        <w:t xml:space="preserve"> Usuario</w:t>
      </w:r>
      <w:bookmarkEnd w:id="2547"/>
    </w:p>
    <w:p w14:paraId="4CF8204C" w14:textId="77777777" w:rsidR="00545928" w:rsidRDefault="00545928" w:rsidP="00545928">
      <w:pPr>
        <w:keepNext/>
      </w:pPr>
      <w:r>
        <w:rPr>
          <w:noProof/>
          <w:lang w:eastAsia="es-BO"/>
        </w:rPr>
        <w:drawing>
          <wp:inline distT="0" distB="0" distL="0" distR="0" wp14:anchorId="6666F6F8" wp14:editId="171D65C2">
            <wp:extent cx="5971540" cy="3357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3357245"/>
                    </a:xfrm>
                    <a:prstGeom prst="rect">
                      <a:avLst/>
                    </a:prstGeom>
                  </pic:spPr>
                </pic:pic>
              </a:graphicData>
            </a:graphic>
          </wp:inline>
        </w:drawing>
      </w:r>
    </w:p>
    <w:p w14:paraId="65FBF3B4" w14:textId="77777777" w:rsidR="00545928" w:rsidRPr="00545928" w:rsidRDefault="00545928" w:rsidP="00545928">
      <w:pPr>
        <w:pStyle w:val="Descripcin"/>
        <w:jc w:val="right"/>
      </w:pPr>
      <w:r>
        <w:t>Fuente: Elaboración propia</w:t>
      </w:r>
    </w:p>
    <w:p w14:paraId="0DC1270C" w14:textId="1540170E" w:rsidR="0063688B" w:rsidRDefault="0063688B" w:rsidP="0063688B">
      <w:pPr>
        <w:pStyle w:val="Descripcin"/>
        <w:keepNext/>
        <w:jc w:val="center"/>
      </w:pPr>
      <w:bookmarkStart w:id="2548" w:name="_Toc485290449"/>
      <w:r>
        <w:lastRenderedPageBreak/>
        <w:t xml:space="preserve">Figura </w:t>
      </w:r>
      <w:r w:rsidR="00974719">
        <w:fldChar w:fldCharType="begin"/>
      </w:r>
      <w:r w:rsidR="00974719">
        <w:instrText xml:space="preserve"> SEQ Figura \* ARABIC </w:instrText>
      </w:r>
      <w:r w:rsidR="00974719">
        <w:fldChar w:fldCharType="separate"/>
      </w:r>
      <w:r w:rsidR="00D207D2">
        <w:rPr>
          <w:noProof/>
        </w:rPr>
        <w:t>36</w:t>
      </w:r>
      <w:r w:rsidR="00974719">
        <w:rPr>
          <w:noProof/>
        </w:rPr>
        <w:fldChar w:fldCharType="end"/>
      </w:r>
      <w:r>
        <w:t>: Interfaz Registro usuario</w:t>
      </w:r>
      <w:bookmarkEnd w:id="2548"/>
    </w:p>
    <w:p w14:paraId="4603A4FE" w14:textId="6F23A424" w:rsidR="0063688B" w:rsidRDefault="0063688B" w:rsidP="0063688B">
      <w:pPr>
        <w:keepNext/>
      </w:pPr>
      <w:del w:id="2549" w:author="Luffi" w:date="2017-07-10T21:51:00Z">
        <w:r w:rsidDel="00C90AD5">
          <w:rPr>
            <w:noProof/>
            <w:lang w:eastAsia="es-BO"/>
          </w:rPr>
          <w:drawing>
            <wp:inline distT="0" distB="0" distL="0" distR="0" wp14:anchorId="5DD578E6" wp14:editId="1066534D">
              <wp:extent cx="5971540" cy="33572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3357245"/>
                      </a:xfrm>
                      <a:prstGeom prst="rect">
                        <a:avLst/>
                      </a:prstGeom>
                    </pic:spPr>
                  </pic:pic>
                </a:graphicData>
              </a:graphic>
            </wp:inline>
          </w:drawing>
        </w:r>
      </w:del>
      <w:ins w:id="2550" w:author="Luffi" w:date="2017-07-10T21:51:00Z">
        <w:r w:rsidR="00C90AD5">
          <w:rPr>
            <w:noProof/>
            <w:lang w:eastAsia="es-BO"/>
          </w:rPr>
          <w:drawing>
            <wp:inline distT="0" distB="0" distL="0" distR="0" wp14:anchorId="455CEE57" wp14:editId="721946E1">
              <wp:extent cx="5791835" cy="32562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6280"/>
                      </a:xfrm>
                      <a:prstGeom prst="rect">
                        <a:avLst/>
                      </a:prstGeom>
                    </pic:spPr>
                  </pic:pic>
                </a:graphicData>
              </a:graphic>
            </wp:inline>
          </w:drawing>
        </w:r>
      </w:ins>
    </w:p>
    <w:p w14:paraId="14DD6F81" w14:textId="41BBC7F5" w:rsidR="0063688B" w:rsidRDefault="0063688B" w:rsidP="0063688B">
      <w:pPr>
        <w:pStyle w:val="Descripcin"/>
        <w:jc w:val="right"/>
      </w:pPr>
      <w:r>
        <w:t xml:space="preserve">Fuente </w:t>
      </w:r>
      <w:r w:rsidR="00974719">
        <w:fldChar w:fldCharType="begin"/>
      </w:r>
      <w:r w:rsidR="00974719">
        <w:instrText xml:space="preserve"> SEQ Fuente \* ARABIC </w:instrText>
      </w:r>
      <w:r w:rsidR="00974719">
        <w:fldChar w:fldCharType="separate"/>
      </w:r>
      <w:r w:rsidR="00D207D2">
        <w:rPr>
          <w:noProof/>
        </w:rPr>
        <w:t>5</w:t>
      </w:r>
      <w:r w:rsidR="00974719">
        <w:rPr>
          <w:noProof/>
        </w:rPr>
        <w:fldChar w:fldCharType="end"/>
      </w:r>
      <w:r>
        <w:t>: Elaboración propia</w:t>
      </w:r>
    </w:p>
    <w:p w14:paraId="0E0B696E" w14:textId="4A769088" w:rsidR="00545928" w:rsidRDefault="00545928" w:rsidP="00545928">
      <w:pPr>
        <w:pStyle w:val="Descripcin"/>
        <w:keepNext/>
        <w:jc w:val="center"/>
      </w:pPr>
      <w:bookmarkStart w:id="2551" w:name="_Toc485290450"/>
      <w:r>
        <w:t xml:space="preserve">Figura </w:t>
      </w:r>
      <w:r w:rsidR="00974719">
        <w:fldChar w:fldCharType="begin"/>
      </w:r>
      <w:r w:rsidR="00974719">
        <w:instrText xml:space="preserve"> SEQ Figura \* ARABIC </w:instrText>
      </w:r>
      <w:r w:rsidR="00974719">
        <w:fldChar w:fldCharType="separate"/>
      </w:r>
      <w:r w:rsidR="00D207D2">
        <w:rPr>
          <w:noProof/>
        </w:rPr>
        <w:t>37</w:t>
      </w:r>
      <w:r w:rsidR="00974719">
        <w:rPr>
          <w:noProof/>
        </w:rPr>
        <w:fldChar w:fldCharType="end"/>
      </w:r>
      <w:r w:rsidR="003A0296">
        <w:t>: I</w:t>
      </w:r>
      <w:r>
        <w:t>nterfaz Ver usuario</w:t>
      </w:r>
      <w:bookmarkEnd w:id="2551"/>
    </w:p>
    <w:p w14:paraId="66D851F6" w14:textId="77777777" w:rsidR="00545928" w:rsidRDefault="00545928" w:rsidP="00545928">
      <w:pPr>
        <w:keepNext/>
      </w:pPr>
      <w:r>
        <w:rPr>
          <w:noProof/>
          <w:lang w:eastAsia="es-BO"/>
        </w:rPr>
        <w:drawing>
          <wp:inline distT="0" distB="0" distL="0" distR="0" wp14:anchorId="5273D79C" wp14:editId="412353A3">
            <wp:extent cx="5971540" cy="33572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357245"/>
                    </a:xfrm>
                    <a:prstGeom prst="rect">
                      <a:avLst/>
                    </a:prstGeom>
                  </pic:spPr>
                </pic:pic>
              </a:graphicData>
            </a:graphic>
          </wp:inline>
        </w:drawing>
      </w:r>
    </w:p>
    <w:p w14:paraId="13CD42A1" w14:textId="77777777" w:rsidR="00545928" w:rsidRDefault="00545928" w:rsidP="00545928">
      <w:pPr>
        <w:pStyle w:val="Descripcin"/>
        <w:jc w:val="right"/>
      </w:pPr>
      <w:r>
        <w:t>Fuente</w:t>
      </w:r>
      <w:r w:rsidR="003A0296">
        <w:t>:</w:t>
      </w:r>
      <w:r>
        <w:t xml:space="preserve"> </w:t>
      </w:r>
      <w:r w:rsidR="003A0296">
        <w:t>Elaboración Propia</w:t>
      </w:r>
    </w:p>
    <w:p w14:paraId="4481E26B" w14:textId="43CDED82" w:rsidR="00FE1AEB" w:rsidRDefault="00FE1AEB" w:rsidP="00FE1AEB">
      <w:pPr>
        <w:pStyle w:val="Descripcin"/>
        <w:keepNext/>
        <w:jc w:val="center"/>
      </w:pPr>
      <w:bookmarkStart w:id="2552" w:name="_Toc485290451"/>
      <w:r>
        <w:lastRenderedPageBreak/>
        <w:t xml:space="preserve">Figura </w:t>
      </w:r>
      <w:r w:rsidR="00974719">
        <w:fldChar w:fldCharType="begin"/>
      </w:r>
      <w:r w:rsidR="00974719">
        <w:instrText xml:space="preserve"> SEQ Figura \* ARABIC </w:instrText>
      </w:r>
      <w:r w:rsidR="00974719">
        <w:fldChar w:fldCharType="separate"/>
      </w:r>
      <w:r w:rsidR="00D207D2">
        <w:rPr>
          <w:noProof/>
        </w:rPr>
        <w:t>38</w:t>
      </w:r>
      <w:r w:rsidR="00974719">
        <w:rPr>
          <w:noProof/>
        </w:rPr>
        <w:fldChar w:fldCharType="end"/>
      </w:r>
      <w:r w:rsidR="00A84FC5">
        <w:t>: I</w:t>
      </w:r>
      <w:r>
        <w:t>nterfaz Especialidad</w:t>
      </w:r>
      <w:bookmarkEnd w:id="2552"/>
    </w:p>
    <w:p w14:paraId="45D80B19" w14:textId="77777777" w:rsidR="00FE1AEB" w:rsidRDefault="00FE1AEB" w:rsidP="00FE1AEB">
      <w:pPr>
        <w:keepNext/>
      </w:pPr>
      <w:r>
        <w:rPr>
          <w:noProof/>
          <w:lang w:eastAsia="es-BO"/>
        </w:rPr>
        <w:drawing>
          <wp:inline distT="0" distB="0" distL="0" distR="0" wp14:anchorId="034C7780" wp14:editId="27911077">
            <wp:extent cx="5971540" cy="33572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1540" cy="3357245"/>
                    </a:xfrm>
                    <a:prstGeom prst="rect">
                      <a:avLst/>
                    </a:prstGeom>
                  </pic:spPr>
                </pic:pic>
              </a:graphicData>
            </a:graphic>
          </wp:inline>
        </w:drawing>
      </w:r>
    </w:p>
    <w:p w14:paraId="0C2E8AF6" w14:textId="77777777" w:rsidR="00FE1AEB" w:rsidRPr="00FE1AEB" w:rsidRDefault="003A0296" w:rsidP="00FE1AEB">
      <w:pPr>
        <w:pStyle w:val="Descripcin"/>
        <w:jc w:val="right"/>
      </w:pPr>
      <w:r>
        <w:t>Fuente: Elaboración propia</w:t>
      </w:r>
    </w:p>
    <w:p w14:paraId="7095C0C7" w14:textId="4F8388BC" w:rsidR="0063688B" w:rsidRDefault="0063688B" w:rsidP="0063688B">
      <w:pPr>
        <w:pStyle w:val="Descripcin"/>
        <w:keepNext/>
        <w:jc w:val="center"/>
      </w:pPr>
      <w:bookmarkStart w:id="2553" w:name="_Toc485290452"/>
      <w:r>
        <w:t xml:space="preserve">Figura </w:t>
      </w:r>
      <w:r w:rsidR="00974719">
        <w:fldChar w:fldCharType="begin"/>
      </w:r>
      <w:r w:rsidR="00974719">
        <w:instrText xml:space="preserve"> SEQ Figura \* ARABIC </w:instrText>
      </w:r>
      <w:r w:rsidR="00974719">
        <w:fldChar w:fldCharType="separate"/>
      </w:r>
      <w:r w:rsidR="00D207D2">
        <w:rPr>
          <w:noProof/>
        </w:rPr>
        <w:t>39</w:t>
      </w:r>
      <w:r w:rsidR="00974719">
        <w:rPr>
          <w:noProof/>
        </w:rPr>
        <w:fldChar w:fldCharType="end"/>
      </w:r>
      <w:r>
        <w:t>: Interfaz Registro de nueva especialidad</w:t>
      </w:r>
      <w:bookmarkEnd w:id="2553"/>
    </w:p>
    <w:p w14:paraId="3C118216" w14:textId="77777777" w:rsidR="0063688B" w:rsidRDefault="0063688B" w:rsidP="0063688B">
      <w:pPr>
        <w:keepNext/>
      </w:pPr>
      <w:r>
        <w:rPr>
          <w:noProof/>
          <w:lang w:eastAsia="es-BO"/>
        </w:rPr>
        <w:drawing>
          <wp:inline distT="0" distB="0" distL="0" distR="0" wp14:anchorId="03316A19" wp14:editId="19BFE26E">
            <wp:extent cx="5971540" cy="33572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3357245"/>
                    </a:xfrm>
                    <a:prstGeom prst="rect">
                      <a:avLst/>
                    </a:prstGeom>
                  </pic:spPr>
                </pic:pic>
              </a:graphicData>
            </a:graphic>
          </wp:inline>
        </w:drawing>
      </w:r>
    </w:p>
    <w:p w14:paraId="06B86022" w14:textId="77777777" w:rsidR="0063688B" w:rsidRDefault="0063688B" w:rsidP="0063688B">
      <w:pPr>
        <w:pStyle w:val="Descripcin"/>
        <w:jc w:val="right"/>
      </w:pPr>
      <w:r>
        <w:t>Fuente: Elaboración Propia</w:t>
      </w:r>
    </w:p>
    <w:p w14:paraId="6A4CBF88" w14:textId="0049C331" w:rsidR="000515D4" w:rsidRDefault="000515D4" w:rsidP="000515D4">
      <w:pPr>
        <w:pStyle w:val="Descripcin"/>
        <w:keepNext/>
        <w:jc w:val="center"/>
      </w:pPr>
      <w:bookmarkStart w:id="2554" w:name="_Toc485290453"/>
      <w:r>
        <w:lastRenderedPageBreak/>
        <w:t xml:space="preserve">Figura </w:t>
      </w:r>
      <w:r w:rsidR="00974719">
        <w:fldChar w:fldCharType="begin"/>
      </w:r>
      <w:r w:rsidR="00974719">
        <w:instrText xml:space="preserve"> SEQ Figura \* ARABIC </w:instrText>
      </w:r>
      <w:r w:rsidR="00974719">
        <w:fldChar w:fldCharType="separate"/>
      </w:r>
      <w:r w:rsidR="00D207D2">
        <w:rPr>
          <w:noProof/>
        </w:rPr>
        <w:t>40</w:t>
      </w:r>
      <w:r w:rsidR="00974719">
        <w:rPr>
          <w:noProof/>
        </w:rPr>
        <w:fldChar w:fldCharType="end"/>
      </w:r>
      <w:r>
        <w:t>: Interfaz Configuración pantalla de turno</w:t>
      </w:r>
      <w:bookmarkEnd w:id="2554"/>
    </w:p>
    <w:p w14:paraId="1D5CB3AD" w14:textId="77777777" w:rsidR="000515D4" w:rsidRDefault="000515D4" w:rsidP="000515D4">
      <w:pPr>
        <w:keepNext/>
      </w:pPr>
      <w:r>
        <w:rPr>
          <w:noProof/>
          <w:lang w:eastAsia="es-BO"/>
        </w:rPr>
        <w:drawing>
          <wp:inline distT="0" distB="0" distL="0" distR="0" wp14:anchorId="715E42EB" wp14:editId="483A219D">
            <wp:extent cx="5971540" cy="3180522"/>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264"/>
                    <a:stretch/>
                  </pic:blipFill>
                  <pic:spPr bwMode="auto">
                    <a:xfrm>
                      <a:off x="0" y="0"/>
                      <a:ext cx="5971540" cy="3180522"/>
                    </a:xfrm>
                    <a:prstGeom prst="rect">
                      <a:avLst/>
                    </a:prstGeom>
                    <a:ln>
                      <a:noFill/>
                    </a:ln>
                    <a:extLst>
                      <a:ext uri="{53640926-AAD7-44D8-BBD7-CCE9431645EC}">
                        <a14:shadowObscured xmlns:a14="http://schemas.microsoft.com/office/drawing/2010/main"/>
                      </a:ext>
                    </a:extLst>
                  </pic:spPr>
                </pic:pic>
              </a:graphicData>
            </a:graphic>
          </wp:inline>
        </w:drawing>
      </w:r>
    </w:p>
    <w:p w14:paraId="0865C393" w14:textId="77777777" w:rsidR="000515D4" w:rsidRDefault="000515D4" w:rsidP="000515D4">
      <w:pPr>
        <w:pStyle w:val="Descripcin"/>
        <w:jc w:val="right"/>
      </w:pPr>
      <w:r>
        <w:t>Fuente: Elaboración propia</w:t>
      </w:r>
    </w:p>
    <w:p w14:paraId="430C9C12" w14:textId="6D2E4623" w:rsidR="000515D4" w:rsidRDefault="000515D4" w:rsidP="000515D4">
      <w:pPr>
        <w:pStyle w:val="Descripcin"/>
        <w:keepNext/>
        <w:jc w:val="center"/>
      </w:pPr>
      <w:bookmarkStart w:id="2555" w:name="_Toc485290454"/>
      <w:r>
        <w:t xml:space="preserve">Figura </w:t>
      </w:r>
      <w:r w:rsidR="00974719">
        <w:fldChar w:fldCharType="begin"/>
      </w:r>
      <w:r w:rsidR="00974719">
        <w:instrText xml:space="preserve"> SEQ Figura \* ARABIC </w:instrText>
      </w:r>
      <w:r w:rsidR="00974719">
        <w:fldChar w:fldCharType="separate"/>
      </w:r>
      <w:r w:rsidR="00D207D2">
        <w:rPr>
          <w:noProof/>
        </w:rPr>
        <w:t>41</w:t>
      </w:r>
      <w:r w:rsidR="00974719">
        <w:rPr>
          <w:noProof/>
        </w:rPr>
        <w:fldChar w:fldCharType="end"/>
      </w:r>
      <w:r>
        <w:t>: Interfaz Pantalla de turno</w:t>
      </w:r>
      <w:bookmarkEnd w:id="2555"/>
    </w:p>
    <w:p w14:paraId="55CC24D2" w14:textId="77777777" w:rsidR="000515D4" w:rsidRDefault="000515D4" w:rsidP="000515D4">
      <w:pPr>
        <w:keepNext/>
      </w:pPr>
      <w:r>
        <w:rPr>
          <w:noProof/>
          <w:lang w:eastAsia="es-BO"/>
        </w:rPr>
        <w:drawing>
          <wp:inline distT="0" distB="0" distL="0" distR="0" wp14:anchorId="792861C4" wp14:editId="1D3BA553">
            <wp:extent cx="5919563" cy="303143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116" t="34048" r="1466" b="15921"/>
                    <a:stretch/>
                  </pic:blipFill>
                  <pic:spPr bwMode="auto">
                    <a:xfrm>
                      <a:off x="0" y="0"/>
                      <a:ext cx="5947672" cy="3045829"/>
                    </a:xfrm>
                    <a:prstGeom prst="rect">
                      <a:avLst/>
                    </a:prstGeom>
                    <a:ln>
                      <a:noFill/>
                    </a:ln>
                    <a:extLst>
                      <a:ext uri="{53640926-AAD7-44D8-BBD7-CCE9431645EC}">
                        <a14:shadowObscured xmlns:a14="http://schemas.microsoft.com/office/drawing/2010/main"/>
                      </a:ext>
                    </a:extLst>
                  </pic:spPr>
                </pic:pic>
              </a:graphicData>
            </a:graphic>
          </wp:inline>
        </w:drawing>
      </w:r>
    </w:p>
    <w:p w14:paraId="13AD74AB" w14:textId="77777777" w:rsidR="000515D4" w:rsidRPr="000515D4" w:rsidRDefault="000515D4" w:rsidP="000515D4">
      <w:pPr>
        <w:pStyle w:val="Descripcin"/>
        <w:jc w:val="right"/>
      </w:pPr>
      <w:r>
        <w:t>Fuente: Elaboración propia</w:t>
      </w:r>
    </w:p>
    <w:p w14:paraId="00617893" w14:textId="1D577758" w:rsidR="00531B61" w:rsidRDefault="00531B61" w:rsidP="00531B61">
      <w:pPr>
        <w:pStyle w:val="Descripcin"/>
        <w:keepNext/>
        <w:jc w:val="center"/>
      </w:pPr>
      <w:bookmarkStart w:id="2556" w:name="_Toc485290455"/>
      <w:r>
        <w:lastRenderedPageBreak/>
        <w:t xml:space="preserve">Figura </w:t>
      </w:r>
      <w:r w:rsidR="00974719">
        <w:fldChar w:fldCharType="begin"/>
      </w:r>
      <w:r w:rsidR="00974719">
        <w:instrText xml:space="preserve"> SEQ Figura \* ARABIC </w:instrText>
      </w:r>
      <w:r w:rsidR="00974719">
        <w:fldChar w:fldCharType="separate"/>
      </w:r>
      <w:r w:rsidR="00D207D2">
        <w:rPr>
          <w:noProof/>
        </w:rPr>
        <w:t>42</w:t>
      </w:r>
      <w:r w:rsidR="00974719">
        <w:rPr>
          <w:noProof/>
        </w:rPr>
        <w:fldChar w:fldCharType="end"/>
      </w:r>
      <w:r w:rsidR="00142892">
        <w:t xml:space="preserve">: </w:t>
      </w:r>
      <w:r w:rsidR="00A84FC5">
        <w:t>I</w:t>
      </w:r>
      <w:r w:rsidR="00142892">
        <w:t>nterfaz Backups</w:t>
      </w:r>
      <w:bookmarkEnd w:id="2556"/>
    </w:p>
    <w:p w14:paraId="365B5893" w14:textId="109E7F99" w:rsidR="00531B61" w:rsidRDefault="00FE1AEB" w:rsidP="00531B61">
      <w:pPr>
        <w:keepNext/>
      </w:pPr>
      <w:del w:id="2557" w:author="Luffi" w:date="2017-07-10T21:52:00Z">
        <w:r w:rsidDel="00C90AD5">
          <w:rPr>
            <w:noProof/>
            <w:lang w:eastAsia="es-BO"/>
          </w:rPr>
          <w:drawing>
            <wp:inline distT="0" distB="0" distL="0" distR="0" wp14:anchorId="14422437" wp14:editId="146D7E45">
              <wp:extent cx="5971540" cy="33572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1540" cy="3357245"/>
                      </a:xfrm>
                      <a:prstGeom prst="rect">
                        <a:avLst/>
                      </a:prstGeom>
                    </pic:spPr>
                  </pic:pic>
                </a:graphicData>
              </a:graphic>
            </wp:inline>
          </w:drawing>
        </w:r>
      </w:del>
      <w:ins w:id="2558" w:author="Luffi" w:date="2017-07-10T21:52:00Z">
        <w:r w:rsidR="00C90AD5">
          <w:rPr>
            <w:noProof/>
            <w:lang w:eastAsia="es-BO"/>
          </w:rPr>
          <w:drawing>
            <wp:inline distT="0" distB="0" distL="0" distR="0" wp14:anchorId="2B91DCB6" wp14:editId="4E4C306B">
              <wp:extent cx="5791835" cy="3256280"/>
              <wp:effectExtent l="0" t="0" r="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ins>
    </w:p>
    <w:p w14:paraId="6961C995" w14:textId="77777777" w:rsidR="00FE1AEB" w:rsidRDefault="00531B61" w:rsidP="00531B61">
      <w:pPr>
        <w:pStyle w:val="Descripcin"/>
        <w:jc w:val="right"/>
      </w:pPr>
      <w:r>
        <w:t>Fuente</w:t>
      </w:r>
      <w:r w:rsidR="00A84FC5">
        <w:t>:</w:t>
      </w:r>
      <w:r w:rsidR="00562DB2">
        <w:t xml:space="preserve"> Elaboración propia</w:t>
      </w:r>
    </w:p>
    <w:p w14:paraId="677F3A9C" w14:textId="374EDFD4" w:rsidR="00531B61" w:rsidRDefault="00531B61" w:rsidP="00531B61">
      <w:pPr>
        <w:pStyle w:val="Descripcin"/>
        <w:keepNext/>
        <w:jc w:val="center"/>
      </w:pPr>
      <w:bookmarkStart w:id="2559" w:name="_Toc485290456"/>
      <w:r>
        <w:t xml:space="preserve">Figura </w:t>
      </w:r>
      <w:r w:rsidR="00974719">
        <w:fldChar w:fldCharType="begin"/>
      </w:r>
      <w:r w:rsidR="00974719">
        <w:instrText xml:space="preserve"> SEQ Figura \* ARABIC </w:instrText>
      </w:r>
      <w:r w:rsidR="00974719">
        <w:fldChar w:fldCharType="separate"/>
      </w:r>
      <w:r w:rsidR="00D207D2">
        <w:rPr>
          <w:noProof/>
        </w:rPr>
        <w:t>43</w:t>
      </w:r>
      <w:r w:rsidR="00974719">
        <w:rPr>
          <w:noProof/>
        </w:rPr>
        <w:fldChar w:fldCharType="end"/>
      </w:r>
      <w:r w:rsidR="00142892">
        <w:t xml:space="preserve">: </w:t>
      </w:r>
      <w:r w:rsidR="003A0296">
        <w:t>I</w:t>
      </w:r>
      <w:r w:rsidR="00142892">
        <w:t>nterfaz Reportes</w:t>
      </w:r>
      <w:bookmarkEnd w:id="2559"/>
    </w:p>
    <w:p w14:paraId="16F85894" w14:textId="77777777" w:rsidR="00531B61" w:rsidRDefault="00FE1AEB" w:rsidP="00531B61">
      <w:pPr>
        <w:keepNext/>
      </w:pPr>
      <w:r>
        <w:rPr>
          <w:noProof/>
          <w:lang w:eastAsia="es-BO"/>
        </w:rPr>
        <w:drawing>
          <wp:inline distT="0" distB="0" distL="0" distR="0" wp14:anchorId="2946A58B" wp14:editId="164994EC">
            <wp:extent cx="5971540" cy="33572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357245"/>
                    </a:xfrm>
                    <a:prstGeom prst="rect">
                      <a:avLst/>
                    </a:prstGeom>
                  </pic:spPr>
                </pic:pic>
              </a:graphicData>
            </a:graphic>
          </wp:inline>
        </w:drawing>
      </w:r>
    </w:p>
    <w:p w14:paraId="506ADA71" w14:textId="77777777" w:rsidR="00FE1AEB" w:rsidRDefault="00531B61" w:rsidP="00531B61">
      <w:pPr>
        <w:pStyle w:val="Descripcin"/>
        <w:jc w:val="right"/>
      </w:pPr>
      <w:r>
        <w:t>Fuente</w:t>
      </w:r>
      <w:r w:rsidR="00562DB2">
        <w:t>: Elaboración propia</w:t>
      </w:r>
    </w:p>
    <w:p w14:paraId="2E4AEF21" w14:textId="4AF36F12" w:rsidR="00531B61" w:rsidRDefault="00531B61" w:rsidP="00531B61">
      <w:pPr>
        <w:pStyle w:val="Descripcin"/>
        <w:keepNext/>
        <w:jc w:val="center"/>
      </w:pPr>
      <w:bookmarkStart w:id="2560" w:name="_Toc485290457"/>
      <w:r>
        <w:lastRenderedPageBreak/>
        <w:t xml:space="preserve">Figura </w:t>
      </w:r>
      <w:r w:rsidR="00974719">
        <w:fldChar w:fldCharType="begin"/>
      </w:r>
      <w:r w:rsidR="00974719">
        <w:instrText xml:space="preserve"> SEQ Figura \* ARABIC </w:instrText>
      </w:r>
      <w:r w:rsidR="00974719">
        <w:fldChar w:fldCharType="separate"/>
      </w:r>
      <w:r w:rsidR="00D207D2">
        <w:rPr>
          <w:noProof/>
        </w:rPr>
        <w:t>44</w:t>
      </w:r>
      <w:r w:rsidR="00974719">
        <w:rPr>
          <w:noProof/>
        </w:rPr>
        <w:fldChar w:fldCharType="end"/>
      </w:r>
      <w:r w:rsidR="003A0296">
        <w:t>: I</w:t>
      </w:r>
      <w:r w:rsidR="00142892">
        <w:t>nterfaz Imprimir reportes</w:t>
      </w:r>
      <w:bookmarkEnd w:id="2560"/>
    </w:p>
    <w:p w14:paraId="0BC482CF" w14:textId="77777777" w:rsidR="00531B61" w:rsidRDefault="00FE1AEB" w:rsidP="00531B61">
      <w:pPr>
        <w:keepNext/>
      </w:pPr>
      <w:r>
        <w:rPr>
          <w:noProof/>
          <w:lang w:eastAsia="es-BO"/>
        </w:rPr>
        <w:drawing>
          <wp:inline distT="0" distB="0" distL="0" distR="0" wp14:anchorId="1FE2E9E5" wp14:editId="5F33A698">
            <wp:extent cx="5971540" cy="320424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3262" cy="3205166"/>
                    </a:xfrm>
                    <a:prstGeom prst="rect">
                      <a:avLst/>
                    </a:prstGeom>
                  </pic:spPr>
                </pic:pic>
              </a:graphicData>
            </a:graphic>
          </wp:inline>
        </w:drawing>
      </w:r>
    </w:p>
    <w:p w14:paraId="0CDAED0F" w14:textId="77777777" w:rsidR="00FE1AEB" w:rsidRDefault="00531B61" w:rsidP="00531B61">
      <w:pPr>
        <w:pStyle w:val="Descripcin"/>
        <w:jc w:val="right"/>
      </w:pPr>
      <w:r>
        <w:t>Fuente</w:t>
      </w:r>
      <w:r w:rsidR="00562DB2">
        <w:t>: Elaboración propia</w:t>
      </w:r>
    </w:p>
    <w:p w14:paraId="45C51238" w14:textId="77777777" w:rsidR="00562DB2" w:rsidRPr="00562DB2" w:rsidRDefault="00562DB2" w:rsidP="00562DB2">
      <w:pPr>
        <w:pStyle w:val="Ttulo4"/>
        <w:spacing w:after="240"/>
      </w:pPr>
      <w:r>
        <w:t xml:space="preserve">Interfaces del sistema Secretaria </w:t>
      </w:r>
    </w:p>
    <w:p w14:paraId="3458C9E8" w14:textId="1BE39D8C" w:rsidR="00531B61" w:rsidRDefault="00531B61" w:rsidP="00562DB2">
      <w:pPr>
        <w:pStyle w:val="Descripcin"/>
        <w:keepNext/>
        <w:spacing w:after="240"/>
        <w:jc w:val="center"/>
      </w:pPr>
      <w:bookmarkStart w:id="2561" w:name="_Toc485290458"/>
      <w:r>
        <w:t xml:space="preserve">Figura </w:t>
      </w:r>
      <w:r w:rsidR="00974719">
        <w:fldChar w:fldCharType="begin"/>
      </w:r>
      <w:r w:rsidR="00974719">
        <w:instrText xml:space="preserve"> SEQ Figura \* ARABIC </w:instrText>
      </w:r>
      <w:r w:rsidR="00974719">
        <w:fldChar w:fldCharType="separate"/>
      </w:r>
      <w:r w:rsidR="00D207D2">
        <w:rPr>
          <w:noProof/>
        </w:rPr>
        <w:t>45</w:t>
      </w:r>
      <w:r w:rsidR="00974719">
        <w:rPr>
          <w:noProof/>
        </w:rPr>
        <w:fldChar w:fldCharType="end"/>
      </w:r>
      <w:r w:rsidR="003A0296">
        <w:t>: I</w:t>
      </w:r>
      <w:r w:rsidR="00142892">
        <w:t>nterfaz Panel general Secretaria</w:t>
      </w:r>
      <w:bookmarkEnd w:id="2561"/>
    </w:p>
    <w:p w14:paraId="4D46A1C5" w14:textId="77777777" w:rsidR="00531B61" w:rsidRDefault="00E23D7C" w:rsidP="00531B61">
      <w:pPr>
        <w:keepNext/>
      </w:pPr>
      <w:r>
        <w:rPr>
          <w:noProof/>
          <w:lang w:eastAsia="es-BO"/>
        </w:rPr>
        <w:drawing>
          <wp:inline distT="0" distB="0" distL="0" distR="0" wp14:anchorId="5B8AFC18" wp14:editId="7DF60D9D">
            <wp:extent cx="5971540" cy="3309731"/>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6469" cy="3312463"/>
                    </a:xfrm>
                    <a:prstGeom prst="rect">
                      <a:avLst/>
                    </a:prstGeom>
                  </pic:spPr>
                </pic:pic>
              </a:graphicData>
            </a:graphic>
          </wp:inline>
        </w:drawing>
      </w:r>
    </w:p>
    <w:p w14:paraId="29B8F043" w14:textId="77777777" w:rsidR="00FE1AEB" w:rsidRDefault="00531B61" w:rsidP="00531B61">
      <w:pPr>
        <w:pStyle w:val="Descripcin"/>
        <w:jc w:val="right"/>
      </w:pPr>
      <w:r>
        <w:t>Fuente</w:t>
      </w:r>
      <w:r w:rsidR="00562DB2">
        <w:t>: Elaboración propia</w:t>
      </w:r>
    </w:p>
    <w:p w14:paraId="36E6112F" w14:textId="0F2A9A46" w:rsidR="00531B61" w:rsidRDefault="00531B61" w:rsidP="00531B61">
      <w:pPr>
        <w:pStyle w:val="Descripcin"/>
        <w:keepNext/>
        <w:jc w:val="center"/>
      </w:pPr>
      <w:bookmarkStart w:id="2562" w:name="_Toc485290459"/>
      <w:r>
        <w:lastRenderedPageBreak/>
        <w:t xml:space="preserve">Figura </w:t>
      </w:r>
      <w:r w:rsidR="00974719">
        <w:fldChar w:fldCharType="begin"/>
      </w:r>
      <w:r w:rsidR="00974719">
        <w:instrText xml:space="preserve"> SEQ Figura \* ARABIC </w:instrText>
      </w:r>
      <w:r w:rsidR="00974719">
        <w:fldChar w:fldCharType="separate"/>
      </w:r>
      <w:r w:rsidR="00D207D2">
        <w:rPr>
          <w:noProof/>
        </w:rPr>
        <w:t>46</w:t>
      </w:r>
      <w:r w:rsidR="00974719">
        <w:rPr>
          <w:noProof/>
        </w:rPr>
        <w:fldChar w:fldCharType="end"/>
      </w:r>
      <w:r w:rsidR="00142892">
        <w:t xml:space="preserve">: </w:t>
      </w:r>
      <w:r w:rsidR="003A0296">
        <w:t>I</w:t>
      </w:r>
      <w:r w:rsidR="00142892">
        <w:t>nterfaz Pacientes</w:t>
      </w:r>
      <w:bookmarkEnd w:id="2562"/>
    </w:p>
    <w:p w14:paraId="332DFF8F" w14:textId="77777777" w:rsidR="00531B61" w:rsidRDefault="00E23D7C" w:rsidP="00531B61">
      <w:pPr>
        <w:keepNext/>
      </w:pPr>
      <w:r>
        <w:rPr>
          <w:noProof/>
          <w:lang w:eastAsia="es-BO"/>
        </w:rPr>
        <w:drawing>
          <wp:inline distT="0" distB="0" distL="0" distR="0" wp14:anchorId="63754BA0" wp14:editId="25E32240">
            <wp:extent cx="5971540" cy="33572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1540" cy="3357245"/>
                    </a:xfrm>
                    <a:prstGeom prst="rect">
                      <a:avLst/>
                    </a:prstGeom>
                  </pic:spPr>
                </pic:pic>
              </a:graphicData>
            </a:graphic>
          </wp:inline>
        </w:drawing>
      </w:r>
    </w:p>
    <w:p w14:paraId="06B1CF5E" w14:textId="77777777" w:rsidR="00E23D7C" w:rsidRDefault="00531B61" w:rsidP="00531B61">
      <w:pPr>
        <w:pStyle w:val="Descripcin"/>
        <w:jc w:val="right"/>
      </w:pPr>
      <w:r>
        <w:t>Fuente</w:t>
      </w:r>
      <w:r w:rsidR="00562DB2">
        <w:t>: Elaboración propia</w:t>
      </w:r>
    </w:p>
    <w:p w14:paraId="6E6D0863" w14:textId="70A0F177" w:rsidR="00531B61" w:rsidRDefault="00531B61" w:rsidP="00531B61">
      <w:pPr>
        <w:pStyle w:val="Descripcin"/>
        <w:keepNext/>
        <w:jc w:val="center"/>
      </w:pPr>
      <w:bookmarkStart w:id="2563" w:name="_Toc485290460"/>
      <w:r>
        <w:t xml:space="preserve">Figura </w:t>
      </w:r>
      <w:r w:rsidR="00974719">
        <w:fldChar w:fldCharType="begin"/>
      </w:r>
      <w:r w:rsidR="00974719">
        <w:instrText xml:space="preserve"> SEQ Figura \* ARABIC </w:instrText>
      </w:r>
      <w:r w:rsidR="00974719">
        <w:fldChar w:fldCharType="separate"/>
      </w:r>
      <w:r w:rsidR="00D207D2">
        <w:rPr>
          <w:noProof/>
        </w:rPr>
        <w:t>47</w:t>
      </w:r>
      <w:r w:rsidR="00974719">
        <w:rPr>
          <w:noProof/>
        </w:rPr>
        <w:fldChar w:fldCharType="end"/>
      </w:r>
      <w:r w:rsidR="003A0296">
        <w:t>: I</w:t>
      </w:r>
      <w:r w:rsidR="00142892">
        <w:t>nterfaz Registro de paciente</w:t>
      </w:r>
      <w:bookmarkEnd w:id="2563"/>
    </w:p>
    <w:p w14:paraId="67E7A37E" w14:textId="77777777" w:rsidR="00531B61" w:rsidRDefault="00E23D7C" w:rsidP="00531B61">
      <w:pPr>
        <w:keepNext/>
      </w:pPr>
      <w:r>
        <w:rPr>
          <w:noProof/>
          <w:lang w:eastAsia="es-BO"/>
        </w:rPr>
        <w:drawing>
          <wp:inline distT="0" distB="0" distL="0" distR="0" wp14:anchorId="15A5C506" wp14:editId="13842D81">
            <wp:extent cx="5971540" cy="33572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540" cy="3357245"/>
                    </a:xfrm>
                    <a:prstGeom prst="rect">
                      <a:avLst/>
                    </a:prstGeom>
                  </pic:spPr>
                </pic:pic>
              </a:graphicData>
            </a:graphic>
          </wp:inline>
        </w:drawing>
      </w:r>
    </w:p>
    <w:p w14:paraId="3C77F769" w14:textId="77777777" w:rsidR="00E23D7C" w:rsidRDefault="00531B61" w:rsidP="00531B61">
      <w:pPr>
        <w:pStyle w:val="Descripcin"/>
        <w:jc w:val="right"/>
      </w:pPr>
      <w:r>
        <w:t>Fuente</w:t>
      </w:r>
      <w:r w:rsidR="00562DB2">
        <w:t>: Elaboración propia</w:t>
      </w:r>
    </w:p>
    <w:p w14:paraId="615B3A6E" w14:textId="2CD11769" w:rsidR="00531B61" w:rsidRDefault="00531B61" w:rsidP="00531B61">
      <w:pPr>
        <w:pStyle w:val="Descripcin"/>
        <w:keepNext/>
        <w:jc w:val="center"/>
      </w:pPr>
      <w:bookmarkStart w:id="2564" w:name="_Toc485290461"/>
      <w:r>
        <w:lastRenderedPageBreak/>
        <w:t xml:space="preserve">Figura </w:t>
      </w:r>
      <w:r w:rsidR="00974719">
        <w:fldChar w:fldCharType="begin"/>
      </w:r>
      <w:r w:rsidR="00974719">
        <w:instrText xml:space="preserve"> SEQ Figura \* ARABIC </w:instrText>
      </w:r>
      <w:r w:rsidR="00974719">
        <w:fldChar w:fldCharType="separate"/>
      </w:r>
      <w:r w:rsidR="00D207D2">
        <w:rPr>
          <w:noProof/>
        </w:rPr>
        <w:t>48</w:t>
      </w:r>
      <w:r w:rsidR="00974719">
        <w:rPr>
          <w:noProof/>
        </w:rPr>
        <w:fldChar w:fldCharType="end"/>
      </w:r>
      <w:r w:rsidR="003A0296">
        <w:t>: I</w:t>
      </w:r>
      <w:r w:rsidR="00142892">
        <w:t>nterfaz Cita médica desde el modulo paciente</w:t>
      </w:r>
      <w:bookmarkEnd w:id="2564"/>
      <w:r w:rsidR="00142892">
        <w:t xml:space="preserve"> </w:t>
      </w:r>
    </w:p>
    <w:p w14:paraId="03DD6C26" w14:textId="77777777" w:rsidR="00531B61" w:rsidRDefault="00E23D7C" w:rsidP="00531B61">
      <w:pPr>
        <w:keepNext/>
      </w:pPr>
      <w:r>
        <w:rPr>
          <w:noProof/>
          <w:lang w:eastAsia="es-BO"/>
        </w:rPr>
        <w:drawing>
          <wp:inline distT="0" distB="0" distL="0" distR="0" wp14:anchorId="50D27BCA" wp14:editId="35E3CAA0">
            <wp:extent cx="5971540" cy="33572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1540" cy="3357245"/>
                    </a:xfrm>
                    <a:prstGeom prst="rect">
                      <a:avLst/>
                    </a:prstGeom>
                  </pic:spPr>
                </pic:pic>
              </a:graphicData>
            </a:graphic>
          </wp:inline>
        </w:drawing>
      </w:r>
    </w:p>
    <w:p w14:paraId="608AADA4" w14:textId="77777777" w:rsidR="00E23D7C" w:rsidRDefault="00531B61" w:rsidP="00531B61">
      <w:pPr>
        <w:pStyle w:val="Descripcin"/>
        <w:jc w:val="right"/>
      </w:pPr>
      <w:r>
        <w:t>Fuente</w:t>
      </w:r>
      <w:r w:rsidR="00562DB2">
        <w:t>: Elaboración propia</w:t>
      </w:r>
    </w:p>
    <w:p w14:paraId="4334637D" w14:textId="16F95676" w:rsidR="00531B61" w:rsidRDefault="00531B61" w:rsidP="00531B61">
      <w:pPr>
        <w:pStyle w:val="Descripcin"/>
        <w:keepNext/>
        <w:jc w:val="center"/>
      </w:pPr>
      <w:bookmarkStart w:id="2565" w:name="_Toc485290462"/>
      <w:r>
        <w:t xml:space="preserve">Figura </w:t>
      </w:r>
      <w:r w:rsidR="00974719">
        <w:fldChar w:fldCharType="begin"/>
      </w:r>
      <w:r w:rsidR="00974719">
        <w:instrText xml:space="preserve"> SEQ Figura \* ARABIC </w:instrText>
      </w:r>
      <w:r w:rsidR="00974719">
        <w:fldChar w:fldCharType="separate"/>
      </w:r>
      <w:r w:rsidR="00D207D2">
        <w:rPr>
          <w:noProof/>
        </w:rPr>
        <w:t>49</w:t>
      </w:r>
      <w:r w:rsidR="00974719">
        <w:rPr>
          <w:noProof/>
        </w:rPr>
        <w:fldChar w:fldCharType="end"/>
      </w:r>
      <w:r w:rsidR="003A0296">
        <w:t>: I</w:t>
      </w:r>
      <w:r w:rsidR="00142892">
        <w:t>nterfaz Cita medica</w:t>
      </w:r>
      <w:bookmarkEnd w:id="2565"/>
    </w:p>
    <w:p w14:paraId="4BD9965D" w14:textId="77777777" w:rsidR="00531B61" w:rsidRDefault="00E23D7C" w:rsidP="00531B61">
      <w:pPr>
        <w:keepNext/>
      </w:pPr>
      <w:r>
        <w:rPr>
          <w:noProof/>
          <w:lang w:eastAsia="es-BO"/>
        </w:rPr>
        <w:drawing>
          <wp:inline distT="0" distB="0" distL="0" distR="0" wp14:anchorId="7EE13895" wp14:editId="2144B1E1">
            <wp:extent cx="5971540" cy="33572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1540" cy="3357245"/>
                    </a:xfrm>
                    <a:prstGeom prst="rect">
                      <a:avLst/>
                    </a:prstGeom>
                  </pic:spPr>
                </pic:pic>
              </a:graphicData>
            </a:graphic>
          </wp:inline>
        </w:drawing>
      </w:r>
    </w:p>
    <w:p w14:paraId="756A5376" w14:textId="77777777" w:rsidR="00E23D7C" w:rsidRDefault="00531B61" w:rsidP="00531B61">
      <w:pPr>
        <w:pStyle w:val="Descripcin"/>
        <w:jc w:val="right"/>
      </w:pPr>
      <w:r>
        <w:t>Fuente</w:t>
      </w:r>
      <w:r w:rsidR="00562DB2">
        <w:t>: Elaboración propia</w:t>
      </w:r>
    </w:p>
    <w:p w14:paraId="0B10C25E" w14:textId="43E49F7E" w:rsidR="00142892" w:rsidRDefault="00142892" w:rsidP="00142892">
      <w:pPr>
        <w:pStyle w:val="Descripcin"/>
        <w:keepNext/>
        <w:jc w:val="center"/>
      </w:pPr>
      <w:bookmarkStart w:id="2566" w:name="_Toc485290463"/>
      <w:r>
        <w:lastRenderedPageBreak/>
        <w:t xml:space="preserve">Figura </w:t>
      </w:r>
      <w:r w:rsidR="00974719">
        <w:fldChar w:fldCharType="begin"/>
      </w:r>
      <w:r w:rsidR="00974719">
        <w:instrText xml:space="preserve"> SEQ Figura \* ARABIC </w:instrText>
      </w:r>
      <w:r w:rsidR="00974719">
        <w:fldChar w:fldCharType="separate"/>
      </w:r>
      <w:r w:rsidR="00D207D2">
        <w:rPr>
          <w:noProof/>
        </w:rPr>
        <w:t>50</w:t>
      </w:r>
      <w:r w:rsidR="00974719">
        <w:rPr>
          <w:noProof/>
        </w:rPr>
        <w:fldChar w:fldCharType="end"/>
      </w:r>
      <w:r w:rsidR="003A0296">
        <w:t>: I</w:t>
      </w:r>
      <w:r>
        <w:t>nterfaz Crear cita desde el modulo cita médica</w:t>
      </w:r>
      <w:bookmarkEnd w:id="2566"/>
    </w:p>
    <w:p w14:paraId="1CFD443A" w14:textId="77777777" w:rsidR="00142892" w:rsidRDefault="00142892" w:rsidP="00142892">
      <w:pPr>
        <w:keepNext/>
      </w:pPr>
      <w:r>
        <w:rPr>
          <w:noProof/>
          <w:lang w:eastAsia="es-BO"/>
        </w:rPr>
        <w:drawing>
          <wp:inline distT="0" distB="0" distL="0" distR="0" wp14:anchorId="6368C10E" wp14:editId="44C31864">
            <wp:extent cx="5971540" cy="33572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3357245"/>
                    </a:xfrm>
                    <a:prstGeom prst="rect">
                      <a:avLst/>
                    </a:prstGeom>
                  </pic:spPr>
                </pic:pic>
              </a:graphicData>
            </a:graphic>
          </wp:inline>
        </w:drawing>
      </w:r>
    </w:p>
    <w:p w14:paraId="3B2F21C3" w14:textId="77777777" w:rsidR="00142892" w:rsidRPr="00142892" w:rsidRDefault="00142892" w:rsidP="00142892">
      <w:pPr>
        <w:pStyle w:val="Descripcin"/>
        <w:jc w:val="right"/>
      </w:pPr>
      <w:r>
        <w:t>Fuente</w:t>
      </w:r>
      <w:r w:rsidR="00562DB2">
        <w:t>: Elaboración propia</w:t>
      </w:r>
    </w:p>
    <w:p w14:paraId="1A2F14A0" w14:textId="0D47BDEC" w:rsidR="00531B61" w:rsidRDefault="00531B61" w:rsidP="00531B61">
      <w:pPr>
        <w:pStyle w:val="Descripcin"/>
        <w:keepNext/>
        <w:jc w:val="center"/>
      </w:pPr>
      <w:bookmarkStart w:id="2567" w:name="_Toc485290464"/>
      <w:r>
        <w:t xml:space="preserve">Figura </w:t>
      </w:r>
      <w:r w:rsidR="00974719">
        <w:fldChar w:fldCharType="begin"/>
      </w:r>
      <w:r w:rsidR="00974719">
        <w:instrText xml:space="preserve"> SEQ Figura \* ARABIC </w:instrText>
      </w:r>
      <w:r w:rsidR="00974719">
        <w:fldChar w:fldCharType="separate"/>
      </w:r>
      <w:r w:rsidR="00D207D2">
        <w:rPr>
          <w:noProof/>
        </w:rPr>
        <w:t>51</w:t>
      </w:r>
      <w:r w:rsidR="00974719">
        <w:rPr>
          <w:noProof/>
        </w:rPr>
        <w:fldChar w:fldCharType="end"/>
      </w:r>
      <w:r w:rsidR="003A0296">
        <w:t>: I</w:t>
      </w:r>
      <w:r w:rsidR="00142892">
        <w:t>nterfaz Crear factura</w:t>
      </w:r>
      <w:bookmarkEnd w:id="2567"/>
      <w:r w:rsidR="00142892">
        <w:t xml:space="preserve"> </w:t>
      </w:r>
    </w:p>
    <w:p w14:paraId="1B370F5A" w14:textId="77777777" w:rsidR="00531B61" w:rsidRDefault="00E23D7C" w:rsidP="00531B61">
      <w:pPr>
        <w:keepNext/>
      </w:pPr>
      <w:r>
        <w:rPr>
          <w:noProof/>
          <w:lang w:eastAsia="es-BO"/>
        </w:rPr>
        <w:drawing>
          <wp:inline distT="0" distB="0" distL="0" distR="0" wp14:anchorId="0B8B9A29" wp14:editId="05A5C49B">
            <wp:extent cx="5971540" cy="33572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3357245"/>
                    </a:xfrm>
                    <a:prstGeom prst="rect">
                      <a:avLst/>
                    </a:prstGeom>
                  </pic:spPr>
                </pic:pic>
              </a:graphicData>
            </a:graphic>
          </wp:inline>
        </w:drawing>
      </w:r>
    </w:p>
    <w:p w14:paraId="2A549F47" w14:textId="77777777" w:rsidR="00E23D7C" w:rsidRDefault="00531B61" w:rsidP="00531B61">
      <w:pPr>
        <w:pStyle w:val="Descripcin"/>
        <w:jc w:val="right"/>
      </w:pPr>
      <w:r>
        <w:t>Fuente</w:t>
      </w:r>
      <w:r w:rsidR="00562DB2">
        <w:t>: Elaboración propia</w:t>
      </w:r>
    </w:p>
    <w:p w14:paraId="0B6F2762" w14:textId="47EACAAC" w:rsidR="00531B61" w:rsidRDefault="00531B61" w:rsidP="00531B61">
      <w:pPr>
        <w:pStyle w:val="Descripcin"/>
        <w:keepNext/>
        <w:jc w:val="center"/>
      </w:pPr>
      <w:bookmarkStart w:id="2568" w:name="_Toc485290465"/>
      <w:r>
        <w:lastRenderedPageBreak/>
        <w:t xml:space="preserve">Figura </w:t>
      </w:r>
      <w:r w:rsidR="00974719">
        <w:fldChar w:fldCharType="begin"/>
      </w:r>
      <w:r w:rsidR="00974719">
        <w:instrText xml:space="preserve"> SEQ Figura \* ARABIC </w:instrText>
      </w:r>
      <w:r w:rsidR="00974719">
        <w:fldChar w:fldCharType="separate"/>
      </w:r>
      <w:r w:rsidR="00D207D2">
        <w:rPr>
          <w:noProof/>
        </w:rPr>
        <w:t>52</w:t>
      </w:r>
      <w:r w:rsidR="00974719">
        <w:rPr>
          <w:noProof/>
        </w:rPr>
        <w:fldChar w:fldCharType="end"/>
      </w:r>
      <w:r w:rsidR="003A0296">
        <w:t>: I</w:t>
      </w:r>
      <w:r w:rsidR="00142892">
        <w:t>nterfaz Impresión de factura</w:t>
      </w:r>
      <w:bookmarkEnd w:id="2568"/>
    </w:p>
    <w:p w14:paraId="4246A41B" w14:textId="4196504C" w:rsidR="00531B61" w:rsidRDefault="00E23D7C" w:rsidP="00531B61">
      <w:pPr>
        <w:keepNext/>
      </w:pPr>
      <w:del w:id="2569" w:author="Luffi" w:date="2017-07-10T21:54:00Z">
        <w:r w:rsidDel="00C90AD5">
          <w:rPr>
            <w:noProof/>
            <w:lang w:eastAsia="es-BO"/>
          </w:rPr>
          <w:drawing>
            <wp:inline distT="0" distB="0" distL="0" distR="0" wp14:anchorId="43741A24" wp14:editId="6F2D1449">
              <wp:extent cx="5971540" cy="33572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1540" cy="3357245"/>
                      </a:xfrm>
                      <a:prstGeom prst="rect">
                        <a:avLst/>
                      </a:prstGeom>
                    </pic:spPr>
                  </pic:pic>
                </a:graphicData>
              </a:graphic>
            </wp:inline>
          </w:drawing>
        </w:r>
      </w:del>
      <w:ins w:id="2570" w:author="Luffi" w:date="2017-07-10T21:54:00Z">
        <w:r w:rsidR="00C90AD5">
          <w:rPr>
            <w:noProof/>
            <w:lang w:eastAsia="es-BO"/>
          </w:rPr>
          <w:drawing>
            <wp:inline distT="0" distB="0" distL="0" distR="0" wp14:anchorId="3E934F19" wp14:editId="374D118B">
              <wp:extent cx="5897366" cy="3315612"/>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4246" cy="3319480"/>
                      </a:xfrm>
                      <a:prstGeom prst="rect">
                        <a:avLst/>
                      </a:prstGeom>
                    </pic:spPr>
                  </pic:pic>
                </a:graphicData>
              </a:graphic>
            </wp:inline>
          </w:drawing>
        </w:r>
      </w:ins>
    </w:p>
    <w:p w14:paraId="2B1280EB" w14:textId="77777777" w:rsidR="00E23D7C" w:rsidRDefault="00531B61" w:rsidP="00531B61">
      <w:pPr>
        <w:pStyle w:val="Descripcin"/>
        <w:jc w:val="right"/>
      </w:pPr>
      <w:r>
        <w:t>Fuente</w:t>
      </w:r>
      <w:r w:rsidR="00562DB2">
        <w:t>: Elaboración propia</w:t>
      </w:r>
    </w:p>
    <w:p w14:paraId="7FE87A6E" w14:textId="0BE70F14" w:rsidR="00531B61" w:rsidRDefault="00531B61" w:rsidP="00531B61">
      <w:pPr>
        <w:pStyle w:val="Descripcin"/>
        <w:keepNext/>
        <w:jc w:val="center"/>
      </w:pPr>
      <w:bookmarkStart w:id="2571" w:name="_Toc485290466"/>
      <w:r>
        <w:t xml:space="preserve">Figura </w:t>
      </w:r>
      <w:r w:rsidR="00974719">
        <w:fldChar w:fldCharType="begin"/>
      </w:r>
      <w:r w:rsidR="00974719">
        <w:instrText xml:space="preserve"> SEQ Figura \* ARABIC </w:instrText>
      </w:r>
      <w:r w:rsidR="00974719">
        <w:fldChar w:fldCharType="separate"/>
      </w:r>
      <w:r w:rsidR="00D207D2">
        <w:rPr>
          <w:noProof/>
        </w:rPr>
        <w:t>53</w:t>
      </w:r>
      <w:r w:rsidR="00974719">
        <w:rPr>
          <w:noProof/>
        </w:rPr>
        <w:fldChar w:fldCharType="end"/>
      </w:r>
      <w:r w:rsidR="003A0296">
        <w:t>: I</w:t>
      </w:r>
      <w:r w:rsidR="00142892">
        <w:t>nterfaz Médicos</w:t>
      </w:r>
      <w:bookmarkEnd w:id="2571"/>
    </w:p>
    <w:p w14:paraId="14ADBD9B" w14:textId="77777777" w:rsidR="00531B61" w:rsidRDefault="00E23D7C" w:rsidP="00531B61">
      <w:pPr>
        <w:keepNext/>
      </w:pPr>
      <w:r>
        <w:rPr>
          <w:noProof/>
          <w:lang w:eastAsia="es-BO"/>
        </w:rPr>
        <w:drawing>
          <wp:inline distT="0" distB="0" distL="0" distR="0" wp14:anchorId="3ADD47D8" wp14:editId="5619F7D8">
            <wp:extent cx="5971540" cy="335724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3357245"/>
                    </a:xfrm>
                    <a:prstGeom prst="rect">
                      <a:avLst/>
                    </a:prstGeom>
                  </pic:spPr>
                </pic:pic>
              </a:graphicData>
            </a:graphic>
          </wp:inline>
        </w:drawing>
      </w:r>
    </w:p>
    <w:p w14:paraId="684FAFA9" w14:textId="77777777" w:rsidR="00E23D7C" w:rsidRDefault="00531B61" w:rsidP="00531B61">
      <w:pPr>
        <w:pStyle w:val="Descripcin"/>
        <w:jc w:val="right"/>
      </w:pPr>
      <w:r>
        <w:t>Fuente</w:t>
      </w:r>
      <w:r w:rsidR="00562DB2">
        <w:t>: Elaboración propia</w:t>
      </w:r>
    </w:p>
    <w:p w14:paraId="5412C3C1" w14:textId="35A16511" w:rsidR="00531B61" w:rsidRDefault="00531B61" w:rsidP="00531B61">
      <w:pPr>
        <w:pStyle w:val="Descripcin"/>
        <w:keepNext/>
        <w:jc w:val="center"/>
      </w:pPr>
      <w:bookmarkStart w:id="2572" w:name="_Toc485290467"/>
      <w:r>
        <w:lastRenderedPageBreak/>
        <w:t xml:space="preserve">Figura </w:t>
      </w:r>
      <w:r w:rsidR="00974719">
        <w:fldChar w:fldCharType="begin"/>
      </w:r>
      <w:r w:rsidR="00974719">
        <w:instrText xml:space="preserve"> SEQ Figura \* ARABIC </w:instrText>
      </w:r>
      <w:r w:rsidR="00974719">
        <w:fldChar w:fldCharType="separate"/>
      </w:r>
      <w:r w:rsidR="00D207D2">
        <w:rPr>
          <w:noProof/>
        </w:rPr>
        <w:t>54</w:t>
      </w:r>
      <w:r w:rsidR="00974719">
        <w:rPr>
          <w:noProof/>
        </w:rPr>
        <w:fldChar w:fldCharType="end"/>
      </w:r>
      <w:r w:rsidR="003A0296">
        <w:t>: I</w:t>
      </w:r>
      <w:r w:rsidR="00142892">
        <w:t xml:space="preserve">nterfaz Crear cita médico desde el módulo </w:t>
      </w:r>
      <w:r w:rsidR="00562DB2">
        <w:t>médicos</w:t>
      </w:r>
      <w:bookmarkEnd w:id="2572"/>
    </w:p>
    <w:p w14:paraId="6EECA963" w14:textId="77777777" w:rsidR="00531B61" w:rsidRDefault="001E0586" w:rsidP="00531B61">
      <w:pPr>
        <w:keepNext/>
      </w:pPr>
      <w:r>
        <w:rPr>
          <w:noProof/>
          <w:lang w:eastAsia="es-BO"/>
        </w:rPr>
        <w:drawing>
          <wp:inline distT="0" distB="0" distL="0" distR="0" wp14:anchorId="3D45F329" wp14:editId="3F8E2FA1">
            <wp:extent cx="5971540" cy="33572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1540" cy="3357245"/>
                    </a:xfrm>
                    <a:prstGeom prst="rect">
                      <a:avLst/>
                    </a:prstGeom>
                  </pic:spPr>
                </pic:pic>
              </a:graphicData>
            </a:graphic>
          </wp:inline>
        </w:drawing>
      </w:r>
    </w:p>
    <w:p w14:paraId="082B38D9" w14:textId="77777777" w:rsidR="00E23D7C" w:rsidRDefault="00531B61" w:rsidP="00531B61">
      <w:pPr>
        <w:pStyle w:val="Descripcin"/>
        <w:jc w:val="right"/>
      </w:pPr>
      <w:r>
        <w:t>Fuente</w:t>
      </w:r>
      <w:r w:rsidR="0087089F">
        <w:t>: Elaboración propia</w:t>
      </w:r>
    </w:p>
    <w:p w14:paraId="7D30964C" w14:textId="77777777" w:rsidR="001E0586" w:rsidRDefault="001E0586" w:rsidP="00FE1AEB"/>
    <w:p w14:paraId="4C02EE06" w14:textId="2E601939" w:rsidR="00531B61" w:rsidRDefault="00531B61" w:rsidP="00531B61">
      <w:pPr>
        <w:pStyle w:val="Descripcin"/>
        <w:keepNext/>
        <w:jc w:val="center"/>
      </w:pPr>
      <w:bookmarkStart w:id="2573" w:name="_Toc485290468"/>
      <w:r>
        <w:t xml:space="preserve">Figura </w:t>
      </w:r>
      <w:r w:rsidR="00974719">
        <w:fldChar w:fldCharType="begin"/>
      </w:r>
      <w:r w:rsidR="00974719">
        <w:instrText xml:space="preserve"> SEQ Figura \* ARABIC </w:instrText>
      </w:r>
      <w:r w:rsidR="00974719">
        <w:fldChar w:fldCharType="separate"/>
      </w:r>
      <w:r w:rsidR="00D207D2">
        <w:rPr>
          <w:noProof/>
        </w:rPr>
        <w:t>55</w:t>
      </w:r>
      <w:r w:rsidR="00974719">
        <w:rPr>
          <w:noProof/>
        </w:rPr>
        <w:fldChar w:fldCharType="end"/>
      </w:r>
      <w:r w:rsidR="003A0296">
        <w:t>: I</w:t>
      </w:r>
      <w:r w:rsidR="00142892">
        <w:t>nterfaz Facturas</w:t>
      </w:r>
      <w:bookmarkEnd w:id="2573"/>
    </w:p>
    <w:p w14:paraId="2772454E" w14:textId="77777777" w:rsidR="00531B61" w:rsidRDefault="00E23D7C" w:rsidP="00531B61">
      <w:pPr>
        <w:keepNext/>
      </w:pPr>
      <w:r>
        <w:rPr>
          <w:noProof/>
          <w:lang w:eastAsia="es-BO"/>
        </w:rPr>
        <w:drawing>
          <wp:inline distT="0" distB="0" distL="0" distR="0" wp14:anchorId="4CC6151F" wp14:editId="662513BC">
            <wp:extent cx="5971540" cy="3357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540" cy="3357245"/>
                    </a:xfrm>
                    <a:prstGeom prst="rect">
                      <a:avLst/>
                    </a:prstGeom>
                  </pic:spPr>
                </pic:pic>
              </a:graphicData>
            </a:graphic>
          </wp:inline>
        </w:drawing>
      </w:r>
    </w:p>
    <w:p w14:paraId="65D9951B" w14:textId="77777777" w:rsidR="00E23D7C" w:rsidRDefault="00531B61" w:rsidP="00531B61">
      <w:pPr>
        <w:pStyle w:val="Descripcin"/>
        <w:jc w:val="right"/>
      </w:pPr>
      <w:r>
        <w:t>Fuente</w:t>
      </w:r>
      <w:r w:rsidR="00142892">
        <w:t>: Elaboración propia</w:t>
      </w:r>
    </w:p>
    <w:p w14:paraId="673A097E" w14:textId="77777777" w:rsidR="00562DB2" w:rsidRPr="00562DB2" w:rsidRDefault="00562DB2" w:rsidP="00562DB2">
      <w:pPr>
        <w:pStyle w:val="Ttulo4"/>
        <w:spacing w:after="240"/>
      </w:pPr>
      <w:r>
        <w:lastRenderedPageBreak/>
        <w:t>Interfaces del sistema Médico</w:t>
      </w:r>
    </w:p>
    <w:p w14:paraId="388B1B10" w14:textId="3C966CBC" w:rsidR="00531B61" w:rsidRDefault="00531B61" w:rsidP="00562DB2">
      <w:pPr>
        <w:pStyle w:val="Descripcin"/>
        <w:keepNext/>
        <w:spacing w:after="240"/>
        <w:jc w:val="center"/>
      </w:pPr>
      <w:bookmarkStart w:id="2574" w:name="_Toc485290469"/>
      <w:r>
        <w:t xml:space="preserve">Figura </w:t>
      </w:r>
      <w:r w:rsidR="00974719">
        <w:fldChar w:fldCharType="begin"/>
      </w:r>
      <w:r w:rsidR="00974719">
        <w:instrText xml:space="preserve"> SEQ Figura \* ARABIC </w:instrText>
      </w:r>
      <w:r w:rsidR="00974719">
        <w:fldChar w:fldCharType="separate"/>
      </w:r>
      <w:r w:rsidR="00D207D2">
        <w:rPr>
          <w:noProof/>
        </w:rPr>
        <w:t>56</w:t>
      </w:r>
      <w:r w:rsidR="00974719">
        <w:rPr>
          <w:noProof/>
        </w:rPr>
        <w:fldChar w:fldCharType="end"/>
      </w:r>
      <w:r w:rsidR="003A0296">
        <w:t>: I</w:t>
      </w:r>
      <w:r w:rsidR="00142892">
        <w:t>nterfaz Panel general de médicos</w:t>
      </w:r>
      <w:bookmarkEnd w:id="2574"/>
    </w:p>
    <w:p w14:paraId="4B9A0B0E" w14:textId="77777777" w:rsidR="00531B61" w:rsidRDefault="00531B61" w:rsidP="00531B61">
      <w:pPr>
        <w:keepNext/>
      </w:pPr>
      <w:r>
        <w:rPr>
          <w:noProof/>
          <w:lang w:eastAsia="es-BO"/>
        </w:rPr>
        <w:drawing>
          <wp:inline distT="0" distB="0" distL="0" distR="0" wp14:anchorId="37730C75" wp14:editId="53B1B354">
            <wp:extent cx="5971540" cy="331950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5817" cy="3321879"/>
                    </a:xfrm>
                    <a:prstGeom prst="rect">
                      <a:avLst/>
                    </a:prstGeom>
                  </pic:spPr>
                </pic:pic>
              </a:graphicData>
            </a:graphic>
          </wp:inline>
        </w:drawing>
      </w:r>
    </w:p>
    <w:p w14:paraId="6FA6F48B" w14:textId="77777777" w:rsidR="001E0586" w:rsidRDefault="00531B61" w:rsidP="00531B61">
      <w:pPr>
        <w:pStyle w:val="Descripcin"/>
        <w:jc w:val="right"/>
      </w:pPr>
      <w:r>
        <w:t>Fuente</w:t>
      </w:r>
      <w:r w:rsidR="00142892">
        <w:t>: Elaboración propia</w:t>
      </w:r>
    </w:p>
    <w:p w14:paraId="73007E3E" w14:textId="32DD772B" w:rsidR="00531B61" w:rsidRDefault="00531B61" w:rsidP="00531B61">
      <w:pPr>
        <w:pStyle w:val="Descripcin"/>
        <w:keepNext/>
        <w:jc w:val="center"/>
      </w:pPr>
      <w:bookmarkStart w:id="2575" w:name="_Toc485290470"/>
      <w:r>
        <w:t xml:space="preserve">Figura </w:t>
      </w:r>
      <w:r w:rsidR="00974719">
        <w:fldChar w:fldCharType="begin"/>
      </w:r>
      <w:r w:rsidR="00974719">
        <w:instrText xml:space="preserve"> SEQ Figura \* ARABIC </w:instrText>
      </w:r>
      <w:r w:rsidR="00974719">
        <w:fldChar w:fldCharType="separate"/>
      </w:r>
      <w:r w:rsidR="00D207D2">
        <w:rPr>
          <w:noProof/>
        </w:rPr>
        <w:t>57</w:t>
      </w:r>
      <w:r w:rsidR="00974719">
        <w:rPr>
          <w:noProof/>
        </w:rPr>
        <w:fldChar w:fldCharType="end"/>
      </w:r>
      <w:r w:rsidR="003A0296">
        <w:t>: I</w:t>
      </w:r>
      <w:r w:rsidR="00142892">
        <w:t>nterfaz Consultas médicas</w:t>
      </w:r>
      <w:bookmarkEnd w:id="2575"/>
    </w:p>
    <w:p w14:paraId="74F7F333" w14:textId="77777777" w:rsidR="00531B61" w:rsidRDefault="00531B61" w:rsidP="00531B61">
      <w:pPr>
        <w:keepNext/>
      </w:pPr>
      <w:r>
        <w:rPr>
          <w:noProof/>
          <w:lang w:eastAsia="es-BO"/>
        </w:rPr>
        <w:drawing>
          <wp:inline distT="0" distB="0" distL="0" distR="0" wp14:anchorId="63397AA6" wp14:editId="2F232A0B">
            <wp:extent cx="5971540" cy="33572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1540" cy="3357245"/>
                    </a:xfrm>
                    <a:prstGeom prst="rect">
                      <a:avLst/>
                    </a:prstGeom>
                  </pic:spPr>
                </pic:pic>
              </a:graphicData>
            </a:graphic>
          </wp:inline>
        </w:drawing>
      </w:r>
    </w:p>
    <w:p w14:paraId="6739F445" w14:textId="77777777" w:rsidR="00531B61" w:rsidRDefault="00531B61" w:rsidP="00531B61">
      <w:pPr>
        <w:pStyle w:val="Descripcin"/>
        <w:jc w:val="right"/>
      </w:pPr>
      <w:r>
        <w:t>Fuente</w:t>
      </w:r>
      <w:r w:rsidR="00142892">
        <w:t>: Elaboración propia</w:t>
      </w:r>
    </w:p>
    <w:p w14:paraId="355CE7F0" w14:textId="67D0AF8D" w:rsidR="00531B61" w:rsidRDefault="00531B61" w:rsidP="00531B61">
      <w:pPr>
        <w:pStyle w:val="Descripcin"/>
        <w:keepNext/>
        <w:jc w:val="center"/>
      </w:pPr>
      <w:bookmarkStart w:id="2576" w:name="_Toc485290471"/>
      <w:r>
        <w:lastRenderedPageBreak/>
        <w:t xml:space="preserve">Figura </w:t>
      </w:r>
      <w:r w:rsidR="00974719">
        <w:fldChar w:fldCharType="begin"/>
      </w:r>
      <w:r w:rsidR="00974719">
        <w:instrText xml:space="preserve"> SEQ Figura \* ARABIC </w:instrText>
      </w:r>
      <w:r w:rsidR="00974719">
        <w:fldChar w:fldCharType="separate"/>
      </w:r>
      <w:r w:rsidR="00D207D2">
        <w:rPr>
          <w:noProof/>
        </w:rPr>
        <w:t>58</w:t>
      </w:r>
      <w:r w:rsidR="00974719">
        <w:rPr>
          <w:noProof/>
        </w:rPr>
        <w:fldChar w:fldCharType="end"/>
      </w:r>
      <w:r w:rsidR="003A0296">
        <w:t>: I</w:t>
      </w:r>
      <w:r w:rsidR="00142892">
        <w:t>nterfaz Registro de consulta médica</w:t>
      </w:r>
      <w:bookmarkEnd w:id="2576"/>
    </w:p>
    <w:p w14:paraId="483AB91B" w14:textId="77777777" w:rsidR="00531B61" w:rsidRDefault="00531B61" w:rsidP="00531B61">
      <w:pPr>
        <w:keepNext/>
      </w:pPr>
      <w:r>
        <w:rPr>
          <w:noProof/>
          <w:lang w:eastAsia="es-BO"/>
        </w:rPr>
        <w:drawing>
          <wp:inline distT="0" distB="0" distL="0" distR="0" wp14:anchorId="7310A582" wp14:editId="60AA714C">
            <wp:extent cx="5971540" cy="335724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540" cy="3357245"/>
                    </a:xfrm>
                    <a:prstGeom prst="rect">
                      <a:avLst/>
                    </a:prstGeom>
                  </pic:spPr>
                </pic:pic>
              </a:graphicData>
            </a:graphic>
          </wp:inline>
        </w:drawing>
      </w:r>
    </w:p>
    <w:p w14:paraId="0FDC0F43" w14:textId="77777777" w:rsidR="00531B61" w:rsidRDefault="00531B61" w:rsidP="00531B61">
      <w:pPr>
        <w:pStyle w:val="Descripcin"/>
        <w:jc w:val="right"/>
      </w:pPr>
      <w:r>
        <w:t>Fuente</w:t>
      </w:r>
      <w:r w:rsidR="00142892">
        <w:t>: Elaboración propia</w:t>
      </w:r>
    </w:p>
    <w:p w14:paraId="084237A3" w14:textId="2798C7B4" w:rsidR="00531B61" w:rsidRDefault="00531B61" w:rsidP="00531B61">
      <w:pPr>
        <w:pStyle w:val="Descripcin"/>
        <w:keepNext/>
        <w:jc w:val="center"/>
      </w:pPr>
      <w:bookmarkStart w:id="2577" w:name="_Toc485290472"/>
      <w:r>
        <w:t xml:space="preserve">Figura </w:t>
      </w:r>
      <w:r w:rsidR="00974719">
        <w:fldChar w:fldCharType="begin"/>
      </w:r>
      <w:r w:rsidR="00974719">
        <w:instrText xml:space="preserve"> SEQ Figura \* ARABIC </w:instrText>
      </w:r>
      <w:r w:rsidR="00974719">
        <w:fldChar w:fldCharType="separate"/>
      </w:r>
      <w:r w:rsidR="00D207D2">
        <w:rPr>
          <w:noProof/>
        </w:rPr>
        <w:t>59</w:t>
      </w:r>
      <w:r w:rsidR="00974719">
        <w:rPr>
          <w:noProof/>
        </w:rPr>
        <w:fldChar w:fldCharType="end"/>
      </w:r>
      <w:r w:rsidR="00142892">
        <w:t xml:space="preserve">: </w:t>
      </w:r>
      <w:r w:rsidR="003A0296">
        <w:t>I</w:t>
      </w:r>
      <w:r w:rsidR="00142892">
        <w:t>nterfaz Crear cuadro clínico</w:t>
      </w:r>
      <w:bookmarkEnd w:id="2577"/>
    </w:p>
    <w:p w14:paraId="6F5D27D4" w14:textId="77777777" w:rsidR="00531B61" w:rsidRDefault="00531B61" w:rsidP="00531B61">
      <w:pPr>
        <w:keepNext/>
      </w:pPr>
      <w:r>
        <w:rPr>
          <w:noProof/>
          <w:lang w:eastAsia="es-BO"/>
        </w:rPr>
        <w:drawing>
          <wp:inline distT="0" distB="0" distL="0" distR="0" wp14:anchorId="05C9613B" wp14:editId="19A3C823">
            <wp:extent cx="5971540" cy="335724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540" cy="3357245"/>
                    </a:xfrm>
                    <a:prstGeom prst="rect">
                      <a:avLst/>
                    </a:prstGeom>
                  </pic:spPr>
                </pic:pic>
              </a:graphicData>
            </a:graphic>
          </wp:inline>
        </w:drawing>
      </w:r>
    </w:p>
    <w:p w14:paraId="63CDD205" w14:textId="77777777" w:rsidR="00531B61" w:rsidRDefault="00531B61" w:rsidP="00531B61">
      <w:pPr>
        <w:pStyle w:val="Descripcin"/>
        <w:jc w:val="right"/>
      </w:pPr>
      <w:r>
        <w:t>Fuente</w:t>
      </w:r>
      <w:r w:rsidR="00142892">
        <w:t>: Elaboración propia</w:t>
      </w:r>
    </w:p>
    <w:p w14:paraId="69FEFA22" w14:textId="0DD6DC1F" w:rsidR="00531B61" w:rsidRDefault="00531B61" w:rsidP="00531B61">
      <w:pPr>
        <w:pStyle w:val="Descripcin"/>
        <w:keepNext/>
        <w:jc w:val="center"/>
      </w:pPr>
      <w:bookmarkStart w:id="2578" w:name="_Toc485290473"/>
      <w:r>
        <w:lastRenderedPageBreak/>
        <w:t xml:space="preserve">Figura </w:t>
      </w:r>
      <w:r w:rsidR="00974719">
        <w:fldChar w:fldCharType="begin"/>
      </w:r>
      <w:r w:rsidR="00974719">
        <w:instrText xml:space="preserve"> SEQ Figura \* ARABIC </w:instrText>
      </w:r>
      <w:r w:rsidR="00974719">
        <w:fldChar w:fldCharType="separate"/>
      </w:r>
      <w:r w:rsidR="00D207D2">
        <w:rPr>
          <w:noProof/>
        </w:rPr>
        <w:t>60</w:t>
      </w:r>
      <w:r w:rsidR="00974719">
        <w:rPr>
          <w:noProof/>
        </w:rPr>
        <w:fldChar w:fldCharType="end"/>
      </w:r>
      <w:r w:rsidR="003A0296">
        <w:t>: I</w:t>
      </w:r>
      <w:r w:rsidR="00142892">
        <w:t>nterfaz Ver historial del paciente</w:t>
      </w:r>
      <w:bookmarkEnd w:id="2578"/>
    </w:p>
    <w:p w14:paraId="75CECEE7" w14:textId="77777777" w:rsidR="00531B61" w:rsidRDefault="00531B61" w:rsidP="00531B61">
      <w:pPr>
        <w:keepNext/>
      </w:pPr>
      <w:r>
        <w:rPr>
          <w:noProof/>
          <w:lang w:eastAsia="es-BO"/>
        </w:rPr>
        <w:drawing>
          <wp:inline distT="0" distB="0" distL="0" distR="0" wp14:anchorId="3B41A6EE" wp14:editId="60ADC57C">
            <wp:extent cx="5971540" cy="33572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1540" cy="3357245"/>
                    </a:xfrm>
                    <a:prstGeom prst="rect">
                      <a:avLst/>
                    </a:prstGeom>
                  </pic:spPr>
                </pic:pic>
              </a:graphicData>
            </a:graphic>
          </wp:inline>
        </w:drawing>
      </w:r>
    </w:p>
    <w:p w14:paraId="19E46AFB" w14:textId="77777777" w:rsidR="00CD23A1" w:rsidRDefault="00531B61" w:rsidP="00562DB2">
      <w:pPr>
        <w:pStyle w:val="Descripcin"/>
        <w:jc w:val="right"/>
      </w:pPr>
      <w:r>
        <w:t>Fuente</w:t>
      </w:r>
      <w:r w:rsidR="00142892">
        <w:t>: Elaboración propia</w:t>
      </w:r>
    </w:p>
    <w:p w14:paraId="6AE8EAC9" w14:textId="7CCB80EE" w:rsidR="00F07A8D" w:rsidRDefault="00F07A8D" w:rsidP="00F07A8D">
      <w:pPr>
        <w:pStyle w:val="Descripcin"/>
        <w:keepNext/>
        <w:jc w:val="center"/>
      </w:pPr>
      <w:bookmarkStart w:id="2579" w:name="_Toc485290474"/>
      <w:r>
        <w:t xml:space="preserve">Figura </w:t>
      </w:r>
      <w:r w:rsidR="00974719">
        <w:fldChar w:fldCharType="begin"/>
      </w:r>
      <w:r w:rsidR="00974719">
        <w:instrText xml:space="preserve"> SEQ Figura \* ARABIC </w:instrText>
      </w:r>
      <w:r w:rsidR="00974719">
        <w:fldChar w:fldCharType="separate"/>
      </w:r>
      <w:r w:rsidR="00D207D2">
        <w:rPr>
          <w:noProof/>
        </w:rPr>
        <w:t>61</w:t>
      </w:r>
      <w:r w:rsidR="00974719">
        <w:rPr>
          <w:noProof/>
        </w:rPr>
        <w:fldChar w:fldCharType="end"/>
      </w:r>
      <w:r>
        <w:t>: Interfaz Control pantalla de turno médico</w:t>
      </w:r>
      <w:bookmarkEnd w:id="2579"/>
    </w:p>
    <w:p w14:paraId="0484056D" w14:textId="77777777" w:rsidR="00F07A8D" w:rsidRDefault="00F07A8D" w:rsidP="00F07A8D">
      <w:pPr>
        <w:keepNext/>
      </w:pPr>
      <w:r>
        <w:rPr>
          <w:noProof/>
          <w:lang w:eastAsia="es-BO"/>
        </w:rPr>
        <w:drawing>
          <wp:inline distT="0" distB="0" distL="0" distR="0" wp14:anchorId="057E1BC3" wp14:editId="51FBC907">
            <wp:extent cx="5970649" cy="33793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152"/>
                    <a:stretch/>
                  </pic:blipFill>
                  <pic:spPr bwMode="auto">
                    <a:xfrm>
                      <a:off x="0" y="0"/>
                      <a:ext cx="5974001" cy="3381202"/>
                    </a:xfrm>
                    <a:prstGeom prst="rect">
                      <a:avLst/>
                    </a:prstGeom>
                    <a:ln>
                      <a:noFill/>
                    </a:ln>
                    <a:extLst>
                      <a:ext uri="{53640926-AAD7-44D8-BBD7-CCE9431645EC}">
                        <a14:shadowObscured xmlns:a14="http://schemas.microsoft.com/office/drawing/2010/main"/>
                      </a:ext>
                    </a:extLst>
                  </pic:spPr>
                </pic:pic>
              </a:graphicData>
            </a:graphic>
          </wp:inline>
        </w:drawing>
      </w:r>
    </w:p>
    <w:p w14:paraId="57D0E95C" w14:textId="77777777" w:rsidR="000515D4" w:rsidRPr="000515D4" w:rsidRDefault="00F07A8D" w:rsidP="00F07A8D">
      <w:pPr>
        <w:pStyle w:val="Descripcin"/>
        <w:jc w:val="right"/>
      </w:pPr>
      <w:r>
        <w:t>Fuente: Elaboración propia</w:t>
      </w:r>
    </w:p>
    <w:p w14:paraId="04954232" w14:textId="77777777" w:rsidR="00562DB2" w:rsidRDefault="00562DB2" w:rsidP="00562DB2"/>
    <w:p w14:paraId="6D192E7C" w14:textId="77777777" w:rsidR="00993E70" w:rsidRPr="00586ADD" w:rsidRDefault="00993E70" w:rsidP="00586ADD">
      <w:pPr>
        <w:pStyle w:val="Ttulo3"/>
        <w:spacing w:line="360" w:lineRule="auto"/>
      </w:pPr>
      <w:r w:rsidRPr="00586ADD">
        <w:lastRenderedPageBreak/>
        <w:t xml:space="preserve"> </w:t>
      </w:r>
      <w:bookmarkStart w:id="2580" w:name="_Toc485290409"/>
      <w:r w:rsidRPr="00586ADD">
        <w:t>Pruebas</w:t>
      </w:r>
      <w:bookmarkEnd w:id="2580"/>
    </w:p>
    <w:p w14:paraId="7A193F55" w14:textId="77777777" w:rsidR="00993E70" w:rsidRPr="00586ADD" w:rsidRDefault="00993E70" w:rsidP="00D13700">
      <w:pPr>
        <w:spacing w:before="40" w:line="360" w:lineRule="auto"/>
        <w:jc w:val="both"/>
        <w:rPr>
          <w:sz w:val="24"/>
          <w:szCs w:val="24"/>
        </w:rPr>
      </w:pPr>
      <w:r w:rsidRPr="00586ADD">
        <w:rPr>
          <w:sz w:val="24"/>
          <w:szCs w:val="24"/>
        </w:rPr>
        <w:t xml:space="preserve">Las pruebas permiten garantizar la calidad y el funcionamiento del Sistema web para la administración de citas, consultas e historiales médicos del Centro Médico de </w:t>
      </w:r>
      <w:r w:rsidR="00A84FC5">
        <w:rPr>
          <w:sz w:val="24"/>
          <w:szCs w:val="24"/>
        </w:rPr>
        <w:t xml:space="preserve">Especialidades ESCULAPIO S.R.L. Las pruebas utilizadas para poder garantizar el adecuado funcionamiento del sistema elaborado son las pruebas de unidad, integración y validación, mismas que se detallan en los siguientes párrafos. </w:t>
      </w:r>
    </w:p>
    <w:p w14:paraId="359F9C7C" w14:textId="77777777" w:rsidR="0034312E" w:rsidRPr="00586ADD" w:rsidRDefault="00993E70" w:rsidP="00D13700">
      <w:pPr>
        <w:pStyle w:val="Ttulo4"/>
        <w:spacing w:line="360" w:lineRule="auto"/>
        <w:jc w:val="both"/>
        <w:rPr>
          <w:szCs w:val="24"/>
        </w:rPr>
      </w:pPr>
      <w:r w:rsidRPr="00586ADD">
        <w:rPr>
          <w:szCs w:val="24"/>
        </w:rPr>
        <w:t>Pruebas de unidad</w:t>
      </w:r>
    </w:p>
    <w:p w14:paraId="47431D95" w14:textId="77777777" w:rsidR="00615706" w:rsidRDefault="00993E70" w:rsidP="00D13700">
      <w:pPr>
        <w:spacing w:before="40" w:line="360" w:lineRule="auto"/>
        <w:jc w:val="both"/>
      </w:pPr>
      <w:r w:rsidRPr="00586ADD">
        <w:rPr>
          <w:sz w:val="24"/>
          <w:szCs w:val="24"/>
        </w:rPr>
        <w:t>Esta prueba se concentra en la lógica del procedimiento interno que tiene el sistema web, para proceder a realizar las pruebas correspondientes se realizó un análisis para no redundar en los</w:t>
      </w:r>
      <w:r w:rsidR="00C509C4">
        <w:rPr>
          <w:sz w:val="24"/>
          <w:szCs w:val="24"/>
        </w:rPr>
        <w:t xml:space="preserve"> eventos;  las mismas fueron realizadas a los módulos</w:t>
      </w:r>
      <w:r w:rsidR="00E52314">
        <w:rPr>
          <w:sz w:val="24"/>
          <w:szCs w:val="24"/>
        </w:rPr>
        <w:t xml:space="preserve">: iniciar sesión, administración, </w:t>
      </w:r>
      <w:r w:rsidR="001074BC">
        <w:rPr>
          <w:sz w:val="24"/>
          <w:szCs w:val="24"/>
        </w:rPr>
        <w:t>secretaría</w:t>
      </w:r>
      <w:r w:rsidR="00E52314">
        <w:rPr>
          <w:sz w:val="24"/>
          <w:szCs w:val="24"/>
        </w:rPr>
        <w:t xml:space="preserve">, y médico, </w:t>
      </w:r>
      <w:r w:rsidR="00C509C4">
        <w:rPr>
          <w:sz w:val="24"/>
          <w:szCs w:val="24"/>
        </w:rPr>
        <w:t>como se muestran en las tablas siguientes.</w:t>
      </w:r>
      <w:r w:rsidR="00615706">
        <w:fldChar w:fldCharType="begin"/>
      </w:r>
      <w:r w:rsidR="00615706">
        <w:instrText xml:space="preserve"> LINK Excel.Sheet.12 "D:\\UATF\\SEMESTRE 9\\presentacion 1\\Seccion principal.docx" "_1558601861!Hoja1!F1C1:F3C4" \a \f 5 \h  \* MERGEFORMAT </w:instrText>
      </w:r>
      <w:r w:rsidR="00615706">
        <w:fldChar w:fldCharType="separate"/>
      </w:r>
    </w:p>
    <w:p w14:paraId="74D2C37A" w14:textId="5A4FBDCC" w:rsidR="00471279" w:rsidRDefault="00471279" w:rsidP="00471279">
      <w:pPr>
        <w:pStyle w:val="Descripcin"/>
        <w:keepNext/>
        <w:jc w:val="center"/>
      </w:pPr>
      <w:bookmarkStart w:id="2581" w:name="_Toc485121656"/>
      <w:r>
        <w:t xml:space="preserve">Tabla </w:t>
      </w:r>
      <w:r w:rsidR="00974719">
        <w:fldChar w:fldCharType="begin"/>
      </w:r>
      <w:r w:rsidR="00974719">
        <w:instrText xml:space="preserve"> SEQ Tabla \* ARABIC </w:instrText>
      </w:r>
      <w:r w:rsidR="00974719">
        <w:fldChar w:fldCharType="separate"/>
      </w:r>
      <w:r w:rsidR="00D207D2">
        <w:rPr>
          <w:noProof/>
        </w:rPr>
        <w:t>18</w:t>
      </w:r>
      <w:r w:rsidR="00974719">
        <w:rPr>
          <w:noProof/>
        </w:rPr>
        <w:fldChar w:fldCharType="end"/>
      </w:r>
      <w:r>
        <w:t>: Prueba de unidad Iniciar sesión</w:t>
      </w:r>
      <w:bookmarkEnd w:id="2581"/>
    </w:p>
    <w:tbl>
      <w:tblPr>
        <w:tblStyle w:val="Tablaconcuadrcula"/>
        <w:tblW w:w="9836" w:type="dxa"/>
        <w:tblLook w:val="04A0" w:firstRow="1" w:lastRow="0" w:firstColumn="1" w:lastColumn="0" w:noHBand="0" w:noVBand="1"/>
      </w:tblPr>
      <w:tblGrid>
        <w:gridCol w:w="439"/>
        <w:gridCol w:w="1977"/>
        <w:gridCol w:w="3703"/>
        <w:gridCol w:w="3717"/>
      </w:tblGrid>
      <w:tr w:rsidR="00615706" w:rsidRPr="00F07A8D" w14:paraId="526FC02D" w14:textId="77777777" w:rsidTr="00F07A8D">
        <w:trPr>
          <w:trHeight w:val="631"/>
        </w:trPr>
        <w:tc>
          <w:tcPr>
            <w:tcW w:w="9836" w:type="dxa"/>
            <w:gridSpan w:val="4"/>
            <w:shd w:val="clear" w:color="auto" w:fill="F2F2F2" w:themeFill="background1" w:themeFillShade="F2"/>
            <w:hideMark/>
          </w:tcPr>
          <w:p w14:paraId="54A2242B" w14:textId="77777777" w:rsidR="008F3150" w:rsidRPr="00F07A8D" w:rsidRDefault="00615706" w:rsidP="00D13700">
            <w:pPr>
              <w:jc w:val="center"/>
              <w:rPr>
                <w:rFonts w:asciiTheme="majorHAnsi" w:hAnsiTheme="majorHAnsi"/>
                <w:b/>
                <w:sz w:val="20"/>
              </w:rPr>
            </w:pPr>
            <w:r w:rsidRPr="00F07A8D">
              <w:rPr>
                <w:rFonts w:asciiTheme="majorHAnsi" w:hAnsiTheme="majorHAnsi"/>
                <w:b/>
                <w:sz w:val="20"/>
              </w:rPr>
              <w:t>Sistema web para la administración de citas, consultas e historiales médicos del Centro Médico de Especialidades ESCULAPIO S.R.L.</w:t>
            </w:r>
          </w:p>
          <w:p w14:paraId="6B526168" w14:textId="77777777" w:rsidR="00615706" w:rsidRPr="00F07A8D" w:rsidRDefault="00615706" w:rsidP="00D13700">
            <w:pPr>
              <w:jc w:val="center"/>
              <w:rPr>
                <w:b/>
                <w:sz w:val="20"/>
              </w:rPr>
            </w:pPr>
            <w:r w:rsidRPr="00F07A8D">
              <w:rPr>
                <w:rFonts w:asciiTheme="majorHAnsi" w:hAnsiTheme="majorHAnsi"/>
                <w:b/>
                <w:sz w:val="20"/>
              </w:rPr>
              <w:t>(</w:t>
            </w:r>
            <w:r w:rsidR="008F3150" w:rsidRPr="00F07A8D">
              <w:rPr>
                <w:rFonts w:asciiTheme="majorHAnsi" w:hAnsiTheme="majorHAnsi"/>
                <w:b/>
                <w:bCs/>
                <w:sz w:val="20"/>
              </w:rPr>
              <w:t>Iniciar sesión</w:t>
            </w:r>
            <w:r w:rsidRPr="00F07A8D">
              <w:rPr>
                <w:rFonts w:asciiTheme="majorHAnsi" w:hAnsiTheme="majorHAnsi"/>
                <w:b/>
                <w:sz w:val="20"/>
              </w:rPr>
              <w:t>)</w:t>
            </w:r>
          </w:p>
        </w:tc>
      </w:tr>
      <w:tr w:rsidR="00615706" w:rsidRPr="00F07A8D" w14:paraId="34D7BEC9" w14:textId="77777777" w:rsidTr="00F07A8D">
        <w:trPr>
          <w:trHeight w:val="277"/>
        </w:trPr>
        <w:tc>
          <w:tcPr>
            <w:tcW w:w="439" w:type="dxa"/>
            <w:shd w:val="clear" w:color="auto" w:fill="F2F2F2" w:themeFill="background1" w:themeFillShade="F2"/>
            <w:hideMark/>
          </w:tcPr>
          <w:p w14:paraId="242C5FAE" w14:textId="77777777" w:rsidR="00615706" w:rsidRPr="00F07A8D" w:rsidRDefault="00615706" w:rsidP="00D13700">
            <w:pPr>
              <w:spacing w:line="360" w:lineRule="auto"/>
              <w:jc w:val="both"/>
              <w:rPr>
                <w:b/>
                <w:sz w:val="20"/>
              </w:rPr>
            </w:pPr>
            <w:r w:rsidRPr="00F07A8D">
              <w:rPr>
                <w:b/>
                <w:sz w:val="20"/>
              </w:rPr>
              <w:t xml:space="preserve">N° </w:t>
            </w:r>
          </w:p>
        </w:tc>
        <w:tc>
          <w:tcPr>
            <w:tcW w:w="1977" w:type="dxa"/>
            <w:shd w:val="clear" w:color="auto" w:fill="F2F2F2" w:themeFill="background1" w:themeFillShade="F2"/>
            <w:hideMark/>
          </w:tcPr>
          <w:p w14:paraId="555F6E2D" w14:textId="77777777" w:rsidR="00615706" w:rsidRPr="00F07A8D" w:rsidRDefault="00615706" w:rsidP="00D13700">
            <w:pPr>
              <w:spacing w:line="360" w:lineRule="auto"/>
              <w:jc w:val="both"/>
              <w:rPr>
                <w:b/>
                <w:sz w:val="20"/>
              </w:rPr>
            </w:pPr>
            <w:r w:rsidRPr="00F07A8D">
              <w:rPr>
                <w:b/>
                <w:sz w:val="20"/>
              </w:rPr>
              <w:t>Variable</w:t>
            </w:r>
            <w:r w:rsidR="00DA7CB9" w:rsidRPr="00F07A8D">
              <w:rPr>
                <w:b/>
                <w:sz w:val="20"/>
              </w:rPr>
              <w:t xml:space="preserve"> o acción</w:t>
            </w:r>
          </w:p>
        </w:tc>
        <w:tc>
          <w:tcPr>
            <w:tcW w:w="3703" w:type="dxa"/>
            <w:shd w:val="clear" w:color="auto" w:fill="F2F2F2" w:themeFill="background1" w:themeFillShade="F2"/>
            <w:hideMark/>
          </w:tcPr>
          <w:p w14:paraId="491297A1" w14:textId="77777777" w:rsidR="00615706" w:rsidRPr="00F07A8D" w:rsidRDefault="00615706" w:rsidP="00D13700">
            <w:pPr>
              <w:spacing w:line="360" w:lineRule="auto"/>
              <w:jc w:val="both"/>
              <w:rPr>
                <w:b/>
                <w:sz w:val="20"/>
              </w:rPr>
            </w:pPr>
            <w:r w:rsidRPr="00F07A8D">
              <w:rPr>
                <w:b/>
                <w:sz w:val="20"/>
              </w:rPr>
              <w:t>Se espera</w:t>
            </w:r>
          </w:p>
        </w:tc>
        <w:tc>
          <w:tcPr>
            <w:tcW w:w="3716" w:type="dxa"/>
            <w:shd w:val="clear" w:color="auto" w:fill="F2F2F2" w:themeFill="background1" w:themeFillShade="F2"/>
            <w:hideMark/>
          </w:tcPr>
          <w:p w14:paraId="694FC8D0" w14:textId="77777777" w:rsidR="00615706" w:rsidRPr="00F07A8D" w:rsidRDefault="00615706" w:rsidP="00D13700">
            <w:pPr>
              <w:spacing w:line="360" w:lineRule="auto"/>
              <w:jc w:val="both"/>
              <w:rPr>
                <w:b/>
                <w:sz w:val="20"/>
              </w:rPr>
            </w:pPr>
            <w:r w:rsidRPr="00F07A8D">
              <w:rPr>
                <w:b/>
                <w:sz w:val="20"/>
              </w:rPr>
              <w:t>Se obtuvo</w:t>
            </w:r>
          </w:p>
        </w:tc>
      </w:tr>
      <w:tr w:rsidR="00615706" w:rsidRPr="00F07A8D" w14:paraId="4C0DC3A7" w14:textId="77777777" w:rsidTr="00F07A8D">
        <w:trPr>
          <w:trHeight w:val="1111"/>
        </w:trPr>
        <w:tc>
          <w:tcPr>
            <w:tcW w:w="439" w:type="dxa"/>
            <w:hideMark/>
          </w:tcPr>
          <w:p w14:paraId="53BEFC16" w14:textId="77777777" w:rsidR="00615706" w:rsidRPr="00F07A8D" w:rsidRDefault="00615706" w:rsidP="00D13700">
            <w:pPr>
              <w:spacing w:line="360" w:lineRule="auto"/>
              <w:jc w:val="both"/>
              <w:rPr>
                <w:sz w:val="20"/>
              </w:rPr>
            </w:pPr>
            <w:r w:rsidRPr="00F07A8D">
              <w:rPr>
                <w:sz w:val="20"/>
              </w:rPr>
              <w:t>1</w:t>
            </w:r>
          </w:p>
        </w:tc>
        <w:tc>
          <w:tcPr>
            <w:tcW w:w="1977" w:type="dxa"/>
            <w:hideMark/>
          </w:tcPr>
          <w:p w14:paraId="60D9B461" w14:textId="77777777" w:rsidR="00615706" w:rsidRPr="00F07A8D" w:rsidRDefault="00615706" w:rsidP="00D13700">
            <w:pPr>
              <w:spacing w:line="360" w:lineRule="auto"/>
              <w:jc w:val="both"/>
              <w:rPr>
                <w:sz w:val="20"/>
              </w:rPr>
            </w:pPr>
            <w:r w:rsidRPr="00F07A8D">
              <w:rPr>
                <w:sz w:val="20"/>
              </w:rPr>
              <w:t>Usuario incorrecto</w:t>
            </w:r>
            <w:r w:rsidR="001074BC" w:rsidRPr="00F07A8D">
              <w:rPr>
                <w:sz w:val="20"/>
              </w:rPr>
              <w:t>.</w:t>
            </w:r>
          </w:p>
        </w:tc>
        <w:tc>
          <w:tcPr>
            <w:tcW w:w="3703" w:type="dxa"/>
            <w:hideMark/>
          </w:tcPr>
          <w:p w14:paraId="1AE9C5A8" w14:textId="77777777" w:rsidR="00615706" w:rsidRPr="00F07A8D" w:rsidRDefault="00615706" w:rsidP="00D13700">
            <w:pPr>
              <w:spacing w:line="360" w:lineRule="auto"/>
              <w:jc w:val="both"/>
              <w:rPr>
                <w:sz w:val="20"/>
              </w:rPr>
            </w:pPr>
            <w:r w:rsidRPr="00F07A8D">
              <w:rPr>
                <w:sz w:val="20"/>
              </w:rPr>
              <w:t>El sistema tiene que mostrar un mensaje de acceso fallido al sistema</w:t>
            </w:r>
            <w:r w:rsidR="00C509C4" w:rsidRPr="00F07A8D">
              <w:rPr>
                <w:sz w:val="20"/>
              </w:rPr>
              <w:t>.</w:t>
            </w:r>
            <w:r w:rsidRPr="00F07A8D">
              <w:rPr>
                <w:sz w:val="20"/>
              </w:rPr>
              <w:t xml:space="preserve"> </w:t>
            </w:r>
          </w:p>
        </w:tc>
        <w:tc>
          <w:tcPr>
            <w:tcW w:w="3716" w:type="dxa"/>
            <w:hideMark/>
          </w:tcPr>
          <w:p w14:paraId="15507E66" w14:textId="77777777" w:rsidR="00615706" w:rsidRPr="00F07A8D" w:rsidRDefault="00615706" w:rsidP="00D13700">
            <w:pPr>
              <w:spacing w:line="360" w:lineRule="auto"/>
              <w:jc w:val="both"/>
              <w:rPr>
                <w:sz w:val="20"/>
              </w:rPr>
            </w:pPr>
            <w:r w:rsidRPr="00F07A8D">
              <w:rPr>
                <w:sz w:val="20"/>
              </w:rPr>
              <w:t>El sistema mostró el mensaje de acceso fallido al sistema</w:t>
            </w:r>
            <w:r w:rsidR="00C509C4" w:rsidRPr="00F07A8D">
              <w:rPr>
                <w:sz w:val="20"/>
              </w:rPr>
              <w:t>.</w:t>
            </w:r>
          </w:p>
        </w:tc>
      </w:tr>
      <w:tr w:rsidR="00615706" w:rsidRPr="00F07A8D" w14:paraId="5F65B874" w14:textId="77777777" w:rsidTr="00F07A8D">
        <w:trPr>
          <w:trHeight w:val="1111"/>
        </w:trPr>
        <w:tc>
          <w:tcPr>
            <w:tcW w:w="439" w:type="dxa"/>
          </w:tcPr>
          <w:p w14:paraId="4717CB23" w14:textId="77777777" w:rsidR="00615706" w:rsidRPr="00F07A8D" w:rsidRDefault="00615706" w:rsidP="00D13700">
            <w:pPr>
              <w:spacing w:line="360" w:lineRule="auto"/>
              <w:jc w:val="both"/>
              <w:rPr>
                <w:sz w:val="20"/>
              </w:rPr>
            </w:pPr>
            <w:r w:rsidRPr="00F07A8D">
              <w:rPr>
                <w:sz w:val="20"/>
              </w:rPr>
              <w:t>2</w:t>
            </w:r>
          </w:p>
        </w:tc>
        <w:tc>
          <w:tcPr>
            <w:tcW w:w="1977" w:type="dxa"/>
          </w:tcPr>
          <w:p w14:paraId="76D8E603" w14:textId="77777777" w:rsidR="00615706" w:rsidRPr="00F07A8D" w:rsidRDefault="00615706" w:rsidP="00D13700">
            <w:pPr>
              <w:spacing w:line="360" w:lineRule="auto"/>
              <w:jc w:val="both"/>
              <w:rPr>
                <w:sz w:val="20"/>
              </w:rPr>
            </w:pPr>
            <w:r w:rsidRPr="00F07A8D">
              <w:rPr>
                <w:sz w:val="20"/>
              </w:rPr>
              <w:t>Contraseña incorrecta</w:t>
            </w:r>
            <w:r w:rsidR="001074BC" w:rsidRPr="00F07A8D">
              <w:rPr>
                <w:sz w:val="20"/>
              </w:rPr>
              <w:t>.</w:t>
            </w:r>
          </w:p>
        </w:tc>
        <w:tc>
          <w:tcPr>
            <w:tcW w:w="3703" w:type="dxa"/>
          </w:tcPr>
          <w:p w14:paraId="79FCFB4B" w14:textId="77777777" w:rsidR="00615706" w:rsidRPr="00F07A8D" w:rsidRDefault="00615706" w:rsidP="00D13700">
            <w:pPr>
              <w:spacing w:line="360" w:lineRule="auto"/>
              <w:jc w:val="both"/>
              <w:rPr>
                <w:sz w:val="20"/>
              </w:rPr>
            </w:pPr>
            <w:r w:rsidRPr="00F07A8D">
              <w:rPr>
                <w:sz w:val="20"/>
              </w:rPr>
              <w:t>El sistema tiene que mostrar un mensaje de acceso fallido al sistema</w:t>
            </w:r>
            <w:r w:rsidR="00C509C4" w:rsidRPr="00F07A8D">
              <w:rPr>
                <w:sz w:val="20"/>
              </w:rPr>
              <w:t>.</w:t>
            </w:r>
          </w:p>
        </w:tc>
        <w:tc>
          <w:tcPr>
            <w:tcW w:w="3716" w:type="dxa"/>
          </w:tcPr>
          <w:p w14:paraId="79417656" w14:textId="77777777" w:rsidR="00615706" w:rsidRPr="00F07A8D" w:rsidRDefault="00615706" w:rsidP="00D13700">
            <w:pPr>
              <w:spacing w:line="360" w:lineRule="auto"/>
              <w:jc w:val="both"/>
              <w:rPr>
                <w:sz w:val="20"/>
              </w:rPr>
            </w:pPr>
            <w:r w:rsidRPr="00F07A8D">
              <w:rPr>
                <w:sz w:val="20"/>
              </w:rPr>
              <w:t>El sistema mostró el mensaje de acceso fallido al sistema</w:t>
            </w:r>
            <w:r w:rsidR="00C509C4" w:rsidRPr="00F07A8D">
              <w:rPr>
                <w:sz w:val="20"/>
              </w:rPr>
              <w:t>.</w:t>
            </w:r>
          </w:p>
        </w:tc>
      </w:tr>
      <w:tr w:rsidR="00615706" w:rsidRPr="00F07A8D" w14:paraId="6CCD3E23" w14:textId="77777777" w:rsidTr="00F07A8D">
        <w:trPr>
          <w:trHeight w:val="1111"/>
        </w:trPr>
        <w:tc>
          <w:tcPr>
            <w:tcW w:w="439" w:type="dxa"/>
          </w:tcPr>
          <w:p w14:paraId="5C6213AE" w14:textId="77777777" w:rsidR="00615706" w:rsidRPr="00F07A8D" w:rsidRDefault="00615706" w:rsidP="00D13700">
            <w:pPr>
              <w:spacing w:line="360" w:lineRule="auto"/>
              <w:jc w:val="both"/>
              <w:rPr>
                <w:sz w:val="20"/>
              </w:rPr>
            </w:pPr>
            <w:r w:rsidRPr="00F07A8D">
              <w:rPr>
                <w:sz w:val="20"/>
              </w:rPr>
              <w:t>3</w:t>
            </w:r>
          </w:p>
        </w:tc>
        <w:tc>
          <w:tcPr>
            <w:tcW w:w="1977" w:type="dxa"/>
          </w:tcPr>
          <w:p w14:paraId="3999D660" w14:textId="77777777" w:rsidR="00615706" w:rsidRPr="00F07A8D" w:rsidRDefault="00615706" w:rsidP="00D13700">
            <w:pPr>
              <w:spacing w:line="360" w:lineRule="auto"/>
              <w:jc w:val="both"/>
              <w:rPr>
                <w:sz w:val="20"/>
              </w:rPr>
            </w:pPr>
            <w:r w:rsidRPr="00F07A8D">
              <w:rPr>
                <w:sz w:val="20"/>
              </w:rPr>
              <w:t>Usuario correcto</w:t>
            </w:r>
            <w:r w:rsidR="001074BC" w:rsidRPr="00F07A8D">
              <w:rPr>
                <w:sz w:val="20"/>
              </w:rPr>
              <w:t>.</w:t>
            </w:r>
          </w:p>
        </w:tc>
        <w:tc>
          <w:tcPr>
            <w:tcW w:w="3703" w:type="dxa"/>
          </w:tcPr>
          <w:p w14:paraId="5DC1E462" w14:textId="77777777" w:rsidR="00615706" w:rsidRPr="00F07A8D" w:rsidRDefault="00615706" w:rsidP="00D13700">
            <w:pPr>
              <w:spacing w:line="360" w:lineRule="auto"/>
              <w:jc w:val="both"/>
              <w:rPr>
                <w:sz w:val="20"/>
              </w:rPr>
            </w:pPr>
            <w:r w:rsidRPr="00F07A8D">
              <w:rPr>
                <w:sz w:val="20"/>
              </w:rPr>
              <w:t xml:space="preserve">El sistema debe permitir el acceso </w:t>
            </w:r>
            <w:r w:rsidR="00FE5BD2" w:rsidRPr="00F07A8D">
              <w:rPr>
                <w:sz w:val="20"/>
              </w:rPr>
              <w:t>según el tipo de usuario (administrador, secretaria o médico).</w:t>
            </w:r>
          </w:p>
        </w:tc>
        <w:tc>
          <w:tcPr>
            <w:tcW w:w="3716" w:type="dxa"/>
          </w:tcPr>
          <w:p w14:paraId="726376B0" w14:textId="77777777" w:rsidR="00615706" w:rsidRPr="00F07A8D" w:rsidRDefault="00FE5BD2" w:rsidP="00D13700">
            <w:pPr>
              <w:spacing w:line="360" w:lineRule="auto"/>
              <w:jc w:val="both"/>
              <w:rPr>
                <w:sz w:val="20"/>
              </w:rPr>
            </w:pPr>
            <w:r w:rsidRPr="00F07A8D">
              <w:rPr>
                <w:sz w:val="20"/>
              </w:rPr>
              <w:t xml:space="preserve">El sistema permitió el acceso </w:t>
            </w:r>
            <w:r w:rsidR="009D7B59" w:rsidRPr="00F07A8D">
              <w:rPr>
                <w:sz w:val="20"/>
              </w:rPr>
              <w:t xml:space="preserve">al sistema </w:t>
            </w:r>
            <w:r w:rsidRPr="00F07A8D">
              <w:rPr>
                <w:sz w:val="20"/>
              </w:rPr>
              <w:t>según el tipo de usuario (administrador, secretaria o médico).</w:t>
            </w:r>
          </w:p>
        </w:tc>
      </w:tr>
      <w:tr w:rsidR="00FE5BD2" w:rsidRPr="00F07A8D" w14:paraId="3B6613E8" w14:textId="77777777" w:rsidTr="00F07A8D">
        <w:trPr>
          <w:trHeight w:val="1111"/>
        </w:trPr>
        <w:tc>
          <w:tcPr>
            <w:tcW w:w="439" w:type="dxa"/>
          </w:tcPr>
          <w:p w14:paraId="18D5BCD4" w14:textId="77777777" w:rsidR="00FE5BD2" w:rsidRPr="00F07A8D" w:rsidRDefault="00FE5BD2" w:rsidP="00D13700">
            <w:pPr>
              <w:spacing w:line="360" w:lineRule="auto"/>
              <w:jc w:val="both"/>
              <w:rPr>
                <w:sz w:val="20"/>
              </w:rPr>
            </w:pPr>
            <w:r w:rsidRPr="00F07A8D">
              <w:rPr>
                <w:sz w:val="20"/>
              </w:rPr>
              <w:t>4</w:t>
            </w:r>
          </w:p>
        </w:tc>
        <w:tc>
          <w:tcPr>
            <w:tcW w:w="1977" w:type="dxa"/>
          </w:tcPr>
          <w:p w14:paraId="5AB9CB15" w14:textId="77777777" w:rsidR="00FE5BD2" w:rsidRPr="00F07A8D" w:rsidRDefault="00FE5BD2" w:rsidP="00D13700">
            <w:pPr>
              <w:spacing w:line="360" w:lineRule="auto"/>
              <w:jc w:val="both"/>
              <w:rPr>
                <w:sz w:val="20"/>
              </w:rPr>
            </w:pPr>
            <w:r w:rsidRPr="00F07A8D">
              <w:rPr>
                <w:sz w:val="20"/>
              </w:rPr>
              <w:t>Usuario con estado de baja</w:t>
            </w:r>
            <w:r w:rsidR="001074BC" w:rsidRPr="00F07A8D">
              <w:rPr>
                <w:sz w:val="20"/>
              </w:rPr>
              <w:t>.</w:t>
            </w:r>
          </w:p>
        </w:tc>
        <w:tc>
          <w:tcPr>
            <w:tcW w:w="3703" w:type="dxa"/>
          </w:tcPr>
          <w:p w14:paraId="24B0DC11" w14:textId="77777777" w:rsidR="00FE5BD2" w:rsidRPr="00F07A8D" w:rsidRDefault="00FE5BD2" w:rsidP="00D13700">
            <w:pPr>
              <w:spacing w:line="360" w:lineRule="auto"/>
              <w:jc w:val="both"/>
              <w:rPr>
                <w:sz w:val="20"/>
              </w:rPr>
            </w:pPr>
            <w:r w:rsidRPr="00F07A8D">
              <w:rPr>
                <w:sz w:val="20"/>
              </w:rPr>
              <w:t>El sistema tiene que mostrar un mensaje de que el usuario ya no tiene permiso al sistema</w:t>
            </w:r>
            <w:r w:rsidR="00C509C4" w:rsidRPr="00F07A8D">
              <w:rPr>
                <w:sz w:val="20"/>
              </w:rPr>
              <w:t>.</w:t>
            </w:r>
          </w:p>
        </w:tc>
        <w:tc>
          <w:tcPr>
            <w:tcW w:w="3716" w:type="dxa"/>
          </w:tcPr>
          <w:p w14:paraId="2FF7402F" w14:textId="77777777" w:rsidR="00FE5BD2" w:rsidRPr="00F07A8D" w:rsidRDefault="00FE5BD2" w:rsidP="00D13700">
            <w:pPr>
              <w:spacing w:line="360" w:lineRule="auto"/>
              <w:jc w:val="both"/>
              <w:rPr>
                <w:sz w:val="20"/>
              </w:rPr>
            </w:pPr>
            <w:r w:rsidRPr="00F07A8D">
              <w:rPr>
                <w:sz w:val="20"/>
              </w:rPr>
              <w:t>El sistema mostró un mensaje de que el usuario ya no tiene permiso al sistema</w:t>
            </w:r>
            <w:r w:rsidR="00C509C4" w:rsidRPr="00F07A8D">
              <w:rPr>
                <w:sz w:val="20"/>
              </w:rPr>
              <w:t>.</w:t>
            </w:r>
          </w:p>
        </w:tc>
      </w:tr>
      <w:tr w:rsidR="00FE5BD2" w:rsidRPr="00F07A8D" w14:paraId="2C66A5E0" w14:textId="77777777" w:rsidTr="00F07A8D">
        <w:trPr>
          <w:trHeight w:val="145"/>
        </w:trPr>
        <w:tc>
          <w:tcPr>
            <w:tcW w:w="439" w:type="dxa"/>
          </w:tcPr>
          <w:p w14:paraId="56167409" w14:textId="77777777" w:rsidR="00FE5BD2" w:rsidRPr="00F07A8D" w:rsidRDefault="00FE5BD2" w:rsidP="00D13700">
            <w:pPr>
              <w:spacing w:line="360" w:lineRule="auto"/>
              <w:jc w:val="both"/>
              <w:rPr>
                <w:sz w:val="20"/>
              </w:rPr>
            </w:pPr>
            <w:r w:rsidRPr="00F07A8D">
              <w:rPr>
                <w:sz w:val="20"/>
              </w:rPr>
              <w:t>5</w:t>
            </w:r>
          </w:p>
        </w:tc>
        <w:tc>
          <w:tcPr>
            <w:tcW w:w="1977" w:type="dxa"/>
          </w:tcPr>
          <w:p w14:paraId="366E656C" w14:textId="77777777" w:rsidR="00FE5BD2" w:rsidRPr="00F07A8D" w:rsidRDefault="00FE5BD2" w:rsidP="00D13700">
            <w:pPr>
              <w:spacing w:line="360" w:lineRule="auto"/>
              <w:jc w:val="both"/>
              <w:rPr>
                <w:sz w:val="20"/>
              </w:rPr>
            </w:pPr>
            <w:r w:rsidRPr="00F07A8D">
              <w:rPr>
                <w:sz w:val="20"/>
              </w:rPr>
              <w:t>Cerrar sesión</w:t>
            </w:r>
            <w:r w:rsidR="001074BC" w:rsidRPr="00F07A8D">
              <w:rPr>
                <w:sz w:val="20"/>
              </w:rPr>
              <w:t>.</w:t>
            </w:r>
          </w:p>
        </w:tc>
        <w:tc>
          <w:tcPr>
            <w:tcW w:w="3703" w:type="dxa"/>
          </w:tcPr>
          <w:p w14:paraId="4435A624" w14:textId="77777777" w:rsidR="00FE5BD2" w:rsidRPr="00F07A8D" w:rsidRDefault="00FE5BD2" w:rsidP="00D13700">
            <w:pPr>
              <w:spacing w:line="360" w:lineRule="auto"/>
              <w:jc w:val="both"/>
              <w:rPr>
                <w:sz w:val="20"/>
              </w:rPr>
            </w:pPr>
            <w:r w:rsidRPr="00F07A8D">
              <w:rPr>
                <w:sz w:val="20"/>
              </w:rPr>
              <w:t>El sistema debe</w:t>
            </w:r>
            <w:r w:rsidR="00D1725E" w:rsidRPr="00F07A8D">
              <w:rPr>
                <w:sz w:val="20"/>
              </w:rPr>
              <w:t xml:space="preserve"> mandar un mensaje si en realidad quiere salir del sistema, si acepta, entonces se direccionará</w:t>
            </w:r>
            <w:r w:rsidRPr="00F07A8D">
              <w:rPr>
                <w:sz w:val="20"/>
              </w:rPr>
              <w:t xml:space="preserve"> </w:t>
            </w:r>
            <w:r w:rsidR="00D1725E" w:rsidRPr="00F07A8D">
              <w:rPr>
                <w:sz w:val="20"/>
              </w:rPr>
              <w:t>a la parte de</w:t>
            </w:r>
            <w:r w:rsidRPr="00F07A8D">
              <w:rPr>
                <w:sz w:val="20"/>
              </w:rPr>
              <w:t xml:space="preserve"> iniciar </w:t>
            </w:r>
            <w:r w:rsidR="00D1725E" w:rsidRPr="00F07A8D">
              <w:rPr>
                <w:sz w:val="20"/>
              </w:rPr>
              <w:t>sesión</w:t>
            </w:r>
            <w:r w:rsidRPr="00F07A8D">
              <w:rPr>
                <w:sz w:val="20"/>
              </w:rPr>
              <w:t xml:space="preserve">, sin la </w:t>
            </w:r>
            <w:r w:rsidR="00D1725E" w:rsidRPr="00F07A8D">
              <w:rPr>
                <w:sz w:val="20"/>
              </w:rPr>
              <w:t>opción</w:t>
            </w:r>
            <w:r w:rsidRPr="00F07A8D">
              <w:rPr>
                <w:sz w:val="20"/>
              </w:rPr>
              <w:t xml:space="preserve"> de volver atrás.</w:t>
            </w:r>
          </w:p>
        </w:tc>
        <w:tc>
          <w:tcPr>
            <w:tcW w:w="3716" w:type="dxa"/>
          </w:tcPr>
          <w:p w14:paraId="59339EF9" w14:textId="77777777" w:rsidR="00FE5BD2" w:rsidRPr="00F07A8D" w:rsidRDefault="00D1725E" w:rsidP="00562DB2">
            <w:pPr>
              <w:keepNext/>
              <w:spacing w:line="360" w:lineRule="auto"/>
              <w:jc w:val="both"/>
              <w:rPr>
                <w:sz w:val="20"/>
              </w:rPr>
            </w:pPr>
            <w:r w:rsidRPr="00F07A8D">
              <w:rPr>
                <w:sz w:val="20"/>
              </w:rPr>
              <w:t xml:space="preserve">El sistema mostró el mensaje si en realidad quiere salir del sistema, se aceptó, entonces se direccionó a la parte </w:t>
            </w:r>
            <w:r w:rsidR="00C509C4" w:rsidRPr="00F07A8D">
              <w:rPr>
                <w:sz w:val="20"/>
              </w:rPr>
              <w:t>de iniciar sesión, y no se puede</w:t>
            </w:r>
            <w:r w:rsidRPr="00F07A8D">
              <w:rPr>
                <w:sz w:val="20"/>
              </w:rPr>
              <w:t xml:space="preserve"> volver atrás.</w:t>
            </w:r>
          </w:p>
        </w:tc>
      </w:tr>
    </w:tbl>
    <w:p w14:paraId="78F66008" w14:textId="77777777" w:rsidR="00562DB2" w:rsidRDefault="00562DB2" w:rsidP="00471279">
      <w:pPr>
        <w:pStyle w:val="Descripcin"/>
        <w:jc w:val="right"/>
      </w:pPr>
      <w:r>
        <w:t>Fuente</w:t>
      </w:r>
      <w:r w:rsidR="00471279">
        <w:t>: Elaboración propia</w:t>
      </w:r>
    </w:p>
    <w:p w14:paraId="1ECF150F" w14:textId="77777777" w:rsidR="00615706" w:rsidRDefault="00615706" w:rsidP="00993E70">
      <w:r>
        <w:lastRenderedPageBreak/>
        <w:fldChar w:fldCharType="end"/>
      </w:r>
    </w:p>
    <w:p w14:paraId="0967A78F" w14:textId="3C10EE94" w:rsidR="00471279" w:rsidRDefault="00471279" w:rsidP="00471279">
      <w:pPr>
        <w:pStyle w:val="Descripcin"/>
        <w:keepNext/>
        <w:jc w:val="center"/>
      </w:pPr>
      <w:bookmarkStart w:id="2582" w:name="_Toc485121657"/>
      <w:r>
        <w:t xml:space="preserve">Tabla </w:t>
      </w:r>
      <w:r w:rsidR="00974719">
        <w:fldChar w:fldCharType="begin"/>
      </w:r>
      <w:r w:rsidR="00974719">
        <w:instrText xml:space="preserve"> SEQ Tabla \* ARABIC </w:instrText>
      </w:r>
      <w:r w:rsidR="00974719">
        <w:fldChar w:fldCharType="separate"/>
      </w:r>
      <w:r w:rsidR="00D207D2">
        <w:rPr>
          <w:noProof/>
        </w:rPr>
        <w:t>19</w:t>
      </w:r>
      <w:r w:rsidR="00974719">
        <w:rPr>
          <w:noProof/>
        </w:rPr>
        <w:fldChar w:fldCharType="end"/>
      </w:r>
      <w:r>
        <w:t>: Prueba de unidad Administración</w:t>
      </w:r>
      <w:bookmarkEnd w:id="2582"/>
    </w:p>
    <w:tbl>
      <w:tblPr>
        <w:tblStyle w:val="Tablaconcuadrcula"/>
        <w:tblW w:w="9868" w:type="dxa"/>
        <w:tblLook w:val="04A0" w:firstRow="1" w:lastRow="0" w:firstColumn="1" w:lastColumn="0" w:noHBand="0" w:noVBand="1"/>
      </w:tblPr>
      <w:tblGrid>
        <w:gridCol w:w="443"/>
        <w:gridCol w:w="2123"/>
        <w:gridCol w:w="3572"/>
        <w:gridCol w:w="3730"/>
      </w:tblGrid>
      <w:tr w:rsidR="008F3150" w:rsidRPr="00586ADD" w14:paraId="59355C5A" w14:textId="77777777" w:rsidTr="00471279">
        <w:trPr>
          <w:trHeight w:val="643"/>
        </w:trPr>
        <w:tc>
          <w:tcPr>
            <w:tcW w:w="9868" w:type="dxa"/>
            <w:gridSpan w:val="4"/>
            <w:shd w:val="clear" w:color="auto" w:fill="F2F2F2" w:themeFill="background1" w:themeFillShade="F2"/>
            <w:hideMark/>
          </w:tcPr>
          <w:p w14:paraId="6893DAE2" w14:textId="77777777" w:rsidR="008F3150" w:rsidRPr="00586ADD" w:rsidRDefault="008F3150" w:rsidP="008F3150">
            <w:pPr>
              <w:jc w:val="center"/>
              <w:rPr>
                <w:rFonts w:asciiTheme="majorHAnsi" w:hAnsiTheme="majorHAnsi"/>
                <w:b/>
              </w:rPr>
            </w:pPr>
            <w:r w:rsidRPr="00586ADD">
              <w:rPr>
                <w:rFonts w:asciiTheme="majorHAnsi" w:hAnsiTheme="majorHAnsi"/>
                <w:b/>
              </w:rPr>
              <w:t xml:space="preserve">Sistema web para la administración de citas, consultas e historiales médicos del Centro Médico de Especialidades ESCULAPIO S.R.L. </w:t>
            </w:r>
          </w:p>
          <w:p w14:paraId="0B410A50" w14:textId="77777777" w:rsidR="008F3150" w:rsidRPr="00586ADD" w:rsidRDefault="008F3150" w:rsidP="00471279">
            <w:pPr>
              <w:jc w:val="center"/>
              <w:rPr>
                <w:rFonts w:asciiTheme="majorHAnsi" w:hAnsiTheme="majorHAnsi"/>
                <w:b/>
              </w:rPr>
            </w:pPr>
            <w:r w:rsidRPr="00586ADD">
              <w:rPr>
                <w:rFonts w:asciiTheme="majorHAnsi" w:hAnsiTheme="majorHAnsi"/>
                <w:b/>
              </w:rPr>
              <w:t>(</w:t>
            </w:r>
            <w:r w:rsidR="00471279">
              <w:rPr>
                <w:rFonts w:asciiTheme="majorHAnsi" w:hAnsiTheme="majorHAnsi"/>
                <w:b/>
                <w:bCs/>
              </w:rPr>
              <w:t>Administración</w:t>
            </w:r>
            <w:r w:rsidRPr="00586ADD">
              <w:rPr>
                <w:rFonts w:asciiTheme="majorHAnsi" w:hAnsiTheme="majorHAnsi"/>
                <w:b/>
              </w:rPr>
              <w:t>)</w:t>
            </w:r>
          </w:p>
        </w:tc>
      </w:tr>
      <w:tr w:rsidR="008F3150" w:rsidRPr="00615706" w14:paraId="4C79D374" w14:textId="77777777" w:rsidTr="00471279">
        <w:trPr>
          <w:trHeight w:val="282"/>
        </w:trPr>
        <w:tc>
          <w:tcPr>
            <w:tcW w:w="443" w:type="dxa"/>
            <w:shd w:val="clear" w:color="auto" w:fill="F2F2F2" w:themeFill="background1" w:themeFillShade="F2"/>
            <w:hideMark/>
          </w:tcPr>
          <w:p w14:paraId="6F24D8DC" w14:textId="77777777" w:rsidR="008F3150" w:rsidRPr="00615706" w:rsidRDefault="009F0E27" w:rsidP="009F0E27">
            <w:pPr>
              <w:jc w:val="both"/>
              <w:rPr>
                <w:b/>
              </w:rPr>
            </w:pPr>
            <w:r>
              <w:rPr>
                <w:b/>
              </w:rPr>
              <w:t>N°</w:t>
            </w:r>
          </w:p>
        </w:tc>
        <w:tc>
          <w:tcPr>
            <w:tcW w:w="2123" w:type="dxa"/>
            <w:shd w:val="clear" w:color="auto" w:fill="F2F2F2" w:themeFill="background1" w:themeFillShade="F2"/>
            <w:hideMark/>
          </w:tcPr>
          <w:p w14:paraId="73A06CE6" w14:textId="77777777" w:rsidR="008F3150" w:rsidRPr="00615706" w:rsidRDefault="008F3150" w:rsidP="00DA7CB9">
            <w:pPr>
              <w:jc w:val="both"/>
              <w:rPr>
                <w:b/>
              </w:rPr>
            </w:pPr>
            <w:r w:rsidRPr="00615706">
              <w:rPr>
                <w:b/>
              </w:rPr>
              <w:t>Variable</w:t>
            </w:r>
            <w:r w:rsidR="00DA7CB9">
              <w:rPr>
                <w:b/>
              </w:rPr>
              <w:t xml:space="preserve"> o acción</w:t>
            </w:r>
          </w:p>
        </w:tc>
        <w:tc>
          <w:tcPr>
            <w:tcW w:w="3572" w:type="dxa"/>
            <w:shd w:val="clear" w:color="auto" w:fill="F2F2F2" w:themeFill="background1" w:themeFillShade="F2"/>
            <w:hideMark/>
          </w:tcPr>
          <w:p w14:paraId="6C7EB2DB" w14:textId="77777777" w:rsidR="008F3150" w:rsidRPr="00615706" w:rsidRDefault="008F3150" w:rsidP="00DA7CB9">
            <w:pPr>
              <w:jc w:val="both"/>
              <w:rPr>
                <w:b/>
              </w:rPr>
            </w:pPr>
            <w:r w:rsidRPr="00615706">
              <w:rPr>
                <w:b/>
              </w:rPr>
              <w:t>Se espera</w:t>
            </w:r>
          </w:p>
        </w:tc>
        <w:tc>
          <w:tcPr>
            <w:tcW w:w="3728" w:type="dxa"/>
            <w:shd w:val="clear" w:color="auto" w:fill="F2F2F2" w:themeFill="background1" w:themeFillShade="F2"/>
            <w:hideMark/>
          </w:tcPr>
          <w:p w14:paraId="53A06CC6" w14:textId="77777777" w:rsidR="008F3150" w:rsidRPr="00615706" w:rsidRDefault="008F3150" w:rsidP="00DA7CB9">
            <w:pPr>
              <w:jc w:val="both"/>
              <w:rPr>
                <w:b/>
              </w:rPr>
            </w:pPr>
            <w:r w:rsidRPr="00615706">
              <w:rPr>
                <w:b/>
              </w:rPr>
              <w:t>Se obtuvo</w:t>
            </w:r>
          </w:p>
        </w:tc>
      </w:tr>
      <w:tr w:rsidR="008F3150" w:rsidRPr="00615706" w14:paraId="79D31C31" w14:textId="77777777" w:rsidTr="00471279">
        <w:trPr>
          <w:trHeight w:val="1133"/>
        </w:trPr>
        <w:tc>
          <w:tcPr>
            <w:tcW w:w="443" w:type="dxa"/>
            <w:hideMark/>
          </w:tcPr>
          <w:p w14:paraId="78B1D5B7" w14:textId="77777777" w:rsidR="008F3150" w:rsidRPr="00615706" w:rsidRDefault="0011448B" w:rsidP="00DA7CB9">
            <w:pPr>
              <w:jc w:val="both"/>
            </w:pPr>
            <w:r>
              <w:t>6</w:t>
            </w:r>
          </w:p>
        </w:tc>
        <w:tc>
          <w:tcPr>
            <w:tcW w:w="2123" w:type="dxa"/>
            <w:hideMark/>
          </w:tcPr>
          <w:p w14:paraId="5960BFBF" w14:textId="77777777" w:rsidR="008F3150" w:rsidRPr="00615706" w:rsidRDefault="009D7B59" w:rsidP="00DA7CB9">
            <w:pPr>
              <w:jc w:val="both"/>
            </w:pPr>
            <w:r>
              <w:t>Datos obligatorios de registro de usuarios</w:t>
            </w:r>
            <w:r w:rsidR="001074BC">
              <w:t>.</w:t>
            </w:r>
          </w:p>
        </w:tc>
        <w:tc>
          <w:tcPr>
            <w:tcW w:w="3572" w:type="dxa"/>
            <w:hideMark/>
          </w:tcPr>
          <w:p w14:paraId="6FA8DC5F" w14:textId="77777777" w:rsidR="008F3150" w:rsidRPr="00615706" w:rsidRDefault="008F3150" w:rsidP="00DA7CB9">
            <w:pPr>
              <w:jc w:val="both"/>
            </w:pPr>
            <w:r w:rsidRPr="00615706">
              <w:t>El sistema tiene que mostrar un mens</w:t>
            </w:r>
            <w:r w:rsidR="009D7B59">
              <w:t>aje, pidiendo que el dato es requerido de aquellos atributos únicos de un usuario.</w:t>
            </w:r>
            <w:r w:rsidRPr="00615706">
              <w:t xml:space="preserve"> </w:t>
            </w:r>
          </w:p>
        </w:tc>
        <w:tc>
          <w:tcPr>
            <w:tcW w:w="3728" w:type="dxa"/>
            <w:hideMark/>
          </w:tcPr>
          <w:p w14:paraId="3C1B2E7C" w14:textId="77777777" w:rsidR="008F3150" w:rsidRPr="00615706" w:rsidRDefault="009D7B59" w:rsidP="00DA7CB9">
            <w:pPr>
              <w:jc w:val="both"/>
            </w:pPr>
            <w:r>
              <w:t>El sistema mostró el mensaje de campo requerido.</w:t>
            </w:r>
          </w:p>
        </w:tc>
      </w:tr>
      <w:tr w:rsidR="008F3150" w:rsidRPr="00615706" w14:paraId="22781E6B" w14:textId="77777777" w:rsidTr="00471279">
        <w:trPr>
          <w:trHeight w:val="1133"/>
        </w:trPr>
        <w:tc>
          <w:tcPr>
            <w:tcW w:w="443" w:type="dxa"/>
          </w:tcPr>
          <w:p w14:paraId="32ED7924" w14:textId="77777777" w:rsidR="008F3150" w:rsidRPr="00615706" w:rsidRDefault="0011448B" w:rsidP="00DA7CB9">
            <w:pPr>
              <w:jc w:val="both"/>
            </w:pPr>
            <w:r>
              <w:t>7</w:t>
            </w:r>
          </w:p>
        </w:tc>
        <w:tc>
          <w:tcPr>
            <w:tcW w:w="2123" w:type="dxa"/>
          </w:tcPr>
          <w:p w14:paraId="5B4D1EF0" w14:textId="77777777" w:rsidR="008F3150" w:rsidRPr="00615706" w:rsidRDefault="009D7B59" w:rsidP="00DA7CB9">
            <w:pPr>
              <w:jc w:val="both"/>
            </w:pPr>
            <w:r>
              <w:t>Datos duplicados de atributos principales</w:t>
            </w:r>
            <w:r w:rsidR="001074BC">
              <w:t>.</w:t>
            </w:r>
          </w:p>
        </w:tc>
        <w:tc>
          <w:tcPr>
            <w:tcW w:w="3572" w:type="dxa"/>
          </w:tcPr>
          <w:p w14:paraId="38A8B441" w14:textId="77777777" w:rsidR="008F3150" w:rsidRPr="00615706" w:rsidRDefault="008F3150" w:rsidP="00DA7CB9">
            <w:pPr>
              <w:jc w:val="both"/>
            </w:pPr>
            <w:r w:rsidRPr="00615706">
              <w:t xml:space="preserve">El sistema tiene que mostrar un mensaje de </w:t>
            </w:r>
            <w:r w:rsidR="009D7B59">
              <w:t>que los atributos importantes de un usuario ya existe en la base de datos.</w:t>
            </w:r>
          </w:p>
        </w:tc>
        <w:tc>
          <w:tcPr>
            <w:tcW w:w="3728" w:type="dxa"/>
          </w:tcPr>
          <w:p w14:paraId="3B17FE00" w14:textId="77777777" w:rsidR="008F3150" w:rsidRPr="00615706" w:rsidRDefault="008F3150" w:rsidP="00DA7CB9">
            <w:pPr>
              <w:jc w:val="both"/>
            </w:pPr>
            <w:r w:rsidRPr="00615706">
              <w:t xml:space="preserve">El sistema mostró el mensaje de </w:t>
            </w:r>
            <w:r w:rsidR="009D7B59">
              <w:t>dato ya existente.</w:t>
            </w:r>
          </w:p>
        </w:tc>
      </w:tr>
      <w:tr w:rsidR="008F3150" w:rsidRPr="00615706" w14:paraId="360B2FC2" w14:textId="77777777" w:rsidTr="00471279">
        <w:trPr>
          <w:trHeight w:val="1133"/>
        </w:trPr>
        <w:tc>
          <w:tcPr>
            <w:tcW w:w="443" w:type="dxa"/>
          </w:tcPr>
          <w:p w14:paraId="7533AF3B" w14:textId="77777777" w:rsidR="008F3150" w:rsidRDefault="0011448B" w:rsidP="00DA7CB9">
            <w:pPr>
              <w:jc w:val="both"/>
            </w:pPr>
            <w:r>
              <w:t>8</w:t>
            </w:r>
          </w:p>
        </w:tc>
        <w:tc>
          <w:tcPr>
            <w:tcW w:w="2123" w:type="dxa"/>
          </w:tcPr>
          <w:p w14:paraId="5AD66BC2" w14:textId="77777777" w:rsidR="008F3150" w:rsidRDefault="009D7B59" w:rsidP="00DA7CB9">
            <w:pPr>
              <w:jc w:val="both"/>
            </w:pPr>
            <w:r>
              <w:t>Registrar</w:t>
            </w:r>
            <w:r w:rsidR="00DA7CB9">
              <w:t xml:space="preserve"> de usuario</w:t>
            </w:r>
            <w:r>
              <w:t xml:space="preserve"> con datos correctos</w:t>
            </w:r>
            <w:r w:rsidR="001074BC">
              <w:t>.</w:t>
            </w:r>
          </w:p>
        </w:tc>
        <w:tc>
          <w:tcPr>
            <w:tcW w:w="3572" w:type="dxa"/>
          </w:tcPr>
          <w:p w14:paraId="6EF0DF18" w14:textId="77777777" w:rsidR="008F3150" w:rsidRPr="00615706" w:rsidRDefault="009D7B59" w:rsidP="00DA7CB9">
            <w:pPr>
              <w:jc w:val="both"/>
            </w:pPr>
            <w:r w:rsidRPr="00615706">
              <w:t xml:space="preserve">El sistema tiene que mostrar un mensaje de </w:t>
            </w:r>
            <w:r>
              <w:t>que el nuevo registro de usuario es correcto.</w:t>
            </w:r>
          </w:p>
        </w:tc>
        <w:tc>
          <w:tcPr>
            <w:tcW w:w="3728" w:type="dxa"/>
          </w:tcPr>
          <w:p w14:paraId="29AB91F5" w14:textId="77777777" w:rsidR="008F3150" w:rsidRPr="00615706" w:rsidRDefault="008F3150" w:rsidP="00DA7CB9">
            <w:pPr>
              <w:jc w:val="both"/>
            </w:pPr>
            <w:r>
              <w:t>El sistema</w:t>
            </w:r>
            <w:r w:rsidR="0011448B">
              <w:t xml:space="preserve"> permitió el registro y</w:t>
            </w:r>
            <w:r>
              <w:t xml:space="preserve"> </w:t>
            </w:r>
            <w:r w:rsidR="009D7B59">
              <w:t>mostró que el registro fue satisfactorio.</w:t>
            </w:r>
          </w:p>
        </w:tc>
      </w:tr>
      <w:tr w:rsidR="008F3150" w:rsidRPr="00615706" w14:paraId="5CE5B390" w14:textId="77777777" w:rsidTr="00471279">
        <w:trPr>
          <w:trHeight w:val="1133"/>
        </w:trPr>
        <w:tc>
          <w:tcPr>
            <w:tcW w:w="443" w:type="dxa"/>
          </w:tcPr>
          <w:p w14:paraId="6633F174" w14:textId="77777777" w:rsidR="008F3150" w:rsidRDefault="0011448B" w:rsidP="00DA7CB9">
            <w:pPr>
              <w:jc w:val="both"/>
            </w:pPr>
            <w:r>
              <w:t>9</w:t>
            </w:r>
          </w:p>
        </w:tc>
        <w:tc>
          <w:tcPr>
            <w:tcW w:w="2123" w:type="dxa"/>
          </w:tcPr>
          <w:p w14:paraId="71C2D005" w14:textId="77777777" w:rsidR="008F3150" w:rsidRDefault="0011448B" w:rsidP="00DA7CB9">
            <w:pPr>
              <w:jc w:val="both"/>
            </w:pPr>
            <w:r>
              <w:t>Editar con datos correctos</w:t>
            </w:r>
            <w:r w:rsidR="001074BC">
              <w:t>.</w:t>
            </w:r>
          </w:p>
        </w:tc>
        <w:tc>
          <w:tcPr>
            <w:tcW w:w="3572" w:type="dxa"/>
          </w:tcPr>
          <w:p w14:paraId="59B34AB3" w14:textId="77777777" w:rsidR="008F3150" w:rsidRDefault="0011448B" w:rsidP="00DA7CB9">
            <w:pPr>
              <w:jc w:val="both"/>
            </w:pPr>
            <w:r w:rsidRPr="00615706">
              <w:t xml:space="preserve">El sistema tiene que mostrar un mensaje de </w:t>
            </w:r>
            <w:r>
              <w:t>que el usuario fue editado correctamente.</w:t>
            </w:r>
          </w:p>
        </w:tc>
        <w:tc>
          <w:tcPr>
            <w:tcW w:w="3728" w:type="dxa"/>
          </w:tcPr>
          <w:p w14:paraId="4E458AAB" w14:textId="77777777" w:rsidR="008F3150" w:rsidRDefault="0011448B" w:rsidP="00DA7CB9">
            <w:pPr>
              <w:jc w:val="both"/>
            </w:pPr>
            <w:r>
              <w:t>El sistema editó los datos introducidos y mostró que la modificación fue exitoso.</w:t>
            </w:r>
          </w:p>
        </w:tc>
      </w:tr>
      <w:tr w:rsidR="008F3150" w:rsidRPr="00615706" w14:paraId="097E5348" w14:textId="77777777" w:rsidTr="00471279">
        <w:trPr>
          <w:trHeight w:val="1133"/>
        </w:trPr>
        <w:tc>
          <w:tcPr>
            <w:tcW w:w="443" w:type="dxa"/>
          </w:tcPr>
          <w:p w14:paraId="7326754C" w14:textId="77777777" w:rsidR="008F3150" w:rsidRDefault="0011448B" w:rsidP="00DA7CB9">
            <w:pPr>
              <w:jc w:val="both"/>
            </w:pPr>
            <w:r>
              <w:t>10</w:t>
            </w:r>
          </w:p>
        </w:tc>
        <w:tc>
          <w:tcPr>
            <w:tcW w:w="2123" w:type="dxa"/>
          </w:tcPr>
          <w:p w14:paraId="256EEA95" w14:textId="77777777" w:rsidR="008F3150" w:rsidRDefault="0011448B" w:rsidP="00DA7CB9">
            <w:pPr>
              <w:jc w:val="both"/>
            </w:pPr>
            <w:r>
              <w:t>Activar permiso a acceso a administración</w:t>
            </w:r>
            <w:r w:rsidR="001074BC">
              <w:t>.</w:t>
            </w:r>
          </w:p>
        </w:tc>
        <w:tc>
          <w:tcPr>
            <w:tcW w:w="3572" w:type="dxa"/>
          </w:tcPr>
          <w:p w14:paraId="2B2A2747" w14:textId="77777777" w:rsidR="008F3150" w:rsidRPr="00615706" w:rsidRDefault="008F3150" w:rsidP="00DA7CB9">
            <w:pPr>
              <w:jc w:val="both"/>
            </w:pPr>
            <w:r>
              <w:t xml:space="preserve">El sistema debe mandar un mensaje </w:t>
            </w:r>
            <w:r w:rsidR="0011448B">
              <w:t xml:space="preserve">de que el usuario tiene acceso a módulo de administración. </w:t>
            </w:r>
          </w:p>
        </w:tc>
        <w:tc>
          <w:tcPr>
            <w:tcW w:w="3728" w:type="dxa"/>
          </w:tcPr>
          <w:p w14:paraId="0B319DC5" w14:textId="77777777" w:rsidR="008F3150" w:rsidRPr="00615706" w:rsidRDefault="008F3150" w:rsidP="00DA7CB9">
            <w:pPr>
              <w:jc w:val="both"/>
            </w:pPr>
            <w:r>
              <w:t>El sistema</w:t>
            </w:r>
            <w:r w:rsidR="0011448B">
              <w:t xml:space="preserve"> modificó el estado de acceso a módulo de administración y</w:t>
            </w:r>
            <w:r>
              <w:t xml:space="preserve"> mostró el mensaje </w:t>
            </w:r>
            <w:r w:rsidR="0011448B">
              <w:t>de que el usuario tiene acceso a módulo de administración</w:t>
            </w:r>
            <w:r>
              <w:t>.</w:t>
            </w:r>
          </w:p>
        </w:tc>
      </w:tr>
      <w:tr w:rsidR="0011448B" w:rsidRPr="00615706" w14:paraId="1A1949AC" w14:textId="77777777" w:rsidTr="00471279">
        <w:trPr>
          <w:trHeight w:val="1133"/>
        </w:trPr>
        <w:tc>
          <w:tcPr>
            <w:tcW w:w="443" w:type="dxa"/>
          </w:tcPr>
          <w:p w14:paraId="4E4D93EC" w14:textId="77777777" w:rsidR="0011448B" w:rsidRDefault="0011448B" w:rsidP="00DA7CB9">
            <w:pPr>
              <w:jc w:val="both"/>
            </w:pPr>
            <w:r>
              <w:t>11</w:t>
            </w:r>
          </w:p>
        </w:tc>
        <w:tc>
          <w:tcPr>
            <w:tcW w:w="2123" w:type="dxa"/>
          </w:tcPr>
          <w:p w14:paraId="1130A95E" w14:textId="77777777" w:rsidR="0011448B" w:rsidRDefault="0011448B" w:rsidP="00DA7CB9">
            <w:pPr>
              <w:jc w:val="both"/>
            </w:pPr>
            <w:r>
              <w:t>Nueva copia de seguridad</w:t>
            </w:r>
            <w:r w:rsidR="001074BC">
              <w:t>.</w:t>
            </w:r>
          </w:p>
        </w:tc>
        <w:tc>
          <w:tcPr>
            <w:tcW w:w="3572" w:type="dxa"/>
          </w:tcPr>
          <w:p w14:paraId="12DE2C74" w14:textId="77777777" w:rsidR="0011448B" w:rsidRDefault="0011448B" w:rsidP="00DA7CB9">
            <w:pPr>
              <w:jc w:val="both"/>
            </w:pPr>
            <w:r>
              <w:t xml:space="preserve">El sistema debe realizar una copia de la base de datos y almacenarlo en un archivo </w:t>
            </w:r>
            <w:r w:rsidR="00026B3F">
              <w:t>SQL</w:t>
            </w:r>
            <w:r>
              <w:t>.</w:t>
            </w:r>
          </w:p>
        </w:tc>
        <w:tc>
          <w:tcPr>
            <w:tcW w:w="3728" w:type="dxa"/>
          </w:tcPr>
          <w:p w14:paraId="705C258B" w14:textId="77777777" w:rsidR="0011448B" w:rsidRDefault="00026B3F" w:rsidP="00DA7CB9">
            <w:pPr>
              <w:jc w:val="both"/>
            </w:pPr>
            <w:r>
              <w:t>El sistema ejecuto la copia de seguridad y mando un mensaje de que la copia de seguridad fue exitoso.</w:t>
            </w:r>
          </w:p>
        </w:tc>
      </w:tr>
      <w:tr w:rsidR="00026B3F" w:rsidRPr="00615706" w14:paraId="65C6C9C2" w14:textId="77777777" w:rsidTr="00471279">
        <w:trPr>
          <w:trHeight w:val="1133"/>
        </w:trPr>
        <w:tc>
          <w:tcPr>
            <w:tcW w:w="443" w:type="dxa"/>
          </w:tcPr>
          <w:p w14:paraId="572C0ED8" w14:textId="77777777" w:rsidR="00026B3F" w:rsidRDefault="00026B3F" w:rsidP="00DA7CB9">
            <w:pPr>
              <w:jc w:val="both"/>
            </w:pPr>
            <w:r>
              <w:t>12</w:t>
            </w:r>
          </w:p>
        </w:tc>
        <w:tc>
          <w:tcPr>
            <w:tcW w:w="2123" w:type="dxa"/>
          </w:tcPr>
          <w:p w14:paraId="5042599F" w14:textId="77777777" w:rsidR="00026B3F" w:rsidRDefault="00026B3F" w:rsidP="00DA7CB9">
            <w:pPr>
              <w:jc w:val="both"/>
            </w:pPr>
            <w:r>
              <w:t>Buscar datos</w:t>
            </w:r>
            <w:r w:rsidR="001074BC">
              <w:t>.</w:t>
            </w:r>
          </w:p>
        </w:tc>
        <w:tc>
          <w:tcPr>
            <w:tcW w:w="3572" w:type="dxa"/>
          </w:tcPr>
          <w:p w14:paraId="1C750AD8" w14:textId="77777777" w:rsidR="00026B3F" w:rsidRDefault="00026B3F" w:rsidP="00DA7CB9">
            <w:pPr>
              <w:jc w:val="both"/>
            </w:pPr>
            <w:r>
              <w:t>El sistema debe buscar información de cualquier campo que se muestra en la tabla.</w:t>
            </w:r>
          </w:p>
        </w:tc>
        <w:tc>
          <w:tcPr>
            <w:tcW w:w="3728" w:type="dxa"/>
          </w:tcPr>
          <w:p w14:paraId="512DD164" w14:textId="77777777" w:rsidR="00026B3F" w:rsidRDefault="00026B3F" w:rsidP="00DA7CB9">
            <w:pPr>
              <w:jc w:val="both"/>
            </w:pPr>
            <w:r>
              <w:t>El sistema mostró todos los datos similares con el dato introducido.</w:t>
            </w:r>
          </w:p>
        </w:tc>
      </w:tr>
      <w:tr w:rsidR="00026B3F" w:rsidRPr="00615706" w14:paraId="03133796" w14:textId="77777777" w:rsidTr="00471279">
        <w:trPr>
          <w:trHeight w:val="1133"/>
        </w:trPr>
        <w:tc>
          <w:tcPr>
            <w:tcW w:w="443" w:type="dxa"/>
          </w:tcPr>
          <w:p w14:paraId="16370EEA" w14:textId="77777777" w:rsidR="00026B3F" w:rsidRDefault="00026B3F" w:rsidP="00DA7CB9">
            <w:pPr>
              <w:jc w:val="both"/>
            </w:pPr>
            <w:r>
              <w:t>13</w:t>
            </w:r>
          </w:p>
        </w:tc>
        <w:tc>
          <w:tcPr>
            <w:tcW w:w="2123" w:type="dxa"/>
          </w:tcPr>
          <w:p w14:paraId="5943EF03" w14:textId="77777777" w:rsidR="00026B3F" w:rsidRDefault="00026B3F" w:rsidP="00DA7CB9">
            <w:pPr>
              <w:jc w:val="both"/>
            </w:pPr>
            <w:r>
              <w:t>Imprimir reporte</w:t>
            </w:r>
            <w:r w:rsidR="001074BC">
              <w:t>.</w:t>
            </w:r>
          </w:p>
        </w:tc>
        <w:tc>
          <w:tcPr>
            <w:tcW w:w="3572" w:type="dxa"/>
          </w:tcPr>
          <w:p w14:paraId="1E353549" w14:textId="77777777" w:rsidR="00026B3F" w:rsidRDefault="00026B3F" w:rsidP="00DA7CB9">
            <w:pPr>
              <w:jc w:val="both"/>
            </w:pPr>
            <w:r>
              <w:t>El sistema debe imprimir los reportes (pacientes, consultas o facturas) según la fecha limite indicada.</w:t>
            </w:r>
          </w:p>
        </w:tc>
        <w:tc>
          <w:tcPr>
            <w:tcW w:w="3728" w:type="dxa"/>
          </w:tcPr>
          <w:p w14:paraId="7A49FA46" w14:textId="77777777" w:rsidR="00026B3F" w:rsidRDefault="00026B3F" w:rsidP="00DA7CB9">
            <w:pPr>
              <w:jc w:val="both"/>
            </w:pPr>
            <w:r>
              <w:t>El sistema imprimió el reporte según la configuración de la impresora.</w:t>
            </w:r>
          </w:p>
        </w:tc>
      </w:tr>
      <w:tr w:rsidR="00586ADD" w:rsidRPr="00615706" w14:paraId="2A4C6C43" w14:textId="77777777" w:rsidTr="00471279">
        <w:trPr>
          <w:trHeight w:val="1133"/>
        </w:trPr>
        <w:tc>
          <w:tcPr>
            <w:tcW w:w="443" w:type="dxa"/>
          </w:tcPr>
          <w:p w14:paraId="13481531" w14:textId="77777777" w:rsidR="00586ADD" w:rsidRDefault="00586ADD" w:rsidP="00DA7CB9">
            <w:pPr>
              <w:jc w:val="both"/>
            </w:pPr>
            <w:r>
              <w:t>14</w:t>
            </w:r>
          </w:p>
        </w:tc>
        <w:tc>
          <w:tcPr>
            <w:tcW w:w="2123" w:type="dxa"/>
          </w:tcPr>
          <w:p w14:paraId="4F61A5E9" w14:textId="77777777" w:rsidR="00586ADD" w:rsidRDefault="00586ADD" w:rsidP="00DA7CB9">
            <w:pPr>
              <w:jc w:val="both"/>
            </w:pPr>
            <w:r>
              <w:t>Mostrar pantalla de turno</w:t>
            </w:r>
            <w:r w:rsidR="001074BC">
              <w:t>.</w:t>
            </w:r>
          </w:p>
        </w:tc>
        <w:tc>
          <w:tcPr>
            <w:tcW w:w="3572" w:type="dxa"/>
          </w:tcPr>
          <w:p w14:paraId="7026B375" w14:textId="77777777" w:rsidR="00586ADD" w:rsidRDefault="00586ADD" w:rsidP="00586ADD">
            <w:pPr>
              <w:jc w:val="both"/>
            </w:pPr>
            <w:r>
              <w:t>El sistema debe mostrar en pantalla el número y médico atendiendo actualmente.</w:t>
            </w:r>
          </w:p>
        </w:tc>
        <w:tc>
          <w:tcPr>
            <w:tcW w:w="3728" w:type="dxa"/>
          </w:tcPr>
          <w:p w14:paraId="17BF8B37" w14:textId="77777777" w:rsidR="00586ADD" w:rsidRDefault="00586ADD" w:rsidP="00562DB2">
            <w:pPr>
              <w:keepNext/>
              <w:jc w:val="both"/>
            </w:pPr>
            <w:r>
              <w:t>El sistema muestra la pantalla de turno con su respectivo número y especialidad actualmente.</w:t>
            </w:r>
          </w:p>
        </w:tc>
      </w:tr>
    </w:tbl>
    <w:p w14:paraId="50E2116B" w14:textId="77777777" w:rsidR="00901C20" w:rsidRDefault="00562DB2" w:rsidP="00471279">
      <w:pPr>
        <w:pStyle w:val="Descripcin"/>
        <w:jc w:val="right"/>
      </w:pPr>
      <w:r>
        <w:t>Fuente</w:t>
      </w:r>
      <w:r w:rsidR="00471279">
        <w:t>: Elaboración propia</w:t>
      </w:r>
    </w:p>
    <w:p w14:paraId="0BC30FDD" w14:textId="619D305D" w:rsidR="00471279" w:rsidRDefault="00471279" w:rsidP="00471279">
      <w:pPr>
        <w:pStyle w:val="Descripcin"/>
        <w:keepNext/>
        <w:jc w:val="center"/>
      </w:pPr>
      <w:bookmarkStart w:id="2583" w:name="_Toc485121658"/>
      <w:r>
        <w:lastRenderedPageBreak/>
        <w:t xml:space="preserve">Tabla </w:t>
      </w:r>
      <w:r w:rsidR="00974719">
        <w:fldChar w:fldCharType="begin"/>
      </w:r>
      <w:r w:rsidR="00974719">
        <w:instrText xml:space="preserve"> SEQ Tabla \* ARABIC </w:instrText>
      </w:r>
      <w:r w:rsidR="00974719">
        <w:fldChar w:fldCharType="separate"/>
      </w:r>
      <w:r w:rsidR="00D207D2">
        <w:rPr>
          <w:noProof/>
        </w:rPr>
        <w:t>20</w:t>
      </w:r>
      <w:r w:rsidR="00974719">
        <w:rPr>
          <w:noProof/>
        </w:rPr>
        <w:fldChar w:fldCharType="end"/>
      </w:r>
      <w:r>
        <w:t>: Prueba de unidad Secretaria</w:t>
      </w:r>
      <w:bookmarkEnd w:id="2583"/>
    </w:p>
    <w:tbl>
      <w:tblPr>
        <w:tblStyle w:val="Tablaconcuadrcula"/>
        <w:tblW w:w="9868" w:type="dxa"/>
        <w:tblLook w:val="04A0" w:firstRow="1" w:lastRow="0" w:firstColumn="1" w:lastColumn="0" w:noHBand="0" w:noVBand="1"/>
      </w:tblPr>
      <w:tblGrid>
        <w:gridCol w:w="444"/>
        <w:gridCol w:w="2122"/>
        <w:gridCol w:w="3714"/>
        <w:gridCol w:w="3588"/>
      </w:tblGrid>
      <w:tr w:rsidR="00DA7CB9" w:rsidRPr="009F0E27" w14:paraId="76DD5A8F" w14:textId="77777777" w:rsidTr="00471279">
        <w:trPr>
          <w:trHeight w:val="811"/>
        </w:trPr>
        <w:tc>
          <w:tcPr>
            <w:tcW w:w="9868" w:type="dxa"/>
            <w:gridSpan w:val="4"/>
            <w:shd w:val="clear" w:color="auto" w:fill="F2F2F2" w:themeFill="background1" w:themeFillShade="F2"/>
            <w:hideMark/>
          </w:tcPr>
          <w:p w14:paraId="55444A88" w14:textId="77777777" w:rsidR="00DA7CB9" w:rsidRPr="009F0E27" w:rsidRDefault="00DA7CB9" w:rsidP="006911A5">
            <w:pPr>
              <w:jc w:val="center"/>
              <w:rPr>
                <w:rFonts w:asciiTheme="majorHAnsi" w:hAnsiTheme="majorHAnsi"/>
                <w:b/>
              </w:rPr>
            </w:pPr>
            <w:r w:rsidRPr="009F0E27">
              <w:rPr>
                <w:rFonts w:asciiTheme="majorHAnsi" w:hAnsiTheme="majorHAnsi"/>
                <w:b/>
              </w:rPr>
              <w:t>Sistema web para la administración de citas, consultas e historiales médicos del Centro Médico de Especialidades ESCULAPIO S.R.L.</w:t>
            </w:r>
          </w:p>
          <w:p w14:paraId="37EC148E" w14:textId="77777777" w:rsidR="00DA7CB9" w:rsidRPr="009F0E27" w:rsidRDefault="00DA7CB9" w:rsidP="00DA7CB9">
            <w:pPr>
              <w:jc w:val="center"/>
              <w:rPr>
                <w:rFonts w:asciiTheme="majorHAnsi" w:hAnsiTheme="majorHAnsi"/>
                <w:b/>
              </w:rPr>
            </w:pPr>
            <w:r w:rsidRPr="009F0E27">
              <w:rPr>
                <w:rFonts w:asciiTheme="majorHAnsi" w:hAnsiTheme="majorHAnsi"/>
                <w:b/>
              </w:rPr>
              <w:t>(</w:t>
            </w:r>
            <w:r w:rsidRPr="009F0E27">
              <w:rPr>
                <w:rFonts w:asciiTheme="majorHAnsi" w:hAnsiTheme="majorHAnsi"/>
                <w:b/>
                <w:bCs/>
              </w:rPr>
              <w:t>secretaria</w:t>
            </w:r>
            <w:r w:rsidRPr="009F0E27">
              <w:rPr>
                <w:rFonts w:asciiTheme="majorHAnsi" w:hAnsiTheme="majorHAnsi"/>
                <w:b/>
              </w:rPr>
              <w:t>)</w:t>
            </w:r>
          </w:p>
        </w:tc>
      </w:tr>
      <w:tr w:rsidR="00DA7CB9" w:rsidRPr="00615706" w14:paraId="1D4551C3" w14:textId="77777777" w:rsidTr="00471279">
        <w:trPr>
          <w:trHeight w:val="356"/>
        </w:trPr>
        <w:tc>
          <w:tcPr>
            <w:tcW w:w="444" w:type="dxa"/>
            <w:shd w:val="clear" w:color="auto" w:fill="F2F2F2" w:themeFill="background1" w:themeFillShade="F2"/>
            <w:hideMark/>
          </w:tcPr>
          <w:p w14:paraId="24E80B06" w14:textId="77777777" w:rsidR="00DA7CB9" w:rsidRPr="00615706" w:rsidRDefault="00DA7CB9" w:rsidP="009F0E27">
            <w:pPr>
              <w:jc w:val="both"/>
              <w:rPr>
                <w:b/>
              </w:rPr>
            </w:pPr>
            <w:r w:rsidRPr="00615706">
              <w:rPr>
                <w:b/>
              </w:rPr>
              <w:t>N°</w:t>
            </w:r>
          </w:p>
        </w:tc>
        <w:tc>
          <w:tcPr>
            <w:tcW w:w="2122" w:type="dxa"/>
            <w:shd w:val="clear" w:color="auto" w:fill="F2F2F2" w:themeFill="background1" w:themeFillShade="F2"/>
            <w:hideMark/>
          </w:tcPr>
          <w:p w14:paraId="74FBAE62" w14:textId="77777777" w:rsidR="00DA7CB9" w:rsidRPr="00615706" w:rsidRDefault="00DA7CB9" w:rsidP="006911A5">
            <w:pPr>
              <w:jc w:val="both"/>
              <w:rPr>
                <w:b/>
              </w:rPr>
            </w:pPr>
            <w:r w:rsidRPr="00615706">
              <w:rPr>
                <w:b/>
              </w:rPr>
              <w:t>Variable</w:t>
            </w:r>
            <w:r>
              <w:rPr>
                <w:b/>
              </w:rPr>
              <w:t xml:space="preserve"> o acción</w:t>
            </w:r>
          </w:p>
        </w:tc>
        <w:tc>
          <w:tcPr>
            <w:tcW w:w="3714" w:type="dxa"/>
            <w:shd w:val="clear" w:color="auto" w:fill="F2F2F2" w:themeFill="background1" w:themeFillShade="F2"/>
            <w:hideMark/>
          </w:tcPr>
          <w:p w14:paraId="765DD132" w14:textId="77777777" w:rsidR="00DA7CB9" w:rsidRPr="00615706" w:rsidRDefault="00DA7CB9" w:rsidP="006911A5">
            <w:pPr>
              <w:jc w:val="both"/>
              <w:rPr>
                <w:b/>
              </w:rPr>
            </w:pPr>
            <w:r w:rsidRPr="00615706">
              <w:rPr>
                <w:b/>
              </w:rPr>
              <w:t>Se espera</w:t>
            </w:r>
          </w:p>
        </w:tc>
        <w:tc>
          <w:tcPr>
            <w:tcW w:w="3586" w:type="dxa"/>
            <w:shd w:val="clear" w:color="auto" w:fill="F2F2F2" w:themeFill="background1" w:themeFillShade="F2"/>
            <w:hideMark/>
          </w:tcPr>
          <w:p w14:paraId="082F6513" w14:textId="77777777" w:rsidR="00DA7CB9" w:rsidRPr="00615706" w:rsidRDefault="00DA7CB9" w:rsidP="006911A5">
            <w:pPr>
              <w:jc w:val="both"/>
              <w:rPr>
                <w:b/>
              </w:rPr>
            </w:pPr>
            <w:r w:rsidRPr="00615706">
              <w:rPr>
                <w:b/>
              </w:rPr>
              <w:t>Se obtuvo</w:t>
            </w:r>
          </w:p>
        </w:tc>
      </w:tr>
      <w:tr w:rsidR="001E76B4" w:rsidRPr="00615706" w14:paraId="151E1A5C" w14:textId="77777777" w:rsidTr="00471279">
        <w:trPr>
          <w:trHeight w:val="1429"/>
        </w:trPr>
        <w:tc>
          <w:tcPr>
            <w:tcW w:w="444" w:type="dxa"/>
          </w:tcPr>
          <w:p w14:paraId="075E60BD" w14:textId="77777777" w:rsidR="001E76B4" w:rsidRDefault="001E76B4" w:rsidP="001E76B4">
            <w:pPr>
              <w:rPr>
                <w:rFonts w:ascii="Calibri" w:hAnsi="Calibri"/>
                <w:color w:val="000000"/>
              </w:rPr>
            </w:pPr>
            <w:r>
              <w:rPr>
                <w:rFonts w:ascii="Calibri" w:hAnsi="Calibri"/>
                <w:color w:val="000000"/>
              </w:rPr>
              <w:t>15</w:t>
            </w:r>
          </w:p>
        </w:tc>
        <w:tc>
          <w:tcPr>
            <w:tcW w:w="2122" w:type="dxa"/>
          </w:tcPr>
          <w:p w14:paraId="4AB1DD4B" w14:textId="77777777" w:rsidR="001E76B4" w:rsidRDefault="001E76B4" w:rsidP="001E76B4">
            <w:pPr>
              <w:jc w:val="both"/>
            </w:pPr>
            <w:r>
              <w:t>Registro nuevo paciente con datos correctos</w:t>
            </w:r>
            <w:r w:rsidR="001074BC">
              <w:t>.</w:t>
            </w:r>
          </w:p>
        </w:tc>
        <w:tc>
          <w:tcPr>
            <w:tcW w:w="3714" w:type="dxa"/>
          </w:tcPr>
          <w:p w14:paraId="24836DA6" w14:textId="77777777" w:rsidR="001E76B4" w:rsidRPr="00615706" w:rsidRDefault="001E76B4" w:rsidP="001E76B4">
            <w:pPr>
              <w:jc w:val="both"/>
            </w:pPr>
            <w:r w:rsidRPr="00615706">
              <w:t xml:space="preserve">El sistema tiene que mostrar un mensaje de </w:t>
            </w:r>
            <w:r>
              <w:t>que el nuevo registro de paciente es correcto.</w:t>
            </w:r>
          </w:p>
        </w:tc>
        <w:tc>
          <w:tcPr>
            <w:tcW w:w="3586" w:type="dxa"/>
          </w:tcPr>
          <w:p w14:paraId="61124641" w14:textId="77777777" w:rsidR="001E76B4" w:rsidRPr="00615706" w:rsidRDefault="001E76B4" w:rsidP="001E76B4">
            <w:pPr>
              <w:jc w:val="both"/>
            </w:pPr>
            <w:r>
              <w:t>El sistema permitió el registro y mostró que el registro fue satisfactorio.</w:t>
            </w:r>
          </w:p>
        </w:tc>
      </w:tr>
      <w:tr w:rsidR="001E76B4" w:rsidRPr="00615706" w14:paraId="06731C4C" w14:textId="77777777" w:rsidTr="00471279">
        <w:trPr>
          <w:trHeight w:val="1429"/>
        </w:trPr>
        <w:tc>
          <w:tcPr>
            <w:tcW w:w="444" w:type="dxa"/>
            <w:hideMark/>
          </w:tcPr>
          <w:p w14:paraId="3EE600BB" w14:textId="77777777" w:rsidR="001E76B4" w:rsidRDefault="001E76B4" w:rsidP="001E76B4">
            <w:pPr>
              <w:rPr>
                <w:rFonts w:ascii="Calibri" w:hAnsi="Calibri"/>
                <w:color w:val="000000"/>
              </w:rPr>
            </w:pPr>
            <w:r>
              <w:rPr>
                <w:rFonts w:ascii="Calibri" w:hAnsi="Calibri"/>
                <w:color w:val="000000"/>
              </w:rPr>
              <w:t>16</w:t>
            </w:r>
          </w:p>
        </w:tc>
        <w:tc>
          <w:tcPr>
            <w:tcW w:w="2122" w:type="dxa"/>
            <w:hideMark/>
          </w:tcPr>
          <w:p w14:paraId="18B6E073" w14:textId="77777777" w:rsidR="001E76B4" w:rsidRPr="00615706" w:rsidRDefault="001E76B4" w:rsidP="001E76B4">
            <w:pPr>
              <w:jc w:val="both"/>
            </w:pPr>
            <w:r>
              <w:t>Dar de alta médico</w:t>
            </w:r>
            <w:r w:rsidR="001074BC">
              <w:t>.</w:t>
            </w:r>
          </w:p>
        </w:tc>
        <w:tc>
          <w:tcPr>
            <w:tcW w:w="3714" w:type="dxa"/>
            <w:hideMark/>
          </w:tcPr>
          <w:p w14:paraId="3ACD5F70" w14:textId="77777777" w:rsidR="001E76B4" w:rsidRPr="00DA7CB9" w:rsidRDefault="001E76B4" w:rsidP="001E76B4">
            <w:pPr>
              <w:jc w:val="both"/>
              <w:rPr>
                <w:b/>
              </w:rPr>
            </w:pPr>
            <w:r w:rsidRPr="00615706">
              <w:t xml:space="preserve">El sistema tiene que </w:t>
            </w:r>
            <w:r>
              <w:t xml:space="preserve">modificar el estado de usuario medico a </w:t>
            </w:r>
            <w:r>
              <w:rPr>
                <w:b/>
              </w:rPr>
              <w:t>atendiendo</w:t>
            </w:r>
            <w:r w:rsidR="001074BC">
              <w:rPr>
                <w:b/>
              </w:rPr>
              <w:t>.</w:t>
            </w:r>
          </w:p>
        </w:tc>
        <w:tc>
          <w:tcPr>
            <w:tcW w:w="3586" w:type="dxa"/>
            <w:hideMark/>
          </w:tcPr>
          <w:p w14:paraId="73D32659" w14:textId="77777777" w:rsidR="001E76B4" w:rsidRPr="00615706" w:rsidRDefault="001E76B4" w:rsidP="001E76B4">
            <w:pPr>
              <w:jc w:val="both"/>
            </w:pPr>
            <w:r w:rsidRPr="00615706">
              <w:t xml:space="preserve">El sistema </w:t>
            </w:r>
            <w:r>
              <w:t>modificó el estado de médico.</w:t>
            </w:r>
          </w:p>
        </w:tc>
      </w:tr>
      <w:tr w:rsidR="001E76B4" w:rsidRPr="00615706" w14:paraId="6D9A5B71" w14:textId="77777777" w:rsidTr="00471279">
        <w:trPr>
          <w:trHeight w:val="1429"/>
        </w:trPr>
        <w:tc>
          <w:tcPr>
            <w:tcW w:w="444" w:type="dxa"/>
          </w:tcPr>
          <w:p w14:paraId="09113BBF" w14:textId="77777777" w:rsidR="001E76B4" w:rsidRDefault="001E76B4" w:rsidP="001E76B4">
            <w:pPr>
              <w:rPr>
                <w:rFonts w:ascii="Calibri" w:hAnsi="Calibri"/>
                <w:color w:val="000000"/>
              </w:rPr>
            </w:pPr>
            <w:r>
              <w:rPr>
                <w:rFonts w:ascii="Calibri" w:hAnsi="Calibri"/>
                <w:color w:val="000000"/>
              </w:rPr>
              <w:t>17</w:t>
            </w:r>
          </w:p>
        </w:tc>
        <w:tc>
          <w:tcPr>
            <w:tcW w:w="2122" w:type="dxa"/>
          </w:tcPr>
          <w:p w14:paraId="752DC156" w14:textId="77777777" w:rsidR="001E76B4" w:rsidRPr="00615706" w:rsidRDefault="001E76B4" w:rsidP="001E76B4">
            <w:pPr>
              <w:jc w:val="both"/>
            </w:pPr>
            <w:r>
              <w:t>Realizar cita desde la lista de pacientes</w:t>
            </w:r>
            <w:r w:rsidR="001074BC">
              <w:t>.</w:t>
            </w:r>
          </w:p>
        </w:tc>
        <w:tc>
          <w:tcPr>
            <w:tcW w:w="3714" w:type="dxa"/>
          </w:tcPr>
          <w:p w14:paraId="775EEDDC" w14:textId="77777777" w:rsidR="001E76B4" w:rsidRPr="00615706" w:rsidRDefault="001E76B4" w:rsidP="001E76B4">
            <w:pPr>
              <w:jc w:val="both"/>
            </w:pPr>
            <w:r w:rsidRPr="00615706">
              <w:t xml:space="preserve">El sistema </w:t>
            </w:r>
            <w:r>
              <w:t>debe permitirme realizar una búsqueda de paciente y ejecutar la cita médica enviando un mensaje de registro satisfactorio.</w:t>
            </w:r>
          </w:p>
        </w:tc>
        <w:tc>
          <w:tcPr>
            <w:tcW w:w="3586" w:type="dxa"/>
          </w:tcPr>
          <w:p w14:paraId="0FD8073D" w14:textId="77777777" w:rsidR="001E76B4" w:rsidRPr="00615706" w:rsidRDefault="001E76B4" w:rsidP="001E76B4">
            <w:pPr>
              <w:jc w:val="both"/>
            </w:pPr>
            <w:r w:rsidRPr="00615706">
              <w:t xml:space="preserve">El sistema </w:t>
            </w:r>
            <w:r>
              <w:t>ejecutó la búsqueda de paciente y realizó el registro de cita con su respectivo médico y mostrando un mensaje de registro satisfactorio.</w:t>
            </w:r>
          </w:p>
        </w:tc>
      </w:tr>
      <w:tr w:rsidR="001E76B4" w:rsidRPr="00615706" w14:paraId="03C2834C" w14:textId="77777777" w:rsidTr="00471279">
        <w:trPr>
          <w:trHeight w:val="1429"/>
        </w:trPr>
        <w:tc>
          <w:tcPr>
            <w:tcW w:w="444" w:type="dxa"/>
          </w:tcPr>
          <w:p w14:paraId="55B2E54D" w14:textId="77777777" w:rsidR="001E76B4" w:rsidRDefault="001E76B4" w:rsidP="001E76B4">
            <w:pPr>
              <w:rPr>
                <w:rFonts w:ascii="Calibri" w:hAnsi="Calibri"/>
                <w:color w:val="000000"/>
              </w:rPr>
            </w:pPr>
            <w:r>
              <w:rPr>
                <w:rFonts w:ascii="Calibri" w:hAnsi="Calibri"/>
                <w:color w:val="000000"/>
              </w:rPr>
              <w:t>18</w:t>
            </w:r>
          </w:p>
        </w:tc>
        <w:tc>
          <w:tcPr>
            <w:tcW w:w="2122" w:type="dxa"/>
          </w:tcPr>
          <w:p w14:paraId="4B13A080" w14:textId="77777777" w:rsidR="001E76B4" w:rsidRDefault="001E76B4" w:rsidP="001E76B4">
            <w:pPr>
              <w:jc w:val="both"/>
            </w:pPr>
            <w:r>
              <w:t>Realizar</w:t>
            </w:r>
            <w:r w:rsidR="001074BC">
              <w:t xml:space="preserve"> cita desde la lista de médicos.</w:t>
            </w:r>
          </w:p>
        </w:tc>
        <w:tc>
          <w:tcPr>
            <w:tcW w:w="3714" w:type="dxa"/>
          </w:tcPr>
          <w:p w14:paraId="4B012D0F" w14:textId="77777777" w:rsidR="001E76B4" w:rsidRPr="00615706" w:rsidRDefault="001E76B4" w:rsidP="001E76B4">
            <w:pPr>
              <w:jc w:val="both"/>
            </w:pPr>
            <w:r w:rsidRPr="00615706">
              <w:t xml:space="preserve">El sistema </w:t>
            </w:r>
            <w:r>
              <w:t>debe permitirme realizar una búsqueda de médicos atendiendo  y ejecutar la cita médica enviando un mensaje de registro satisfactorio.</w:t>
            </w:r>
          </w:p>
        </w:tc>
        <w:tc>
          <w:tcPr>
            <w:tcW w:w="3586" w:type="dxa"/>
          </w:tcPr>
          <w:p w14:paraId="072A7B22" w14:textId="77777777" w:rsidR="001E76B4" w:rsidRPr="00615706" w:rsidRDefault="001E76B4" w:rsidP="001E76B4">
            <w:pPr>
              <w:jc w:val="both"/>
            </w:pPr>
            <w:r w:rsidRPr="00615706">
              <w:t xml:space="preserve">El sistema </w:t>
            </w:r>
            <w:r>
              <w:t>ejecutó la búsqueda de médico con estado de atendiendo y realizó el registro de cita con su respectivo paciente y mostrando un mensaje de registro satisfactorio.</w:t>
            </w:r>
          </w:p>
        </w:tc>
      </w:tr>
      <w:tr w:rsidR="001E76B4" w:rsidRPr="00615706" w14:paraId="6FD6E3B2" w14:textId="77777777" w:rsidTr="00471279">
        <w:trPr>
          <w:trHeight w:val="1429"/>
        </w:trPr>
        <w:tc>
          <w:tcPr>
            <w:tcW w:w="444" w:type="dxa"/>
          </w:tcPr>
          <w:p w14:paraId="5833BA13" w14:textId="77777777" w:rsidR="001E76B4" w:rsidRDefault="001E76B4" w:rsidP="001E76B4">
            <w:pPr>
              <w:rPr>
                <w:rFonts w:ascii="Calibri" w:hAnsi="Calibri"/>
                <w:color w:val="000000"/>
              </w:rPr>
            </w:pPr>
            <w:r>
              <w:rPr>
                <w:rFonts w:ascii="Calibri" w:hAnsi="Calibri"/>
                <w:color w:val="000000"/>
              </w:rPr>
              <w:t>19</w:t>
            </w:r>
          </w:p>
        </w:tc>
        <w:tc>
          <w:tcPr>
            <w:tcW w:w="2122" w:type="dxa"/>
          </w:tcPr>
          <w:p w14:paraId="53763EF9" w14:textId="77777777" w:rsidR="001E76B4" w:rsidRDefault="001E76B4" w:rsidP="001E76B4">
            <w:pPr>
              <w:jc w:val="both"/>
            </w:pPr>
            <w:r>
              <w:t>Realizar cita desde la lista de citas médicas.</w:t>
            </w:r>
          </w:p>
        </w:tc>
        <w:tc>
          <w:tcPr>
            <w:tcW w:w="3714" w:type="dxa"/>
          </w:tcPr>
          <w:p w14:paraId="7A5AA8A6" w14:textId="77777777" w:rsidR="001E76B4" w:rsidRDefault="001E76B4" w:rsidP="001E76B4">
            <w:pPr>
              <w:jc w:val="both"/>
            </w:pPr>
            <w:r w:rsidRPr="00615706">
              <w:t xml:space="preserve">El sistema </w:t>
            </w:r>
            <w:r>
              <w:t>debe permitir introducir los campos de médico y paciente con un autocompletado, y registrar la cita médica.</w:t>
            </w:r>
          </w:p>
        </w:tc>
        <w:tc>
          <w:tcPr>
            <w:tcW w:w="3586" w:type="dxa"/>
          </w:tcPr>
          <w:p w14:paraId="0304F27A" w14:textId="77777777" w:rsidR="001E76B4" w:rsidRDefault="001E76B4" w:rsidP="001E76B4">
            <w:pPr>
              <w:jc w:val="both"/>
            </w:pPr>
            <w:r w:rsidRPr="00615706">
              <w:t xml:space="preserve">El sistema </w:t>
            </w:r>
            <w:r>
              <w:t>mostró</w:t>
            </w:r>
            <w:r w:rsidRPr="00615706">
              <w:t xml:space="preserve"> </w:t>
            </w:r>
            <w:r>
              <w:t>un autocompletado de todos los pacientes y en el otro campo de todos los médicos atendiendo, y mostro el mensaje de registro satisfactorio.</w:t>
            </w:r>
          </w:p>
        </w:tc>
      </w:tr>
      <w:tr w:rsidR="001E76B4" w:rsidRPr="00615706" w14:paraId="4159AFF0" w14:textId="77777777" w:rsidTr="00471279">
        <w:trPr>
          <w:trHeight w:val="1429"/>
        </w:trPr>
        <w:tc>
          <w:tcPr>
            <w:tcW w:w="444" w:type="dxa"/>
          </w:tcPr>
          <w:p w14:paraId="21EA1868" w14:textId="77777777" w:rsidR="001E76B4" w:rsidRDefault="001E76B4" w:rsidP="001E76B4">
            <w:pPr>
              <w:rPr>
                <w:rFonts w:ascii="Calibri" w:hAnsi="Calibri"/>
                <w:color w:val="000000"/>
              </w:rPr>
            </w:pPr>
            <w:r>
              <w:rPr>
                <w:rFonts w:ascii="Calibri" w:hAnsi="Calibri"/>
                <w:color w:val="000000"/>
              </w:rPr>
              <w:t>20</w:t>
            </w:r>
          </w:p>
        </w:tc>
        <w:tc>
          <w:tcPr>
            <w:tcW w:w="2122" w:type="dxa"/>
          </w:tcPr>
          <w:p w14:paraId="2CB71830" w14:textId="77777777" w:rsidR="001E76B4" w:rsidRDefault="001E76B4" w:rsidP="001E76B4">
            <w:pPr>
              <w:jc w:val="both"/>
            </w:pPr>
            <w:r>
              <w:t>Imprimir ficha de turno</w:t>
            </w:r>
            <w:r w:rsidR="001074BC">
              <w:t>.</w:t>
            </w:r>
          </w:p>
        </w:tc>
        <w:tc>
          <w:tcPr>
            <w:tcW w:w="3714" w:type="dxa"/>
          </w:tcPr>
          <w:p w14:paraId="0727AB14" w14:textId="77777777" w:rsidR="001E76B4" w:rsidRPr="00615706" w:rsidRDefault="001E76B4" w:rsidP="001E76B4">
            <w:pPr>
              <w:jc w:val="both"/>
            </w:pPr>
            <w:r>
              <w:t>El sistema debe imprimir la ficha de turno con el número y médico correspondiente</w:t>
            </w:r>
            <w:r w:rsidR="001074BC">
              <w:t>.</w:t>
            </w:r>
          </w:p>
        </w:tc>
        <w:tc>
          <w:tcPr>
            <w:tcW w:w="3586" w:type="dxa"/>
          </w:tcPr>
          <w:p w14:paraId="17DAD63D" w14:textId="77777777" w:rsidR="001E76B4" w:rsidRPr="00615706" w:rsidRDefault="001E76B4" w:rsidP="001E76B4">
            <w:pPr>
              <w:jc w:val="both"/>
            </w:pPr>
            <w:r>
              <w:t>El sistema ejecutó la impresión satisfactoriamente.</w:t>
            </w:r>
          </w:p>
        </w:tc>
      </w:tr>
      <w:tr w:rsidR="001E76B4" w:rsidRPr="00615706" w14:paraId="032EED12" w14:textId="77777777" w:rsidTr="00471279">
        <w:trPr>
          <w:trHeight w:val="1429"/>
        </w:trPr>
        <w:tc>
          <w:tcPr>
            <w:tcW w:w="444" w:type="dxa"/>
          </w:tcPr>
          <w:p w14:paraId="28BF527F" w14:textId="77777777" w:rsidR="001E76B4" w:rsidRDefault="001E76B4" w:rsidP="001E76B4">
            <w:pPr>
              <w:rPr>
                <w:rFonts w:ascii="Calibri" w:hAnsi="Calibri"/>
                <w:color w:val="000000"/>
              </w:rPr>
            </w:pPr>
            <w:r>
              <w:rPr>
                <w:rFonts w:ascii="Calibri" w:hAnsi="Calibri"/>
                <w:color w:val="000000"/>
              </w:rPr>
              <w:t>21</w:t>
            </w:r>
          </w:p>
        </w:tc>
        <w:tc>
          <w:tcPr>
            <w:tcW w:w="2122" w:type="dxa"/>
          </w:tcPr>
          <w:p w14:paraId="4ECC907A" w14:textId="77777777" w:rsidR="001E76B4" w:rsidRDefault="001E76B4" w:rsidP="001E76B4">
            <w:pPr>
              <w:jc w:val="both"/>
            </w:pPr>
            <w:r>
              <w:t>Imprimir factura</w:t>
            </w:r>
            <w:r w:rsidR="001074BC">
              <w:t>.</w:t>
            </w:r>
          </w:p>
        </w:tc>
        <w:tc>
          <w:tcPr>
            <w:tcW w:w="3714" w:type="dxa"/>
          </w:tcPr>
          <w:p w14:paraId="18CF76F5" w14:textId="77777777" w:rsidR="001E76B4" w:rsidRDefault="001E76B4" w:rsidP="001E76B4">
            <w:pPr>
              <w:jc w:val="both"/>
            </w:pPr>
            <w:r>
              <w:t>El sistema debe imprimir la factura con la opción de cambiar el NIT/CI y nombre de cliente.</w:t>
            </w:r>
          </w:p>
        </w:tc>
        <w:tc>
          <w:tcPr>
            <w:tcW w:w="3586" w:type="dxa"/>
          </w:tcPr>
          <w:p w14:paraId="6A13584A" w14:textId="77777777" w:rsidR="001E76B4" w:rsidRDefault="001E76B4" w:rsidP="00562DB2">
            <w:pPr>
              <w:keepNext/>
              <w:jc w:val="both"/>
            </w:pPr>
            <w:r>
              <w:t>El sistema permitió modificar el NIT/CI y nombre de usuario, luego ejecutó la impresión de factura satisfactoriamente.</w:t>
            </w:r>
          </w:p>
        </w:tc>
      </w:tr>
    </w:tbl>
    <w:p w14:paraId="3A498B61" w14:textId="77777777" w:rsidR="00DA7CB9" w:rsidRDefault="00562DB2" w:rsidP="00471279">
      <w:pPr>
        <w:pStyle w:val="Descripcin"/>
        <w:jc w:val="right"/>
      </w:pPr>
      <w:r>
        <w:t>Fuente</w:t>
      </w:r>
      <w:r w:rsidR="00471279">
        <w:t>: Elaboración propia</w:t>
      </w:r>
    </w:p>
    <w:p w14:paraId="3274D8CA" w14:textId="02B334F2" w:rsidR="00471279" w:rsidRDefault="00471279" w:rsidP="00471279">
      <w:pPr>
        <w:pStyle w:val="Descripcin"/>
        <w:keepNext/>
        <w:jc w:val="center"/>
      </w:pPr>
      <w:bookmarkStart w:id="2584" w:name="_Toc485121659"/>
      <w:r>
        <w:lastRenderedPageBreak/>
        <w:t xml:space="preserve">Tabla </w:t>
      </w:r>
      <w:r w:rsidR="00974719">
        <w:fldChar w:fldCharType="begin"/>
      </w:r>
      <w:r w:rsidR="00974719">
        <w:instrText xml:space="preserve"> SEQ Tabla \* ARABIC </w:instrText>
      </w:r>
      <w:r w:rsidR="00974719">
        <w:fldChar w:fldCharType="separate"/>
      </w:r>
      <w:r w:rsidR="00D207D2">
        <w:rPr>
          <w:noProof/>
        </w:rPr>
        <w:t>21</w:t>
      </w:r>
      <w:r w:rsidR="00974719">
        <w:rPr>
          <w:noProof/>
        </w:rPr>
        <w:fldChar w:fldCharType="end"/>
      </w:r>
      <w:r>
        <w:t>: Prueba de unidad Medico</w:t>
      </w:r>
      <w:bookmarkEnd w:id="2584"/>
    </w:p>
    <w:tbl>
      <w:tblPr>
        <w:tblStyle w:val="Tablaconcuadrcula"/>
        <w:tblW w:w="9828" w:type="dxa"/>
        <w:tblLook w:val="04A0" w:firstRow="1" w:lastRow="0" w:firstColumn="1" w:lastColumn="0" w:noHBand="0" w:noVBand="1"/>
      </w:tblPr>
      <w:tblGrid>
        <w:gridCol w:w="442"/>
        <w:gridCol w:w="2113"/>
        <w:gridCol w:w="3699"/>
        <w:gridCol w:w="3574"/>
      </w:tblGrid>
      <w:tr w:rsidR="00DD222F" w:rsidRPr="009F0E27" w14:paraId="0F0B6949" w14:textId="77777777" w:rsidTr="00F07A8D">
        <w:trPr>
          <w:trHeight w:val="904"/>
        </w:trPr>
        <w:tc>
          <w:tcPr>
            <w:tcW w:w="9828" w:type="dxa"/>
            <w:gridSpan w:val="4"/>
            <w:shd w:val="clear" w:color="auto" w:fill="F2F2F2" w:themeFill="background1" w:themeFillShade="F2"/>
            <w:hideMark/>
          </w:tcPr>
          <w:p w14:paraId="47AD91FA" w14:textId="77777777" w:rsidR="00DD222F" w:rsidRPr="009F0E27" w:rsidRDefault="00DD222F" w:rsidP="006911A5">
            <w:pPr>
              <w:jc w:val="center"/>
              <w:rPr>
                <w:rFonts w:asciiTheme="majorHAnsi" w:hAnsiTheme="majorHAnsi"/>
                <w:b/>
              </w:rPr>
            </w:pPr>
            <w:r w:rsidRPr="009F0E27">
              <w:rPr>
                <w:rFonts w:asciiTheme="majorHAnsi" w:hAnsiTheme="majorHAnsi"/>
                <w:b/>
              </w:rPr>
              <w:t>Sistema web para la administración de citas, consultas e historiales médicos del Centro Médico de Especialidades ESCULAPIO S.R.L.</w:t>
            </w:r>
          </w:p>
          <w:p w14:paraId="68C6006E" w14:textId="77777777" w:rsidR="00DD222F" w:rsidRPr="009F0E27" w:rsidRDefault="00DD222F" w:rsidP="00DD222F">
            <w:pPr>
              <w:jc w:val="center"/>
              <w:rPr>
                <w:rFonts w:asciiTheme="majorHAnsi" w:hAnsiTheme="majorHAnsi"/>
                <w:b/>
              </w:rPr>
            </w:pPr>
            <w:r w:rsidRPr="009F0E27">
              <w:rPr>
                <w:rFonts w:asciiTheme="majorHAnsi" w:hAnsiTheme="majorHAnsi"/>
                <w:b/>
              </w:rPr>
              <w:t>(</w:t>
            </w:r>
            <w:r w:rsidRPr="009F0E27">
              <w:rPr>
                <w:rFonts w:asciiTheme="majorHAnsi" w:hAnsiTheme="majorHAnsi"/>
                <w:b/>
                <w:bCs/>
              </w:rPr>
              <w:t>médico</w:t>
            </w:r>
            <w:r w:rsidRPr="009F0E27">
              <w:rPr>
                <w:rFonts w:asciiTheme="majorHAnsi" w:hAnsiTheme="majorHAnsi"/>
                <w:b/>
              </w:rPr>
              <w:t>)</w:t>
            </w:r>
          </w:p>
        </w:tc>
      </w:tr>
      <w:tr w:rsidR="00DD222F" w:rsidRPr="00615706" w14:paraId="040EE378" w14:textId="77777777" w:rsidTr="00F07A8D">
        <w:trPr>
          <w:trHeight w:val="396"/>
        </w:trPr>
        <w:tc>
          <w:tcPr>
            <w:tcW w:w="442" w:type="dxa"/>
            <w:shd w:val="clear" w:color="auto" w:fill="F2F2F2" w:themeFill="background1" w:themeFillShade="F2"/>
            <w:hideMark/>
          </w:tcPr>
          <w:p w14:paraId="43D2C985" w14:textId="77777777" w:rsidR="00DD222F" w:rsidRPr="00615706" w:rsidRDefault="00DD222F" w:rsidP="009F0E27">
            <w:pPr>
              <w:jc w:val="both"/>
              <w:rPr>
                <w:b/>
              </w:rPr>
            </w:pPr>
            <w:r w:rsidRPr="00615706">
              <w:rPr>
                <w:b/>
              </w:rPr>
              <w:t xml:space="preserve">N° </w:t>
            </w:r>
          </w:p>
        </w:tc>
        <w:tc>
          <w:tcPr>
            <w:tcW w:w="2113" w:type="dxa"/>
            <w:shd w:val="clear" w:color="auto" w:fill="F2F2F2" w:themeFill="background1" w:themeFillShade="F2"/>
            <w:hideMark/>
          </w:tcPr>
          <w:p w14:paraId="0889CF68" w14:textId="77777777" w:rsidR="00DD222F" w:rsidRPr="00615706" w:rsidRDefault="00DD222F" w:rsidP="006911A5">
            <w:pPr>
              <w:jc w:val="both"/>
              <w:rPr>
                <w:b/>
              </w:rPr>
            </w:pPr>
            <w:r w:rsidRPr="00615706">
              <w:rPr>
                <w:b/>
              </w:rPr>
              <w:t>Variable</w:t>
            </w:r>
            <w:r>
              <w:rPr>
                <w:b/>
              </w:rPr>
              <w:t xml:space="preserve"> o acción</w:t>
            </w:r>
          </w:p>
        </w:tc>
        <w:tc>
          <w:tcPr>
            <w:tcW w:w="3699" w:type="dxa"/>
            <w:shd w:val="clear" w:color="auto" w:fill="F2F2F2" w:themeFill="background1" w:themeFillShade="F2"/>
            <w:hideMark/>
          </w:tcPr>
          <w:p w14:paraId="29E68553" w14:textId="77777777" w:rsidR="00DD222F" w:rsidRPr="00615706" w:rsidRDefault="00DD222F" w:rsidP="006911A5">
            <w:pPr>
              <w:jc w:val="both"/>
              <w:rPr>
                <w:b/>
              </w:rPr>
            </w:pPr>
            <w:r w:rsidRPr="00615706">
              <w:rPr>
                <w:b/>
              </w:rPr>
              <w:t>Se espera</w:t>
            </w:r>
          </w:p>
        </w:tc>
        <w:tc>
          <w:tcPr>
            <w:tcW w:w="3574" w:type="dxa"/>
            <w:shd w:val="clear" w:color="auto" w:fill="F2F2F2" w:themeFill="background1" w:themeFillShade="F2"/>
            <w:hideMark/>
          </w:tcPr>
          <w:p w14:paraId="0B959201" w14:textId="77777777" w:rsidR="00DD222F" w:rsidRPr="00615706" w:rsidRDefault="00DD222F" w:rsidP="006911A5">
            <w:pPr>
              <w:jc w:val="both"/>
              <w:rPr>
                <w:b/>
              </w:rPr>
            </w:pPr>
            <w:r w:rsidRPr="00615706">
              <w:rPr>
                <w:b/>
              </w:rPr>
              <w:t>Se obtuvo</w:t>
            </w:r>
          </w:p>
        </w:tc>
      </w:tr>
      <w:tr w:rsidR="001E76B4" w:rsidRPr="00615706" w14:paraId="17997885" w14:textId="77777777" w:rsidTr="00F07A8D">
        <w:trPr>
          <w:trHeight w:val="1596"/>
        </w:trPr>
        <w:tc>
          <w:tcPr>
            <w:tcW w:w="442" w:type="dxa"/>
          </w:tcPr>
          <w:p w14:paraId="4A39216C" w14:textId="77777777" w:rsidR="001E76B4" w:rsidRDefault="001E76B4" w:rsidP="001E76B4">
            <w:pPr>
              <w:rPr>
                <w:rFonts w:ascii="Calibri" w:hAnsi="Calibri"/>
                <w:color w:val="000000"/>
              </w:rPr>
            </w:pPr>
            <w:r>
              <w:rPr>
                <w:rFonts w:ascii="Calibri" w:hAnsi="Calibri"/>
                <w:color w:val="000000"/>
              </w:rPr>
              <w:t>22</w:t>
            </w:r>
          </w:p>
        </w:tc>
        <w:tc>
          <w:tcPr>
            <w:tcW w:w="2113" w:type="dxa"/>
          </w:tcPr>
          <w:p w14:paraId="0CC41A3C" w14:textId="77777777" w:rsidR="001E76B4" w:rsidRDefault="001E76B4" w:rsidP="001E76B4">
            <w:pPr>
              <w:jc w:val="both"/>
            </w:pPr>
            <w:r>
              <w:t>Activar estado</w:t>
            </w:r>
            <w:r w:rsidR="001074BC">
              <w:t>.</w:t>
            </w:r>
          </w:p>
        </w:tc>
        <w:tc>
          <w:tcPr>
            <w:tcW w:w="3699" w:type="dxa"/>
          </w:tcPr>
          <w:p w14:paraId="5A2F15C9" w14:textId="77777777" w:rsidR="001E76B4" w:rsidRPr="00615706" w:rsidRDefault="001E76B4" w:rsidP="001E76B4">
            <w:pPr>
              <w:jc w:val="both"/>
            </w:pPr>
            <w:r>
              <w:t>El sistema tiene que modificar el estado del médico (atendiendo, no atiende)</w:t>
            </w:r>
            <w:r w:rsidR="001074BC">
              <w:t>.</w:t>
            </w:r>
          </w:p>
        </w:tc>
        <w:tc>
          <w:tcPr>
            <w:tcW w:w="3574" w:type="dxa"/>
          </w:tcPr>
          <w:p w14:paraId="5B639D61" w14:textId="77777777" w:rsidR="001E76B4" w:rsidRPr="00615706" w:rsidRDefault="001E76B4" w:rsidP="001E76B4">
            <w:pPr>
              <w:jc w:val="both"/>
            </w:pPr>
            <w:r>
              <w:t>El sistema ejecutó la modificación mostrando su estado de (atendiendo, no atiende).</w:t>
            </w:r>
          </w:p>
        </w:tc>
      </w:tr>
      <w:tr w:rsidR="001E76B4" w:rsidRPr="00615706" w14:paraId="4BF17FE1" w14:textId="77777777" w:rsidTr="00F07A8D">
        <w:trPr>
          <w:trHeight w:val="1596"/>
        </w:trPr>
        <w:tc>
          <w:tcPr>
            <w:tcW w:w="442" w:type="dxa"/>
            <w:hideMark/>
          </w:tcPr>
          <w:p w14:paraId="75B13777" w14:textId="77777777" w:rsidR="001E76B4" w:rsidRDefault="001E76B4" w:rsidP="001E76B4">
            <w:pPr>
              <w:rPr>
                <w:rFonts w:ascii="Calibri" w:hAnsi="Calibri"/>
                <w:color w:val="000000"/>
              </w:rPr>
            </w:pPr>
            <w:r>
              <w:rPr>
                <w:rFonts w:ascii="Calibri" w:hAnsi="Calibri"/>
                <w:color w:val="000000"/>
              </w:rPr>
              <w:t>23</w:t>
            </w:r>
          </w:p>
        </w:tc>
        <w:tc>
          <w:tcPr>
            <w:tcW w:w="2113" w:type="dxa"/>
            <w:hideMark/>
          </w:tcPr>
          <w:p w14:paraId="2AA9D66E" w14:textId="77777777" w:rsidR="001E76B4" w:rsidRPr="00615706" w:rsidRDefault="001E76B4" w:rsidP="001E76B4">
            <w:pPr>
              <w:jc w:val="both"/>
            </w:pPr>
            <w:r>
              <w:t>Cita de hoy</w:t>
            </w:r>
            <w:r w:rsidR="001074BC">
              <w:t>.</w:t>
            </w:r>
          </w:p>
        </w:tc>
        <w:tc>
          <w:tcPr>
            <w:tcW w:w="3699" w:type="dxa"/>
            <w:hideMark/>
          </w:tcPr>
          <w:p w14:paraId="5093F9B9" w14:textId="77777777" w:rsidR="001E76B4" w:rsidRPr="00DA7CB9" w:rsidRDefault="001E76B4" w:rsidP="001E76B4">
            <w:pPr>
              <w:jc w:val="both"/>
              <w:rPr>
                <w:b/>
              </w:rPr>
            </w:pPr>
            <w:r w:rsidRPr="00615706">
              <w:t xml:space="preserve">El sistema </w:t>
            </w:r>
            <w:r>
              <w:t xml:space="preserve">debe mostrar una lista de las citas médicas realizadas en la fecha actual, para ser ejecutadas la respectiva consulta médica. </w:t>
            </w:r>
          </w:p>
        </w:tc>
        <w:tc>
          <w:tcPr>
            <w:tcW w:w="3574" w:type="dxa"/>
            <w:hideMark/>
          </w:tcPr>
          <w:p w14:paraId="57E01E26" w14:textId="77777777" w:rsidR="001E76B4" w:rsidRPr="00615706" w:rsidRDefault="001E76B4" w:rsidP="001E76B4">
            <w:pPr>
              <w:jc w:val="both"/>
            </w:pPr>
            <w:r w:rsidRPr="00615706">
              <w:t xml:space="preserve">El sistema </w:t>
            </w:r>
            <w:r>
              <w:t>mostró la lista de las citas de hoy que tiene el médico.</w:t>
            </w:r>
          </w:p>
        </w:tc>
      </w:tr>
      <w:tr w:rsidR="001E76B4" w:rsidRPr="00615706" w14:paraId="5A62FEFB" w14:textId="77777777" w:rsidTr="00F07A8D">
        <w:trPr>
          <w:trHeight w:val="1596"/>
        </w:trPr>
        <w:tc>
          <w:tcPr>
            <w:tcW w:w="442" w:type="dxa"/>
          </w:tcPr>
          <w:p w14:paraId="0AC3C00B" w14:textId="77777777" w:rsidR="001E76B4" w:rsidRDefault="001E76B4" w:rsidP="001E76B4">
            <w:pPr>
              <w:rPr>
                <w:rFonts w:ascii="Calibri" w:hAnsi="Calibri"/>
                <w:color w:val="000000"/>
              </w:rPr>
            </w:pPr>
            <w:r>
              <w:rPr>
                <w:rFonts w:ascii="Calibri" w:hAnsi="Calibri"/>
                <w:color w:val="000000"/>
              </w:rPr>
              <w:t>24</w:t>
            </w:r>
          </w:p>
        </w:tc>
        <w:tc>
          <w:tcPr>
            <w:tcW w:w="2113" w:type="dxa"/>
          </w:tcPr>
          <w:p w14:paraId="12AB2FA7" w14:textId="77777777" w:rsidR="001E76B4" w:rsidRPr="00615706" w:rsidRDefault="001E76B4" w:rsidP="001E76B4">
            <w:pPr>
              <w:jc w:val="both"/>
            </w:pPr>
            <w:r>
              <w:t>Registro de consulta</w:t>
            </w:r>
            <w:r w:rsidR="001074BC">
              <w:t>.</w:t>
            </w:r>
          </w:p>
        </w:tc>
        <w:tc>
          <w:tcPr>
            <w:tcW w:w="3699" w:type="dxa"/>
          </w:tcPr>
          <w:p w14:paraId="4C4FE259" w14:textId="77777777" w:rsidR="001E76B4" w:rsidRPr="00615706" w:rsidRDefault="001E76B4" w:rsidP="001E76B4">
            <w:pPr>
              <w:jc w:val="both"/>
            </w:pPr>
            <w:r w:rsidRPr="00615706">
              <w:t xml:space="preserve">El sistema </w:t>
            </w:r>
            <w:r>
              <w:t>debe permitirme realizar el registro de nueva consulta médica y mostrar un mensaje de registro satisfactorio.</w:t>
            </w:r>
          </w:p>
        </w:tc>
        <w:tc>
          <w:tcPr>
            <w:tcW w:w="3574" w:type="dxa"/>
          </w:tcPr>
          <w:p w14:paraId="2FAB5184" w14:textId="77777777" w:rsidR="001E76B4" w:rsidRPr="00615706" w:rsidRDefault="001E76B4" w:rsidP="001E76B4">
            <w:pPr>
              <w:jc w:val="both"/>
            </w:pPr>
            <w:r>
              <w:t>El sistema permitió ejecutar el registro y mostró el mensaje de registro satisfactorio.</w:t>
            </w:r>
          </w:p>
        </w:tc>
      </w:tr>
      <w:tr w:rsidR="001E76B4" w:rsidRPr="00615706" w14:paraId="369E95AE" w14:textId="77777777" w:rsidTr="00F07A8D">
        <w:trPr>
          <w:trHeight w:val="1596"/>
        </w:trPr>
        <w:tc>
          <w:tcPr>
            <w:tcW w:w="442" w:type="dxa"/>
          </w:tcPr>
          <w:p w14:paraId="22DCCEB5" w14:textId="77777777" w:rsidR="001E76B4" w:rsidRDefault="001E76B4" w:rsidP="001E76B4">
            <w:pPr>
              <w:rPr>
                <w:rFonts w:ascii="Calibri" w:hAnsi="Calibri"/>
                <w:color w:val="000000"/>
              </w:rPr>
            </w:pPr>
            <w:r>
              <w:rPr>
                <w:rFonts w:ascii="Calibri" w:hAnsi="Calibri"/>
                <w:color w:val="000000"/>
              </w:rPr>
              <w:t>25</w:t>
            </w:r>
          </w:p>
        </w:tc>
        <w:tc>
          <w:tcPr>
            <w:tcW w:w="2113" w:type="dxa"/>
          </w:tcPr>
          <w:p w14:paraId="0BF2C256" w14:textId="77777777" w:rsidR="001E76B4" w:rsidRDefault="001E76B4" w:rsidP="001E76B4">
            <w:pPr>
              <w:jc w:val="both"/>
            </w:pPr>
            <w:r>
              <w:t>Registro de receta o examen médico</w:t>
            </w:r>
            <w:r w:rsidR="001074BC">
              <w:t>.</w:t>
            </w:r>
          </w:p>
        </w:tc>
        <w:tc>
          <w:tcPr>
            <w:tcW w:w="3699" w:type="dxa"/>
          </w:tcPr>
          <w:p w14:paraId="7B1602C7" w14:textId="77777777" w:rsidR="001E76B4" w:rsidRPr="00615706" w:rsidRDefault="001E76B4" w:rsidP="001E76B4">
            <w:pPr>
              <w:jc w:val="both"/>
            </w:pPr>
            <w:r w:rsidRPr="00615706">
              <w:t xml:space="preserve">El sistema </w:t>
            </w:r>
            <w:r>
              <w:t>debe permitirme realizar el registro de la receta médica y examen médico con su respectiva impresión, después de que se haya ejecutado la consulta médica.</w:t>
            </w:r>
          </w:p>
        </w:tc>
        <w:tc>
          <w:tcPr>
            <w:tcW w:w="3574" w:type="dxa"/>
          </w:tcPr>
          <w:p w14:paraId="16758C93" w14:textId="77777777" w:rsidR="001E76B4" w:rsidRPr="00615706" w:rsidRDefault="001E76B4" w:rsidP="001E76B4">
            <w:pPr>
              <w:jc w:val="both"/>
            </w:pPr>
            <w:r>
              <w:t>El sistema permitió ejecutar el registro, mostró el mensaje de registro satisfactorio y me permitió ejecutar la respectiva impresión.</w:t>
            </w:r>
          </w:p>
        </w:tc>
      </w:tr>
      <w:tr w:rsidR="001E76B4" w:rsidRPr="00615706" w14:paraId="7ACB1AB1" w14:textId="77777777" w:rsidTr="00F07A8D">
        <w:trPr>
          <w:trHeight w:val="1596"/>
        </w:trPr>
        <w:tc>
          <w:tcPr>
            <w:tcW w:w="442" w:type="dxa"/>
          </w:tcPr>
          <w:p w14:paraId="7CE1097A" w14:textId="77777777" w:rsidR="001E76B4" w:rsidRDefault="001E76B4" w:rsidP="001E76B4">
            <w:pPr>
              <w:rPr>
                <w:rFonts w:ascii="Calibri" w:hAnsi="Calibri"/>
                <w:color w:val="000000"/>
              </w:rPr>
            </w:pPr>
            <w:r>
              <w:rPr>
                <w:rFonts w:ascii="Calibri" w:hAnsi="Calibri"/>
                <w:color w:val="000000"/>
              </w:rPr>
              <w:t>26</w:t>
            </w:r>
          </w:p>
        </w:tc>
        <w:tc>
          <w:tcPr>
            <w:tcW w:w="2113" w:type="dxa"/>
          </w:tcPr>
          <w:p w14:paraId="60358248" w14:textId="77777777" w:rsidR="001E76B4" w:rsidRDefault="001E76B4" w:rsidP="001E76B4">
            <w:pPr>
              <w:jc w:val="both"/>
            </w:pPr>
            <w:r>
              <w:t>Ver historial</w:t>
            </w:r>
            <w:r w:rsidR="001074BC">
              <w:t>.</w:t>
            </w:r>
          </w:p>
        </w:tc>
        <w:tc>
          <w:tcPr>
            <w:tcW w:w="3699" w:type="dxa"/>
          </w:tcPr>
          <w:p w14:paraId="7FD3F2D2" w14:textId="77777777" w:rsidR="001E76B4" w:rsidRDefault="001E76B4" w:rsidP="001E76B4">
            <w:pPr>
              <w:jc w:val="both"/>
            </w:pPr>
            <w:r w:rsidRPr="00615706">
              <w:t xml:space="preserve">El sistema </w:t>
            </w:r>
            <w:r>
              <w:t>debe permitir ver el historial de cada paciente e imprimir todo o cada consulta.</w:t>
            </w:r>
          </w:p>
        </w:tc>
        <w:tc>
          <w:tcPr>
            <w:tcW w:w="3574" w:type="dxa"/>
          </w:tcPr>
          <w:p w14:paraId="01176D5C" w14:textId="77777777" w:rsidR="001E76B4" w:rsidRDefault="001E76B4" w:rsidP="001E76B4">
            <w:pPr>
              <w:jc w:val="both"/>
            </w:pPr>
            <w:r w:rsidRPr="00615706">
              <w:t xml:space="preserve">El sistema </w:t>
            </w:r>
            <w:r>
              <w:t>mostró</w:t>
            </w:r>
            <w:r w:rsidRPr="00615706">
              <w:t xml:space="preserve"> </w:t>
            </w:r>
            <w:r>
              <w:t>todo la lista de historial del paciente y se ejecutó satisfactoriamente la impresión.</w:t>
            </w:r>
          </w:p>
        </w:tc>
      </w:tr>
      <w:tr w:rsidR="001E76B4" w:rsidRPr="00615706" w14:paraId="0D411C2D" w14:textId="77777777" w:rsidTr="00F07A8D">
        <w:trPr>
          <w:trHeight w:val="1596"/>
        </w:trPr>
        <w:tc>
          <w:tcPr>
            <w:tcW w:w="442" w:type="dxa"/>
          </w:tcPr>
          <w:p w14:paraId="5CCBE1F3" w14:textId="77777777" w:rsidR="001E76B4" w:rsidRDefault="001E76B4" w:rsidP="001E76B4">
            <w:pPr>
              <w:rPr>
                <w:rFonts w:ascii="Calibri" w:hAnsi="Calibri"/>
                <w:color w:val="000000"/>
              </w:rPr>
            </w:pPr>
            <w:r>
              <w:rPr>
                <w:rFonts w:ascii="Calibri" w:hAnsi="Calibri"/>
                <w:color w:val="000000"/>
              </w:rPr>
              <w:t>27</w:t>
            </w:r>
          </w:p>
        </w:tc>
        <w:tc>
          <w:tcPr>
            <w:tcW w:w="2113" w:type="dxa"/>
          </w:tcPr>
          <w:p w14:paraId="14A81101" w14:textId="77777777" w:rsidR="001E76B4" w:rsidRDefault="001E76B4" w:rsidP="001E76B4">
            <w:pPr>
              <w:jc w:val="both"/>
            </w:pPr>
            <w:r>
              <w:t>Llamar paciente</w:t>
            </w:r>
            <w:r w:rsidR="001074BC">
              <w:t>.</w:t>
            </w:r>
          </w:p>
        </w:tc>
        <w:tc>
          <w:tcPr>
            <w:tcW w:w="3699" w:type="dxa"/>
          </w:tcPr>
          <w:p w14:paraId="0EA11228" w14:textId="77777777" w:rsidR="001E76B4" w:rsidRPr="00615706" w:rsidRDefault="001E76B4" w:rsidP="001E76B4">
            <w:pPr>
              <w:jc w:val="both"/>
            </w:pPr>
            <w:r>
              <w:t>El sistema debe mostrar en pantalla de turno la llamada del paciente correspondiente</w:t>
            </w:r>
            <w:r w:rsidR="001074BC">
              <w:t>.</w:t>
            </w:r>
          </w:p>
        </w:tc>
        <w:tc>
          <w:tcPr>
            <w:tcW w:w="3574" w:type="dxa"/>
          </w:tcPr>
          <w:p w14:paraId="54424440" w14:textId="77777777" w:rsidR="001E76B4" w:rsidRPr="00615706" w:rsidRDefault="001E76B4" w:rsidP="00562DB2">
            <w:pPr>
              <w:keepNext/>
              <w:jc w:val="both"/>
            </w:pPr>
            <w:r>
              <w:t>El sistema mostró el número y nombre de especialidad de la ficha del paciente.</w:t>
            </w:r>
          </w:p>
        </w:tc>
      </w:tr>
    </w:tbl>
    <w:p w14:paraId="15E2A46C" w14:textId="77777777" w:rsidR="00DD222F" w:rsidRDefault="00562DB2" w:rsidP="00471279">
      <w:pPr>
        <w:pStyle w:val="Descripcin"/>
        <w:jc w:val="right"/>
      </w:pPr>
      <w:r>
        <w:t>Fuente</w:t>
      </w:r>
      <w:r w:rsidR="00471279">
        <w:t>: Elaboración propia</w:t>
      </w:r>
    </w:p>
    <w:p w14:paraId="32CA6DF2" w14:textId="77777777" w:rsidR="005F5012" w:rsidRPr="00D13700" w:rsidRDefault="005F5012" w:rsidP="00D13700">
      <w:pPr>
        <w:pStyle w:val="Ttulo4"/>
        <w:spacing w:line="360" w:lineRule="auto"/>
        <w:jc w:val="both"/>
        <w:rPr>
          <w:szCs w:val="24"/>
        </w:rPr>
      </w:pPr>
      <w:r w:rsidRPr="00D13700">
        <w:rPr>
          <w:szCs w:val="24"/>
        </w:rPr>
        <w:lastRenderedPageBreak/>
        <w:t>Prueba de integridad</w:t>
      </w:r>
    </w:p>
    <w:p w14:paraId="1AE8A4EC" w14:textId="77777777" w:rsidR="005F5012" w:rsidRPr="00D13700" w:rsidRDefault="005F5012" w:rsidP="00766C9D">
      <w:pPr>
        <w:spacing w:before="40" w:line="360" w:lineRule="auto"/>
        <w:jc w:val="both"/>
        <w:rPr>
          <w:sz w:val="24"/>
          <w:szCs w:val="24"/>
        </w:rPr>
      </w:pPr>
      <w:r w:rsidRPr="00D13700">
        <w:rPr>
          <w:sz w:val="24"/>
          <w:szCs w:val="24"/>
        </w:rPr>
        <w:t xml:space="preserve">Con las pruebas de integridad se verificó que el sistema funciona correctamente al ser unificado </w:t>
      </w:r>
      <w:r w:rsidR="00FD0353" w:rsidRPr="00D13700">
        <w:rPr>
          <w:sz w:val="24"/>
          <w:szCs w:val="24"/>
        </w:rPr>
        <w:t>mediante sus componentes, para ver el manejo correcto de la arquitectura del software.</w:t>
      </w:r>
    </w:p>
    <w:p w14:paraId="6A0BBA90" w14:textId="616159BC" w:rsidR="00471279" w:rsidRDefault="00471279" w:rsidP="00471279">
      <w:pPr>
        <w:pStyle w:val="Descripcin"/>
        <w:keepNext/>
        <w:jc w:val="center"/>
      </w:pPr>
      <w:bookmarkStart w:id="2585" w:name="_Toc485121660"/>
      <w:r>
        <w:t xml:space="preserve">Tabla </w:t>
      </w:r>
      <w:r w:rsidR="00974719">
        <w:fldChar w:fldCharType="begin"/>
      </w:r>
      <w:r w:rsidR="00974719">
        <w:instrText xml:space="preserve"> SEQ Tabla \* ARABIC </w:instrText>
      </w:r>
      <w:r w:rsidR="00974719">
        <w:fldChar w:fldCharType="separate"/>
      </w:r>
      <w:r w:rsidR="00D207D2">
        <w:rPr>
          <w:noProof/>
        </w:rPr>
        <w:t>22</w:t>
      </w:r>
      <w:r w:rsidR="00974719">
        <w:rPr>
          <w:noProof/>
        </w:rPr>
        <w:fldChar w:fldCharType="end"/>
      </w:r>
      <w:r>
        <w:t>: Prueba de integridad Administración</w:t>
      </w:r>
      <w:bookmarkEnd w:id="2585"/>
    </w:p>
    <w:tbl>
      <w:tblPr>
        <w:tblStyle w:val="Tablaconcuadrcula"/>
        <w:tblW w:w="9891" w:type="dxa"/>
        <w:tblLook w:val="04A0" w:firstRow="1" w:lastRow="0" w:firstColumn="1" w:lastColumn="0" w:noHBand="0" w:noVBand="1"/>
      </w:tblPr>
      <w:tblGrid>
        <w:gridCol w:w="3719"/>
        <w:gridCol w:w="6172"/>
      </w:tblGrid>
      <w:tr w:rsidR="00FD0353" w:rsidRPr="009F0E27" w14:paraId="47A0051C" w14:textId="77777777" w:rsidTr="00471279">
        <w:trPr>
          <w:trHeight w:val="566"/>
        </w:trPr>
        <w:tc>
          <w:tcPr>
            <w:tcW w:w="9891" w:type="dxa"/>
            <w:gridSpan w:val="2"/>
            <w:shd w:val="clear" w:color="auto" w:fill="F2F2F2" w:themeFill="background1" w:themeFillShade="F2"/>
            <w:hideMark/>
          </w:tcPr>
          <w:p w14:paraId="5F01156E" w14:textId="77777777" w:rsidR="00FD0353" w:rsidRPr="009F0E27" w:rsidRDefault="00FD0353" w:rsidP="006911A5">
            <w:pPr>
              <w:jc w:val="center"/>
              <w:rPr>
                <w:rFonts w:asciiTheme="majorHAnsi" w:hAnsiTheme="majorHAnsi"/>
                <w:b/>
              </w:rPr>
            </w:pPr>
            <w:r>
              <w:rPr>
                <w:rFonts w:asciiTheme="majorHAnsi" w:hAnsiTheme="majorHAnsi"/>
                <w:b/>
              </w:rPr>
              <w:t>Administración</w:t>
            </w:r>
          </w:p>
        </w:tc>
      </w:tr>
      <w:tr w:rsidR="00624177" w:rsidRPr="00615706" w14:paraId="32040C55" w14:textId="77777777" w:rsidTr="005A4B24">
        <w:trPr>
          <w:trHeight w:val="422"/>
        </w:trPr>
        <w:tc>
          <w:tcPr>
            <w:tcW w:w="3719" w:type="dxa"/>
            <w:shd w:val="clear" w:color="auto" w:fill="F2F2F2" w:themeFill="background1" w:themeFillShade="F2"/>
            <w:hideMark/>
          </w:tcPr>
          <w:p w14:paraId="60F0EF71" w14:textId="77777777" w:rsidR="00624177" w:rsidRPr="00615706" w:rsidRDefault="00624177" w:rsidP="005A4B24">
            <w:pPr>
              <w:jc w:val="both"/>
              <w:rPr>
                <w:b/>
              </w:rPr>
            </w:pPr>
            <w:r>
              <w:rPr>
                <w:b/>
              </w:rPr>
              <w:t>Nombre del caso de prueba</w:t>
            </w:r>
          </w:p>
        </w:tc>
        <w:tc>
          <w:tcPr>
            <w:tcW w:w="6172" w:type="dxa"/>
            <w:shd w:val="clear" w:color="auto" w:fill="F2F2F2" w:themeFill="background1" w:themeFillShade="F2"/>
            <w:hideMark/>
          </w:tcPr>
          <w:p w14:paraId="161EADF3" w14:textId="77777777" w:rsidR="00624177" w:rsidRPr="00615706" w:rsidRDefault="00624177" w:rsidP="005A4B24">
            <w:pPr>
              <w:jc w:val="both"/>
              <w:rPr>
                <w:b/>
              </w:rPr>
            </w:pPr>
            <w:r>
              <w:rPr>
                <w:b/>
              </w:rPr>
              <w:t>Control de especialidades</w:t>
            </w:r>
          </w:p>
        </w:tc>
      </w:tr>
      <w:tr w:rsidR="00624177" w:rsidRPr="00615706" w14:paraId="536AB389" w14:textId="77777777" w:rsidTr="005A4B24">
        <w:trPr>
          <w:trHeight w:val="422"/>
        </w:trPr>
        <w:tc>
          <w:tcPr>
            <w:tcW w:w="3719" w:type="dxa"/>
            <w:shd w:val="clear" w:color="auto" w:fill="auto"/>
          </w:tcPr>
          <w:p w14:paraId="6059F68A" w14:textId="77777777" w:rsidR="00624177" w:rsidRDefault="00624177" w:rsidP="005A4B24">
            <w:pPr>
              <w:jc w:val="both"/>
            </w:pPr>
            <w:r>
              <w:t>Descripción</w:t>
            </w:r>
          </w:p>
        </w:tc>
        <w:tc>
          <w:tcPr>
            <w:tcW w:w="6172" w:type="dxa"/>
            <w:shd w:val="clear" w:color="auto" w:fill="auto"/>
          </w:tcPr>
          <w:p w14:paraId="7653E7EB" w14:textId="77777777" w:rsidR="00624177" w:rsidRDefault="00624177" w:rsidP="005A4B24">
            <w:pPr>
              <w:jc w:val="both"/>
            </w:pPr>
            <w:r w:rsidRPr="003D190B">
              <w:t>El módulo de control de</w:t>
            </w:r>
            <w:r>
              <w:t xml:space="preserve"> especialidades</w:t>
            </w:r>
            <w:r w:rsidRPr="003D190B">
              <w:t xml:space="preserve"> requiere tener </w:t>
            </w:r>
            <w:r>
              <w:t>la lista de todas las especialidades con sus nombres respectivos previamente</w:t>
            </w:r>
          </w:p>
          <w:p w14:paraId="0BF50FC5" w14:textId="77777777" w:rsidR="00624177" w:rsidRPr="003D190B" w:rsidRDefault="00624177" w:rsidP="005A4B24">
            <w:pPr>
              <w:jc w:val="both"/>
            </w:pPr>
            <w:r>
              <w:t>se haya registrado exitosamente para poder editarlos, eliminarlos,  obtener una búsqueda directa con cualquier dato que se muestra en la tabla de datos y asignar un nuevo registro.</w:t>
            </w:r>
          </w:p>
        </w:tc>
      </w:tr>
      <w:tr w:rsidR="00624177" w:rsidRPr="00615706" w14:paraId="688B8417" w14:textId="77777777" w:rsidTr="005A4B24">
        <w:trPr>
          <w:trHeight w:val="422"/>
        </w:trPr>
        <w:tc>
          <w:tcPr>
            <w:tcW w:w="3719" w:type="dxa"/>
            <w:shd w:val="clear" w:color="auto" w:fill="auto"/>
          </w:tcPr>
          <w:p w14:paraId="3F7666BC" w14:textId="77777777" w:rsidR="00624177" w:rsidRDefault="00624177" w:rsidP="005A4B24">
            <w:pPr>
              <w:jc w:val="both"/>
            </w:pPr>
            <w:r>
              <w:t>Resultado Esperado</w:t>
            </w:r>
          </w:p>
        </w:tc>
        <w:tc>
          <w:tcPr>
            <w:tcW w:w="6172" w:type="dxa"/>
            <w:shd w:val="clear" w:color="auto" w:fill="auto"/>
          </w:tcPr>
          <w:p w14:paraId="3C501D94" w14:textId="77777777" w:rsidR="00624177" w:rsidRPr="003D190B" w:rsidRDefault="00624177" w:rsidP="005A4B24">
            <w:pPr>
              <w:jc w:val="both"/>
            </w:pPr>
            <w:r>
              <w:t>Obtener la lista de especialidades.</w:t>
            </w:r>
          </w:p>
        </w:tc>
      </w:tr>
      <w:tr w:rsidR="00624177" w:rsidRPr="00615706" w14:paraId="36D8D4C4" w14:textId="77777777" w:rsidTr="005A4B24">
        <w:trPr>
          <w:trHeight w:val="422"/>
        </w:trPr>
        <w:tc>
          <w:tcPr>
            <w:tcW w:w="3719" w:type="dxa"/>
            <w:shd w:val="clear" w:color="auto" w:fill="auto"/>
          </w:tcPr>
          <w:p w14:paraId="4B575194" w14:textId="77777777" w:rsidR="00624177" w:rsidRDefault="00624177" w:rsidP="005A4B24">
            <w:pPr>
              <w:jc w:val="both"/>
            </w:pPr>
            <w:r>
              <w:t>Evaluación</w:t>
            </w:r>
          </w:p>
        </w:tc>
        <w:tc>
          <w:tcPr>
            <w:tcW w:w="6172" w:type="dxa"/>
            <w:shd w:val="clear" w:color="auto" w:fill="auto"/>
          </w:tcPr>
          <w:p w14:paraId="6FE171D4" w14:textId="77777777" w:rsidR="00624177" w:rsidRDefault="00624177" w:rsidP="005A4B24">
            <w:pPr>
              <w:jc w:val="both"/>
            </w:pPr>
            <w:r>
              <w:t>Prueba superada con satisfacción.</w:t>
            </w:r>
          </w:p>
        </w:tc>
      </w:tr>
      <w:tr w:rsidR="00FD0353" w:rsidRPr="00615706" w14:paraId="0F36277B" w14:textId="77777777" w:rsidTr="00471279">
        <w:trPr>
          <w:trHeight w:val="422"/>
        </w:trPr>
        <w:tc>
          <w:tcPr>
            <w:tcW w:w="3719" w:type="dxa"/>
            <w:shd w:val="clear" w:color="auto" w:fill="F2F2F2" w:themeFill="background1" w:themeFillShade="F2"/>
            <w:hideMark/>
          </w:tcPr>
          <w:p w14:paraId="37673BB2" w14:textId="77777777" w:rsidR="00FD0353" w:rsidRPr="00615706" w:rsidRDefault="00FD0353" w:rsidP="006911A5">
            <w:pPr>
              <w:jc w:val="both"/>
              <w:rPr>
                <w:b/>
              </w:rPr>
            </w:pPr>
            <w:r>
              <w:rPr>
                <w:b/>
              </w:rPr>
              <w:t>Nombre del caso de prueba</w:t>
            </w:r>
          </w:p>
        </w:tc>
        <w:tc>
          <w:tcPr>
            <w:tcW w:w="6172" w:type="dxa"/>
            <w:shd w:val="clear" w:color="auto" w:fill="F2F2F2" w:themeFill="background1" w:themeFillShade="F2"/>
            <w:hideMark/>
          </w:tcPr>
          <w:p w14:paraId="0E69E300" w14:textId="77777777" w:rsidR="00FD0353" w:rsidRPr="00615706" w:rsidRDefault="00FD0353" w:rsidP="006911A5">
            <w:pPr>
              <w:jc w:val="both"/>
              <w:rPr>
                <w:b/>
              </w:rPr>
            </w:pPr>
            <w:r>
              <w:rPr>
                <w:b/>
              </w:rPr>
              <w:t>Control de usuario</w:t>
            </w:r>
          </w:p>
        </w:tc>
      </w:tr>
      <w:tr w:rsidR="00FD0353" w:rsidRPr="00615706" w14:paraId="2A0CD7E0" w14:textId="77777777" w:rsidTr="00471279">
        <w:trPr>
          <w:trHeight w:val="422"/>
        </w:trPr>
        <w:tc>
          <w:tcPr>
            <w:tcW w:w="3719" w:type="dxa"/>
            <w:shd w:val="clear" w:color="auto" w:fill="auto"/>
          </w:tcPr>
          <w:p w14:paraId="2B95612B" w14:textId="77777777" w:rsidR="00FD0353" w:rsidRPr="003D190B" w:rsidRDefault="003D190B" w:rsidP="006911A5">
            <w:pPr>
              <w:jc w:val="both"/>
            </w:pPr>
            <w:r>
              <w:t xml:space="preserve">Descripción </w:t>
            </w:r>
          </w:p>
        </w:tc>
        <w:tc>
          <w:tcPr>
            <w:tcW w:w="6172" w:type="dxa"/>
            <w:shd w:val="clear" w:color="auto" w:fill="auto"/>
          </w:tcPr>
          <w:p w14:paraId="1CBD6D0A" w14:textId="77777777" w:rsidR="00FD0353" w:rsidRPr="003D190B" w:rsidRDefault="003D190B" w:rsidP="00624177">
            <w:pPr>
              <w:jc w:val="both"/>
            </w:pPr>
            <w:r w:rsidRPr="003D190B">
              <w:t>El módulo de control de</w:t>
            </w:r>
            <w:r>
              <w:t xml:space="preserve"> </w:t>
            </w:r>
            <w:r w:rsidRPr="003D190B">
              <w:t xml:space="preserve">usuario requiere tener </w:t>
            </w:r>
            <w:r>
              <w:t>la lista de todos los usuarios que previamente</w:t>
            </w:r>
            <w:r w:rsidR="00624177">
              <w:t xml:space="preserve"> </w:t>
            </w:r>
            <w:r>
              <w:t>se haya registrado exitosamente para poder editarlos, darlo de baja o alta para el acceso al sistema, darlo de baja o alta para el acceso al panel de administración, obtener una búsqueda directa con cualquier dato que se muestra en la tabla de datos y asignar un nuevo registro</w:t>
            </w:r>
            <w:r w:rsidR="00624177">
              <w:t>, sin antes registrar el tipo de especialidad (</w:t>
            </w:r>
            <w:r w:rsidR="00624177" w:rsidRPr="00624177">
              <w:rPr>
                <w:b/>
              </w:rPr>
              <w:t>C.P. Control de Especialidades</w:t>
            </w:r>
            <w:r w:rsidR="00624177">
              <w:t>)</w:t>
            </w:r>
            <w:r>
              <w:t>.</w:t>
            </w:r>
          </w:p>
        </w:tc>
      </w:tr>
      <w:tr w:rsidR="003D190B" w:rsidRPr="00615706" w14:paraId="38C447FB" w14:textId="77777777" w:rsidTr="00471279">
        <w:trPr>
          <w:trHeight w:val="422"/>
        </w:trPr>
        <w:tc>
          <w:tcPr>
            <w:tcW w:w="3719" w:type="dxa"/>
            <w:shd w:val="clear" w:color="auto" w:fill="auto"/>
          </w:tcPr>
          <w:p w14:paraId="49C26B8A" w14:textId="77777777" w:rsidR="003D190B" w:rsidRDefault="003D190B" w:rsidP="003D190B">
            <w:pPr>
              <w:jc w:val="both"/>
            </w:pPr>
            <w:r>
              <w:t>Resultado Esperado</w:t>
            </w:r>
          </w:p>
        </w:tc>
        <w:tc>
          <w:tcPr>
            <w:tcW w:w="6172" w:type="dxa"/>
            <w:shd w:val="clear" w:color="auto" w:fill="auto"/>
          </w:tcPr>
          <w:p w14:paraId="42A46BB1" w14:textId="77777777" w:rsidR="003D190B" w:rsidRPr="003D190B" w:rsidRDefault="003D190B" w:rsidP="003D190B">
            <w:pPr>
              <w:jc w:val="both"/>
            </w:pPr>
            <w:r>
              <w:t>Obtener la lista de usuarios</w:t>
            </w:r>
            <w:r w:rsidR="001074BC">
              <w:t>.</w:t>
            </w:r>
          </w:p>
        </w:tc>
      </w:tr>
      <w:tr w:rsidR="003D190B" w:rsidRPr="00615706" w14:paraId="032F8F3C" w14:textId="77777777" w:rsidTr="00471279">
        <w:trPr>
          <w:trHeight w:val="422"/>
        </w:trPr>
        <w:tc>
          <w:tcPr>
            <w:tcW w:w="3719" w:type="dxa"/>
            <w:shd w:val="clear" w:color="auto" w:fill="auto"/>
          </w:tcPr>
          <w:p w14:paraId="5D0A4A7D" w14:textId="77777777" w:rsidR="003D190B" w:rsidRDefault="003D190B" w:rsidP="003D190B">
            <w:pPr>
              <w:jc w:val="both"/>
            </w:pPr>
            <w:r>
              <w:t>Evaluación</w:t>
            </w:r>
          </w:p>
        </w:tc>
        <w:tc>
          <w:tcPr>
            <w:tcW w:w="6172" w:type="dxa"/>
            <w:shd w:val="clear" w:color="auto" w:fill="auto"/>
          </w:tcPr>
          <w:p w14:paraId="6ED8833C" w14:textId="77777777" w:rsidR="003D190B" w:rsidRDefault="003D190B" w:rsidP="003D190B">
            <w:pPr>
              <w:jc w:val="both"/>
            </w:pPr>
            <w:r>
              <w:t>P</w:t>
            </w:r>
            <w:r w:rsidR="001074BC">
              <w:t>rueba superada con satisfacción.</w:t>
            </w:r>
          </w:p>
        </w:tc>
      </w:tr>
      <w:tr w:rsidR="00C52290" w:rsidRPr="00615706" w14:paraId="401BEFC6" w14:textId="77777777" w:rsidTr="00471279">
        <w:trPr>
          <w:trHeight w:val="422"/>
        </w:trPr>
        <w:tc>
          <w:tcPr>
            <w:tcW w:w="3719" w:type="dxa"/>
            <w:shd w:val="clear" w:color="auto" w:fill="F2F2F2" w:themeFill="background1" w:themeFillShade="F2"/>
          </w:tcPr>
          <w:p w14:paraId="52969CC7" w14:textId="77777777" w:rsidR="00C52290" w:rsidRPr="00615706" w:rsidRDefault="00C52290" w:rsidP="00C52290">
            <w:pPr>
              <w:jc w:val="both"/>
              <w:rPr>
                <w:b/>
              </w:rPr>
            </w:pPr>
            <w:r>
              <w:rPr>
                <w:b/>
              </w:rPr>
              <w:t>Nombre del caso de prueba</w:t>
            </w:r>
          </w:p>
        </w:tc>
        <w:tc>
          <w:tcPr>
            <w:tcW w:w="6172" w:type="dxa"/>
            <w:shd w:val="clear" w:color="auto" w:fill="F2F2F2" w:themeFill="background1" w:themeFillShade="F2"/>
          </w:tcPr>
          <w:p w14:paraId="77097009" w14:textId="77777777" w:rsidR="00C52290" w:rsidRPr="00615706" w:rsidRDefault="00C52290" w:rsidP="00C52290">
            <w:pPr>
              <w:jc w:val="both"/>
              <w:rPr>
                <w:b/>
              </w:rPr>
            </w:pPr>
            <w:r>
              <w:rPr>
                <w:b/>
              </w:rPr>
              <w:t>Control pantalla</w:t>
            </w:r>
          </w:p>
        </w:tc>
      </w:tr>
      <w:tr w:rsidR="00C52290" w:rsidRPr="00615706" w14:paraId="0D9B7D6B" w14:textId="77777777" w:rsidTr="00471279">
        <w:trPr>
          <w:trHeight w:val="422"/>
        </w:trPr>
        <w:tc>
          <w:tcPr>
            <w:tcW w:w="3719" w:type="dxa"/>
            <w:shd w:val="clear" w:color="auto" w:fill="auto"/>
          </w:tcPr>
          <w:p w14:paraId="0ACA44FE" w14:textId="77777777" w:rsidR="00C52290" w:rsidRDefault="00C52290" w:rsidP="00C52290">
            <w:pPr>
              <w:jc w:val="both"/>
            </w:pPr>
            <w:r>
              <w:t>Descripción</w:t>
            </w:r>
          </w:p>
        </w:tc>
        <w:tc>
          <w:tcPr>
            <w:tcW w:w="6172" w:type="dxa"/>
            <w:shd w:val="clear" w:color="auto" w:fill="auto"/>
          </w:tcPr>
          <w:p w14:paraId="0CC57162" w14:textId="77777777" w:rsidR="00C52290" w:rsidRPr="003D190B" w:rsidRDefault="00C52290" w:rsidP="00624177">
            <w:pPr>
              <w:jc w:val="both"/>
            </w:pPr>
            <w:r w:rsidRPr="003D190B">
              <w:t xml:space="preserve">El módulo de control </w:t>
            </w:r>
            <w:r w:rsidR="00A347E2">
              <w:t xml:space="preserve">de pantalla, requiere tener una lista de turno con el número y especialidad correspondiente en tiempo real, </w:t>
            </w:r>
            <w:r w:rsidR="00624177">
              <w:t>previamente se haya registrado la cita médica y la impresión de ficha de turno (</w:t>
            </w:r>
            <w:r w:rsidR="00624177">
              <w:rPr>
                <w:b/>
              </w:rPr>
              <w:t>C.P. Control cita médica</w:t>
            </w:r>
            <w:r w:rsidR="00624177">
              <w:t>)</w:t>
            </w:r>
            <w:r w:rsidR="00A347E2">
              <w:t>.</w:t>
            </w:r>
          </w:p>
        </w:tc>
      </w:tr>
      <w:tr w:rsidR="00C52290" w:rsidRPr="00615706" w14:paraId="2551D016" w14:textId="77777777" w:rsidTr="00471279">
        <w:trPr>
          <w:trHeight w:val="422"/>
        </w:trPr>
        <w:tc>
          <w:tcPr>
            <w:tcW w:w="3719" w:type="dxa"/>
            <w:shd w:val="clear" w:color="auto" w:fill="auto"/>
          </w:tcPr>
          <w:p w14:paraId="212729EB" w14:textId="77777777" w:rsidR="00C52290" w:rsidRDefault="00C52290" w:rsidP="00C52290">
            <w:pPr>
              <w:jc w:val="both"/>
            </w:pPr>
            <w:r>
              <w:t>Resultado Esperado</w:t>
            </w:r>
          </w:p>
        </w:tc>
        <w:tc>
          <w:tcPr>
            <w:tcW w:w="6172" w:type="dxa"/>
            <w:shd w:val="clear" w:color="auto" w:fill="auto"/>
          </w:tcPr>
          <w:p w14:paraId="767FF11D" w14:textId="77777777" w:rsidR="00C52290" w:rsidRPr="003D190B" w:rsidRDefault="00C52290" w:rsidP="00A347E2">
            <w:pPr>
              <w:jc w:val="both"/>
            </w:pPr>
            <w:r>
              <w:t xml:space="preserve">Obtener </w:t>
            </w:r>
            <w:r w:rsidR="00A347E2">
              <w:t>la pantalla de turno en tiempo real.</w:t>
            </w:r>
          </w:p>
        </w:tc>
      </w:tr>
      <w:tr w:rsidR="00C52290" w:rsidRPr="00615706" w14:paraId="666FA979" w14:textId="77777777" w:rsidTr="00471279">
        <w:trPr>
          <w:trHeight w:val="422"/>
        </w:trPr>
        <w:tc>
          <w:tcPr>
            <w:tcW w:w="3719" w:type="dxa"/>
            <w:shd w:val="clear" w:color="auto" w:fill="auto"/>
          </w:tcPr>
          <w:p w14:paraId="4EA89ADB" w14:textId="77777777" w:rsidR="00C52290" w:rsidRDefault="00C52290" w:rsidP="00C52290">
            <w:pPr>
              <w:jc w:val="both"/>
            </w:pPr>
            <w:r>
              <w:t>Evaluación</w:t>
            </w:r>
          </w:p>
        </w:tc>
        <w:tc>
          <w:tcPr>
            <w:tcW w:w="6172" w:type="dxa"/>
            <w:shd w:val="clear" w:color="auto" w:fill="auto"/>
          </w:tcPr>
          <w:p w14:paraId="3549AC9C" w14:textId="77777777" w:rsidR="00C52290" w:rsidRDefault="00C52290" w:rsidP="00C52290">
            <w:pPr>
              <w:jc w:val="both"/>
            </w:pPr>
            <w:r>
              <w:t>Prueba superada con satisfacción.</w:t>
            </w:r>
          </w:p>
        </w:tc>
      </w:tr>
      <w:tr w:rsidR="00A347E2" w:rsidRPr="00615706" w14:paraId="710CA0E0" w14:textId="77777777" w:rsidTr="00471279">
        <w:trPr>
          <w:trHeight w:val="422"/>
        </w:trPr>
        <w:tc>
          <w:tcPr>
            <w:tcW w:w="3719" w:type="dxa"/>
            <w:shd w:val="clear" w:color="auto" w:fill="F2F2F2" w:themeFill="background1" w:themeFillShade="F2"/>
          </w:tcPr>
          <w:p w14:paraId="64C567C3" w14:textId="77777777" w:rsidR="00A347E2" w:rsidRPr="00615706" w:rsidRDefault="00A347E2" w:rsidP="006911A5">
            <w:pPr>
              <w:jc w:val="both"/>
              <w:rPr>
                <w:b/>
              </w:rPr>
            </w:pPr>
            <w:r>
              <w:rPr>
                <w:b/>
              </w:rPr>
              <w:t>Nombre del caso de prueba</w:t>
            </w:r>
          </w:p>
        </w:tc>
        <w:tc>
          <w:tcPr>
            <w:tcW w:w="6172" w:type="dxa"/>
            <w:shd w:val="clear" w:color="auto" w:fill="F2F2F2" w:themeFill="background1" w:themeFillShade="F2"/>
          </w:tcPr>
          <w:p w14:paraId="042A97C2" w14:textId="77777777" w:rsidR="00A347E2" w:rsidRPr="00615706" w:rsidRDefault="00A347E2" w:rsidP="006911A5">
            <w:pPr>
              <w:jc w:val="both"/>
              <w:rPr>
                <w:b/>
              </w:rPr>
            </w:pPr>
            <w:r>
              <w:rPr>
                <w:b/>
              </w:rPr>
              <w:t>Crear copia de seguridad</w:t>
            </w:r>
          </w:p>
        </w:tc>
      </w:tr>
      <w:tr w:rsidR="00A347E2" w:rsidRPr="003D190B" w14:paraId="7EFD9008" w14:textId="77777777" w:rsidTr="00471279">
        <w:trPr>
          <w:trHeight w:val="422"/>
        </w:trPr>
        <w:tc>
          <w:tcPr>
            <w:tcW w:w="3719" w:type="dxa"/>
          </w:tcPr>
          <w:p w14:paraId="0C84A272" w14:textId="77777777" w:rsidR="00A347E2" w:rsidRDefault="00A347E2" w:rsidP="006911A5">
            <w:pPr>
              <w:jc w:val="both"/>
            </w:pPr>
            <w:r>
              <w:t>Descripción</w:t>
            </w:r>
          </w:p>
        </w:tc>
        <w:tc>
          <w:tcPr>
            <w:tcW w:w="6172" w:type="dxa"/>
          </w:tcPr>
          <w:p w14:paraId="5758A6A3" w14:textId="77777777" w:rsidR="00A347E2" w:rsidRPr="003D190B" w:rsidRDefault="00A347E2" w:rsidP="00AB1FCE">
            <w:pPr>
              <w:jc w:val="both"/>
            </w:pPr>
            <w:r w:rsidRPr="003D190B">
              <w:t xml:space="preserve">El módulo de control </w:t>
            </w:r>
            <w:r>
              <w:t>de copia de seguridad,</w:t>
            </w:r>
            <w:r w:rsidR="00AB1FCE">
              <w:t xml:space="preserve"> </w:t>
            </w:r>
            <w:r w:rsidR="00AB1FCE" w:rsidRPr="003D190B">
              <w:t xml:space="preserve">requiere tener </w:t>
            </w:r>
            <w:r w:rsidR="00AB1FCE">
              <w:t xml:space="preserve">la lista de todas las copias de seguridad con sus nombres respectivos y fechas de ejecución,  previamente se haya ejecutado exitosamente la copia de seguridad, para poder descargarlos, obtener una búsqueda directa con cualquier dato que se muestra en la tabla de </w:t>
            </w:r>
            <w:r w:rsidR="00AB1FCE">
              <w:lastRenderedPageBreak/>
              <w:t>datos y ejecutar una nueva copia</w:t>
            </w:r>
            <w:r w:rsidR="00E348F0">
              <w:t>, previamente registrado el usuario(</w:t>
            </w:r>
            <w:r w:rsidR="00E348F0">
              <w:rPr>
                <w:b/>
              </w:rPr>
              <w:t>C.P. Control usuario</w:t>
            </w:r>
            <w:r w:rsidR="00E348F0">
              <w:t>)</w:t>
            </w:r>
            <w:r w:rsidR="00AB1FCE">
              <w:t>.</w:t>
            </w:r>
          </w:p>
        </w:tc>
      </w:tr>
      <w:tr w:rsidR="00AB1FCE" w:rsidRPr="003D190B" w14:paraId="1327F729" w14:textId="77777777" w:rsidTr="00471279">
        <w:trPr>
          <w:trHeight w:val="422"/>
        </w:trPr>
        <w:tc>
          <w:tcPr>
            <w:tcW w:w="3719" w:type="dxa"/>
          </w:tcPr>
          <w:p w14:paraId="608B746C" w14:textId="77777777" w:rsidR="00AB1FCE" w:rsidRDefault="00AB1FCE" w:rsidP="00AB1FCE">
            <w:pPr>
              <w:jc w:val="both"/>
            </w:pPr>
            <w:r>
              <w:lastRenderedPageBreak/>
              <w:t>Resultado Esperado</w:t>
            </w:r>
          </w:p>
        </w:tc>
        <w:tc>
          <w:tcPr>
            <w:tcW w:w="6172" w:type="dxa"/>
          </w:tcPr>
          <w:p w14:paraId="60FE3444" w14:textId="77777777" w:rsidR="00AB1FCE" w:rsidRPr="003D190B" w:rsidRDefault="00AB1FCE" w:rsidP="00AB1FCE">
            <w:pPr>
              <w:jc w:val="both"/>
            </w:pPr>
            <w:r>
              <w:t>Obtener la lista de copias de seguridad.</w:t>
            </w:r>
          </w:p>
        </w:tc>
      </w:tr>
      <w:tr w:rsidR="00AB1FCE" w14:paraId="042A83A3" w14:textId="77777777" w:rsidTr="00471279">
        <w:trPr>
          <w:trHeight w:val="422"/>
        </w:trPr>
        <w:tc>
          <w:tcPr>
            <w:tcW w:w="3719" w:type="dxa"/>
          </w:tcPr>
          <w:p w14:paraId="7F41AD4B" w14:textId="77777777" w:rsidR="00AB1FCE" w:rsidRDefault="00AB1FCE" w:rsidP="00AB1FCE">
            <w:pPr>
              <w:jc w:val="both"/>
            </w:pPr>
            <w:r>
              <w:t>Evaluación</w:t>
            </w:r>
          </w:p>
        </w:tc>
        <w:tc>
          <w:tcPr>
            <w:tcW w:w="6172" w:type="dxa"/>
          </w:tcPr>
          <w:p w14:paraId="15A20871" w14:textId="77777777" w:rsidR="00AB1FCE" w:rsidRDefault="00AB1FCE" w:rsidP="00AB1FCE">
            <w:pPr>
              <w:jc w:val="both"/>
            </w:pPr>
            <w:r>
              <w:t>Prueba superada con satisfacción.</w:t>
            </w:r>
          </w:p>
        </w:tc>
      </w:tr>
      <w:tr w:rsidR="00AB1FCE" w:rsidRPr="00615706" w14:paraId="791395A7" w14:textId="77777777" w:rsidTr="00471279">
        <w:trPr>
          <w:trHeight w:val="422"/>
        </w:trPr>
        <w:tc>
          <w:tcPr>
            <w:tcW w:w="3719" w:type="dxa"/>
            <w:shd w:val="clear" w:color="auto" w:fill="F2F2F2" w:themeFill="background1" w:themeFillShade="F2"/>
          </w:tcPr>
          <w:p w14:paraId="6E08BA9C" w14:textId="77777777" w:rsidR="00AB1FCE" w:rsidRPr="00615706" w:rsidRDefault="00AB1FCE" w:rsidP="006911A5">
            <w:pPr>
              <w:jc w:val="both"/>
              <w:rPr>
                <w:b/>
              </w:rPr>
            </w:pPr>
            <w:r>
              <w:rPr>
                <w:b/>
              </w:rPr>
              <w:t>Nombre del caso de prueba</w:t>
            </w:r>
          </w:p>
        </w:tc>
        <w:tc>
          <w:tcPr>
            <w:tcW w:w="6172" w:type="dxa"/>
            <w:shd w:val="clear" w:color="auto" w:fill="F2F2F2" w:themeFill="background1" w:themeFillShade="F2"/>
          </w:tcPr>
          <w:p w14:paraId="5FEBEDED" w14:textId="77777777" w:rsidR="00AB1FCE" w:rsidRPr="00615706" w:rsidRDefault="00AB1FCE" w:rsidP="00AB1FCE">
            <w:pPr>
              <w:jc w:val="both"/>
              <w:rPr>
                <w:b/>
              </w:rPr>
            </w:pPr>
            <w:r>
              <w:rPr>
                <w:b/>
              </w:rPr>
              <w:t>Emitir reportes</w:t>
            </w:r>
          </w:p>
        </w:tc>
      </w:tr>
      <w:tr w:rsidR="00AB1FCE" w:rsidRPr="003D190B" w14:paraId="7882817E" w14:textId="77777777" w:rsidTr="00471279">
        <w:trPr>
          <w:trHeight w:val="422"/>
        </w:trPr>
        <w:tc>
          <w:tcPr>
            <w:tcW w:w="3719" w:type="dxa"/>
          </w:tcPr>
          <w:p w14:paraId="7F6131D5" w14:textId="77777777" w:rsidR="00AB1FCE" w:rsidRDefault="00AB1FCE" w:rsidP="006911A5">
            <w:pPr>
              <w:jc w:val="both"/>
            </w:pPr>
            <w:r>
              <w:t>Descripción</w:t>
            </w:r>
          </w:p>
        </w:tc>
        <w:tc>
          <w:tcPr>
            <w:tcW w:w="6172" w:type="dxa"/>
          </w:tcPr>
          <w:p w14:paraId="4EC1B67C" w14:textId="77777777" w:rsidR="00AB1FCE" w:rsidRPr="003D190B" w:rsidRDefault="00AB1FCE" w:rsidP="006911A5">
            <w:pPr>
              <w:jc w:val="both"/>
            </w:pPr>
            <w:r w:rsidRPr="003D190B">
              <w:t xml:space="preserve">El módulo de </w:t>
            </w:r>
            <w:r>
              <w:t xml:space="preserve">reportes se tiene tres componentes(pacientes, consultas y facturas) </w:t>
            </w:r>
            <w:r w:rsidR="006911A5">
              <w:t xml:space="preserve">y </w:t>
            </w:r>
            <w:r w:rsidRPr="003D190B">
              <w:t xml:space="preserve">requiere tener </w:t>
            </w:r>
            <w:r>
              <w:t xml:space="preserve">la lista </w:t>
            </w:r>
            <w:r w:rsidR="006911A5">
              <w:t>correspondiente, para lo cual ejecutar la búsqueda según fecha indicada o dato principal, p</w:t>
            </w:r>
            <w:r w:rsidR="00E348F0">
              <w:t>ara luego realizar la impresión, previamente ejecutados los casos de pruebas(</w:t>
            </w:r>
            <w:r w:rsidR="00E348F0">
              <w:rPr>
                <w:b/>
              </w:rPr>
              <w:t>C.P. control pacientes, control de cita médica, control de facturas y control de consultas</w:t>
            </w:r>
            <w:r w:rsidR="00E348F0">
              <w:t>)</w:t>
            </w:r>
          </w:p>
        </w:tc>
      </w:tr>
      <w:tr w:rsidR="00AB1FCE" w:rsidRPr="003D190B" w14:paraId="7C9A74F4" w14:textId="77777777" w:rsidTr="00471279">
        <w:trPr>
          <w:trHeight w:val="422"/>
        </w:trPr>
        <w:tc>
          <w:tcPr>
            <w:tcW w:w="3719" w:type="dxa"/>
          </w:tcPr>
          <w:p w14:paraId="41AEC5CB" w14:textId="77777777" w:rsidR="00AB1FCE" w:rsidRDefault="00AB1FCE" w:rsidP="006911A5">
            <w:pPr>
              <w:jc w:val="both"/>
            </w:pPr>
            <w:r>
              <w:t>Resultado Esperado</w:t>
            </w:r>
          </w:p>
        </w:tc>
        <w:tc>
          <w:tcPr>
            <w:tcW w:w="6172" w:type="dxa"/>
          </w:tcPr>
          <w:p w14:paraId="68E6E2DF" w14:textId="77777777" w:rsidR="00AB1FCE" w:rsidRPr="003D190B" w:rsidRDefault="006911A5" w:rsidP="006911A5">
            <w:pPr>
              <w:jc w:val="both"/>
            </w:pPr>
            <w:r>
              <w:t>Obtener la lista de pacientes, consultas y facturas.</w:t>
            </w:r>
          </w:p>
        </w:tc>
      </w:tr>
      <w:tr w:rsidR="00AB1FCE" w14:paraId="11ECB18C" w14:textId="77777777" w:rsidTr="00471279">
        <w:trPr>
          <w:trHeight w:val="422"/>
        </w:trPr>
        <w:tc>
          <w:tcPr>
            <w:tcW w:w="3719" w:type="dxa"/>
          </w:tcPr>
          <w:p w14:paraId="4C859CB7" w14:textId="77777777" w:rsidR="00AB1FCE" w:rsidRDefault="00AB1FCE" w:rsidP="006911A5">
            <w:pPr>
              <w:jc w:val="both"/>
            </w:pPr>
            <w:r>
              <w:t>Evaluación</w:t>
            </w:r>
          </w:p>
        </w:tc>
        <w:tc>
          <w:tcPr>
            <w:tcW w:w="6172" w:type="dxa"/>
          </w:tcPr>
          <w:p w14:paraId="3CD9FDDC" w14:textId="77777777" w:rsidR="00AB1FCE" w:rsidRDefault="00AB1FCE" w:rsidP="00562DB2">
            <w:pPr>
              <w:keepNext/>
              <w:jc w:val="both"/>
            </w:pPr>
            <w:r>
              <w:t>Prueba superada con satisfacción.</w:t>
            </w:r>
          </w:p>
        </w:tc>
      </w:tr>
    </w:tbl>
    <w:p w14:paraId="40640C6B" w14:textId="77777777" w:rsidR="00FD0353" w:rsidRDefault="00562DB2" w:rsidP="00471279">
      <w:pPr>
        <w:pStyle w:val="Descripcin"/>
        <w:jc w:val="right"/>
      </w:pPr>
      <w:r>
        <w:t>Fuente</w:t>
      </w:r>
      <w:r w:rsidR="00471279">
        <w:t>: Elaboración propia</w:t>
      </w:r>
    </w:p>
    <w:p w14:paraId="593D466D" w14:textId="0AF7B478" w:rsidR="00471279" w:rsidRDefault="00471279" w:rsidP="00471279">
      <w:pPr>
        <w:pStyle w:val="Descripcin"/>
        <w:keepNext/>
        <w:jc w:val="center"/>
      </w:pPr>
      <w:bookmarkStart w:id="2586" w:name="_Toc485121661"/>
      <w:r>
        <w:t xml:space="preserve">Tabla </w:t>
      </w:r>
      <w:r w:rsidR="00974719">
        <w:fldChar w:fldCharType="begin"/>
      </w:r>
      <w:r w:rsidR="00974719">
        <w:instrText xml:space="preserve"> SEQ Tabla \* ARABIC </w:instrText>
      </w:r>
      <w:r w:rsidR="00974719">
        <w:fldChar w:fldCharType="separate"/>
      </w:r>
      <w:r w:rsidR="00D207D2">
        <w:rPr>
          <w:noProof/>
        </w:rPr>
        <w:t>23</w:t>
      </w:r>
      <w:r w:rsidR="00974719">
        <w:rPr>
          <w:noProof/>
        </w:rPr>
        <w:fldChar w:fldCharType="end"/>
      </w:r>
      <w:r>
        <w:t>: Prueba de integridad Secretaría</w:t>
      </w:r>
      <w:bookmarkEnd w:id="2586"/>
      <w:r>
        <w:t xml:space="preserve"> </w:t>
      </w:r>
    </w:p>
    <w:tbl>
      <w:tblPr>
        <w:tblStyle w:val="Tablaconcuadrcula"/>
        <w:tblW w:w="9872" w:type="dxa"/>
        <w:tblLook w:val="04A0" w:firstRow="1" w:lastRow="0" w:firstColumn="1" w:lastColumn="0" w:noHBand="0" w:noVBand="1"/>
      </w:tblPr>
      <w:tblGrid>
        <w:gridCol w:w="3712"/>
        <w:gridCol w:w="6160"/>
      </w:tblGrid>
      <w:tr w:rsidR="006911A5" w:rsidRPr="009F0E27" w14:paraId="5455C282" w14:textId="77777777" w:rsidTr="006911A5">
        <w:trPr>
          <w:trHeight w:val="447"/>
        </w:trPr>
        <w:tc>
          <w:tcPr>
            <w:tcW w:w="9872" w:type="dxa"/>
            <w:gridSpan w:val="2"/>
            <w:shd w:val="clear" w:color="auto" w:fill="F2F2F2" w:themeFill="background1" w:themeFillShade="F2"/>
            <w:hideMark/>
          </w:tcPr>
          <w:p w14:paraId="1EC3B079" w14:textId="77777777" w:rsidR="006911A5" w:rsidRPr="009F0E27" w:rsidRDefault="006911A5" w:rsidP="006911A5">
            <w:pPr>
              <w:jc w:val="center"/>
              <w:rPr>
                <w:rFonts w:asciiTheme="majorHAnsi" w:hAnsiTheme="majorHAnsi"/>
                <w:b/>
              </w:rPr>
            </w:pPr>
            <w:r>
              <w:rPr>
                <w:rFonts w:asciiTheme="majorHAnsi" w:hAnsiTheme="majorHAnsi"/>
                <w:b/>
              </w:rPr>
              <w:t>Secretaria</w:t>
            </w:r>
          </w:p>
        </w:tc>
      </w:tr>
      <w:tr w:rsidR="006911A5" w:rsidRPr="00615706" w14:paraId="6BF59702" w14:textId="77777777" w:rsidTr="006911A5">
        <w:trPr>
          <w:trHeight w:val="333"/>
        </w:trPr>
        <w:tc>
          <w:tcPr>
            <w:tcW w:w="3712" w:type="dxa"/>
            <w:shd w:val="clear" w:color="auto" w:fill="F2F2F2" w:themeFill="background1" w:themeFillShade="F2"/>
            <w:hideMark/>
          </w:tcPr>
          <w:p w14:paraId="7913EA09" w14:textId="77777777" w:rsidR="006911A5" w:rsidRPr="00615706" w:rsidRDefault="006911A5" w:rsidP="006911A5">
            <w:pPr>
              <w:jc w:val="both"/>
              <w:rPr>
                <w:b/>
              </w:rPr>
            </w:pPr>
            <w:r>
              <w:rPr>
                <w:b/>
              </w:rPr>
              <w:t>Nombre del caso de prueba</w:t>
            </w:r>
          </w:p>
        </w:tc>
        <w:tc>
          <w:tcPr>
            <w:tcW w:w="6160" w:type="dxa"/>
            <w:shd w:val="clear" w:color="auto" w:fill="F2F2F2" w:themeFill="background1" w:themeFillShade="F2"/>
            <w:hideMark/>
          </w:tcPr>
          <w:p w14:paraId="0C06624B" w14:textId="77777777" w:rsidR="006911A5" w:rsidRPr="00615706" w:rsidRDefault="006911A5" w:rsidP="006911A5">
            <w:pPr>
              <w:jc w:val="both"/>
              <w:rPr>
                <w:b/>
              </w:rPr>
            </w:pPr>
            <w:r>
              <w:rPr>
                <w:b/>
              </w:rPr>
              <w:t>Control de pacientes</w:t>
            </w:r>
          </w:p>
        </w:tc>
      </w:tr>
      <w:tr w:rsidR="006911A5" w:rsidRPr="00615706" w14:paraId="65BD9A35" w14:textId="77777777" w:rsidTr="006911A5">
        <w:trPr>
          <w:trHeight w:val="333"/>
        </w:trPr>
        <w:tc>
          <w:tcPr>
            <w:tcW w:w="3712" w:type="dxa"/>
            <w:shd w:val="clear" w:color="auto" w:fill="auto"/>
          </w:tcPr>
          <w:p w14:paraId="47AF17AB" w14:textId="77777777" w:rsidR="006911A5" w:rsidRPr="003D190B" w:rsidRDefault="006911A5" w:rsidP="006911A5">
            <w:pPr>
              <w:jc w:val="both"/>
            </w:pPr>
            <w:r>
              <w:t xml:space="preserve">Descripción </w:t>
            </w:r>
          </w:p>
        </w:tc>
        <w:tc>
          <w:tcPr>
            <w:tcW w:w="6160" w:type="dxa"/>
            <w:shd w:val="clear" w:color="auto" w:fill="auto"/>
          </w:tcPr>
          <w:p w14:paraId="232BE359" w14:textId="77777777" w:rsidR="006911A5" w:rsidRPr="003D190B" w:rsidRDefault="006911A5" w:rsidP="006911A5">
            <w:pPr>
              <w:jc w:val="both"/>
            </w:pPr>
            <w:r w:rsidRPr="003D190B">
              <w:t>El módulo de control de</w:t>
            </w:r>
            <w:r>
              <w:t xml:space="preserve"> pacientes</w:t>
            </w:r>
            <w:r w:rsidRPr="003D190B">
              <w:t xml:space="preserve"> requiere tener </w:t>
            </w:r>
            <w:r>
              <w:t>la lista de todos los pacientes que previamente se haya registrado exitosamente para poder editarlos, crear una nueva cita, obtener una búsqueda directa con cualquier dato que se muestra en la tabla de datos y asignar un nuevo registro</w:t>
            </w:r>
            <w:r w:rsidR="00E348F0">
              <w:t>, antes ser registrado el usuario secretaría(</w:t>
            </w:r>
            <w:r w:rsidR="00E348F0">
              <w:rPr>
                <w:b/>
              </w:rPr>
              <w:t>C.P. control de usuarios</w:t>
            </w:r>
            <w:r w:rsidR="00E348F0">
              <w:t>)</w:t>
            </w:r>
            <w:r>
              <w:t>.</w:t>
            </w:r>
          </w:p>
        </w:tc>
      </w:tr>
      <w:tr w:rsidR="006911A5" w:rsidRPr="00615706" w14:paraId="1C2DAC62" w14:textId="77777777" w:rsidTr="006911A5">
        <w:trPr>
          <w:trHeight w:val="333"/>
        </w:trPr>
        <w:tc>
          <w:tcPr>
            <w:tcW w:w="3712" w:type="dxa"/>
            <w:shd w:val="clear" w:color="auto" w:fill="auto"/>
          </w:tcPr>
          <w:p w14:paraId="35D1CB08" w14:textId="77777777" w:rsidR="006911A5" w:rsidRDefault="006911A5" w:rsidP="006911A5">
            <w:pPr>
              <w:jc w:val="both"/>
            </w:pPr>
            <w:r>
              <w:t>Resultado Esperado</w:t>
            </w:r>
          </w:p>
        </w:tc>
        <w:tc>
          <w:tcPr>
            <w:tcW w:w="6160" w:type="dxa"/>
            <w:shd w:val="clear" w:color="auto" w:fill="auto"/>
          </w:tcPr>
          <w:p w14:paraId="4C66BB56" w14:textId="77777777" w:rsidR="006911A5" w:rsidRPr="003D190B" w:rsidRDefault="006911A5" w:rsidP="006911A5">
            <w:pPr>
              <w:jc w:val="both"/>
            </w:pPr>
            <w:r>
              <w:t>Obtener la lista de pacientes.</w:t>
            </w:r>
          </w:p>
        </w:tc>
      </w:tr>
      <w:tr w:rsidR="006911A5" w:rsidRPr="00615706" w14:paraId="700240D2" w14:textId="77777777" w:rsidTr="006911A5">
        <w:trPr>
          <w:trHeight w:val="333"/>
        </w:trPr>
        <w:tc>
          <w:tcPr>
            <w:tcW w:w="3712" w:type="dxa"/>
            <w:shd w:val="clear" w:color="auto" w:fill="auto"/>
          </w:tcPr>
          <w:p w14:paraId="1F3AF2C9" w14:textId="77777777" w:rsidR="006911A5" w:rsidRDefault="006911A5" w:rsidP="006911A5">
            <w:pPr>
              <w:jc w:val="both"/>
            </w:pPr>
            <w:r>
              <w:t>Evaluación</w:t>
            </w:r>
          </w:p>
        </w:tc>
        <w:tc>
          <w:tcPr>
            <w:tcW w:w="6160" w:type="dxa"/>
            <w:shd w:val="clear" w:color="auto" w:fill="auto"/>
          </w:tcPr>
          <w:p w14:paraId="3380D1ED" w14:textId="77777777" w:rsidR="006911A5" w:rsidRDefault="006911A5" w:rsidP="006911A5">
            <w:pPr>
              <w:jc w:val="both"/>
            </w:pPr>
            <w:r>
              <w:t>Prueba superada con satisfacción.</w:t>
            </w:r>
          </w:p>
        </w:tc>
      </w:tr>
      <w:tr w:rsidR="006911A5" w:rsidRPr="00615706" w14:paraId="1758C6CA" w14:textId="77777777" w:rsidTr="006911A5">
        <w:trPr>
          <w:trHeight w:val="333"/>
        </w:trPr>
        <w:tc>
          <w:tcPr>
            <w:tcW w:w="3712" w:type="dxa"/>
            <w:shd w:val="clear" w:color="auto" w:fill="F2F2F2" w:themeFill="background1" w:themeFillShade="F2"/>
            <w:hideMark/>
          </w:tcPr>
          <w:p w14:paraId="217D9C52" w14:textId="77777777" w:rsidR="006911A5" w:rsidRPr="00615706" w:rsidRDefault="006911A5" w:rsidP="006911A5">
            <w:pPr>
              <w:jc w:val="both"/>
              <w:rPr>
                <w:b/>
              </w:rPr>
            </w:pPr>
            <w:r>
              <w:rPr>
                <w:b/>
              </w:rPr>
              <w:t>Nombre del caso de prueba</w:t>
            </w:r>
          </w:p>
        </w:tc>
        <w:tc>
          <w:tcPr>
            <w:tcW w:w="6160" w:type="dxa"/>
            <w:shd w:val="clear" w:color="auto" w:fill="F2F2F2" w:themeFill="background1" w:themeFillShade="F2"/>
            <w:hideMark/>
          </w:tcPr>
          <w:p w14:paraId="6AE2BC25" w14:textId="77777777" w:rsidR="006911A5" w:rsidRPr="00615706" w:rsidRDefault="006911A5" w:rsidP="00832538">
            <w:pPr>
              <w:jc w:val="both"/>
              <w:rPr>
                <w:b/>
              </w:rPr>
            </w:pPr>
            <w:r>
              <w:rPr>
                <w:b/>
              </w:rPr>
              <w:t xml:space="preserve">Control de </w:t>
            </w:r>
            <w:r w:rsidR="00832538">
              <w:rPr>
                <w:b/>
              </w:rPr>
              <w:t>citas médicas</w:t>
            </w:r>
          </w:p>
        </w:tc>
      </w:tr>
      <w:tr w:rsidR="006911A5" w:rsidRPr="00615706" w14:paraId="22DBAFFC" w14:textId="77777777" w:rsidTr="006911A5">
        <w:trPr>
          <w:trHeight w:val="333"/>
        </w:trPr>
        <w:tc>
          <w:tcPr>
            <w:tcW w:w="3712" w:type="dxa"/>
            <w:shd w:val="clear" w:color="auto" w:fill="auto"/>
          </w:tcPr>
          <w:p w14:paraId="43CEE3DD" w14:textId="77777777" w:rsidR="006911A5" w:rsidRDefault="006911A5" w:rsidP="006911A5">
            <w:pPr>
              <w:jc w:val="both"/>
            </w:pPr>
            <w:r>
              <w:t>Descripción</w:t>
            </w:r>
          </w:p>
        </w:tc>
        <w:tc>
          <w:tcPr>
            <w:tcW w:w="6160" w:type="dxa"/>
            <w:shd w:val="clear" w:color="auto" w:fill="auto"/>
          </w:tcPr>
          <w:p w14:paraId="73085CC4" w14:textId="77777777" w:rsidR="006911A5" w:rsidRPr="003D190B" w:rsidRDefault="006911A5" w:rsidP="00E348F0">
            <w:pPr>
              <w:jc w:val="both"/>
            </w:pPr>
            <w:r w:rsidRPr="003D190B">
              <w:t>El módulo de control de</w:t>
            </w:r>
            <w:r>
              <w:t xml:space="preserve"> </w:t>
            </w:r>
            <w:r w:rsidR="00832538">
              <w:t>citas médicas</w:t>
            </w:r>
            <w:r w:rsidRPr="003D190B">
              <w:t xml:space="preserve"> requiere tener </w:t>
            </w:r>
            <w:r>
              <w:t xml:space="preserve">la lista de todas las </w:t>
            </w:r>
            <w:r w:rsidR="00832538">
              <w:t xml:space="preserve">citas médicas </w:t>
            </w:r>
            <w:r w:rsidR="00E348F0">
              <w:t xml:space="preserve">previamente </w:t>
            </w:r>
            <w:r>
              <w:t>se haya registrado exitosamente</w:t>
            </w:r>
            <w:r w:rsidR="00832538">
              <w:t>,</w:t>
            </w:r>
            <w:r>
              <w:t xml:space="preserve"> para poder editarlos, eliminarlos, </w:t>
            </w:r>
            <w:r w:rsidR="009959E3">
              <w:t xml:space="preserve">emitir factura de pago y </w:t>
            </w:r>
            <w:r>
              <w:t xml:space="preserve"> obtener una búsqueda directa con cualquier dato que se muestra en la tabla de datos y asignar un</w:t>
            </w:r>
            <w:r w:rsidR="009959E3">
              <w:t>a nueva cita médica</w:t>
            </w:r>
            <w:r w:rsidR="00E348F0">
              <w:t>, antes ser registrados los pacientes y médicos(</w:t>
            </w:r>
            <w:r w:rsidR="00E348F0">
              <w:rPr>
                <w:b/>
              </w:rPr>
              <w:t>C.P. control pacientes y control de usuarios</w:t>
            </w:r>
            <w:r w:rsidR="00E348F0">
              <w:t>)</w:t>
            </w:r>
            <w:r>
              <w:t>.</w:t>
            </w:r>
          </w:p>
        </w:tc>
      </w:tr>
      <w:tr w:rsidR="006911A5" w:rsidRPr="00615706" w14:paraId="7945344E" w14:textId="77777777" w:rsidTr="006911A5">
        <w:trPr>
          <w:trHeight w:val="333"/>
        </w:trPr>
        <w:tc>
          <w:tcPr>
            <w:tcW w:w="3712" w:type="dxa"/>
            <w:shd w:val="clear" w:color="auto" w:fill="auto"/>
          </w:tcPr>
          <w:p w14:paraId="60FB15DC" w14:textId="77777777" w:rsidR="006911A5" w:rsidRDefault="006911A5" w:rsidP="006911A5">
            <w:pPr>
              <w:jc w:val="both"/>
            </w:pPr>
            <w:r>
              <w:t>Resultado Esperado</w:t>
            </w:r>
          </w:p>
        </w:tc>
        <w:tc>
          <w:tcPr>
            <w:tcW w:w="6160" w:type="dxa"/>
            <w:shd w:val="clear" w:color="auto" w:fill="auto"/>
          </w:tcPr>
          <w:p w14:paraId="1B82856C" w14:textId="77777777" w:rsidR="006911A5" w:rsidRPr="003D190B" w:rsidRDefault="006911A5" w:rsidP="009959E3">
            <w:pPr>
              <w:jc w:val="both"/>
            </w:pPr>
            <w:r>
              <w:t xml:space="preserve">Obtener la lista de </w:t>
            </w:r>
            <w:r w:rsidR="009959E3">
              <w:t>citas médicas.</w:t>
            </w:r>
          </w:p>
        </w:tc>
      </w:tr>
      <w:tr w:rsidR="006911A5" w:rsidRPr="00615706" w14:paraId="0657AF99" w14:textId="77777777" w:rsidTr="006911A5">
        <w:trPr>
          <w:trHeight w:val="333"/>
        </w:trPr>
        <w:tc>
          <w:tcPr>
            <w:tcW w:w="3712" w:type="dxa"/>
            <w:shd w:val="clear" w:color="auto" w:fill="auto"/>
          </w:tcPr>
          <w:p w14:paraId="6EF49DC0" w14:textId="77777777" w:rsidR="006911A5" w:rsidRDefault="006911A5" w:rsidP="006911A5">
            <w:pPr>
              <w:jc w:val="both"/>
            </w:pPr>
            <w:r>
              <w:t>Evaluación</w:t>
            </w:r>
          </w:p>
        </w:tc>
        <w:tc>
          <w:tcPr>
            <w:tcW w:w="6160" w:type="dxa"/>
            <w:shd w:val="clear" w:color="auto" w:fill="auto"/>
          </w:tcPr>
          <w:p w14:paraId="3954D40C" w14:textId="77777777" w:rsidR="006911A5" w:rsidRDefault="006911A5" w:rsidP="006911A5">
            <w:pPr>
              <w:jc w:val="both"/>
            </w:pPr>
            <w:r>
              <w:t>Prueba superada con satisfacción.</w:t>
            </w:r>
          </w:p>
        </w:tc>
      </w:tr>
      <w:tr w:rsidR="006911A5" w:rsidRPr="00615706" w14:paraId="0C5AF546" w14:textId="77777777" w:rsidTr="006911A5">
        <w:trPr>
          <w:trHeight w:val="333"/>
        </w:trPr>
        <w:tc>
          <w:tcPr>
            <w:tcW w:w="3712" w:type="dxa"/>
            <w:shd w:val="clear" w:color="auto" w:fill="F2F2F2" w:themeFill="background1" w:themeFillShade="F2"/>
          </w:tcPr>
          <w:p w14:paraId="6CF82EE3" w14:textId="77777777" w:rsidR="006911A5" w:rsidRPr="00615706" w:rsidRDefault="006911A5" w:rsidP="006911A5">
            <w:pPr>
              <w:jc w:val="both"/>
              <w:rPr>
                <w:b/>
              </w:rPr>
            </w:pPr>
            <w:r>
              <w:rPr>
                <w:b/>
              </w:rPr>
              <w:t>Nombre del caso de prueba</w:t>
            </w:r>
          </w:p>
        </w:tc>
        <w:tc>
          <w:tcPr>
            <w:tcW w:w="6160" w:type="dxa"/>
            <w:shd w:val="clear" w:color="auto" w:fill="F2F2F2" w:themeFill="background1" w:themeFillShade="F2"/>
          </w:tcPr>
          <w:p w14:paraId="082B9E0C" w14:textId="77777777" w:rsidR="006911A5" w:rsidRPr="00615706" w:rsidRDefault="006911A5" w:rsidP="009959E3">
            <w:pPr>
              <w:jc w:val="both"/>
              <w:rPr>
                <w:b/>
              </w:rPr>
            </w:pPr>
            <w:r>
              <w:rPr>
                <w:b/>
              </w:rPr>
              <w:t xml:space="preserve">Control </w:t>
            </w:r>
            <w:r w:rsidR="009959E3">
              <w:rPr>
                <w:b/>
              </w:rPr>
              <w:t>médicos</w:t>
            </w:r>
          </w:p>
        </w:tc>
      </w:tr>
      <w:tr w:rsidR="006911A5" w:rsidRPr="003D190B" w14:paraId="364D728D" w14:textId="77777777" w:rsidTr="006911A5">
        <w:trPr>
          <w:trHeight w:val="333"/>
        </w:trPr>
        <w:tc>
          <w:tcPr>
            <w:tcW w:w="3712" w:type="dxa"/>
          </w:tcPr>
          <w:p w14:paraId="188039C7" w14:textId="77777777" w:rsidR="006911A5" w:rsidRDefault="006911A5" w:rsidP="006911A5">
            <w:pPr>
              <w:jc w:val="both"/>
            </w:pPr>
            <w:r>
              <w:t>Descripción</w:t>
            </w:r>
          </w:p>
        </w:tc>
        <w:tc>
          <w:tcPr>
            <w:tcW w:w="6160" w:type="dxa"/>
          </w:tcPr>
          <w:p w14:paraId="0A353561" w14:textId="77777777" w:rsidR="006911A5" w:rsidRPr="003D190B" w:rsidRDefault="006911A5" w:rsidP="009959E3">
            <w:pPr>
              <w:jc w:val="both"/>
            </w:pPr>
            <w:r w:rsidRPr="003D190B">
              <w:t xml:space="preserve">El módulo de control </w:t>
            </w:r>
            <w:r>
              <w:t xml:space="preserve">de </w:t>
            </w:r>
            <w:r w:rsidR="009959E3">
              <w:t>médicos</w:t>
            </w:r>
            <w:r>
              <w:t xml:space="preserve">, </w:t>
            </w:r>
            <w:r w:rsidRPr="003D190B">
              <w:t xml:space="preserve">requiere tener </w:t>
            </w:r>
            <w:r>
              <w:t xml:space="preserve">la lista de </w:t>
            </w:r>
            <w:r w:rsidR="009959E3">
              <w:t>todos los médicos</w:t>
            </w:r>
            <w:r>
              <w:t xml:space="preserve"> con sus </w:t>
            </w:r>
            <w:r w:rsidR="009959E3">
              <w:t xml:space="preserve">atributos correspondientes, </w:t>
            </w:r>
            <w:r>
              <w:t>para poder</w:t>
            </w:r>
            <w:r w:rsidR="009959E3">
              <w:t xml:space="preserve"> activar su estado (atendiendo, no atiende) y crear una nueva cita médica</w:t>
            </w:r>
            <w:r>
              <w:t xml:space="preserve">, obtener una búsqueda directa con cualquier dato que </w:t>
            </w:r>
            <w:r w:rsidR="00E348F0">
              <w:t xml:space="preserve">se muestra </w:t>
            </w:r>
            <w:r w:rsidR="00E348F0">
              <w:lastRenderedPageBreak/>
              <w:t>en la tabla de datos, previamente se haya registrado el médico(</w:t>
            </w:r>
            <w:r w:rsidR="00E348F0">
              <w:rPr>
                <w:b/>
              </w:rPr>
              <w:t>C.P. control de usuarios</w:t>
            </w:r>
            <w:r w:rsidR="00E348F0">
              <w:t>).</w:t>
            </w:r>
          </w:p>
        </w:tc>
      </w:tr>
      <w:tr w:rsidR="006911A5" w:rsidRPr="003D190B" w14:paraId="3651F9F7" w14:textId="77777777" w:rsidTr="006911A5">
        <w:trPr>
          <w:trHeight w:val="333"/>
        </w:trPr>
        <w:tc>
          <w:tcPr>
            <w:tcW w:w="3712" w:type="dxa"/>
          </w:tcPr>
          <w:p w14:paraId="54305A6C" w14:textId="77777777" w:rsidR="006911A5" w:rsidRDefault="006911A5" w:rsidP="006911A5">
            <w:pPr>
              <w:jc w:val="both"/>
            </w:pPr>
            <w:r>
              <w:lastRenderedPageBreak/>
              <w:t>Resultado Esperado</w:t>
            </w:r>
          </w:p>
        </w:tc>
        <w:tc>
          <w:tcPr>
            <w:tcW w:w="6160" w:type="dxa"/>
          </w:tcPr>
          <w:p w14:paraId="5E09BAD9" w14:textId="77777777" w:rsidR="006911A5" w:rsidRPr="003D190B" w:rsidRDefault="006911A5" w:rsidP="009959E3">
            <w:pPr>
              <w:jc w:val="both"/>
            </w:pPr>
            <w:r>
              <w:t xml:space="preserve">Obtener la lista de </w:t>
            </w:r>
            <w:r w:rsidR="009959E3">
              <w:t>médicos</w:t>
            </w:r>
            <w:r>
              <w:t>.</w:t>
            </w:r>
          </w:p>
        </w:tc>
      </w:tr>
      <w:tr w:rsidR="006911A5" w14:paraId="7088281A" w14:textId="77777777" w:rsidTr="006911A5">
        <w:trPr>
          <w:trHeight w:val="333"/>
        </w:trPr>
        <w:tc>
          <w:tcPr>
            <w:tcW w:w="3712" w:type="dxa"/>
          </w:tcPr>
          <w:p w14:paraId="01EF3820" w14:textId="77777777" w:rsidR="006911A5" w:rsidRDefault="006911A5" w:rsidP="006911A5">
            <w:pPr>
              <w:jc w:val="both"/>
            </w:pPr>
            <w:r>
              <w:t>Evaluación</w:t>
            </w:r>
          </w:p>
        </w:tc>
        <w:tc>
          <w:tcPr>
            <w:tcW w:w="6160" w:type="dxa"/>
          </w:tcPr>
          <w:p w14:paraId="5148CA5D" w14:textId="77777777" w:rsidR="006911A5" w:rsidRDefault="006911A5" w:rsidP="006911A5">
            <w:pPr>
              <w:jc w:val="both"/>
            </w:pPr>
            <w:r>
              <w:t>Prueba superada con satisfacción.</w:t>
            </w:r>
          </w:p>
        </w:tc>
      </w:tr>
      <w:tr w:rsidR="006911A5" w:rsidRPr="00615706" w14:paraId="033F1860" w14:textId="77777777" w:rsidTr="006911A5">
        <w:trPr>
          <w:trHeight w:val="333"/>
        </w:trPr>
        <w:tc>
          <w:tcPr>
            <w:tcW w:w="3712" w:type="dxa"/>
            <w:shd w:val="clear" w:color="auto" w:fill="F2F2F2" w:themeFill="background1" w:themeFillShade="F2"/>
          </w:tcPr>
          <w:p w14:paraId="327767E1" w14:textId="77777777" w:rsidR="006911A5" w:rsidRPr="00615706" w:rsidRDefault="006911A5" w:rsidP="006911A5">
            <w:pPr>
              <w:jc w:val="both"/>
              <w:rPr>
                <w:b/>
              </w:rPr>
            </w:pPr>
            <w:r>
              <w:rPr>
                <w:b/>
              </w:rPr>
              <w:t>Nombre del caso de prueba</w:t>
            </w:r>
          </w:p>
        </w:tc>
        <w:tc>
          <w:tcPr>
            <w:tcW w:w="6160" w:type="dxa"/>
            <w:shd w:val="clear" w:color="auto" w:fill="F2F2F2" w:themeFill="background1" w:themeFillShade="F2"/>
          </w:tcPr>
          <w:p w14:paraId="29D8F516" w14:textId="77777777" w:rsidR="006911A5" w:rsidRPr="00615706" w:rsidRDefault="009959E3" w:rsidP="006911A5">
            <w:pPr>
              <w:jc w:val="both"/>
              <w:rPr>
                <w:b/>
              </w:rPr>
            </w:pPr>
            <w:r>
              <w:rPr>
                <w:b/>
              </w:rPr>
              <w:t>Control de facturas</w:t>
            </w:r>
          </w:p>
        </w:tc>
      </w:tr>
      <w:tr w:rsidR="00B20DC4" w:rsidRPr="003D190B" w14:paraId="3DC605A1" w14:textId="77777777" w:rsidTr="006911A5">
        <w:trPr>
          <w:trHeight w:val="333"/>
        </w:trPr>
        <w:tc>
          <w:tcPr>
            <w:tcW w:w="3712" w:type="dxa"/>
          </w:tcPr>
          <w:p w14:paraId="2696C403" w14:textId="77777777" w:rsidR="00B20DC4" w:rsidRPr="003D190B" w:rsidRDefault="00B20DC4" w:rsidP="00B20DC4">
            <w:pPr>
              <w:jc w:val="both"/>
            </w:pPr>
            <w:r>
              <w:t xml:space="preserve">Descripción </w:t>
            </w:r>
          </w:p>
        </w:tc>
        <w:tc>
          <w:tcPr>
            <w:tcW w:w="6160" w:type="dxa"/>
          </w:tcPr>
          <w:p w14:paraId="00EA7638" w14:textId="77777777" w:rsidR="00B20DC4" w:rsidRPr="003D190B" w:rsidRDefault="00B20DC4" w:rsidP="00B20DC4">
            <w:pPr>
              <w:jc w:val="both"/>
            </w:pPr>
            <w:r w:rsidRPr="003D190B">
              <w:t>El módulo de control de</w:t>
            </w:r>
            <w:r>
              <w:t xml:space="preserve"> facturas</w:t>
            </w:r>
            <w:r w:rsidRPr="003D190B">
              <w:t xml:space="preserve"> requiere tener </w:t>
            </w:r>
            <w:r>
              <w:t>la lista de todas las facturas que previamente se haya registrado exit</w:t>
            </w:r>
            <w:r w:rsidR="00E348F0">
              <w:t>osamente para poder imprimirlos, previamente se haya ejecuta la cita médica(</w:t>
            </w:r>
            <w:r w:rsidR="00E348F0">
              <w:rPr>
                <w:b/>
              </w:rPr>
              <w:t>C.P. control cita</w:t>
            </w:r>
            <w:r w:rsidR="00E348F0">
              <w:t>).</w:t>
            </w:r>
          </w:p>
        </w:tc>
      </w:tr>
      <w:tr w:rsidR="00B20DC4" w:rsidRPr="003D190B" w14:paraId="60CAFFC6" w14:textId="77777777" w:rsidTr="006911A5">
        <w:trPr>
          <w:trHeight w:val="333"/>
        </w:trPr>
        <w:tc>
          <w:tcPr>
            <w:tcW w:w="3712" w:type="dxa"/>
          </w:tcPr>
          <w:p w14:paraId="70D2CFAC" w14:textId="77777777" w:rsidR="00B20DC4" w:rsidRDefault="00B20DC4" w:rsidP="00B20DC4">
            <w:pPr>
              <w:jc w:val="both"/>
            </w:pPr>
            <w:r>
              <w:t>Resultado Esperado</w:t>
            </w:r>
          </w:p>
        </w:tc>
        <w:tc>
          <w:tcPr>
            <w:tcW w:w="6160" w:type="dxa"/>
          </w:tcPr>
          <w:p w14:paraId="6275EB26" w14:textId="77777777" w:rsidR="00B20DC4" w:rsidRPr="003D190B" w:rsidRDefault="00B20DC4" w:rsidP="00B20DC4">
            <w:pPr>
              <w:jc w:val="both"/>
            </w:pPr>
            <w:r>
              <w:t>Obtener la lista de facturas.</w:t>
            </w:r>
          </w:p>
        </w:tc>
      </w:tr>
      <w:tr w:rsidR="00B20DC4" w14:paraId="05841202" w14:textId="77777777" w:rsidTr="006911A5">
        <w:trPr>
          <w:trHeight w:val="333"/>
        </w:trPr>
        <w:tc>
          <w:tcPr>
            <w:tcW w:w="3712" w:type="dxa"/>
          </w:tcPr>
          <w:p w14:paraId="66C32924" w14:textId="77777777" w:rsidR="00B20DC4" w:rsidRDefault="00B20DC4" w:rsidP="00B20DC4">
            <w:pPr>
              <w:jc w:val="both"/>
            </w:pPr>
            <w:r>
              <w:t>Evaluación</w:t>
            </w:r>
          </w:p>
        </w:tc>
        <w:tc>
          <w:tcPr>
            <w:tcW w:w="6160" w:type="dxa"/>
          </w:tcPr>
          <w:p w14:paraId="680E3E97" w14:textId="77777777" w:rsidR="00B20DC4" w:rsidRDefault="00B20DC4" w:rsidP="00562DB2">
            <w:pPr>
              <w:keepNext/>
              <w:jc w:val="both"/>
            </w:pPr>
            <w:r>
              <w:t>Prueba superada con satisfacción.</w:t>
            </w:r>
          </w:p>
        </w:tc>
      </w:tr>
    </w:tbl>
    <w:p w14:paraId="36B38076" w14:textId="77777777" w:rsidR="006911A5" w:rsidRDefault="00562DB2" w:rsidP="00562DB2">
      <w:pPr>
        <w:pStyle w:val="Descripcin"/>
        <w:jc w:val="right"/>
      </w:pPr>
      <w:r>
        <w:t>Fuente</w:t>
      </w:r>
      <w:r w:rsidR="00471279">
        <w:t>: Elaboración propia</w:t>
      </w:r>
    </w:p>
    <w:p w14:paraId="1F540F61" w14:textId="71E090FF" w:rsidR="00562DB2" w:rsidRDefault="00562DB2" w:rsidP="00562DB2">
      <w:pPr>
        <w:pStyle w:val="Descripcin"/>
        <w:keepNext/>
        <w:jc w:val="center"/>
      </w:pPr>
      <w:bookmarkStart w:id="2587" w:name="_Toc485121662"/>
      <w:r>
        <w:t xml:space="preserve">Tabla </w:t>
      </w:r>
      <w:r w:rsidR="00974719">
        <w:fldChar w:fldCharType="begin"/>
      </w:r>
      <w:r w:rsidR="00974719">
        <w:instrText xml:space="preserve"> SEQ Tabla \* ARABIC </w:instrText>
      </w:r>
      <w:r w:rsidR="00974719">
        <w:fldChar w:fldCharType="separate"/>
      </w:r>
      <w:r w:rsidR="00D207D2">
        <w:rPr>
          <w:noProof/>
        </w:rPr>
        <w:t>24</w:t>
      </w:r>
      <w:r w:rsidR="00974719">
        <w:rPr>
          <w:noProof/>
        </w:rPr>
        <w:fldChar w:fldCharType="end"/>
      </w:r>
      <w:r w:rsidR="00471279">
        <w:t>: Prueba de integridad Médicos</w:t>
      </w:r>
      <w:bookmarkEnd w:id="2587"/>
    </w:p>
    <w:tbl>
      <w:tblPr>
        <w:tblStyle w:val="Tablaconcuadrcula"/>
        <w:tblW w:w="9812" w:type="dxa"/>
        <w:tblLook w:val="04A0" w:firstRow="1" w:lastRow="0" w:firstColumn="1" w:lastColumn="0" w:noHBand="0" w:noVBand="1"/>
      </w:tblPr>
      <w:tblGrid>
        <w:gridCol w:w="3689"/>
        <w:gridCol w:w="6123"/>
      </w:tblGrid>
      <w:tr w:rsidR="00B20DC4" w:rsidRPr="009F0E27" w14:paraId="57C2D441" w14:textId="77777777" w:rsidTr="00F34529">
        <w:trPr>
          <w:trHeight w:val="832"/>
        </w:trPr>
        <w:tc>
          <w:tcPr>
            <w:tcW w:w="9812" w:type="dxa"/>
            <w:gridSpan w:val="2"/>
            <w:shd w:val="clear" w:color="auto" w:fill="F2F2F2" w:themeFill="background1" w:themeFillShade="F2"/>
            <w:hideMark/>
          </w:tcPr>
          <w:p w14:paraId="76DEADEA" w14:textId="77777777" w:rsidR="00B20DC4" w:rsidRPr="009F0E27" w:rsidRDefault="00B20DC4" w:rsidP="00DB26DA">
            <w:pPr>
              <w:jc w:val="center"/>
              <w:rPr>
                <w:rFonts w:asciiTheme="majorHAnsi" w:hAnsiTheme="majorHAnsi"/>
                <w:b/>
              </w:rPr>
            </w:pPr>
            <w:r>
              <w:rPr>
                <w:rFonts w:asciiTheme="majorHAnsi" w:hAnsiTheme="majorHAnsi"/>
                <w:b/>
              </w:rPr>
              <w:t>Médico</w:t>
            </w:r>
          </w:p>
        </w:tc>
      </w:tr>
      <w:tr w:rsidR="00B20DC4" w:rsidRPr="00615706" w14:paraId="7CAD0706" w14:textId="77777777" w:rsidTr="00F34529">
        <w:trPr>
          <w:trHeight w:val="619"/>
        </w:trPr>
        <w:tc>
          <w:tcPr>
            <w:tcW w:w="3689" w:type="dxa"/>
            <w:shd w:val="clear" w:color="auto" w:fill="F2F2F2" w:themeFill="background1" w:themeFillShade="F2"/>
            <w:hideMark/>
          </w:tcPr>
          <w:p w14:paraId="6855B154" w14:textId="77777777" w:rsidR="00B20DC4" w:rsidRPr="00615706" w:rsidRDefault="00B20DC4" w:rsidP="00DB26DA">
            <w:pPr>
              <w:jc w:val="both"/>
              <w:rPr>
                <w:b/>
              </w:rPr>
            </w:pPr>
            <w:r>
              <w:rPr>
                <w:b/>
              </w:rPr>
              <w:t>Nombre del caso de prueba</w:t>
            </w:r>
          </w:p>
        </w:tc>
        <w:tc>
          <w:tcPr>
            <w:tcW w:w="6123" w:type="dxa"/>
            <w:shd w:val="clear" w:color="auto" w:fill="F2F2F2" w:themeFill="background1" w:themeFillShade="F2"/>
            <w:hideMark/>
          </w:tcPr>
          <w:p w14:paraId="3A80DD0D" w14:textId="77777777" w:rsidR="00B20DC4" w:rsidRPr="00615706" w:rsidRDefault="00B20DC4" w:rsidP="00B20DC4">
            <w:pPr>
              <w:jc w:val="both"/>
              <w:rPr>
                <w:b/>
              </w:rPr>
            </w:pPr>
            <w:r>
              <w:rPr>
                <w:b/>
              </w:rPr>
              <w:t>Control de consultas</w:t>
            </w:r>
          </w:p>
        </w:tc>
      </w:tr>
      <w:tr w:rsidR="00B20DC4" w:rsidRPr="00615706" w14:paraId="28558559" w14:textId="77777777" w:rsidTr="00F34529">
        <w:trPr>
          <w:trHeight w:val="619"/>
        </w:trPr>
        <w:tc>
          <w:tcPr>
            <w:tcW w:w="3689" w:type="dxa"/>
            <w:shd w:val="clear" w:color="auto" w:fill="auto"/>
          </w:tcPr>
          <w:p w14:paraId="14F36014" w14:textId="77777777" w:rsidR="00B20DC4" w:rsidRPr="003D190B" w:rsidRDefault="00B20DC4" w:rsidP="00DB26DA">
            <w:pPr>
              <w:jc w:val="both"/>
            </w:pPr>
            <w:r>
              <w:t xml:space="preserve">Descripción </w:t>
            </w:r>
          </w:p>
        </w:tc>
        <w:tc>
          <w:tcPr>
            <w:tcW w:w="6123" w:type="dxa"/>
            <w:shd w:val="clear" w:color="auto" w:fill="auto"/>
          </w:tcPr>
          <w:p w14:paraId="57B98C26" w14:textId="77777777" w:rsidR="00B20DC4" w:rsidRDefault="00B20DC4" w:rsidP="00B20DC4">
            <w:pPr>
              <w:jc w:val="both"/>
            </w:pPr>
            <w:r w:rsidRPr="003D190B">
              <w:t>El módulo de control de</w:t>
            </w:r>
            <w:r>
              <w:t xml:space="preserve"> consultas</w:t>
            </w:r>
            <w:r w:rsidRPr="003D190B">
              <w:t xml:space="preserve"> requiere tener </w:t>
            </w:r>
            <w:r>
              <w:t xml:space="preserve">dos listas, de citas de hoy y consultas realizadas. </w:t>
            </w:r>
          </w:p>
          <w:p w14:paraId="04426014" w14:textId="77777777" w:rsidR="00B20DC4" w:rsidRDefault="00B20DC4" w:rsidP="00B20DC4">
            <w:pPr>
              <w:jc w:val="both"/>
            </w:pPr>
            <w:r>
              <w:t>La lista de citas de hoy tiene las opciones de crear cuadro clínico, ejecutar consulta y ver historial.</w:t>
            </w:r>
          </w:p>
          <w:p w14:paraId="016CA3AE" w14:textId="77777777" w:rsidR="00B20DC4" w:rsidRDefault="00B20DC4" w:rsidP="00B20DC4">
            <w:pPr>
              <w:jc w:val="both"/>
            </w:pPr>
            <w:r>
              <w:t>La lista de consultas que previamente se haya registrado exitosamente para poder editarlos, crear una nueva receta médica o examen clínico, obtener una búsqueda directa con cualquier dato que se muestra en la tabla.</w:t>
            </w:r>
          </w:p>
          <w:p w14:paraId="3FCFF778" w14:textId="77777777" w:rsidR="00400C3F" w:rsidRPr="003D190B" w:rsidRDefault="00400C3F" w:rsidP="00B20DC4">
            <w:pPr>
              <w:jc w:val="both"/>
            </w:pPr>
            <w:r>
              <w:t>Este caso de prueba se realizará previamente se haya ejecutado la cita médica(</w:t>
            </w:r>
            <w:r>
              <w:rPr>
                <w:b/>
              </w:rPr>
              <w:t>C.P. control cita médica</w:t>
            </w:r>
            <w:r>
              <w:t>).</w:t>
            </w:r>
          </w:p>
        </w:tc>
      </w:tr>
      <w:tr w:rsidR="00B20DC4" w:rsidRPr="00615706" w14:paraId="3823B12E" w14:textId="77777777" w:rsidTr="00F34529">
        <w:trPr>
          <w:trHeight w:val="619"/>
        </w:trPr>
        <w:tc>
          <w:tcPr>
            <w:tcW w:w="3689" w:type="dxa"/>
            <w:shd w:val="clear" w:color="auto" w:fill="auto"/>
          </w:tcPr>
          <w:p w14:paraId="73E96299" w14:textId="77777777" w:rsidR="00B20DC4" w:rsidRDefault="00B20DC4" w:rsidP="00DB26DA">
            <w:pPr>
              <w:jc w:val="both"/>
            </w:pPr>
            <w:r>
              <w:t>Resultado Esperado</w:t>
            </w:r>
          </w:p>
        </w:tc>
        <w:tc>
          <w:tcPr>
            <w:tcW w:w="6123" w:type="dxa"/>
            <w:shd w:val="clear" w:color="auto" w:fill="auto"/>
          </w:tcPr>
          <w:p w14:paraId="5B787B6B" w14:textId="77777777" w:rsidR="00B20DC4" w:rsidRPr="003D190B" w:rsidRDefault="00B20DC4" w:rsidP="00400C3F">
            <w:pPr>
              <w:jc w:val="both"/>
            </w:pPr>
            <w:r>
              <w:t xml:space="preserve">Obtener la lista de </w:t>
            </w:r>
            <w:r w:rsidR="00400C3F">
              <w:t>citas de hoy y consultas creadas.</w:t>
            </w:r>
          </w:p>
        </w:tc>
      </w:tr>
      <w:tr w:rsidR="00B20DC4" w:rsidRPr="00615706" w14:paraId="42EAD951" w14:textId="77777777" w:rsidTr="00F34529">
        <w:trPr>
          <w:trHeight w:val="619"/>
        </w:trPr>
        <w:tc>
          <w:tcPr>
            <w:tcW w:w="3689" w:type="dxa"/>
            <w:shd w:val="clear" w:color="auto" w:fill="auto"/>
          </w:tcPr>
          <w:p w14:paraId="4C510E79" w14:textId="77777777" w:rsidR="00B20DC4" w:rsidRDefault="00B20DC4" w:rsidP="00DB26DA">
            <w:pPr>
              <w:jc w:val="both"/>
            </w:pPr>
            <w:r>
              <w:t>Evaluación</w:t>
            </w:r>
          </w:p>
        </w:tc>
        <w:tc>
          <w:tcPr>
            <w:tcW w:w="6123" w:type="dxa"/>
            <w:shd w:val="clear" w:color="auto" w:fill="auto"/>
          </w:tcPr>
          <w:p w14:paraId="5CA50CD9" w14:textId="77777777" w:rsidR="00B20DC4" w:rsidRDefault="00B20DC4" w:rsidP="00DB26DA">
            <w:pPr>
              <w:jc w:val="both"/>
            </w:pPr>
            <w:r>
              <w:t>Prueba superada con satisfacción.</w:t>
            </w:r>
          </w:p>
        </w:tc>
      </w:tr>
      <w:tr w:rsidR="00B20DC4" w:rsidRPr="00615706" w14:paraId="374963E4" w14:textId="77777777" w:rsidTr="00F34529">
        <w:trPr>
          <w:trHeight w:val="619"/>
        </w:trPr>
        <w:tc>
          <w:tcPr>
            <w:tcW w:w="3689" w:type="dxa"/>
            <w:shd w:val="clear" w:color="auto" w:fill="F2F2F2" w:themeFill="background1" w:themeFillShade="F2"/>
            <w:hideMark/>
          </w:tcPr>
          <w:p w14:paraId="469FD543" w14:textId="77777777" w:rsidR="00B20DC4" w:rsidRPr="00615706" w:rsidRDefault="00B20DC4" w:rsidP="00DB26DA">
            <w:pPr>
              <w:jc w:val="both"/>
              <w:rPr>
                <w:b/>
              </w:rPr>
            </w:pPr>
            <w:r>
              <w:rPr>
                <w:b/>
              </w:rPr>
              <w:t>Nombre del caso de prueba</w:t>
            </w:r>
          </w:p>
        </w:tc>
        <w:tc>
          <w:tcPr>
            <w:tcW w:w="6123" w:type="dxa"/>
            <w:shd w:val="clear" w:color="auto" w:fill="F2F2F2" w:themeFill="background1" w:themeFillShade="F2"/>
            <w:hideMark/>
          </w:tcPr>
          <w:p w14:paraId="7CC54733" w14:textId="77777777" w:rsidR="00B20DC4" w:rsidRPr="00615706" w:rsidRDefault="009E0E83" w:rsidP="00B20DC4">
            <w:pPr>
              <w:jc w:val="both"/>
              <w:rPr>
                <w:b/>
              </w:rPr>
            </w:pPr>
            <w:r>
              <w:rPr>
                <w:b/>
              </w:rPr>
              <w:t>Control de llamado a paciente</w:t>
            </w:r>
          </w:p>
        </w:tc>
      </w:tr>
      <w:tr w:rsidR="00B20DC4" w:rsidRPr="00615706" w14:paraId="0A346C1C" w14:textId="77777777" w:rsidTr="00F34529">
        <w:trPr>
          <w:trHeight w:val="619"/>
        </w:trPr>
        <w:tc>
          <w:tcPr>
            <w:tcW w:w="3689" w:type="dxa"/>
            <w:shd w:val="clear" w:color="auto" w:fill="auto"/>
          </w:tcPr>
          <w:p w14:paraId="1589FF1E" w14:textId="77777777" w:rsidR="00B20DC4" w:rsidRDefault="00B20DC4" w:rsidP="00DB26DA">
            <w:pPr>
              <w:jc w:val="both"/>
            </w:pPr>
            <w:r>
              <w:t>Descripción</w:t>
            </w:r>
          </w:p>
        </w:tc>
        <w:tc>
          <w:tcPr>
            <w:tcW w:w="6123" w:type="dxa"/>
            <w:shd w:val="clear" w:color="auto" w:fill="auto"/>
          </w:tcPr>
          <w:p w14:paraId="6A0CDAD7" w14:textId="77777777" w:rsidR="00B20DC4" w:rsidRPr="003D190B" w:rsidRDefault="00B20DC4" w:rsidP="009E0E83">
            <w:pPr>
              <w:jc w:val="both"/>
            </w:pPr>
            <w:r w:rsidRPr="003D190B">
              <w:t>El módulo de control de</w:t>
            </w:r>
            <w:r>
              <w:t xml:space="preserve"> </w:t>
            </w:r>
            <w:r w:rsidR="009E0E83">
              <w:t>llamado al paciente requiere tener tres botones(llamar, siguiente y atrás).</w:t>
            </w:r>
            <w:r w:rsidR="00400C3F">
              <w:t>Previamente se haya ejecutado la cita médica y su respectiva impresión de ficha(</w:t>
            </w:r>
            <w:r w:rsidR="00400C3F">
              <w:rPr>
                <w:b/>
              </w:rPr>
              <w:t>C.P. control de citas médicas</w:t>
            </w:r>
            <w:r w:rsidR="00400C3F">
              <w:t>).</w:t>
            </w:r>
          </w:p>
        </w:tc>
      </w:tr>
      <w:tr w:rsidR="00B20DC4" w:rsidRPr="00615706" w14:paraId="1E858C03" w14:textId="77777777" w:rsidTr="00F34529">
        <w:trPr>
          <w:trHeight w:val="619"/>
        </w:trPr>
        <w:tc>
          <w:tcPr>
            <w:tcW w:w="3689" w:type="dxa"/>
            <w:shd w:val="clear" w:color="auto" w:fill="auto"/>
          </w:tcPr>
          <w:p w14:paraId="18242745" w14:textId="77777777" w:rsidR="00B20DC4" w:rsidRDefault="00B20DC4" w:rsidP="00DB26DA">
            <w:pPr>
              <w:jc w:val="both"/>
            </w:pPr>
            <w:r>
              <w:t>Resultado Esperado</w:t>
            </w:r>
          </w:p>
        </w:tc>
        <w:tc>
          <w:tcPr>
            <w:tcW w:w="6123" w:type="dxa"/>
            <w:shd w:val="clear" w:color="auto" w:fill="auto"/>
          </w:tcPr>
          <w:p w14:paraId="3E034547" w14:textId="77777777" w:rsidR="00B20DC4" w:rsidRPr="003D190B" w:rsidRDefault="009E0E83" w:rsidP="00DB26DA">
            <w:pPr>
              <w:jc w:val="both"/>
            </w:pPr>
            <w:r>
              <w:t>Tener los botones listos para ejecutarse</w:t>
            </w:r>
            <w:r w:rsidR="00B20DC4">
              <w:t>.</w:t>
            </w:r>
          </w:p>
        </w:tc>
      </w:tr>
      <w:tr w:rsidR="00B20DC4" w:rsidRPr="00615706" w14:paraId="7A4E9DAA" w14:textId="77777777" w:rsidTr="00F34529">
        <w:trPr>
          <w:trHeight w:val="619"/>
        </w:trPr>
        <w:tc>
          <w:tcPr>
            <w:tcW w:w="3689" w:type="dxa"/>
            <w:shd w:val="clear" w:color="auto" w:fill="auto"/>
          </w:tcPr>
          <w:p w14:paraId="0459130E" w14:textId="77777777" w:rsidR="00B20DC4" w:rsidRDefault="00B20DC4" w:rsidP="00DB26DA">
            <w:pPr>
              <w:jc w:val="both"/>
            </w:pPr>
            <w:r>
              <w:t>Evaluación</w:t>
            </w:r>
          </w:p>
        </w:tc>
        <w:tc>
          <w:tcPr>
            <w:tcW w:w="6123" w:type="dxa"/>
            <w:shd w:val="clear" w:color="auto" w:fill="auto"/>
          </w:tcPr>
          <w:p w14:paraId="683CA9E5" w14:textId="77777777" w:rsidR="00B20DC4" w:rsidRDefault="00B20DC4" w:rsidP="00562DB2">
            <w:pPr>
              <w:keepNext/>
              <w:jc w:val="both"/>
            </w:pPr>
            <w:r>
              <w:t>Prueba superada con satisfacción.</w:t>
            </w:r>
          </w:p>
        </w:tc>
      </w:tr>
    </w:tbl>
    <w:p w14:paraId="35037D0B" w14:textId="77777777" w:rsidR="00B20DC4" w:rsidRDefault="00562DB2" w:rsidP="00471279">
      <w:pPr>
        <w:pStyle w:val="Descripcin"/>
        <w:jc w:val="right"/>
      </w:pPr>
      <w:r>
        <w:t>Fuente</w:t>
      </w:r>
      <w:r w:rsidR="00471279">
        <w:t>: Elaboración propia</w:t>
      </w:r>
    </w:p>
    <w:p w14:paraId="61E0D341" w14:textId="77777777" w:rsidR="0020398F" w:rsidRPr="00D13700" w:rsidRDefault="0020398F" w:rsidP="00D13700">
      <w:pPr>
        <w:pStyle w:val="Ttulo4"/>
        <w:spacing w:line="360" w:lineRule="auto"/>
        <w:jc w:val="both"/>
        <w:rPr>
          <w:szCs w:val="24"/>
        </w:rPr>
      </w:pPr>
      <w:r w:rsidRPr="00D13700">
        <w:rPr>
          <w:szCs w:val="24"/>
        </w:rPr>
        <w:lastRenderedPageBreak/>
        <w:t>Prueba de validación del sistema</w:t>
      </w:r>
    </w:p>
    <w:p w14:paraId="091550AA" w14:textId="77777777" w:rsidR="0020398F" w:rsidRPr="00D13700" w:rsidRDefault="0020398F" w:rsidP="00D13700">
      <w:pPr>
        <w:spacing w:before="40" w:line="360" w:lineRule="auto"/>
        <w:jc w:val="both"/>
        <w:rPr>
          <w:sz w:val="24"/>
          <w:szCs w:val="24"/>
        </w:rPr>
      </w:pPr>
      <w:r w:rsidRPr="00D13700">
        <w:rPr>
          <w:sz w:val="24"/>
          <w:szCs w:val="24"/>
        </w:rPr>
        <w:t>Se ejecutó la prueba de validación para el proceso de control que asegura que el software cumple con sus especificaciones y satisface las necesidades del usuario.</w:t>
      </w:r>
    </w:p>
    <w:p w14:paraId="11C43A64" w14:textId="77777777" w:rsidR="006C3B0F" w:rsidRPr="00D13700" w:rsidRDefault="0020398F" w:rsidP="00D13700">
      <w:pPr>
        <w:spacing w:before="40" w:line="360" w:lineRule="auto"/>
        <w:jc w:val="both"/>
        <w:rPr>
          <w:sz w:val="24"/>
          <w:szCs w:val="24"/>
        </w:rPr>
      </w:pPr>
      <w:r w:rsidRPr="00D13700">
        <w:rPr>
          <w:sz w:val="24"/>
          <w:szCs w:val="24"/>
        </w:rPr>
        <w:t>A continuación, se realiza las pruebas de validación</w:t>
      </w:r>
      <w:r w:rsidR="006C3B0F" w:rsidRPr="00D13700">
        <w:rPr>
          <w:sz w:val="24"/>
          <w:szCs w:val="24"/>
        </w:rPr>
        <w:t xml:space="preserve"> beta</w:t>
      </w:r>
      <w:r w:rsidRPr="00D13700">
        <w:rPr>
          <w:sz w:val="24"/>
          <w:szCs w:val="24"/>
        </w:rPr>
        <w:t xml:space="preserve">, </w:t>
      </w:r>
      <w:r w:rsidR="006C3B0F" w:rsidRPr="00D13700">
        <w:rPr>
          <w:sz w:val="24"/>
          <w:szCs w:val="24"/>
        </w:rPr>
        <w:t>realizadas</w:t>
      </w:r>
      <w:r w:rsidRPr="00D13700">
        <w:rPr>
          <w:sz w:val="24"/>
          <w:szCs w:val="24"/>
        </w:rPr>
        <w:t xml:space="preserve"> por el</w:t>
      </w:r>
      <w:r w:rsidR="006C3B0F" w:rsidRPr="00D13700">
        <w:rPr>
          <w:sz w:val="24"/>
          <w:szCs w:val="24"/>
        </w:rPr>
        <w:t xml:space="preserve"> usuario en su entorno de trabajo y sin observadores.</w:t>
      </w:r>
    </w:p>
    <w:p w14:paraId="3000BD62" w14:textId="77777777" w:rsidR="006C3B0F" w:rsidRPr="00D13700" w:rsidRDefault="006C3B0F" w:rsidP="00D13700">
      <w:pPr>
        <w:spacing w:before="40" w:line="360" w:lineRule="auto"/>
        <w:jc w:val="both"/>
        <w:rPr>
          <w:b/>
          <w:sz w:val="24"/>
          <w:szCs w:val="24"/>
        </w:rPr>
      </w:pPr>
      <w:r w:rsidRPr="00D13700">
        <w:rPr>
          <w:b/>
          <w:sz w:val="24"/>
          <w:szCs w:val="24"/>
        </w:rPr>
        <w:t>Indicadores de validación</w:t>
      </w:r>
    </w:p>
    <w:p w14:paraId="276E3524" w14:textId="77777777" w:rsidR="006C3B0F" w:rsidRPr="00D13700" w:rsidRDefault="006C3B0F" w:rsidP="00060A18">
      <w:pPr>
        <w:pStyle w:val="Prrafodelista"/>
        <w:numPr>
          <w:ilvl w:val="0"/>
          <w:numId w:val="46"/>
        </w:numPr>
        <w:spacing w:before="40" w:line="360" w:lineRule="auto"/>
        <w:jc w:val="both"/>
        <w:rPr>
          <w:sz w:val="24"/>
          <w:szCs w:val="24"/>
        </w:rPr>
      </w:pPr>
      <w:r w:rsidRPr="00D13700">
        <w:rPr>
          <w:sz w:val="24"/>
          <w:szCs w:val="24"/>
        </w:rPr>
        <w:t>Inconforme</w:t>
      </w:r>
    </w:p>
    <w:p w14:paraId="49F96611" w14:textId="77777777" w:rsidR="0020398F" w:rsidRPr="00D13700" w:rsidRDefault="006C3B0F" w:rsidP="00060A18">
      <w:pPr>
        <w:pStyle w:val="Prrafodelista"/>
        <w:numPr>
          <w:ilvl w:val="0"/>
          <w:numId w:val="46"/>
        </w:numPr>
        <w:spacing w:before="40" w:line="360" w:lineRule="auto"/>
        <w:jc w:val="both"/>
        <w:rPr>
          <w:sz w:val="24"/>
          <w:szCs w:val="24"/>
        </w:rPr>
      </w:pPr>
      <w:r w:rsidRPr="00D13700">
        <w:rPr>
          <w:sz w:val="24"/>
          <w:szCs w:val="24"/>
        </w:rPr>
        <w:t>Conforme</w:t>
      </w:r>
    </w:p>
    <w:p w14:paraId="7FCD78A8" w14:textId="77777777" w:rsidR="006C3B0F" w:rsidRPr="00D13700" w:rsidRDefault="006C3B0F" w:rsidP="00060A18">
      <w:pPr>
        <w:pStyle w:val="Prrafodelista"/>
        <w:numPr>
          <w:ilvl w:val="0"/>
          <w:numId w:val="46"/>
        </w:numPr>
        <w:spacing w:before="40" w:line="360" w:lineRule="auto"/>
        <w:jc w:val="both"/>
        <w:rPr>
          <w:sz w:val="24"/>
          <w:szCs w:val="24"/>
        </w:rPr>
      </w:pPr>
      <w:r w:rsidRPr="00D13700">
        <w:rPr>
          <w:sz w:val="24"/>
          <w:szCs w:val="24"/>
        </w:rPr>
        <w:t>Más de lo que esperaba</w:t>
      </w:r>
    </w:p>
    <w:p w14:paraId="089AC71C" w14:textId="77777777" w:rsidR="006C3B0F" w:rsidRPr="00D13700" w:rsidRDefault="006C3B0F" w:rsidP="00D13700">
      <w:pPr>
        <w:spacing w:before="40" w:line="360" w:lineRule="auto"/>
        <w:jc w:val="both"/>
        <w:rPr>
          <w:b/>
          <w:sz w:val="24"/>
          <w:szCs w:val="24"/>
        </w:rPr>
      </w:pPr>
      <w:r w:rsidRPr="00D13700">
        <w:rPr>
          <w:b/>
          <w:sz w:val="24"/>
          <w:szCs w:val="24"/>
        </w:rPr>
        <w:t xml:space="preserve">Paso 1. </w:t>
      </w:r>
      <w:r w:rsidRPr="00D13700">
        <w:rPr>
          <w:sz w:val="24"/>
          <w:szCs w:val="24"/>
        </w:rPr>
        <w:t>Identificación de los usuarios</w:t>
      </w:r>
    </w:p>
    <w:p w14:paraId="34D53D3D" w14:textId="77777777" w:rsidR="006C3B0F" w:rsidRPr="00D13700" w:rsidRDefault="006C3B0F" w:rsidP="00D13700">
      <w:pPr>
        <w:spacing w:before="40" w:line="360" w:lineRule="auto"/>
        <w:jc w:val="both"/>
        <w:rPr>
          <w:sz w:val="24"/>
          <w:szCs w:val="24"/>
        </w:rPr>
      </w:pPr>
      <w:r w:rsidRPr="00D13700">
        <w:rPr>
          <w:b/>
          <w:sz w:val="24"/>
          <w:szCs w:val="24"/>
        </w:rPr>
        <w:t xml:space="preserve">Usuarios: </w:t>
      </w:r>
      <w:r w:rsidRPr="00D13700">
        <w:rPr>
          <w:b/>
          <w:sz w:val="24"/>
          <w:szCs w:val="24"/>
        </w:rPr>
        <w:tab/>
      </w:r>
      <w:r w:rsidRPr="00D13700">
        <w:rPr>
          <w:sz w:val="24"/>
          <w:szCs w:val="24"/>
        </w:rPr>
        <w:t>Administrador</w:t>
      </w:r>
    </w:p>
    <w:p w14:paraId="739B0C3F" w14:textId="77777777" w:rsidR="006C3B0F" w:rsidRPr="00D13700" w:rsidRDefault="006C3B0F" w:rsidP="00D13700">
      <w:pPr>
        <w:spacing w:before="40" w:line="360" w:lineRule="auto"/>
        <w:jc w:val="both"/>
        <w:rPr>
          <w:sz w:val="24"/>
          <w:szCs w:val="24"/>
        </w:rPr>
      </w:pPr>
      <w:r w:rsidRPr="00D13700">
        <w:rPr>
          <w:sz w:val="24"/>
          <w:szCs w:val="24"/>
        </w:rPr>
        <w:tab/>
      </w:r>
      <w:r w:rsidRPr="00D13700">
        <w:rPr>
          <w:sz w:val="24"/>
          <w:szCs w:val="24"/>
        </w:rPr>
        <w:tab/>
        <w:t>Médico</w:t>
      </w:r>
    </w:p>
    <w:p w14:paraId="1E31CAD8" w14:textId="77777777" w:rsidR="006C3B0F" w:rsidRPr="00D13700" w:rsidRDefault="006C3B0F" w:rsidP="00D13700">
      <w:pPr>
        <w:spacing w:before="40" w:line="360" w:lineRule="auto"/>
        <w:jc w:val="both"/>
        <w:rPr>
          <w:sz w:val="24"/>
          <w:szCs w:val="24"/>
        </w:rPr>
      </w:pPr>
      <w:r w:rsidRPr="00D13700">
        <w:rPr>
          <w:sz w:val="24"/>
          <w:szCs w:val="24"/>
        </w:rPr>
        <w:tab/>
      </w:r>
      <w:r w:rsidRPr="00D13700">
        <w:rPr>
          <w:sz w:val="24"/>
          <w:szCs w:val="24"/>
        </w:rPr>
        <w:tab/>
        <w:t>Secretaria</w:t>
      </w:r>
    </w:p>
    <w:p w14:paraId="773F80FB" w14:textId="77777777" w:rsidR="006C3B0F" w:rsidRPr="00D13700" w:rsidRDefault="006C3B0F" w:rsidP="00D13700">
      <w:pPr>
        <w:spacing w:before="40" w:line="360" w:lineRule="auto"/>
        <w:jc w:val="both"/>
        <w:rPr>
          <w:b/>
          <w:sz w:val="24"/>
          <w:szCs w:val="24"/>
        </w:rPr>
      </w:pPr>
      <w:r w:rsidRPr="00D13700">
        <w:rPr>
          <w:b/>
          <w:sz w:val="24"/>
          <w:szCs w:val="24"/>
        </w:rPr>
        <w:t xml:space="preserve">Paso2. </w:t>
      </w:r>
      <w:r w:rsidRPr="00D13700">
        <w:rPr>
          <w:sz w:val="24"/>
          <w:szCs w:val="24"/>
        </w:rPr>
        <w:t>Identificación de requerimientos a validar</w:t>
      </w:r>
    </w:p>
    <w:p w14:paraId="5A440615" w14:textId="77777777" w:rsidR="006C3B0F" w:rsidRPr="00D13700" w:rsidRDefault="006C3B0F" w:rsidP="00D13700">
      <w:pPr>
        <w:spacing w:before="40" w:line="360" w:lineRule="auto"/>
        <w:jc w:val="both"/>
        <w:rPr>
          <w:b/>
          <w:sz w:val="24"/>
          <w:szCs w:val="24"/>
        </w:rPr>
      </w:pPr>
      <w:r w:rsidRPr="00D13700">
        <w:rPr>
          <w:b/>
          <w:sz w:val="24"/>
          <w:szCs w:val="24"/>
        </w:rPr>
        <w:t>Requerimientos a validar:</w:t>
      </w:r>
    </w:p>
    <w:p w14:paraId="7EAA38DB" w14:textId="77777777" w:rsidR="006C3B0F" w:rsidRPr="00D13700" w:rsidRDefault="006C3B0F" w:rsidP="00060A18">
      <w:pPr>
        <w:pStyle w:val="Prrafodelista"/>
        <w:numPr>
          <w:ilvl w:val="0"/>
          <w:numId w:val="47"/>
        </w:numPr>
        <w:spacing w:before="40" w:line="360" w:lineRule="auto"/>
        <w:jc w:val="both"/>
        <w:rPr>
          <w:b/>
          <w:sz w:val="24"/>
          <w:szCs w:val="24"/>
        </w:rPr>
      </w:pPr>
      <w:r w:rsidRPr="00D13700">
        <w:rPr>
          <w:b/>
          <w:sz w:val="24"/>
          <w:szCs w:val="24"/>
        </w:rPr>
        <w:t xml:space="preserve">Usuarios </w:t>
      </w:r>
    </w:p>
    <w:p w14:paraId="6354129B" w14:textId="77777777" w:rsidR="006C3B0F" w:rsidRPr="00D13700" w:rsidRDefault="006C3B0F" w:rsidP="00060A18">
      <w:pPr>
        <w:pStyle w:val="Prrafodelista"/>
        <w:numPr>
          <w:ilvl w:val="0"/>
          <w:numId w:val="48"/>
        </w:numPr>
        <w:spacing w:before="40" w:line="360" w:lineRule="auto"/>
        <w:jc w:val="both"/>
        <w:rPr>
          <w:sz w:val="24"/>
          <w:szCs w:val="24"/>
        </w:rPr>
      </w:pPr>
      <w:r w:rsidRPr="00D13700">
        <w:rPr>
          <w:sz w:val="24"/>
          <w:szCs w:val="24"/>
        </w:rPr>
        <w:t xml:space="preserve">Situación 1: </w:t>
      </w:r>
      <w:r w:rsidR="007D15C2" w:rsidRPr="00D13700">
        <w:rPr>
          <w:sz w:val="24"/>
          <w:szCs w:val="24"/>
        </w:rPr>
        <w:t>Nuevo</w:t>
      </w:r>
      <w:r w:rsidRPr="00D13700">
        <w:rPr>
          <w:sz w:val="24"/>
          <w:szCs w:val="24"/>
        </w:rPr>
        <w:t xml:space="preserve"> </w:t>
      </w:r>
    </w:p>
    <w:p w14:paraId="2B5AB7A0" w14:textId="77777777" w:rsidR="006C3B0F" w:rsidRPr="00D13700" w:rsidRDefault="00D13700" w:rsidP="00060A18">
      <w:pPr>
        <w:pStyle w:val="Prrafodelista"/>
        <w:numPr>
          <w:ilvl w:val="0"/>
          <w:numId w:val="48"/>
        </w:numPr>
        <w:spacing w:before="40" w:line="360" w:lineRule="auto"/>
        <w:jc w:val="both"/>
        <w:rPr>
          <w:sz w:val="24"/>
          <w:szCs w:val="24"/>
        </w:rPr>
      </w:pPr>
      <w:r>
        <w:rPr>
          <w:sz w:val="24"/>
          <w:szCs w:val="24"/>
        </w:rPr>
        <w:t>Situación 2</w:t>
      </w:r>
      <w:r w:rsidR="006C3B0F" w:rsidRPr="00D13700">
        <w:rPr>
          <w:sz w:val="24"/>
          <w:szCs w:val="24"/>
        </w:rPr>
        <w:t>: Ver perfil</w:t>
      </w:r>
    </w:p>
    <w:p w14:paraId="52433D81" w14:textId="77777777" w:rsidR="006C3B0F" w:rsidRPr="00D13700" w:rsidRDefault="00D13700" w:rsidP="00060A18">
      <w:pPr>
        <w:pStyle w:val="Prrafodelista"/>
        <w:numPr>
          <w:ilvl w:val="0"/>
          <w:numId w:val="48"/>
        </w:numPr>
        <w:spacing w:before="40" w:line="360" w:lineRule="auto"/>
        <w:jc w:val="both"/>
        <w:rPr>
          <w:sz w:val="24"/>
          <w:szCs w:val="24"/>
        </w:rPr>
      </w:pPr>
      <w:r>
        <w:rPr>
          <w:sz w:val="24"/>
          <w:szCs w:val="24"/>
        </w:rPr>
        <w:t>Situación 3</w:t>
      </w:r>
      <w:r w:rsidR="006C3B0F" w:rsidRPr="00D13700">
        <w:rPr>
          <w:sz w:val="24"/>
          <w:szCs w:val="24"/>
        </w:rPr>
        <w:t>: Editar</w:t>
      </w:r>
    </w:p>
    <w:p w14:paraId="789B6988" w14:textId="77777777" w:rsidR="004317C1" w:rsidRPr="00D13700" w:rsidRDefault="00D13700" w:rsidP="00060A18">
      <w:pPr>
        <w:pStyle w:val="Prrafodelista"/>
        <w:numPr>
          <w:ilvl w:val="0"/>
          <w:numId w:val="48"/>
        </w:numPr>
        <w:spacing w:before="40" w:line="360" w:lineRule="auto"/>
        <w:jc w:val="both"/>
        <w:rPr>
          <w:sz w:val="24"/>
          <w:szCs w:val="24"/>
        </w:rPr>
      </w:pPr>
      <w:r>
        <w:rPr>
          <w:sz w:val="24"/>
          <w:szCs w:val="24"/>
        </w:rPr>
        <w:t>Situación 4</w:t>
      </w:r>
      <w:r w:rsidR="006C3B0F" w:rsidRPr="00D13700">
        <w:rPr>
          <w:sz w:val="24"/>
          <w:szCs w:val="24"/>
        </w:rPr>
        <w:t>: Permisos</w:t>
      </w:r>
      <w:r w:rsidR="004317C1" w:rsidRPr="00D13700">
        <w:rPr>
          <w:sz w:val="24"/>
          <w:szCs w:val="24"/>
        </w:rPr>
        <w:t xml:space="preserve"> </w:t>
      </w:r>
    </w:p>
    <w:p w14:paraId="7D2C8748" w14:textId="77777777" w:rsidR="006C3B0F" w:rsidRPr="00D13700" w:rsidRDefault="00D13700" w:rsidP="00060A18">
      <w:pPr>
        <w:pStyle w:val="Prrafodelista"/>
        <w:numPr>
          <w:ilvl w:val="0"/>
          <w:numId w:val="48"/>
        </w:numPr>
        <w:spacing w:before="40" w:line="360" w:lineRule="auto"/>
        <w:jc w:val="both"/>
        <w:rPr>
          <w:sz w:val="24"/>
          <w:szCs w:val="24"/>
        </w:rPr>
      </w:pPr>
      <w:r>
        <w:rPr>
          <w:sz w:val="24"/>
          <w:szCs w:val="24"/>
        </w:rPr>
        <w:t>Situación 5</w:t>
      </w:r>
      <w:r w:rsidR="004317C1" w:rsidRPr="00D13700">
        <w:rPr>
          <w:sz w:val="24"/>
          <w:szCs w:val="24"/>
        </w:rPr>
        <w:t>: Buscar</w:t>
      </w:r>
    </w:p>
    <w:p w14:paraId="304EBF2E" w14:textId="77777777" w:rsidR="007D15C2" w:rsidRPr="00D13700" w:rsidRDefault="007D15C2" w:rsidP="00060A18">
      <w:pPr>
        <w:pStyle w:val="Prrafodelista"/>
        <w:numPr>
          <w:ilvl w:val="0"/>
          <w:numId w:val="47"/>
        </w:numPr>
        <w:spacing w:before="40" w:line="360" w:lineRule="auto"/>
        <w:jc w:val="both"/>
        <w:rPr>
          <w:b/>
          <w:sz w:val="24"/>
          <w:szCs w:val="24"/>
        </w:rPr>
      </w:pPr>
      <w:r w:rsidRPr="00D13700">
        <w:rPr>
          <w:b/>
          <w:sz w:val="24"/>
          <w:szCs w:val="24"/>
        </w:rPr>
        <w:t>Especialidades</w:t>
      </w:r>
    </w:p>
    <w:p w14:paraId="58092273" w14:textId="77777777" w:rsidR="007D15C2" w:rsidRPr="00D13700" w:rsidRDefault="00D13700" w:rsidP="00060A18">
      <w:pPr>
        <w:pStyle w:val="Prrafodelista"/>
        <w:numPr>
          <w:ilvl w:val="0"/>
          <w:numId w:val="48"/>
        </w:numPr>
        <w:spacing w:before="40" w:line="360" w:lineRule="auto"/>
        <w:jc w:val="both"/>
        <w:rPr>
          <w:sz w:val="24"/>
          <w:szCs w:val="24"/>
        </w:rPr>
      </w:pPr>
      <w:r>
        <w:rPr>
          <w:sz w:val="24"/>
          <w:szCs w:val="24"/>
        </w:rPr>
        <w:t>Situación 6</w:t>
      </w:r>
      <w:r w:rsidR="007D15C2" w:rsidRPr="00D13700">
        <w:rPr>
          <w:sz w:val="24"/>
          <w:szCs w:val="24"/>
        </w:rPr>
        <w:t xml:space="preserve">: Nuevo </w:t>
      </w:r>
    </w:p>
    <w:p w14:paraId="717B6E57" w14:textId="77777777" w:rsidR="007D15C2" w:rsidRPr="00D13700" w:rsidRDefault="00D13700" w:rsidP="00060A18">
      <w:pPr>
        <w:pStyle w:val="Prrafodelista"/>
        <w:numPr>
          <w:ilvl w:val="0"/>
          <w:numId w:val="48"/>
        </w:numPr>
        <w:spacing w:before="40" w:line="360" w:lineRule="auto"/>
        <w:jc w:val="both"/>
        <w:rPr>
          <w:sz w:val="24"/>
          <w:szCs w:val="24"/>
        </w:rPr>
      </w:pPr>
      <w:r>
        <w:rPr>
          <w:sz w:val="24"/>
          <w:szCs w:val="24"/>
        </w:rPr>
        <w:t>Situación 7</w:t>
      </w:r>
      <w:r w:rsidR="007D15C2" w:rsidRPr="00D13700">
        <w:rPr>
          <w:sz w:val="24"/>
          <w:szCs w:val="24"/>
        </w:rPr>
        <w:t>: Editar</w:t>
      </w:r>
    </w:p>
    <w:p w14:paraId="2744F445" w14:textId="77777777" w:rsidR="004317C1" w:rsidRPr="00D13700" w:rsidRDefault="007D15C2" w:rsidP="00060A18">
      <w:pPr>
        <w:pStyle w:val="Prrafodelista"/>
        <w:numPr>
          <w:ilvl w:val="0"/>
          <w:numId w:val="48"/>
        </w:numPr>
        <w:spacing w:before="40" w:line="360" w:lineRule="auto"/>
        <w:jc w:val="both"/>
        <w:rPr>
          <w:sz w:val="24"/>
          <w:szCs w:val="24"/>
        </w:rPr>
      </w:pPr>
      <w:r w:rsidRPr="00D13700">
        <w:rPr>
          <w:sz w:val="24"/>
          <w:szCs w:val="24"/>
        </w:rPr>
        <w:t>Situació</w:t>
      </w:r>
      <w:r w:rsidR="00D13700">
        <w:rPr>
          <w:sz w:val="24"/>
          <w:szCs w:val="24"/>
        </w:rPr>
        <w:t>n 8</w:t>
      </w:r>
      <w:r w:rsidRPr="00D13700">
        <w:rPr>
          <w:sz w:val="24"/>
          <w:szCs w:val="24"/>
        </w:rPr>
        <w:t>: Eliminar</w:t>
      </w:r>
      <w:r w:rsidR="004317C1" w:rsidRPr="00D13700">
        <w:rPr>
          <w:sz w:val="24"/>
          <w:szCs w:val="24"/>
        </w:rPr>
        <w:t xml:space="preserve"> </w:t>
      </w:r>
    </w:p>
    <w:p w14:paraId="1B5BCDDD" w14:textId="77777777" w:rsidR="007D15C2" w:rsidRPr="00D13700" w:rsidRDefault="00D13700" w:rsidP="00060A18">
      <w:pPr>
        <w:pStyle w:val="Prrafodelista"/>
        <w:numPr>
          <w:ilvl w:val="0"/>
          <w:numId w:val="48"/>
        </w:numPr>
        <w:spacing w:before="40" w:line="360" w:lineRule="auto"/>
        <w:jc w:val="both"/>
        <w:rPr>
          <w:sz w:val="24"/>
          <w:szCs w:val="24"/>
        </w:rPr>
      </w:pPr>
      <w:r>
        <w:rPr>
          <w:sz w:val="24"/>
          <w:szCs w:val="24"/>
        </w:rPr>
        <w:t>Situación 9</w:t>
      </w:r>
      <w:r w:rsidR="004317C1" w:rsidRPr="00D13700">
        <w:rPr>
          <w:sz w:val="24"/>
          <w:szCs w:val="24"/>
        </w:rPr>
        <w:t>: Buscar</w:t>
      </w:r>
    </w:p>
    <w:p w14:paraId="2BF5661C" w14:textId="77777777" w:rsidR="007D15C2" w:rsidRPr="00D13700" w:rsidRDefault="002F693E" w:rsidP="00060A18">
      <w:pPr>
        <w:pStyle w:val="Prrafodelista"/>
        <w:numPr>
          <w:ilvl w:val="0"/>
          <w:numId w:val="47"/>
        </w:numPr>
        <w:spacing w:before="40" w:line="360" w:lineRule="auto"/>
        <w:jc w:val="both"/>
        <w:rPr>
          <w:b/>
          <w:sz w:val="24"/>
          <w:szCs w:val="24"/>
        </w:rPr>
      </w:pPr>
      <w:r w:rsidRPr="00D13700">
        <w:rPr>
          <w:b/>
          <w:sz w:val="24"/>
          <w:szCs w:val="24"/>
        </w:rPr>
        <w:lastRenderedPageBreak/>
        <w:t>Pantalla</w:t>
      </w:r>
    </w:p>
    <w:p w14:paraId="005B1D50" w14:textId="77777777" w:rsidR="007D15C2" w:rsidRPr="00D13700" w:rsidRDefault="007D15C2"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0</w:t>
      </w:r>
      <w:r w:rsidRPr="00D13700">
        <w:rPr>
          <w:sz w:val="24"/>
          <w:szCs w:val="24"/>
        </w:rPr>
        <w:t xml:space="preserve">: </w:t>
      </w:r>
      <w:r w:rsidR="002F693E" w:rsidRPr="00D13700">
        <w:rPr>
          <w:sz w:val="24"/>
          <w:szCs w:val="24"/>
        </w:rPr>
        <w:t>Subir video</w:t>
      </w:r>
      <w:r w:rsidRPr="00D13700">
        <w:rPr>
          <w:sz w:val="24"/>
          <w:szCs w:val="24"/>
        </w:rPr>
        <w:t xml:space="preserve"> </w:t>
      </w:r>
    </w:p>
    <w:p w14:paraId="42803112" w14:textId="77777777" w:rsidR="007D15C2" w:rsidRPr="00D13700" w:rsidRDefault="007D15C2"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1</w:t>
      </w:r>
      <w:r w:rsidRPr="00D13700">
        <w:rPr>
          <w:sz w:val="24"/>
          <w:szCs w:val="24"/>
        </w:rPr>
        <w:t xml:space="preserve">: </w:t>
      </w:r>
      <w:r w:rsidR="002F693E" w:rsidRPr="00D13700">
        <w:rPr>
          <w:sz w:val="24"/>
          <w:szCs w:val="24"/>
        </w:rPr>
        <w:t>Editar mensaje</w:t>
      </w:r>
    </w:p>
    <w:p w14:paraId="4AE7636B" w14:textId="77777777" w:rsidR="007D15C2" w:rsidRPr="00D13700" w:rsidRDefault="007D15C2"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2</w:t>
      </w:r>
      <w:r w:rsidRPr="00D13700">
        <w:rPr>
          <w:sz w:val="24"/>
          <w:szCs w:val="24"/>
        </w:rPr>
        <w:t xml:space="preserve">: </w:t>
      </w:r>
      <w:r w:rsidR="002F693E" w:rsidRPr="00D13700">
        <w:rPr>
          <w:sz w:val="24"/>
          <w:szCs w:val="24"/>
        </w:rPr>
        <w:t>Ver pantalla completa</w:t>
      </w:r>
    </w:p>
    <w:p w14:paraId="29DDECF8" w14:textId="77777777" w:rsidR="002F693E" w:rsidRPr="00D13700" w:rsidRDefault="002F693E" w:rsidP="00060A18">
      <w:pPr>
        <w:pStyle w:val="Prrafodelista"/>
        <w:numPr>
          <w:ilvl w:val="0"/>
          <w:numId w:val="47"/>
        </w:numPr>
        <w:spacing w:before="40" w:line="360" w:lineRule="auto"/>
        <w:jc w:val="both"/>
        <w:rPr>
          <w:b/>
          <w:sz w:val="24"/>
          <w:szCs w:val="24"/>
        </w:rPr>
      </w:pPr>
      <w:r w:rsidRPr="00D13700">
        <w:rPr>
          <w:b/>
          <w:sz w:val="24"/>
          <w:szCs w:val="24"/>
        </w:rPr>
        <w:t>Backups</w:t>
      </w:r>
    </w:p>
    <w:p w14:paraId="41D8AB8D" w14:textId="77777777" w:rsidR="002F693E" w:rsidRPr="00D13700" w:rsidRDefault="002F693E"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3</w:t>
      </w:r>
      <w:r w:rsidRPr="00D13700">
        <w:rPr>
          <w:sz w:val="24"/>
          <w:szCs w:val="24"/>
        </w:rPr>
        <w:t xml:space="preserve">: Nuevo </w:t>
      </w:r>
    </w:p>
    <w:p w14:paraId="303A28AD" w14:textId="77777777" w:rsidR="004317C1" w:rsidRPr="00D13700" w:rsidRDefault="002F693E"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4</w:t>
      </w:r>
      <w:r w:rsidRPr="00D13700">
        <w:rPr>
          <w:sz w:val="24"/>
          <w:szCs w:val="24"/>
        </w:rPr>
        <w:t>: Descargar</w:t>
      </w:r>
      <w:r w:rsidR="004317C1" w:rsidRPr="00D13700">
        <w:rPr>
          <w:sz w:val="24"/>
          <w:szCs w:val="24"/>
        </w:rPr>
        <w:t xml:space="preserve"> </w:t>
      </w:r>
    </w:p>
    <w:p w14:paraId="42373044" w14:textId="77777777" w:rsidR="009E0E83" w:rsidRPr="00D13700" w:rsidRDefault="004317C1"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5</w:t>
      </w:r>
      <w:r w:rsidRPr="00D13700">
        <w:rPr>
          <w:sz w:val="24"/>
          <w:szCs w:val="24"/>
        </w:rPr>
        <w:t>: Buscar</w:t>
      </w:r>
    </w:p>
    <w:p w14:paraId="5A437C1D" w14:textId="77777777" w:rsidR="0092104B" w:rsidRPr="00D13700" w:rsidRDefault="0092104B" w:rsidP="00060A18">
      <w:pPr>
        <w:pStyle w:val="Prrafodelista"/>
        <w:numPr>
          <w:ilvl w:val="0"/>
          <w:numId w:val="47"/>
        </w:numPr>
        <w:spacing w:before="40" w:line="360" w:lineRule="auto"/>
        <w:jc w:val="both"/>
        <w:rPr>
          <w:b/>
          <w:sz w:val="24"/>
          <w:szCs w:val="24"/>
        </w:rPr>
      </w:pPr>
      <w:r w:rsidRPr="00D13700">
        <w:rPr>
          <w:b/>
          <w:sz w:val="24"/>
          <w:szCs w:val="24"/>
        </w:rPr>
        <w:t>Reportes</w:t>
      </w:r>
    </w:p>
    <w:p w14:paraId="69FD5573" w14:textId="77777777" w:rsidR="0092104B" w:rsidRPr="00D13700" w:rsidRDefault="0092104B"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6</w:t>
      </w:r>
      <w:r w:rsidRPr="00D13700">
        <w:rPr>
          <w:sz w:val="24"/>
          <w:szCs w:val="24"/>
        </w:rPr>
        <w:t>: Buscar</w:t>
      </w:r>
    </w:p>
    <w:p w14:paraId="36C412B7" w14:textId="77777777" w:rsidR="0092104B" w:rsidRPr="00D13700" w:rsidRDefault="0092104B"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7</w:t>
      </w:r>
      <w:r w:rsidRPr="00D13700">
        <w:rPr>
          <w:sz w:val="24"/>
          <w:szCs w:val="24"/>
        </w:rPr>
        <w:t xml:space="preserve">: Imprimir </w:t>
      </w:r>
    </w:p>
    <w:p w14:paraId="1B0ECC93" w14:textId="77777777" w:rsidR="002F693E" w:rsidRPr="00D13700" w:rsidRDefault="002F693E" w:rsidP="00060A18">
      <w:pPr>
        <w:pStyle w:val="Prrafodelista"/>
        <w:numPr>
          <w:ilvl w:val="0"/>
          <w:numId w:val="47"/>
        </w:numPr>
        <w:spacing w:before="40" w:line="360" w:lineRule="auto"/>
        <w:jc w:val="both"/>
        <w:rPr>
          <w:b/>
          <w:sz w:val="24"/>
          <w:szCs w:val="24"/>
        </w:rPr>
      </w:pPr>
      <w:r w:rsidRPr="00D13700">
        <w:rPr>
          <w:b/>
          <w:sz w:val="24"/>
          <w:szCs w:val="24"/>
        </w:rPr>
        <w:t>Pacientes</w:t>
      </w:r>
    </w:p>
    <w:p w14:paraId="21CAF1EE" w14:textId="77777777" w:rsidR="002F693E" w:rsidRPr="00D13700" w:rsidRDefault="002F693E"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8</w:t>
      </w:r>
      <w:r w:rsidRPr="00D13700">
        <w:rPr>
          <w:sz w:val="24"/>
          <w:szCs w:val="24"/>
        </w:rPr>
        <w:t xml:space="preserve">: Nuevo </w:t>
      </w:r>
    </w:p>
    <w:p w14:paraId="01AFF8BA" w14:textId="77777777" w:rsidR="002F693E" w:rsidRPr="00D13700" w:rsidRDefault="002F693E" w:rsidP="00060A18">
      <w:pPr>
        <w:pStyle w:val="Prrafodelista"/>
        <w:numPr>
          <w:ilvl w:val="0"/>
          <w:numId w:val="48"/>
        </w:numPr>
        <w:spacing w:before="40" w:line="360" w:lineRule="auto"/>
        <w:jc w:val="both"/>
        <w:rPr>
          <w:sz w:val="24"/>
          <w:szCs w:val="24"/>
        </w:rPr>
      </w:pPr>
      <w:r w:rsidRPr="00D13700">
        <w:rPr>
          <w:sz w:val="24"/>
          <w:szCs w:val="24"/>
        </w:rPr>
        <w:t>Situación 1</w:t>
      </w:r>
      <w:r w:rsidR="00D13700">
        <w:rPr>
          <w:sz w:val="24"/>
          <w:szCs w:val="24"/>
        </w:rPr>
        <w:t>9</w:t>
      </w:r>
      <w:r w:rsidRPr="00D13700">
        <w:rPr>
          <w:sz w:val="24"/>
          <w:szCs w:val="24"/>
        </w:rPr>
        <w:t>: Editar</w:t>
      </w:r>
    </w:p>
    <w:p w14:paraId="56E5B310"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20</w:t>
      </w:r>
      <w:r w:rsidR="002F693E" w:rsidRPr="00D13700">
        <w:rPr>
          <w:sz w:val="24"/>
          <w:szCs w:val="24"/>
        </w:rPr>
        <w:t>: Crear cita</w:t>
      </w:r>
    </w:p>
    <w:p w14:paraId="45134F32" w14:textId="77777777" w:rsidR="002F693E" w:rsidRPr="00D13700" w:rsidRDefault="002F693E" w:rsidP="00060A18">
      <w:pPr>
        <w:pStyle w:val="Prrafodelista"/>
        <w:numPr>
          <w:ilvl w:val="0"/>
          <w:numId w:val="47"/>
        </w:numPr>
        <w:spacing w:before="40" w:line="360" w:lineRule="auto"/>
        <w:jc w:val="both"/>
        <w:rPr>
          <w:b/>
          <w:sz w:val="24"/>
          <w:szCs w:val="24"/>
        </w:rPr>
      </w:pPr>
      <w:r w:rsidRPr="00D13700">
        <w:rPr>
          <w:b/>
          <w:sz w:val="24"/>
          <w:szCs w:val="24"/>
        </w:rPr>
        <w:t>Citas médicas</w:t>
      </w:r>
    </w:p>
    <w:p w14:paraId="10D20E9A"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21</w:t>
      </w:r>
      <w:r w:rsidR="002F693E" w:rsidRPr="00D13700">
        <w:rPr>
          <w:sz w:val="24"/>
          <w:szCs w:val="24"/>
        </w:rPr>
        <w:t xml:space="preserve">: Nuevo </w:t>
      </w:r>
    </w:p>
    <w:p w14:paraId="6586F0D3"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22</w:t>
      </w:r>
      <w:r w:rsidR="002F693E" w:rsidRPr="00D13700">
        <w:rPr>
          <w:sz w:val="24"/>
          <w:szCs w:val="24"/>
        </w:rPr>
        <w:t>: Editar</w:t>
      </w:r>
    </w:p>
    <w:p w14:paraId="04D1C86A"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23</w:t>
      </w:r>
      <w:r w:rsidR="002F693E" w:rsidRPr="00D13700">
        <w:rPr>
          <w:sz w:val="24"/>
          <w:szCs w:val="24"/>
        </w:rPr>
        <w:t xml:space="preserve">: </w:t>
      </w:r>
      <w:r w:rsidR="00304D1A" w:rsidRPr="00D13700">
        <w:rPr>
          <w:sz w:val="24"/>
          <w:szCs w:val="24"/>
        </w:rPr>
        <w:t>Facturar pago</w:t>
      </w:r>
    </w:p>
    <w:p w14:paraId="7F024459" w14:textId="77777777" w:rsidR="004317C1" w:rsidRPr="00D13700" w:rsidRDefault="00D13700" w:rsidP="00060A18">
      <w:pPr>
        <w:pStyle w:val="Prrafodelista"/>
        <w:numPr>
          <w:ilvl w:val="0"/>
          <w:numId w:val="48"/>
        </w:numPr>
        <w:spacing w:before="40" w:line="360" w:lineRule="auto"/>
        <w:jc w:val="both"/>
        <w:rPr>
          <w:sz w:val="24"/>
          <w:szCs w:val="24"/>
        </w:rPr>
      </w:pPr>
      <w:r>
        <w:rPr>
          <w:sz w:val="24"/>
          <w:szCs w:val="24"/>
        </w:rPr>
        <w:t>Situación 24</w:t>
      </w:r>
      <w:r w:rsidR="002F693E" w:rsidRPr="00D13700">
        <w:rPr>
          <w:sz w:val="24"/>
          <w:szCs w:val="24"/>
        </w:rPr>
        <w:t>:</w:t>
      </w:r>
      <w:r w:rsidR="00304D1A" w:rsidRPr="00D13700">
        <w:rPr>
          <w:sz w:val="24"/>
          <w:szCs w:val="24"/>
        </w:rPr>
        <w:t xml:space="preserve"> Imprimir ficha</w:t>
      </w:r>
      <w:r w:rsidR="004317C1" w:rsidRPr="00D13700">
        <w:rPr>
          <w:sz w:val="24"/>
          <w:szCs w:val="24"/>
        </w:rPr>
        <w:t xml:space="preserve"> </w:t>
      </w:r>
    </w:p>
    <w:p w14:paraId="1505133B"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25</w:t>
      </w:r>
      <w:r w:rsidR="004317C1" w:rsidRPr="00D13700">
        <w:rPr>
          <w:sz w:val="24"/>
          <w:szCs w:val="24"/>
        </w:rPr>
        <w:t>: Buscar</w:t>
      </w:r>
    </w:p>
    <w:p w14:paraId="7EBF6C83" w14:textId="77777777" w:rsidR="002F693E" w:rsidRPr="00D13700" w:rsidRDefault="006B0AA2" w:rsidP="00060A18">
      <w:pPr>
        <w:pStyle w:val="Prrafodelista"/>
        <w:numPr>
          <w:ilvl w:val="0"/>
          <w:numId w:val="47"/>
        </w:numPr>
        <w:spacing w:before="40" w:line="360" w:lineRule="auto"/>
        <w:jc w:val="both"/>
        <w:rPr>
          <w:b/>
          <w:sz w:val="24"/>
          <w:szCs w:val="24"/>
        </w:rPr>
      </w:pPr>
      <w:r w:rsidRPr="00D13700">
        <w:rPr>
          <w:b/>
          <w:sz w:val="24"/>
          <w:szCs w:val="24"/>
        </w:rPr>
        <w:t>Médicos</w:t>
      </w:r>
    </w:p>
    <w:p w14:paraId="10B2D2A2"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26</w:t>
      </w:r>
      <w:r w:rsidR="002F693E" w:rsidRPr="00D13700">
        <w:rPr>
          <w:sz w:val="24"/>
          <w:szCs w:val="24"/>
        </w:rPr>
        <w:t xml:space="preserve">: </w:t>
      </w:r>
      <w:r w:rsidR="006B0AA2" w:rsidRPr="00D13700">
        <w:rPr>
          <w:sz w:val="24"/>
          <w:szCs w:val="24"/>
        </w:rPr>
        <w:t>Crear cita</w:t>
      </w:r>
      <w:r w:rsidR="002F693E" w:rsidRPr="00D13700">
        <w:rPr>
          <w:sz w:val="24"/>
          <w:szCs w:val="24"/>
        </w:rPr>
        <w:t xml:space="preserve"> </w:t>
      </w:r>
    </w:p>
    <w:p w14:paraId="374739D7" w14:textId="77777777" w:rsidR="004317C1" w:rsidRPr="00D13700" w:rsidRDefault="00D13700" w:rsidP="00060A18">
      <w:pPr>
        <w:pStyle w:val="Prrafodelista"/>
        <w:numPr>
          <w:ilvl w:val="0"/>
          <w:numId w:val="48"/>
        </w:numPr>
        <w:spacing w:before="40" w:line="360" w:lineRule="auto"/>
        <w:jc w:val="both"/>
        <w:rPr>
          <w:sz w:val="24"/>
          <w:szCs w:val="24"/>
        </w:rPr>
      </w:pPr>
      <w:r>
        <w:rPr>
          <w:sz w:val="24"/>
          <w:szCs w:val="24"/>
        </w:rPr>
        <w:t>Situación 27</w:t>
      </w:r>
      <w:r w:rsidR="002F693E" w:rsidRPr="00D13700">
        <w:rPr>
          <w:sz w:val="24"/>
          <w:szCs w:val="24"/>
        </w:rPr>
        <w:t xml:space="preserve">: </w:t>
      </w:r>
      <w:r w:rsidR="006B0AA2" w:rsidRPr="00D13700">
        <w:rPr>
          <w:sz w:val="24"/>
          <w:szCs w:val="24"/>
        </w:rPr>
        <w:t>Activar estado</w:t>
      </w:r>
      <w:r w:rsidR="004317C1" w:rsidRPr="00D13700">
        <w:rPr>
          <w:sz w:val="24"/>
          <w:szCs w:val="24"/>
        </w:rPr>
        <w:t xml:space="preserve"> </w:t>
      </w:r>
    </w:p>
    <w:p w14:paraId="4282AE4B" w14:textId="77777777" w:rsidR="002F693E" w:rsidRPr="00D13700" w:rsidRDefault="00D13700" w:rsidP="00060A18">
      <w:pPr>
        <w:pStyle w:val="Prrafodelista"/>
        <w:numPr>
          <w:ilvl w:val="0"/>
          <w:numId w:val="48"/>
        </w:numPr>
        <w:spacing w:before="40" w:line="360" w:lineRule="auto"/>
        <w:jc w:val="both"/>
        <w:rPr>
          <w:sz w:val="24"/>
          <w:szCs w:val="24"/>
        </w:rPr>
      </w:pPr>
      <w:r>
        <w:rPr>
          <w:sz w:val="24"/>
          <w:szCs w:val="24"/>
        </w:rPr>
        <w:t>Situación 28</w:t>
      </w:r>
      <w:r w:rsidR="004317C1" w:rsidRPr="00D13700">
        <w:rPr>
          <w:sz w:val="24"/>
          <w:szCs w:val="24"/>
        </w:rPr>
        <w:t>: Buscar</w:t>
      </w:r>
    </w:p>
    <w:p w14:paraId="2A654E23" w14:textId="77777777" w:rsidR="006B0AA2" w:rsidRPr="00D13700" w:rsidRDefault="006B0AA2" w:rsidP="00060A18">
      <w:pPr>
        <w:pStyle w:val="Prrafodelista"/>
        <w:numPr>
          <w:ilvl w:val="0"/>
          <w:numId w:val="47"/>
        </w:numPr>
        <w:spacing w:before="40" w:line="360" w:lineRule="auto"/>
        <w:jc w:val="both"/>
        <w:rPr>
          <w:b/>
          <w:sz w:val="24"/>
          <w:szCs w:val="24"/>
        </w:rPr>
      </w:pPr>
      <w:r w:rsidRPr="00D13700">
        <w:rPr>
          <w:b/>
          <w:sz w:val="24"/>
          <w:szCs w:val="24"/>
        </w:rPr>
        <w:t>Facturas</w:t>
      </w:r>
    </w:p>
    <w:p w14:paraId="0B7354DB" w14:textId="77777777" w:rsidR="004317C1" w:rsidRPr="00D13700" w:rsidRDefault="00D13700" w:rsidP="00060A18">
      <w:pPr>
        <w:pStyle w:val="Prrafodelista"/>
        <w:numPr>
          <w:ilvl w:val="0"/>
          <w:numId w:val="48"/>
        </w:numPr>
        <w:spacing w:before="40" w:line="360" w:lineRule="auto"/>
        <w:jc w:val="both"/>
        <w:rPr>
          <w:sz w:val="24"/>
          <w:szCs w:val="24"/>
        </w:rPr>
      </w:pPr>
      <w:r>
        <w:rPr>
          <w:sz w:val="24"/>
          <w:szCs w:val="24"/>
        </w:rPr>
        <w:t>Situación 29</w:t>
      </w:r>
      <w:r w:rsidR="006B0AA2" w:rsidRPr="00D13700">
        <w:rPr>
          <w:sz w:val="24"/>
          <w:szCs w:val="24"/>
        </w:rPr>
        <w:t>: Imprimir</w:t>
      </w:r>
      <w:r w:rsidR="004317C1" w:rsidRPr="00D13700">
        <w:rPr>
          <w:sz w:val="24"/>
          <w:szCs w:val="24"/>
        </w:rPr>
        <w:t xml:space="preserve"> </w:t>
      </w:r>
    </w:p>
    <w:p w14:paraId="628B1B9D" w14:textId="03921936" w:rsidR="002F693E" w:rsidRDefault="00D13700" w:rsidP="00060A18">
      <w:pPr>
        <w:pStyle w:val="Prrafodelista"/>
        <w:numPr>
          <w:ilvl w:val="0"/>
          <w:numId w:val="48"/>
        </w:numPr>
        <w:spacing w:before="40" w:line="360" w:lineRule="auto"/>
        <w:jc w:val="both"/>
        <w:rPr>
          <w:ins w:id="2588" w:author="Luffi" w:date="2017-07-10T21:55:00Z"/>
          <w:sz w:val="24"/>
          <w:szCs w:val="24"/>
        </w:rPr>
      </w:pPr>
      <w:r>
        <w:rPr>
          <w:sz w:val="24"/>
          <w:szCs w:val="24"/>
        </w:rPr>
        <w:t>Situación 30</w:t>
      </w:r>
      <w:r w:rsidR="004317C1" w:rsidRPr="00D13700">
        <w:rPr>
          <w:sz w:val="24"/>
          <w:szCs w:val="24"/>
        </w:rPr>
        <w:t>: Buscar</w:t>
      </w:r>
    </w:p>
    <w:p w14:paraId="16DDEEEE" w14:textId="77777777" w:rsidR="00D321F1" w:rsidRPr="00D13700" w:rsidRDefault="00D321F1">
      <w:pPr>
        <w:pStyle w:val="Prrafodelista"/>
        <w:spacing w:before="40" w:line="360" w:lineRule="auto"/>
        <w:ind w:left="1068"/>
        <w:jc w:val="both"/>
        <w:rPr>
          <w:sz w:val="24"/>
          <w:szCs w:val="24"/>
        </w:rPr>
        <w:pPrChange w:id="2589" w:author="Luffi" w:date="2017-07-10T21:55:00Z">
          <w:pPr>
            <w:pStyle w:val="Prrafodelista"/>
            <w:numPr>
              <w:numId w:val="48"/>
            </w:numPr>
            <w:spacing w:before="40" w:line="360" w:lineRule="auto"/>
            <w:ind w:left="1068" w:hanging="360"/>
            <w:jc w:val="both"/>
          </w:pPr>
        </w:pPrChange>
      </w:pPr>
    </w:p>
    <w:p w14:paraId="0DAF4FDF" w14:textId="77777777" w:rsidR="006B0AA2" w:rsidRPr="00D13700" w:rsidRDefault="006B0AA2" w:rsidP="00060A18">
      <w:pPr>
        <w:pStyle w:val="Prrafodelista"/>
        <w:numPr>
          <w:ilvl w:val="0"/>
          <w:numId w:val="47"/>
        </w:numPr>
        <w:spacing w:before="40" w:line="360" w:lineRule="auto"/>
        <w:jc w:val="both"/>
        <w:rPr>
          <w:b/>
          <w:sz w:val="24"/>
          <w:szCs w:val="24"/>
        </w:rPr>
      </w:pPr>
      <w:r w:rsidRPr="00D13700">
        <w:rPr>
          <w:b/>
          <w:sz w:val="24"/>
          <w:szCs w:val="24"/>
        </w:rPr>
        <w:lastRenderedPageBreak/>
        <w:t>Consultas</w:t>
      </w:r>
    </w:p>
    <w:p w14:paraId="1997DED4" w14:textId="77777777" w:rsidR="005074E4" w:rsidRPr="00D13700" w:rsidRDefault="006B0AA2" w:rsidP="00060A18">
      <w:pPr>
        <w:pStyle w:val="Prrafodelista"/>
        <w:numPr>
          <w:ilvl w:val="0"/>
          <w:numId w:val="48"/>
        </w:numPr>
        <w:spacing w:before="40" w:line="360" w:lineRule="auto"/>
        <w:jc w:val="both"/>
        <w:rPr>
          <w:sz w:val="24"/>
          <w:szCs w:val="24"/>
        </w:rPr>
      </w:pPr>
      <w:r w:rsidRPr="00D13700">
        <w:rPr>
          <w:sz w:val="24"/>
          <w:szCs w:val="24"/>
        </w:rPr>
        <w:t xml:space="preserve">Situación </w:t>
      </w:r>
      <w:r w:rsidR="00D13700">
        <w:rPr>
          <w:sz w:val="24"/>
          <w:szCs w:val="24"/>
        </w:rPr>
        <w:t>3</w:t>
      </w:r>
      <w:r w:rsidRPr="00D13700">
        <w:rPr>
          <w:sz w:val="24"/>
          <w:szCs w:val="24"/>
        </w:rPr>
        <w:t xml:space="preserve">1: </w:t>
      </w:r>
      <w:r w:rsidR="005074E4" w:rsidRPr="00D13700">
        <w:rPr>
          <w:sz w:val="24"/>
          <w:szCs w:val="24"/>
        </w:rPr>
        <w:t>Crear y editar consulta</w:t>
      </w:r>
    </w:p>
    <w:p w14:paraId="724C230F" w14:textId="77777777" w:rsidR="006B0AA2" w:rsidRPr="00D13700" w:rsidRDefault="00D13700" w:rsidP="00060A18">
      <w:pPr>
        <w:pStyle w:val="Prrafodelista"/>
        <w:numPr>
          <w:ilvl w:val="0"/>
          <w:numId w:val="48"/>
        </w:numPr>
        <w:spacing w:before="40" w:line="360" w:lineRule="auto"/>
        <w:jc w:val="both"/>
        <w:rPr>
          <w:sz w:val="24"/>
          <w:szCs w:val="24"/>
        </w:rPr>
      </w:pPr>
      <w:r>
        <w:rPr>
          <w:sz w:val="24"/>
          <w:szCs w:val="24"/>
        </w:rPr>
        <w:t>Situación 32</w:t>
      </w:r>
      <w:r w:rsidR="006B0AA2" w:rsidRPr="00D13700">
        <w:rPr>
          <w:sz w:val="24"/>
          <w:szCs w:val="24"/>
        </w:rPr>
        <w:t xml:space="preserve">: </w:t>
      </w:r>
      <w:r w:rsidR="005074E4" w:rsidRPr="00D13700">
        <w:rPr>
          <w:sz w:val="24"/>
          <w:szCs w:val="24"/>
        </w:rPr>
        <w:t>Crear y editar cuadro clínico</w:t>
      </w:r>
    </w:p>
    <w:p w14:paraId="6DE9F18E" w14:textId="77777777" w:rsidR="006B0AA2" w:rsidRPr="00D13700" w:rsidRDefault="00D13700" w:rsidP="00060A18">
      <w:pPr>
        <w:pStyle w:val="Prrafodelista"/>
        <w:numPr>
          <w:ilvl w:val="0"/>
          <w:numId w:val="48"/>
        </w:numPr>
        <w:spacing w:before="40" w:line="360" w:lineRule="auto"/>
        <w:jc w:val="both"/>
        <w:rPr>
          <w:sz w:val="24"/>
          <w:szCs w:val="24"/>
        </w:rPr>
      </w:pPr>
      <w:r>
        <w:rPr>
          <w:sz w:val="24"/>
          <w:szCs w:val="24"/>
        </w:rPr>
        <w:t>Situación 33</w:t>
      </w:r>
      <w:r w:rsidR="006B0AA2" w:rsidRPr="00D13700">
        <w:rPr>
          <w:sz w:val="24"/>
          <w:szCs w:val="24"/>
        </w:rPr>
        <w:t>:</w:t>
      </w:r>
      <w:r w:rsidR="005074E4" w:rsidRPr="00D13700">
        <w:rPr>
          <w:sz w:val="24"/>
          <w:szCs w:val="24"/>
        </w:rPr>
        <w:t xml:space="preserve"> Crear y editar receta médica</w:t>
      </w:r>
    </w:p>
    <w:p w14:paraId="42E4BF36" w14:textId="77777777" w:rsidR="005074E4" w:rsidRPr="00D13700" w:rsidRDefault="00D13700" w:rsidP="00060A18">
      <w:pPr>
        <w:pStyle w:val="Prrafodelista"/>
        <w:numPr>
          <w:ilvl w:val="0"/>
          <w:numId w:val="48"/>
        </w:numPr>
        <w:spacing w:before="40" w:line="360" w:lineRule="auto"/>
        <w:jc w:val="both"/>
        <w:rPr>
          <w:sz w:val="24"/>
          <w:szCs w:val="24"/>
        </w:rPr>
      </w:pPr>
      <w:r>
        <w:rPr>
          <w:sz w:val="24"/>
          <w:szCs w:val="24"/>
        </w:rPr>
        <w:t>Situación 34</w:t>
      </w:r>
      <w:r w:rsidR="005074E4" w:rsidRPr="00D13700">
        <w:rPr>
          <w:sz w:val="24"/>
          <w:szCs w:val="24"/>
        </w:rPr>
        <w:t>: Crear y editar examen médico</w:t>
      </w:r>
    </w:p>
    <w:p w14:paraId="5C884060" w14:textId="77777777" w:rsidR="005074E4" w:rsidRPr="00D13700" w:rsidRDefault="00D13700" w:rsidP="00060A18">
      <w:pPr>
        <w:pStyle w:val="Prrafodelista"/>
        <w:numPr>
          <w:ilvl w:val="0"/>
          <w:numId w:val="48"/>
        </w:numPr>
        <w:spacing w:before="40" w:line="360" w:lineRule="auto"/>
        <w:jc w:val="both"/>
        <w:rPr>
          <w:sz w:val="24"/>
          <w:szCs w:val="24"/>
        </w:rPr>
      </w:pPr>
      <w:r>
        <w:rPr>
          <w:sz w:val="24"/>
          <w:szCs w:val="24"/>
        </w:rPr>
        <w:t>Situación 35</w:t>
      </w:r>
      <w:r w:rsidR="005074E4" w:rsidRPr="00D13700">
        <w:rPr>
          <w:sz w:val="24"/>
          <w:szCs w:val="24"/>
        </w:rPr>
        <w:t>: Ver historial del paciente</w:t>
      </w:r>
    </w:p>
    <w:p w14:paraId="721A80D5" w14:textId="77777777" w:rsidR="004317C1" w:rsidRPr="00D13700" w:rsidRDefault="00D13700" w:rsidP="00060A18">
      <w:pPr>
        <w:pStyle w:val="Prrafodelista"/>
        <w:numPr>
          <w:ilvl w:val="0"/>
          <w:numId w:val="48"/>
        </w:numPr>
        <w:spacing w:before="40" w:line="360" w:lineRule="auto"/>
        <w:jc w:val="both"/>
        <w:rPr>
          <w:sz w:val="24"/>
          <w:szCs w:val="24"/>
        </w:rPr>
      </w:pPr>
      <w:r>
        <w:rPr>
          <w:sz w:val="24"/>
          <w:szCs w:val="24"/>
        </w:rPr>
        <w:t>Situación 36</w:t>
      </w:r>
      <w:r w:rsidR="005074E4" w:rsidRPr="00D13700">
        <w:rPr>
          <w:sz w:val="24"/>
          <w:szCs w:val="24"/>
        </w:rPr>
        <w:t>: Imprimir historial</w:t>
      </w:r>
      <w:r w:rsidR="004317C1" w:rsidRPr="00D13700">
        <w:rPr>
          <w:sz w:val="24"/>
          <w:szCs w:val="24"/>
        </w:rPr>
        <w:t xml:space="preserve"> </w:t>
      </w:r>
    </w:p>
    <w:p w14:paraId="7DCD6309" w14:textId="77777777" w:rsidR="005074E4" w:rsidRPr="00D13700" w:rsidRDefault="00D13700" w:rsidP="00060A18">
      <w:pPr>
        <w:pStyle w:val="Prrafodelista"/>
        <w:numPr>
          <w:ilvl w:val="0"/>
          <w:numId w:val="48"/>
        </w:numPr>
        <w:spacing w:before="40" w:line="360" w:lineRule="auto"/>
        <w:jc w:val="both"/>
        <w:rPr>
          <w:sz w:val="24"/>
          <w:szCs w:val="24"/>
        </w:rPr>
      </w:pPr>
      <w:r>
        <w:rPr>
          <w:sz w:val="24"/>
          <w:szCs w:val="24"/>
        </w:rPr>
        <w:t>Situación 37</w:t>
      </w:r>
      <w:r w:rsidR="004317C1" w:rsidRPr="00D13700">
        <w:rPr>
          <w:sz w:val="24"/>
          <w:szCs w:val="24"/>
        </w:rPr>
        <w:t>: Buscar</w:t>
      </w:r>
    </w:p>
    <w:p w14:paraId="4B5D539E" w14:textId="77777777" w:rsidR="005074E4" w:rsidRPr="00D13700" w:rsidRDefault="005074E4" w:rsidP="00060A18">
      <w:pPr>
        <w:pStyle w:val="Prrafodelista"/>
        <w:numPr>
          <w:ilvl w:val="0"/>
          <w:numId w:val="47"/>
        </w:numPr>
        <w:spacing w:before="40" w:line="360" w:lineRule="auto"/>
        <w:jc w:val="both"/>
        <w:rPr>
          <w:b/>
          <w:sz w:val="24"/>
          <w:szCs w:val="24"/>
        </w:rPr>
      </w:pPr>
      <w:r w:rsidRPr="00D13700">
        <w:rPr>
          <w:b/>
          <w:sz w:val="24"/>
          <w:szCs w:val="24"/>
        </w:rPr>
        <w:t>Ejecutar pantalla de turno</w:t>
      </w:r>
    </w:p>
    <w:p w14:paraId="565DBE45" w14:textId="77777777" w:rsidR="005074E4" w:rsidRPr="00D13700" w:rsidRDefault="00D13700" w:rsidP="00060A18">
      <w:pPr>
        <w:pStyle w:val="Prrafodelista"/>
        <w:numPr>
          <w:ilvl w:val="0"/>
          <w:numId w:val="48"/>
        </w:numPr>
        <w:spacing w:before="40" w:line="360" w:lineRule="auto"/>
        <w:jc w:val="both"/>
        <w:rPr>
          <w:sz w:val="24"/>
          <w:szCs w:val="24"/>
        </w:rPr>
      </w:pPr>
      <w:r>
        <w:rPr>
          <w:sz w:val="24"/>
          <w:szCs w:val="24"/>
        </w:rPr>
        <w:t>Situación 38</w:t>
      </w:r>
      <w:r w:rsidR="005074E4" w:rsidRPr="00D13700">
        <w:rPr>
          <w:sz w:val="24"/>
          <w:szCs w:val="24"/>
        </w:rPr>
        <w:t>: Llamar paciente</w:t>
      </w:r>
    </w:p>
    <w:p w14:paraId="65595028" w14:textId="77777777" w:rsidR="005074E4" w:rsidRPr="00D13700" w:rsidRDefault="00D13700" w:rsidP="00060A18">
      <w:pPr>
        <w:pStyle w:val="Prrafodelista"/>
        <w:numPr>
          <w:ilvl w:val="0"/>
          <w:numId w:val="48"/>
        </w:numPr>
        <w:spacing w:before="40" w:line="360" w:lineRule="auto"/>
        <w:jc w:val="both"/>
        <w:rPr>
          <w:sz w:val="24"/>
          <w:szCs w:val="24"/>
        </w:rPr>
      </w:pPr>
      <w:r>
        <w:rPr>
          <w:sz w:val="24"/>
          <w:szCs w:val="24"/>
        </w:rPr>
        <w:t>Situación 39</w:t>
      </w:r>
      <w:r w:rsidR="005074E4" w:rsidRPr="00D13700">
        <w:rPr>
          <w:sz w:val="24"/>
          <w:szCs w:val="24"/>
        </w:rPr>
        <w:t>: Ejecutar siguiente</w:t>
      </w:r>
    </w:p>
    <w:p w14:paraId="2E64E85F" w14:textId="77777777" w:rsidR="006B0AA2" w:rsidRPr="00D13700" w:rsidRDefault="00D13700" w:rsidP="00060A18">
      <w:pPr>
        <w:pStyle w:val="Prrafodelista"/>
        <w:numPr>
          <w:ilvl w:val="0"/>
          <w:numId w:val="48"/>
        </w:numPr>
        <w:spacing w:before="40" w:line="360" w:lineRule="auto"/>
        <w:jc w:val="both"/>
        <w:rPr>
          <w:sz w:val="24"/>
          <w:szCs w:val="24"/>
        </w:rPr>
      </w:pPr>
      <w:r>
        <w:rPr>
          <w:sz w:val="24"/>
          <w:szCs w:val="24"/>
        </w:rPr>
        <w:t>Situación 40</w:t>
      </w:r>
      <w:r w:rsidR="005074E4" w:rsidRPr="00D13700">
        <w:rPr>
          <w:sz w:val="24"/>
          <w:szCs w:val="24"/>
        </w:rPr>
        <w:t>: Ejecutar atrás</w:t>
      </w:r>
    </w:p>
    <w:p w14:paraId="7033562E" w14:textId="77777777" w:rsidR="005074E4" w:rsidRPr="004B766D" w:rsidRDefault="004B766D" w:rsidP="00D13700">
      <w:pPr>
        <w:spacing w:before="40" w:line="360" w:lineRule="auto"/>
        <w:jc w:val="both"/>
        <w:rPr>
          <w:b/>
        </w:rPr>
      </w:pPr>
      <w:r w:rsidRPr="00D13700">
        <w:rPr>
          <w:b/>
          <w:sz w:val="24"/>
          <w:szCs w:val="24"/>
        </w:rPr>
        <w:t>Paso 3. Validación de resultados</w:t>
      </w:r>
    </w:p>
    <w:p w14:paraId="7C7E2276" w14:textId="56933F9D" w:rsidR="00562DB2" w:rsidRDefault="00562DB2" w:rsidP="00562DB2">
      <w:pPr>
        <w:pStyle w:val="Descripcin"/>
        <w:keepNext/>
        <w:jc w:val="center"/>
      </w:pPr>
      <w:bookmarkStart w:id="2590" w:name="_Toc485121663"/>
      <w:r>
        <w:t xml:space="preserve">Tabla </w:t>
      </w:r>
      <w:r w:rsidR="00974719">
        <w:fldChar w:fldCharType="begin"/>
      </w:r>
      <w:r w:rsidR="00974719">
        <w:instrText xml:space="preserve"> SEQ Tabla \* ARABIC </w:instrText>
      </w:r>
      <w:r w:rsidR="00974719">
        <w:fldChar w:fldCharType="separate"/>
      </w:r>
      <w:r w:rsidR="00D207D2">
        <w:rPr>
          <w:noProof/>
        </w:rPr>
        <w:t>25</w:t>
      </w:r>
      <w:r w:rsidR="00974719">
        <w:rPr>
          <w:noProof/>
        </w:rPr>
        <w:fldChar w:fldCharType="end"/>
      </w:r>
      <w:r w:rsidR="00471279">
        <w:t>: Validación de resultados del sistema</w:t>
      </w:r>
      <w:bookmarkEnd w:id="2590"/>
    </w:p>
    <w:tbl>
      <w:tblPr>
        <w:tblStyle w:val="Tablaconcuadrcula"/>
        <w:tblW w:w="9807" w:type="dxa"/>
        <w:tblLook w:val="04A0" w:firstRow="1" w:lastRow="0" w:firstColumn="1" w:lastColumn="0" w:noHBand="0" w:noVBand="1"/>
      </w:tblPr>
      <w:tblGrid>
        <w:gridCol w:w="1060"/>
        <w:gridCol w:w="1627"/>
        <w:gridCol w:w="3120"/>
        <w:gridCol w:w="2854"/>
        <w:gridCol w:w="1146"/>
      </w:tblGrid>
      <w:tr w:rsidR="005E20CC" w:rsidRPr="00615706" w14:paraId="589F2A72" w14:textId="77777777" w:rsidTr="000521F0">
        <w:trPr>
          <w:trHeight w:val="246"/>
        </w:trPr>
        <w:tc>
          <w:tcPr>
            <w:tcW w:w="1060" w:type="dxa"/>
            <w:shd w:val="clear" w:color="auto" w:fill="F2F2F2" w:themeFill="background1" w:themeFillShade="F2"/>
            <w:hideMark/>
          </w:tcPr>
          <w:p w14:paraId="0DFCFD89" w14:textId="77777777" w:rsidR="004B766D" w:rsidRPr="00615706" w:rsidRDefault="004B766D" w:rsidP="00DB26DA">
            <w:pPr>
              <w:jc w:val="both"/>
              <w:rPr>
                <w:b/>
              </w:rPr>
            </w:pPr>
            <w:r>
              <w:rPr>
                <w:b/>
              </w:rPr>
              <w:t>Situación</w:t>
            </w:r>
            <w:r w:rsidRPr="00615706">
              <w:rPr>
                <w:b/>
              </w:rPr>
              <w:t xml:space="preserve"> </w:t>
            </w:r>
          </w:p>
        </w:tc>
        <w:tc>
          <w:tcPr>
            <w:tcW w:w="1627" w:type="dxa"/>
            <w:shd w:val="clear" w:color="auto" w:fill="F2F2F2" w:themeFill="background1" w:themeFillShade="F2"/>
            <w:hideMark/>
          </w:tcPr>
          <w:p w14:paraId="3D971D34" w14:textId="77777777" w:rsidR="004B766D" w:rsidRPr="00615706" w:rsidRDefault="004B766D" w:rsidP="00DB26DA">
            <w:pPr>
              <w:jc w:val="both"/>
              <w:rPr>
                <w:b/>
              </w:rPr>
            </w:pPr>
            <w:r>
              <w:rPr>
                <w:b/>
              </w:rPr>
              <w:t>Usuario</w:t>
            </w:r>
            <w:r w:rsidR="004317C1">
              <w:rPr>
                <w:b/>
              </w:rPr>
              <w:t xml:space="preserve"> (s)</w:t>
            </w:r>
          </w:p>
        </w:tc>
        <w:tc>
          <w:tcPr>
            <w:tcW w:w="3120" w:type="dxa"/>
            <w:shd w:val="clear" w:color="auto" w:fill="F2F2F2" w:themeFill="background1" w:themeFillShade="F2"/>
            <w:hideMark/>
          </w:tcPr>
          <w:p w14:paraId="694822B7" w14:textId="77777777" w:rsidR="004B766D" w:rsidRPr="00615706" w:rsidRDefault="004B766D" w:rsidP="00DB26DA">
            <w:pPr>
              <w:jc w:val="both"/>
              <w:rPr>
                <w:b/>
              </w:rPr>
            </w:pPr>
            <w:r>
              <w:rPr>
                <w:b/>
              </w:rPr>
              <w:t>Resultado esperado</w:t>
            </w:r>
          </w:p>
        </w:tc>
        <w:tc>
          <w:tcPr>
            <w:tcW w:w="2854" w:type="dxa"/>
            <w:shd w:val="clear" w:color="auto" w:fill="F2F2F2" w:themeFill="background1" w:themeFillShade="F2"/>
            <w:hideMark/>
          </w:tcPr>
          <w:p w14:paraId="0F68A39F" w14:textId="77777777" w:rsidR="004B766D" w:rsidRPr="00615706" w:rsidRDefault="004B766D" w:rsidP="00DB26DA">
            <w:pPr>
              <w:jc w:val="both"/>
              <w:rPr>
                <w:b/>
              </w:rPr>
            </w:pPr>
            <w:r>
              <w:rPr>
                <w:b/>
              </w:rPr>
              <w:t>Resultado obtenido</w:t>
            </w:r>
          </w:p>
        </w:tc>
        <w:tc>
          <w:tcPr>
            <w:tcW w:w="1146" w:type="dxa"/>
            <w:shd w:val="clear" w:color="auto" w:fill="F2F2F2" w:themeFill="background1" w:themeFillShade="F2"/>
          </w:tcPr>
          <w:p w14:paraId="3C59B5C5" w14:textId="77777777" w:rsidR="004B766D" w:rsidRDefault="004B766D" w:rsidP="00DB26DA">
            <w:pPr>
              <w:jc w:val="both"/>
              <w:rPr>
                <w:b/>
              </w:rPr>
            </w:pPr>
            <w:r>
              <w:rPr>
                <w:b/>
              </w:rPr>
              <w:t>Indicador de validación</w:t>
            </w:r>
          </w:p>
        </w:tc>
      </w:tr>
      <w:tr w:rsidR="007C4020" w:rsidRPr="00615706" w14:paraId="43E29760" w14:textId="77777777" w:rsidTr="00531B61">
        <w:trPr>
          <w:trHeight w:val="987"/>
        </w:trPr>
        <w:tc>
          <w:tcPr>
            <w:tcW w:w="1060" w:type="dxa"/>
          </w:tcPr>
          <w:p w14:paraId="6D2C361F" w14:textId="77777777" w:rsidR="007C4020" w:rsidRDefault="007C4020" w:rsidP="007C4020">
            <w:pPr>
              <w:rPr>
                <w:rFonts w:ascii="Calibri" w:hAnsi="Calibri"/>
                <w:color w:val="000000"/>
              </w:rPr>
            </w:pPr>
            <w:r>
              <w:rPr>
                <w:rFonts w:ascii="Calibri" w:hAnsi="Calibri"/>
                <w:color w:val="000000"/>
              </w:rPr>
              <w:t>1</w:t>
            </w:r>
          </w:p>
        </w:tc>
        <w:tc>
          <w:tcPr>
            <w:tcW w:w="1627" w:type="dxa"/>
          </w:tcPr>
          <w:p w14:paraId="542533E1" w14:textId="77777777" w:rsidR="007C4020" w:rsidRDefault="007C4020" w:rsidP="007C4020">
            <w:pPr>
              <w:jc w:val="both"/>
            </w:pPr>
            <w:r>
              <w:t>Administrador, Médico o Secretaria</w:t>
            </w:r>
            <w:r w:rsidR="001074BC">
              <w:t>.</w:t>
            </w:r>
          </w:p>
        </w:tc>
        <w:tc>
          <w:tcPr>
            <w:tcW w:w="3120" w:type="dxa"/>
          </w:tcPr>
          <w:p w14:paraId="324418E1" w14:textId="77777777" w:rsidR="007C4020" w:rsidRPr="00615706" w:rsidRDefault="007C4020" w:rsidP="007C4020">
            <w:pPr>
              <w:jc w:val="both"/>
            </w:pPr>
            <w:r>
              <w:t>Registrar un usuario</w:t>
            </w:r>
          </w:p>
        </w:tc>
        <w:tc>
          <w:tcPr>
            <w:tcW w:w="2854" w:type="dxa"/>
          </w:tcPr>
          <w:p w14:paraId="797B36EB" w14:textId="77777777" w:rsidR="007C4020" w:rsidRPr="00615706" w:rsidRDefault="007C4020" w:rsidP="007C4020">
            <w:pPr>
              <w:jc w:val="both"/>
            </w:pPr>
            <w:r>
              <w:t>Registra usuario</w:t>
            </w:r>
          </w:p>
        </w:tc>
        <w:tc>
          <w:tcPr>
            <w:tcW w:w="1146" w:type="dxa"/>
          </w:tcPr>
          <w:p w14:paraId="06F6C4A5" w14:textId="77777777" w:rsidR="007C4020" w:rsidRDefault="007C4020" w:rsidP="007C4020">
            <w:pPr>
              <w:jc w:val="both"/>
            </w:pPr>
            <w:r>
              <w:t>3</w:t>
            </w:r>
          </w:p>
        </w:tc>
      </w:tr>
      <w:tr w:rsidR="007C4020" w:rsidRPr="00615706" w14:paraId="23D62700" w14:textId="77777777" w:rsidTr="00531B61">
        <w:trPr>
          <w:trHeight w:val="987"/>
        </w:trPr>
        <w:tc>
          <w:tcPr>
            <w:tcW w:w="1060" w:type="dxa"/>
            <w:hideMark/>
          </w:tcPr>
          <w:p w14:paraId="66D628DF" w14:textId="77777777" w:rsidR="007C4020" w:rsidRDefault="007C4020" w:rsidP="007C4020">
            <w:pPr>
              <w:rPr>
                <w:rFonts w:ascii="Calibri" w:hAnsi="Calibri"/>
                <w:color w:val="000000"/>
              </w:rPr>
            </w:pPr>
            <w:r>
              <w:rPr>
                <w:rFonts w:ascii="Calibri" w:hAnsi="Calibri"/>
                <w:color w:val="000000"/>
              </w:rPr>
              <w:t>2</w:t>
            </w:r>
          </w:p>
        </w:tc>
        <w:tc>
          <w:tcPr>
            <w:tcW w:w="1627" w:type="dxa"/>
            <w:hideMark/>
          </w:tcPr>
          <w:p w14:paraId="40EADB89" w14:textId="77777777" w:rsidR="007C4020" w:rsidRDefault="007C4020" w:rsidP="007C4020">
            <w:r w:rsidRPr="00BC7EF2">
              <w:t>Administrador, Médico o Secretaria</w:t>
            </w:r>
            <w:r w:rsidR="001074BC">
              <w:t>.</w:t>
            </w:r>
          </w:p>
        </w:tc>
        <w:tc>
          <w:tcPr>
            <w:tcW w:w="3120" w:type="dxa"/>
            <w:hideMark/>
          </w:tcPr>
          <w:p w14:paraId="0CF4FF86" w14:textId="77777777" w:rsidR="007C4020" w:rsidRPr="00DA7CB9" w:rsidRDefault="007C4020" w:rsidP="007C4020">
            <w:pPr>
              <w:jc w:val="both"/>
              <w:rPr>
                <w:b/>
              </w:rPr>
            </w:pPr>
            <w:r>
              <w:t xml:space="preserve">Ver perfil de cada usuario. </w:t>
            </w:r>
          </w:p>
        </w:tc>
        <w:tc>
          <w:tcPr>
            <w:tcW w:w="2854" w:type="dxa"/>
            <w:hideMark/>
          </w:tcPr>
          <w:p w14:paraId="2DFB689C" w14:textId="77777777" w:rsidR="007C4020" w:rsidRPr="00615706" w:rsidRDefault="007C4020" w:rsidP="007C4020">
            <w:pPr>
              <w:jc w:val="both"/>
            </w:pPr>
            <w:r>
              <w:t>Muestra el perfil de cada usuario con su respectiva foto.</w:t>
            </w:r>
          </w:p>
        </w:tc>
        <w:tc>
          <w:tcPr>
            <w:tcW w:w="1146" w:type="dxa"/>
          </w:tcPr>
          <w:p w14:paraId="20E8F39A" w14:textId="77777777" w:rsidR="007C4020" w:rsidRPr="00615706" w:rsidRDefault="007C4020" w:rsidP="007C4020">
            <w:pPr>
              <w:jc w:val="both"/>
            </w:pPr>
            <w:r>
              <w:t>3</w:t>
            </w:r>
          </w:p>
        </w:tc>
      </w:tr>
      <w:tr w:rsidR="007C4020" w:rsidRPr="00615706" w14:paraId="58274353" w14:textId="77777777" w:rsidTr="00531B61">
        <w:trPr>
          <w:trHeight w:val="987"/>
        </w:trPr>
        <w:tc>
          <w:tcPr>
            <w:tcW w:w="1060" w:type="dxa"/>
          </w:tcPr>
          <w:p w14:paraId="69A2EC7C" w14:textId="77777777" w:rsidR="007C4020" w:rsidRDefault="007C4020" w:rsidP="007C4020">
            <w:pPr>
              <w:rPr>
                <w:rFonts w:ascii="Calibri" w:hAnsi="Calibri"/>
                <w:color w:val="000000"/>
              </w:rPr>
            </w:pPr>
            <w:r>
              <w:rPr>
                <w:rFonts w:ascii="Calibri" w:hAnsi="Calibri"/>
                <w:color w:val="000000"/>
              </w:rPr>
              <w:t>3</w:t>
            </w:r>
          </w:p>
        </w:tc>
        <w:tc>
          <w:tcPr>
            <w:tcW w:w="1627" w:type="dxa"/>
          </w:tcPr>
          <w:p w14:paraId="2A5747CF" w14:textId="77777777" w:rsidR="007C4020" w:rsidRDefault="007C4020" w:rsidP="007C4020">
            <w:r w:rsidRPr="00BC7EF2">
              <w:t>Administrador, Médico o Secretaria</w:t>
            </w:r>
            <w:r w:rsidR="001074BC">
              <w:t>.</w:t>
            </w:r>
          </w:p>
        </w:tc>
        <w:tc>
          <w:tcPr>
            <w:tcW w:w="3120" w:type="dxa"/>
          </w:tcPr>
          <w:p w14:paraId="716AA637" w14:textId="77777777" w:rsidR="007C4020" w:rsidRPr="00615706" w:rsidRDefault="007C4020" w:rsidP="007C4020">
            <w:pPr>
              <w:jc w:val="both"/>
            </w:pPr>
            <w:r>
              <w:t>Editar datos de un usuario.</w:t>
            </w:r>
          </w:p>
        </w:tc>
        <w:tc>
          <w:tcPr>
            <w:tcW w:w="2854" w:type="dxa"/>
          </w:tcPr>
          <w:p w14:paraId="237779E7" w14:textId="77777777" w:rsidR="007C4020" w:rsidRPr="00615706" w:rsidRDefault="007C4020" w:rsidP="007C4020">
            <w:pPr>
              <w:jc w:val="both"/>
            </w:pPr>
            <w:r>
              <w:t>Modifica los cambios realizados.</w:t>
            </w:r>
          </w:p>
        </w:tc>
        <w:tc>
          <w:tcPr>
            <w:tcW w:w="1146" w:type="dxa"/>
          </w:tcPr>
          <w:p w14:paraId="398C5861" w14:textId="77777777" w:rsidR="007C4020" w:rsidRDefault="007C4020" w:rsidP="007C4020">
            <w:pPr>
              <w:jc w:val="both"/>
            </w:pPr>
            <w:r>
              <w:t>3</w:t>
            </w:r>
          </w:p>
        </w:tc>
      </w:tr>
      <w:tr w:rsidR="007C4020" w:rsidRPr="00615706" w14:paraId="1A5D3C3D" w14:textId="77777777" w:rsidTr="00531B61">
        <w:trPr>
          <w:trHeight w:val="987"/>
        </w:trPr>
        <w:tc>
          <w:tcPr>
            <w:tcW w:w="1060" w:type="dxa"/>
          </w:tcPr>
          <w:p w14:paraId="754EA8EE" w14:textId="77777777" w:rsidR="007C4020" w:rsidRDefault="007C4020" w:rsidP="007C4020">
            <w:pPr>
              <w:rPr>
                <w:rFonts w:ascii="Calibri" w:hAnsi="Calibri"/>
                <w:color w:val="000000"/>
              </w:rPr>
            </w:pPr>
            <w:r>
              <w:rPr>
                <w:rFonts w:ascii="Calibri" w:hAnsi="Calibri"/>
                <w:color w:val="000000"/>
              </w:rPr>
              <w:t>4</w:t>
            </w:r>
          </w:p>
        </w:tc>
        <w:tc>
          <w:tcPr>
            <w:tcW w:w="1627" w:type="dxa"/>
          </w:tcPr>
          <w:p w14:paraId="65B3B43C" w14:textId="77777777" w:rsidR="007C4020" w:rsidRDefault="007C4020" w:rsidP="007C4020">
            <w:r w:rsidRPr="00BC7EF2">
              <w:t>Administrador, Médico o Secretaria</w:t>
            </w:r>
            <w:r w:rsidR="001074BC">
              <w:t>.</w:t>
            </w:r>
          </w:p>
        </w:tc>
        <w:tc>
          <w:tcPr>
            <w:tcW w:w="3120" w:type="dxa"/>
          </w:tcPr>
          <w:p w14:paraId="3A1652B7" w14:textId="77777777" w:rsidR="007C4020" w:rsidRPr="00615706" w:rsidRDefault="007C4020" w:rsidP="007C4020">
            <w:pPr>
              <w:jc w:val="both"/>
            </w:pPr>
            <w:r>
              <w:t>Dar permisos al acceso al sistema o módulo de administración</w:t>
            </w:r>
            <w:r w:rsidR="001074BC">
              <w:t>.</w:t>
            </w:r>
          </w:p>
        </w:tc>
        <w:tc>
          <w:tcPr>
            <w:tcW w:w="2854" w:type="dxa"/>
          </w:tcPr>
          <w:p w14:paraId="0570060F" w14:textId="77777777" w:rsidR="007C4020" w:rsidRPr="00615706" w:rsidRDefault="007C4020" w:rsidP="007C4020">
            <w:pPr>
              <w:jc w:val="both"/>
            </w:pPr>
            <w:r>
              <w:t>Modifica el estado del usuario para el acceso al sistema o módulo de administración.</w:t>
            </w:r>
          </w:p>
        </w:tc>
        <w:tc>
          <w:tcPr>
            <w:tcW w:w="1146" w:type="dxa"/>
          </w:tcPr>
          <w:p w14:paraId="35A51D2E" w14:textId="77777777" w:rsidR="007C4020" w:rsidRDefault="007C4020" w:rsidP="007C4020">
            <w:pPr>
              <w:jc w:val="both"/>
            </w:pPr>
            <w:r>
              <w:t>3</w:t>
            </w:r>
          </w:p>
        </w:tc>
      </w:tr>
      <w:tr w:rsidR="007C4020" w:rsidRPr="00615706" w14:paraId="665BA795" w14:textId="77777777" w:rsidTr="00531B61">
        <w:trPr>
          <w:trHeight w:val="987"/>
        </w:trPr>
        <w:tc>
          <w:tcPr>
            <w:tcW w:w="1060" w:type="dxa"/>
          </w:tcPr>
          <w:p w14:paraId="05DCB16D" w14:textId="77777777" w:rsidR="007C4020" w:rsidRDefault="007C4020" w:rsidP="007C4020">
            <w:pPr>
              <w:rPr>
                <w:rFonts w:ascii="Calibri" w:hAnsi="Calibri"/>
                <w:color w:val="000000"/>
              </w:rPr>
            </w:pPr>
            <w:r>
              <w:rPr>
                <w:rFonts w:ascii="Calibri" w:hAnsi="Calibri"/>
                <w:color w:val="000000"/>
              </w:rPr>
              <w:t>5</w:t>
            </w:r>
          </w:p>
        </w:tc>
        <w:tc>
          <w:tcPr>
            <w:tcW w:w="1627" w:type="dxa"/>
          </w:tcPr>
          <w:p w14:paraId="7E8F5E16" w14:textId="77777777" w:rsidR="007C4020" w:rsidRDefault="007C4020" w:rsidP="007C4020">
            <w:r w:rsidRPr="00BC7EF2">
              <w:t>Administrador, Médico o Secretaria</w:t>
            </w:r>
            <w:r w:rsidR="001074BC">
              <w:t>.</w:t>
            </w:r>
          </w:p>
        </w:tc>
        <w:tc>
          <w:tcPr>
            <w:tcW w:w="3120" w:type="dxa"/>
          </w:tcPr>
          <w:p w14:paraId="5D197ABC" w14:textId="77777777" w:rsidR="007C4020" w:rsidRPr="00615706" w:rsidRDefault="007C4020" w:rsidP="007C4020">
            <w:pPr>
              <w:jc w:val="both"/>
            </w:pPr>
            <w:r>
              <w:t>Buscar usuarios</w:t>
            </w:r>
          </w:p>
        </w:tc>
        <w:tc>
          <w:tcPr>
            <w:tcW w:w="2854" w:type="dxa"/>
          </w:tcPr>
          <w:p w14:paraId="35866B2B" w14:textId="77777777" w:rsidR="007C4020" w:rsidRPr="00615706" w:rsidRDefault="007C4020" w:rsidP="007C4020">
            <w:pPr>
              <w:jc w:val="both"/>
            </w:pPr>
            <w:r>
              <w:t>Busca usuarios de forma remota con cualquier atributo del usuario.</w:t>
            </w:r>
          </w:p>
        </w:tc>
        <w:tc>
          <w:tcPr>
            <w:tcW w:w="1146" w:type="dxa"/>
          </w:tcPr>
          <w:p w14:paraId="00CA278B" w14:textId="77777777" w:rsidR="007C4020" w:rsidRDefault="007C4020" w:rsidP="007C4020">
            <w:pPr>
              <w:jc w:val="both"/>
            </w:pPr>
            <w:r>
              <w:t>3</w:t>
            </w:r>
          </w:p>
        </w:tc>
      </w:tr>
      <w:tr w:rsidR="007C4020" w:rsidRPr="00615706" w14:paraId="755D728A" w14:textId="77777777" w:rsidTr="00531B61">
        <w:trPr>
          <w:trHeight w:val="987"/>
        </w:trPr>
        <w:tc>
          <w:tcPr>
            <w:tcW w:w="1060" w:type="dxa"/>
          </w:tcPr>
          <w:p w14:paraId="6538DFC9" w14:textId="77777777" w:rsidR="007C4020" w:rsidRDefault="007C4020" w:rsidP="007C4020">
            <w:pPr>
              <w:rPr>
                <w:rFonts w:ascii="Calibri" w:hAnsi="Calibri"/>
                <w:color w:val="000000"/>
              </w:rPr>
            </w:pPr>
            <w:r>
              <w:rPr>
                <w:rFonts w:ascii="Calibri" w:hAnsi="Calibri"/>
                <w:color w:val="000000"/>
              </w:rPr>
              <w:lastRenderedPageBreak/>
              <w:t>6</w:t>
            </w:r>
          </w:p>
        </w:tc>
        <w:tc>
          <w:tcPr>
            <w:tcW w:w="1627" w:type="dxa"/>
          </w:tcPr>
          <w:p w14:paraId="51EE1376" w14:textId="77777777" w:rsidR="007C4020" w:rsidRDefault="007C4020" w:rsidP="007C4020">
            <w:r w:rsidRPr="0036404D">
              <w:t>Administrador, Médico o Secretaria</w:t>
            </w:r>
            <w:r w:rsidR="001074BC">
              <w:t>.</w:t>
            </w:r>
          </w:p>
        </w:tc>
        <w:tc>
          <w:tcPr>
            <w:tcW w:w="3120" w:type="dxa"/>
          </w:tcPr>
          <w:p w14:paraId="356D6FDB" w14:textId="77777777" w:rsidR="007C4020" w:rsidRDefault="007C4020" w:rsidP="007C4020">
            <w:pPr>
              <w:jc w:val="both"/>
            </w:pPr>
            <w:r>
              <w:t>Registro de especialidad</w:t>
            </w:r>
            <w:r w:rsidR="001074BC">
              <w:t>.</w:t>
            </w:r>
          </w:p>
        </w:tc>
        <w:tc>
          <w:tcPr>
            <w:tcW w:w="2854" w:type="dxa"/>
          </w:tcPr>
          <w:p w14:paraId="4269042B" w14:textId="77777777" w:rsidR="007C4020" w:rsidRDefault="007C4020" w:rsidP="007C4020">
            <w:pPr>
              <w:jc w:val="both"/>
            </w:pPr>
            <w:r>
              <w:t>Registra especialidad</w:t>
            </w:r>
            <w:r w:rsidR="001074BC">
              <w:t>.</w:t>
            </w:r>
          </w:p>
        </w:tc>
        <w:tc>
          <w:tcPr>
            <w:tcW w:w="1146" w:type="dxa"/>
          </w:tcPr>
          <w:p w14:paraId="51D1B6C5" w14:textId="77777777" w:rsidR="007C4020" w:rsidRPr="00615706" w:rsidRDefault="007C4020" w:rsidP="007C4020">
            <w:pPr>
              <w:jc w:val="both"/>
            </w:pPr>
            <w:r>
              <w:t>3</w:t>
            </w:r>
          </w:p>
        </w:tc>
      </w:tr>
      <w:tr w:rsidR="007C4020" w:rsidRPr="00615706" w14:paraId="6EC0C85F" w14:textId="77777777" w:rsidTr="00531B61">
        <w:trPr>
          <w:trHeight w:val="987"/>
        </w:trPr>
        <w:tc>
          <w:tcPr>
            <w:tcW w:w="1060" w:type="dxa"/>
          </w:tcPr>
          <w:p w14:paraId="1D000335" w14:textId="77777777" w:rsidR="007C4020" w:rsidRDefault="007C4020" w:rsidP="007C4020">
            <w:pPr>
              <w:rPr>
                <w:rFonts w:ascii="Calibri" w:hAnsi="Calibri"/>
                <w:color w:val="000000"/>
              </w:rPr>
            </w:pPr>
            <w:r>
              <w:rPr>
                <w:rFonts w:ascii="Calibri" w:hAnsi="Calibri"/>
                <w:color w:val="000000"/>
              </w:rPr>
              <w:t>7</w:t>
            </w:r>
          </w:p>
        </w:tc>
        <w:tc>
          <w:tcPr>
            <w:tcW w:w="1627" w:type="dxa"/>
          </w:tcPr>
          <w:p w14:paraId="2487D176" w14:textId="77777777" w:rsidR="007C4020" w:rsidRDefault="007C4020" w:rsidP="007C4020">
            <w:r w:rsidRPr="0036404D">
              <w:t xml:space="preserve">Administrador, Médico o </w:t>
            </w:r>
            <w:r w:rsidR="001074BC">
              <w:t>.</w:t>
            </w:r>
            <w:r w:rsidRPr="0036404D">
              <w:t>Secretaria</w:t>
            </w:r>
          </w:p>
        </w:tc>
        <w:tc>
          <w:tcPr>
            <w:tcW w:w="3120" w:type="dxa"/>
          </w:tcPr>
          <w:p w14:paraId="097B611B" w14:textId="77777777" w:rsidR="007C4020" w:rsidRDefault="007C4020" w:rsidP="007C4020">
            <w:pPr>
              <w:jc w:val="both"/>
            </w:pPr>
            <w:r>
              <w:t>Editar especialidad</w:t>
            </w:r>
            <w:r w:rsidR="001074BC">
              <w:t>.</w:t>
            </w:r>
          </w:p>
        </w:tc>
        <w:tc>
          <w:tcPr>
            <w:tcW w:w="2854" w:type="dxa"/>
          </w:tcPr>
          <w:p w14:paraId="5D48F5FD" w14:textId="77777777" w:rsidR="007C4020" w:rsidRDefault="007C4020" w:rsidP="007C4020">
            <w:pPr>
              <w:jc w:val="both"/>
            </w:pPr>
            <w:r>
              <w:t>Modifica el nombre de especialidad</w:t>
            </w:r>
            <w:r w:rsidR="001074BC">
              <w:t>.</w:t>
            </w:r>
          </w:p>
        </w:tc>
        <w:tc>
          <w:tcPr>
            <w:tcW w:w="1146" w:type="dxa"/>
          </w:tcPr>
          <w:p w14:paraId="5311D90E" w14:textId="77777777" w:rsidR="007C4020" w:rsidRPr="00615706" w:rsidRDefault="007C4020" w:rsidP="007C4020">
            <w:pPr>
              <w:jc w:val="both"/>
            </w:pPr>
            <w:r>
              <w:t>3</w:t>
            </w:r>
          </w:p>
        </w:tc>
      </w:tr>
      <w:tr w:rsidR="007C4020" w:rsidRPr="00615706" w14:paraId="2D475990" w14:textId="77777777" w:rsidTr="00531B61">
        <w:trPr>
          <w:trHeight w:val="987"/>
        </w:trPr>
        <w:tc>
          <w:tcPr>
            <w:tcW w:w="1060" w:type="dxa"/>
          </w:tcPr>
          <w:p w14:paraId="74D3DFFE" w14:textId="77777777" w:rsidR="007C4020" w:rsidRDefault="007C4020" w:rsidP="007C4020">
            <w:pPr>
              <w:rPr>
                <w:rFonts w:ascii="Calibri" w:hAnsi="Calibri"/>
                <w:color w:val="000000"/>
              </w:rPr>
            </w:pPr>
            <w:r>
              <w:rPr>
                <w:rFonts w:ascii="Calibri" w:hAnsi="Calibri"/>
                <w:color w:val="000000"/>
              </w:rPr>
              <w:t>8</w:t>
            </w:r>
          </w:p>
        </w:tc>
        <w:tc>
          <w:tcPr>
            <w:tcW w:w="1627" w:type="dxa"/>
          </w:tcPr>
          <w:p w14:paraId="7F44FA4C" w14:textId="77777777" w:rsidR="007C4020" w:rsidRDefault="007C4020" w:rsidP="007C4020">
            <w:r w:rsidRPr="0036404D">
              <w:t>Administrador, Médico o Secretaria</w:t>
            </w:r>
            <w:r w:rsidR="001074BC">
              <w:t>.</w:t>
            </w:r>
          </w:p>
        </w:tc>
        <w:tc>
          <w:tcPr>
            <w:tcW w:w="3120" w:type="dxa"/>
          </w:tcPr>
          <w:p w14:paraId="14432C86" w14:textId="77777777" w:rsidR="007C4020" w:rsidRDefault="007C4020" w:rsidP="007C4020">
            <w:pPr>
              <w:jc w:val="both"/>
            </w:pPr>
            <w:r>
              <w:t>Eliminar especialidad</w:t>
            </w:r>
          </w:p>
        </w:tc>
        <w:tc>
          <w:tcPr>
            <w:tcW w:w="2854" w:type="dxa"/>
          </w:tcPr>
          <w:p w14:paraId="700FCE58" w14:textId="77777777" w:rsidR="007C4020" w:rsidRDefault="007C4020" w:rsidP="007C4020">
            <w:pPr>
              <w:jc w:val="both"/>
            </w:pPr>
            <w:r>
              <w:t>Elimina especialidad y todos los registros relacionados.</w:t>
            </w:r>
          </w:p>
        </w:tc>
        <w:tc>
          <w:tcPr>
            <w:tcW w:w="1146" w:type="dxa"/>
          </w:tcPr>
          <w:p w14:paraId="296BF29E" w14:textId="77777777" w:rsidR="007C4020" w:rsidRPr="00615706" w:rsidRDefault="007C4020" w:rsidP="007C4020">
            <w:pPr>
              <w:jc w:val="both"/>
            </w:pPr>
            <w:r>
              <w:t>3</w:t>
            </w:r>
          </w:p>
        </w:tc>
      </w:tr>
      <w:tr w:rsidR="007C4020" w:rsidRPr="00615706" w14:paraId="26E27665" w14:textId="77777777" w:rsidTr="00531B61">
        <w:trPr>
          <w:trHeight w:val="987"/>
        </w:trPr>
        <w:tc>
          <w:tcPr>
            <w:tcW w:w="1060" w:type="dxa"/>
          </w:tcPr>
          <w:p w14:paraId="2543ABB3" w14:textId="77777777" w:rsidR="007C4020" w:rsidRDefault="007C4020" w:rsidP="007C4020">
            <w:pPr>
              <w:rPr>
                <w:rFonts w:ascii="Calibri" w:hAnsi="Calibri"/>
                <w:color w:val="000000"/>
              </w:rPr>
            </w:pPr>
            <w:r>
              <w:rPr>
                <w:rFonts w:ascii="Calibri" w:hAnsi="Calibri"/>
                <w:color w:val="000000"/>
              </w:rPr>
              <w:t>9</w:t>
            </w:r>
          </w:p>
        </w:tc>
        <w:tc>
          <w:tcPr>
            <w:tcW w:w="1627" w:type="dxa"/>
          </w:tcPr>
          <w:p w14:paraId="301EC952" w14:textId="77777777" w:rsidR="007C4020" w:rsidRDefault="007C4020" w:rsidP="007C4020">
            <w:r w:rsidRPr="0036404D">
              <w:t>Administrador, Médico o Secretaria</w:t>
            </w:r>
            <w:r w:rsidR="001074BC">
              <w:t>.</w:t>
            </w:r>
          </w:p>
        </w:tc>
        <w:tc>
          <w:tcPr>
            <w:tcW w:w="3120" w:type="dxa"/>
          </w:tcPr>
          <w:p w14:paraId="281E19B8" w14:textId="77777777" w:rsidR="007C4020" w:rsidRDefault="007C4020" w:rsidP="007C4020">
            <w:pPr>
              <w:jc w:val="both"/>
            </w:pPr>
            <w:r>
              <w:t>Buscar especialidad</w:t>
            </w:r>
          </w:p>
        </w:tc>
        <w:tc>
          <w:tcPr>
            <w:tcW w:w="2854" w:type="dxa"/>
          </w:tcPr>
          <w:p w14:paraId="25CD73E6" w14:textId="77777777" w:rsidR="007C4020" w:rsidRPr="00615706" w:rsidRDefault="007C4020" w:rsidP="007C4020">
            <w:pPr>
              <w:jc w:val="both"/>
            </w:pPr>
            <w:r>
              <w:t>Busca especialidad de forma remota con cualquier atributo de especialidad.</w:t>
            </w:r>
          </w:p>
        </w:tc>
        <w:tc>
          <w:tcPr>
            <w:tcW w:w="1146" w:type="dxa"/>
          </w:tcPr>
          <w:p w14:paraId="55E4000A" w14:textId="77777777" w:rsidR="007C4020" w:rsidRPr="00615706" w:rsidRDefault="007C4020" w:rsidP="007C4020">
            <w:pPr>
              <w:jc w:val="both"/>
            </w:pPr>
            <w:r>
              <w:t>3</w:t>
            </w:r>
          </w:p>
        </w:tc>
      </w:tr>
      <w:tr w:rsidR="007C4020" w:rsidRPr="00615706" w14:paraId="5DC6D0AE" w14:textId="77777777" w:rsidTr="00531B61">
        <w:trPr>
          <w:trHeight w:val="987"/>
        </w:trPr>
        <w:tc>
          <w:tcPr>
            <w:tcW w:w="1060" w:type="dxa"/>
          </w:tcPr>
          <w:p w14:paraId="58E4D6B5" w14:textId="77777777" w:rsidR="007C4020" w:rsidRDefault="007C4020" w:rsidP="007C4020">
            <w:pPr>
              <w:rPr>
                <w:rFonts w:ascii="Calibri" w:hAnsi="Calibri"/>
                <w:color w:val="000000"/>
              </w:rPr>
            </w:pPr>
            <w:r>
              <w:rPr>
                <w:rFonts w:ascii="Calibri" w:hAnsi="Calibri"/>
                <w:color w:val="000000"/>
              </w:rPr>
              <w:t>10</w:t>
            </w:r>
          </w:p>
        </w:tc>
        <w:tc>
          <w:tcPr>
            <w:tcW w:w="1627" w:type="dxa"/>
          </w:tcPr>
          <w:p w14:paraId="5E0DCBAC" w14:textId="77777777" w:rsidR="007C4020" w:rsidRDefault="007C4020" w:rsidP="007C4020">
            <w:r w:rsidRPr="0036404D">
              <w:t>Administrador, Médico o Secretaria</w:t>
            </w:r>
            <w:r w:rsidR="001074BC">
              <w:t>.</w:t>
            </w:r>
          </w:p>
        </w:tc>
        <w:tc>
          <w:tcPr>
            <w:tcW w:w="3120" w:type="dxa"/>
          </w:tcPr>
          <w:p w14:paraId="524B713B" w14:textId="77777777" w:rsidR="007C4020" w:rsidRPr="00615706" w:rsidRDefault="007C4020" w:rsidP="007C4020">
            <w:pPr>
              <w:jc w:val="both"/>
            </w:pPr>
            <w:r>
              <w:t>Subir video para la pantalla de turnos</w:t>
            </w:r>
            <w:r w:rsidR="001074BC">
              <w:t>.</w:t>
            </w:r>
          </w:p>
        </w:tc>
        <w:tc>
          <w:tcPr>
            <w:tcW w:w="2854" w:type="dxa"/>
          </w:tcPr>
          <w:p w14:paraId="3343C5EB" w14:textId="77777777" w:rsidR="007C4020" w:rsidRPr="00615706" w:rsidRDefault="007C4020" w:rsidP="007C4020">
            <w:pPr>
              <w:jc w:val="both"/>
            </w:pPr>
            <w:r>
              <w:t>Sube el video</w:t>
            </w:r>
          </w:p>
        </w:tc>
        <w:tc>
          <w:tcPr>
            <w:tcW w:w="1146" w:type="dxa"/>
          </w:tcPr>
          <w:p w14:paraId="4A0C87E9" w14:textId="77777777" w:rsidR="007C4020" w:rsidRDefault="007C4020" w:rsidP="007C4020">
            <w:pPr>
              <w:jc w:val="both"/>
            </w:pPr>
            <w:r>
              <w:t>3</w:t>
            </w:r>
          </w:p>
        </w:tc>
      </w:tr>
      <w:tr w:rsidR="007C4020" w:rsidRPr="00615706" w14:paraId="298A0DD4" w14:textId="77777777" w:rsidTr="00531B61">
        <w:trPr>
          <w:trHeight w:val="987"/>
        </w:trPr>
        <w:tc>
          <w:tcPr>
            <w:tcW w:w="1060" w:type="dxa"/>
          </w:tcPr>
          <w:p w14:paraId="2F4097A7" w14:textId="77777777" w:rsidR="007C4020" w:rsidRDefault="007C4020" w:rsidP="007C4020">
            <w:pPr>
              <w:rPr>
                <w:rFonts w:ascii="Calibri" w:hAnsi="Calibri"/>
                <w:color w:val="000000"/>
              </w:rPr>
            </w:pPr>
            <w:r>
              <w:rPr>
                <w:rFonts w:ascii="Calibri" w:hAnsi="Calibri"/>
                <w:color w:val="000000"/>
              </w:rPr>
              <w:t>11</w:t>
            </w:r>
          </w:p>
        </w:tc>
        <w:tc>
          <w:tcPr>
            <w:tcW w:w="1627" w:type="dxa"/>
          </w:tcPr>
          <w:p w14:paraId="5C069F7C" w14:textId="77777777" w:rsidR="007C4020" w:rsidRDefault="007C4020" w:rsidP="007C4020">
            <w:r w:rsidRPr="0036404D">
              <w:t>Administrador, Médico o Secretaria</w:t>
            </w:r>
            <w:r w:rsidR="001074BC">
              <w:t>.</w:t>
            </w:r>
          </w:p>
        </w:tc>
        <w:tc>
          <w:tcPr>
            <w:tcW w:w="3120" w:type="dxa"/>
          </w:tcPr>
          <w:p w14:paraId="05212C45" w14:textId="77777777" w:rsidR="007C4020" w:rsidRDefault="007C4020" w:rsidP="007C4020">
            <w:pPr>
              <w:jc w:val="both"/>
            </w:pPr>
            <w:r>
              <w:t>Editar mensaje de la pantalla de turno</w:t>
            </w:r>
            <w:r w:rsidR="001074BC">
              <w:t>.</w:t>
            </w:r>
          </w:p>
        </w:tc>
        <w:tc>
          <w:tcPr>
            <w:tcW w:w="2854" w:type="dxa"/>
          </w:tcPr>
          <w:p w14:paraId="64AC0CD6" w14:textId="77777777" w:rsidR="007C4020" w:rsidRDefault="007C4020" w:rsidP="007C4020">
            <w:pPr>
              <w:jc w:val="both"/>
            </w:pPr>
            <w:r>
              <w:t>Modifica el mensaje.</w:t>
            </w:r>
          </w:p>
        </w:tc>
        <w:tc>
          <w:tcPr>
            <w:tcW w:w="1146" w:type="dxa"/>
          </w:tcPr>
          <w:p w14:paraId="3775494E" w14:textId="77777777" w:rsidR="007C4020" w:rsidRPr="00615706" w:rsidRDefault="007C4020" w:rsidP="007C4020">
            <w:pPr>
              <w:jc w:val="both"/>
            </w:pPr>
            <w:r>
              <w:t>3</w:t>
            </w:r>
          </w:p>
        </w:tc>
      </w:tr>
      <w:tr w:rsidR="007C4020" w:rsidRPr="00615706" w14:paraId="7D8E90DB" w14:textId="77777777" w:rsidTr="00531B61">
        <w:trPr>
          <w:trHeight w:val="987"/>
        </w:trPr>
        <w:tc>
          <w:tcPr>
            <w:tcW w:w="1060" w:type="dxa"/>
          </w:tcPr>
          <w:p w14:paraId="30414559" w14:textId="77777777" w:rsidR="007C4020" w:rsidRDefault="007C4020" w:rsidP="007C4020">
            <w:pPr>
              <w:rPr>
                <w:rFonts w:ascii="Calibri" w:hAnsi="Calibri"/>
                <w:color w:val="000000"/>
              </w:rPr>
            </w:pPr>
            <w:r>
              <w:rPr>
                <w:rFonts w:ascii="Calibri" w:hAnsi="Calibri"/>
                <w:color w:val="000000"/>
              </w:rPr>
              <w:t>12</w:t>
            </w:r>
          </w:p>
        </w:tc>
        <w:tc>
          <w:tcPr>
            <w:tcW w:w="1627" w:type="dxa"/>
          </w:tcPr>
          <w:p w14:paraId="530E3E2C" w14:textId="77777777" w:rsidR="007C4020" w:rsidRDefault="007C4020" w:rsidP="007C4020">
            <w:pPr>
              <w:jc w:val="both"/>
            </w:pPr>
            <w:r w:rsidRPr="0036404D">
              <w:t>Administrador, Médico o Secretaria</w:t>
            </w:r>
            <w:r w:rsidR="001074BC">
              <w:t>.</w:t>
            </w:r>
          </w:p>
        </w:tc>
        <w:tc>
          <w:tcPr>
            <w:tcW w:w="3120" w:type="dxa"/>
          </w:tcPr>
          <w:p w14:paraId="64740BD4" w14:textId="77777777" w:rsidR="007C4020" w:rsidRDefault="007C4020" w:rsidP="007C4020">
            <w:pPr>
              <w:jc w:val="both"/>
            </w:pPr>
            <w:r>
              <w:t>Ver pantalla completa</w:t>
            </w:r>
            <w:r w:rsidR="001074BC">
              <w:t>.</w:t>
            </w:r>
          </w:p>
        </w:tc>
        <w:tc>
          <w:tcPr>
            <w:tcW w:w="2854" w:type="dxa"/>
          </w:tcPr>
          <w:p w14:paraId="52F6A8CB" w14:textId="77777777" w:rsidR="007C4020" w:rsidRDefault="007C4020" w:rsidP="007C4020">
            <w:pPr>
              <w:jc w:val="both"/>
            </w:pPr>
            <w:r>
              <w:t>Se muestra la pantalla completa</w:t>
            </w:r>
            <w:r w:rsidR="001074BC">
              <w:t>.</w:t>
            </w:r>
          </w:p>
        </w:tc>
        <w:tc>
          <w:tcPr>
            <w:tcW w:w="1146" w:type="dxa"/>
          </w:tcPr>
          <w:p w14:paraId="5BB65959" w14:textId="77777777" w:rsidR="007C4020" w:rsidRDefault="007C4020" w:rsidP="007C4020">
            <w:pPr>
              <w:jc w:val="both"/>
            </w:pPr>
            <w:r>
              <w:t>3</w:t>
            </w:r>
          </w:p>
        </w:tc>
      </w:tr>
      <w:tr w:rsidR="007C4020" w:rsidRPr="00615706" w14:paraId="08B77040" w14:textId="77777777" w:rsidTr="00531B61">
        <w:trPr>
          <w:trHeight w:val="987"/>
        </w:trPr>
        <w:tc>
          <w:tcPr>
            <w:tcW w:w="1060" w:type="dxa"/>
          </w:tcPr>
          <w:p w14:paraId="6158267B" w14:textId="77777777" w:rsidR="007C4020" w:rsidRDefault="007C4020" w:rsidP="007C4020">
            <w:pPr>
              <w:rPr>
                <w:rFonts w:ascii="Calibri" w:hAnsi="Calibri"/>
                <w:color w:val="000000"/>
              </w:rPr>
            </w:pPr>
            <w:r>
              <w:rPr>
                <w:rFonts w:ascii="Calibri" w:hAnsi="Calibri"/>
                <w:color w:val="000000"/>
              </w:rPr>
              <w:t>13</w:t>
            </w:r>
          </w:p>
        </w:tc>
        <w:tc>
          <w:tcPr>
            <w:tcW w:w="1627" w:type="dxa"/>
          </w:tcPr>
          <w:p w14:paraId="0DC91F84" w14:textId="77777777" w:rsidR="007C4020" w:rsidRDefault="007C4020" w:rsidP="007C4020">
            <w:r w:rsidRPr="0036404D">
              <w:t>Administrador, Médico o Secretaria</w:t>
            </w:r>
          </w:p>
        </w:tc>
        <w:tc>
          <w:tcPr>
            <w:tcW w:w="3120" w:type="dxa"/>
          </w:tcPr>
          <w:p w14:paraId="77CAD4D4" w14:textId="77777777" w:rsidR="007C4020" w:rsidRDefault="007C4020" w:rsidP="007C4020">
            <w:pPr>
              <w:jc w:val="both"/>
            </w:pPr>
            <w:r>
              <w:t>Nueva copia de seguridad</w:t>
            </w:r>
            <w:r w:rsidR="001074BC">
              <w:t>.</w:t>
            </w:r>
          </w:p>
        </w:tc>
        <w:tc>
          <w:tcPr>
            <w:tcW w:w="2854" w:type="dxa"/>
          </w:tcPr>
          <w:p w14:paraId="3B53CCF7" w14:textId="77777777" w:rsidR="007C4020" w:rsidRPr="00615706" w:rsidRDefault="007C4020" w:rsidP="007C4020">
            <w:pPr>
              <w:jc w:val="both"/>
            </w:pPr>
            <w:r>
              <w:t>Se ejecuta la copia de seguridad</w:t>
            </w:r>
            <w:r w:rsidR="001074BC">
              <w:t>.</w:t>
            </w:r>
          </w:p>
        </w:tc>
        <w:tc>
          <w:tcPr>
            <w:tcW w:w="1146" w:type="dxa"/>
          </w:tcPr>
          <w:p w14:paraId="18EAF4A0" w14:textId="77777777" w:rsidR="007C4020" w:rsidRPr="00615706" w:rsidRDefault="007C4020" w:rsidP="007C4020">
            <w:pPr>
              <w:jc w:val="both"/>
            </w:pPr>
            <w:r>
              <w:t>3</w:t>
            </w:r>
          </w:p>
        </w:tc>
      </w:tr>
      <w:tr w:rsidR="007C4020" w:rsidRPr="00615706" w14:paraId="527187D4" w14:textId="77777777" w:rsidTr="00531B61">
        <w:trPr>
          <w:trHeight w:val="987"/>
        </w:trPr>
        <w:tc>
          <w:tcPr>
            <w:tcW w:w="1060" w:type="dxa"/>
          </w:tcPr>
          <w:p w14:paraId="0059FDBA" w14:textId="77777777" w:rsidR="007C4020" w:rsidRDefault="007C4020" w:rsidP="007C4020">
            <w:pPr>
              <w:rPr>
                <w:rFonts w:ascii="Calibri" w:hAnsi="Calibri"/>
                <w:color w:val="000000"/>
              </w:rPr>
            </w:pPr>
            <w:r>
              <w:rPr>
                <w:rFonts w:ascii="Calibri" w:hAnsi="Calibri"/>
                <w:color w:val="000000"/>
              </w:rPr>
              <w:t>14</w:t>
            </w:r>
          </w:p>
        </w:tc>
        <w:tc>
          <w:tcPr>
            <w:tcW w:w="1627" w:type="dxa"/>
          </w:tcPr>
          <w:p w14:paraId="17677E12" w14:textId="77777777" w:rsidR="007C4020" w:rsidRDefault="007C4020" w:rsidP="007C4020">
            <w:r w:rsidRPr="0036404D">
              <w:t>Administrador, Médico o Secretaria</w:t>
            </w:r>
            <w:r w:rsidR="001074BC">
              <w:t>.</w:t>
            </w:r>
          </w:p>
        </w:tc>
        <w:tc>
          <w:tcPr>
            <w:tcW w:w="3120" w:type="dxa"/>
          </w:tcPr>
          <w:p w14:paraId="785C468A" w14:textId="77777777" w:rsidR="007C4020" w:rsidRPr="00615706" w:rsidRDefault="007C4020" w:rsidP="007C4020">
            <w:pPr>
              <w:jc w:val="both"/>
            </w:pPr>
            <w:r>
              <w:t>Descargar copia de seguridad</w:t>
            </w:r>
            <w:r w:rsidR="001074BC">
              <w:t>.</w:t>
            </w:r>
          </w:p>
        </w:tc>
        <w:tc>
          <w:tcPr>
            <w:tcW w:w="2854" w:type="dxa"/>
          </w:tcPr>
          <w:p w14:paraId="070B07B7" w14:textId="77777777" w:rsidR="007C4020" w:rsidRPr="00615706" w:rsidRDefault="007C4020" w:rsidP="007C4020">
            <w:pPr>
              <w:jc w:val="both"/>
            </w:pPr>
            <w:r>
              <w:t>Descarga la copia de seguridad</w:t>
            </w:r>
            <w:r w:rsidR="001074BC">
              <w:t>..</w:t>
            </w:r>
          </w:p>
        </w:tc>
        <w:tc>
          <w:tcPr>
            <w:tcW w:w="1146" w:type="dxa"/>
          </w:tcPr>
          <w:p w14:paraId="4D33AC9B" w14:textId="77777777" w:rsidR="007C4020" w:rsidRDefault="007C4020" w:rsidP="007C4020">
            <w:pPr>
              <w:jc w:val="both"/>
            </w:pPr>
            <w:r>
              <w:t>3</w:t>
            </w:r>
          </w:p>
        </w:tc>
      </w:tr>
      <w:tr w:rsidR="007C4020" w:rsidRPr="00615706" w14:paraId="4BC7AAD0" w14:textId="77777777" w:rsidTr="00531B61">
        <w:trPr>
          <w:trHeight w:val="987"/>
        </w:trPr>
        <w:tc>
          <w:tcPr>
            <w:tcW w:w="1060" w:type="dxa"/>
          </w:tcPr>
          <w:p w14:paraId="6874C1D4" w14:textId="77777777" w:rsidR="007C4020" w:rsidRDefault="007C4020" w:rsidP="007C4020">
            <w:pPr>
              <w:rPr>
                <w:rFonts w:ascii="Calibri" w:hAnsi="Calibri"/>
                <w:color w:val="000000"/>
              </w:rPr>
            </w:pPr>
            <w:r>
              <w:rPr>
                <w:rFonts w:ascii="Calibri" w:hAnsi="Calibri"/>
                <w:color w:val="000000"/>
              </w:rPr>
              <w:t>15</w:t>
            </w:r>
          </w:p>
        </w:tc>
        <w:tc>
          <w:tcPr>
            <w:tcW w:w="1627" w:type="dxa"/>
          </w:tcPr>
          <w:p w14:paraId="623CDED8" w14:textId="77777777" w:rsidR="007C4020" w:rsidRDefault="007C4020" w:rsidP="007C4020">
            <w:r w:rsidRPr="0036404D">
              <w:t>Administrador, Médico o Secretaria</w:t>
            </w:r>
            <w:r w:rsidR="001074BC">
              <w:t>.</w:t>
            </w:r>
          </w:p>
        </w:tc>
        <w:tc>
          <w:tcPr>
            <w:tcW w:w="3120" w:type="dxa"/>
          </w:tcPr>
          <w:p w14:paraId="543DF5D6" w14:textId="77777777" w:rsidR="007C4020" w:rsidRDefault="007C4020" w:rsidP="007C4020">
            <w:pPr>
              <w:jc w:val="both"/>
            </w:pPr>
            <w:r>
              <w:t>Buscar copia de seguridad</w:t>
            </w:r>
            <w:r w:rsidR="001074BC">
              <w:t>.</w:t>
            </w:r>
          </w:p>
        </w:tc>
        <w:tc>
          <w:tcPr>
            <w:tcW w:w="2854" w:type="dxa"/>
          </w:tcPr>
          <w:p w14:paraId="680CE5C3" w14:textId="77777777" w:rsidR="007C4020" w:rsidRDefault="007C4020" w:rsidP="007C4020">
            <w:pPr>
              <w:jc w:val="both"/>
            </w:pPr>
            <w:r>
              <w:t>Busca copia de seguridad en forma remota con cualquier atributo del Backups.</w:t>
            </w:r>
          </w:p>
        </w:tc>
        <w:tc>
          <w:tcPr>
            <w:tcW w:w="1146" w:type="dxa"/>
          </w:tcPr>
          <w:p w14:paraId="51D74D92" w14:textId="77777777" w:rsidR="007C4020" w:rsidRPr="00615706" w:rsidRDefault="007C4020" w:rsidP="007C4020">
            <w:pPr>
              <w:jc w:val="both"/>
            </w:pPr>
            <w:r>
              <w:t>3</w:t>
            </w:r>
          </w:p>
        </w:tc>
      </w:tr>
      <w:tr w:rsidR="007C4020" w:rsidRPr="00615706" w14:paraId="67909687" w14:textId="77777777" w:rsidTr="00531B61">
        <w:trPr>
          <w:trHeight w:val="987"/>
        </w:trPr>
        <w:tc>
          <w:tcPr>
            <w:tcW w:w="1060" w:type="dxa"/>
          </w:tcPr>
          <w:p w14:paraId="45F0C00F" w14:textId="77777777" w:rsidR="007C4020" w:rsidRDefault="007C4020" w:rsidP="007C4020">
            <w:pPr>
              <w:rPr>
                <w:rFonts w:ascii="Calibri" w:hAnsi="Calibri"/>
                <w:color w:val="000000"/>
              </w:rPr>
            </w:pPr>
            <w:r>
              <w:rPr>
                <w:rFonts w:ascii="Calibri" w:hAnsi="Calibri"/>
                <w:color w:val="000000"/>
              </w:rPr>
              <w:t>16</w:t>
            </w:r>
          </w:p>
        </w:tc>
        <w:tc>
          <w:tcPr>
            <w:tcW w:w="1627" w:type="dxa"/>
          </w:tcPr>
          <w:p w14:paraId="4004D8C4" w14:textId="77777777" w:rsidR="007C4020" w:rsidRDefault="007C4020" w:rsidP="007C4020">
            <w:pPr>
              <w:jc w:val="both"/>
            </w:pPr>
            <w:r w:rsidRPr="0036404D">
              <w:t>Administrador, Médico o Secretaria</w:t>
            </w:r>
            <w:r w:rsidR="001074BC">
              <w:t>.</w:t>
            </w:r>
          </w:p>
        </w:tc>
        <w:tc>
          <w:tcPr>
            <w:tcW w:w="3120" w:type="dxa"/>
          </w:tcPr>
          <w:p w14:paraId="14FC9E76" w14:textId="77777777" w:rsidR="007C4020" w:rsidRDefault="007C4020" w:rsidP="007C4020">
            <w:pPr>
              <w:jc w:val="both"/>
            </w:pPr>
            <w:r>
              <w:t>Ejecutar reportes (pacientes, consultas o facturas).</w:t>
            </w:r>
          </w:p>
        </w:tc>
        <w:tc>
          <w:tcPr>
            <w:tcW w:w="2854" w:type="dxa"/>
          </w:tcPr>
          <w:p w14:paraId="3A57E4BE" w14:textId="77777777" w:rsidR="007C4020" w:rsidRDefault="007C4020" w:rsidP="007C4020">
            <w:pPr>
              <w:jc w:val="both"/>
            </w:pPr>
            <w:r>
              <w:t>Se ejecuta reporte</w:t>
            </w:r>
            <w:r w:rsidR="001074BC">
              <w:t>.</w:t>
            </w:r>
          </w:p>
        </w:tc>
        <w:tc>
          <w:tcPr>
            <w:tcW w:w="1146" w:type="dxa"/>
          </w:tcPr>
          <w:p w14:paraId="58EF18A0" w14:textId="77777777" w:rsidR="007C4020" w:rsidRDefault="007C4020" w:rsidP="007C4020">
            <w:pPr>
              <w:jc w:val="both"/>
            </w:pPr>
            <w:r>
              <w:t>3</w:t>
            </w:r>
          </w:p>
        </w:tc>
      </w:tr>
      <w:tr w:rsidR="007C4020" w:rsidRPr="00615706" w14:paraId="106A3926" w14:textId="77777777" w:rsidTr="00531B61">
        <w:trPr>
          <w:trHeight w:val="987"/>
        </w:trPr>
        <w:tc>
          <w:tcPr>
            <w:tcW w:w="1060" w:type="dxa"/>
          </w:tcPr>
          <w:p w14:paraId="30EBA22B" w14:textId="77777777" w:rsidR="007C4020" w:rsidRDefault="007C4020" w:rsidP="007C4020">
            <w:pPr>
              <w:rPr>
                <w:rFonts w:ascii="Calibri" w:hAnsi="Calibri"/>
                <w:color w:val="000000"/>
              </w:rPr>
            </w:pPr>
            <w:r>
              <w:rPr>
                <w:rFonts w:ascii="Calibri" w:hAnsi="Calibri"/>
                <w:color w:val="000000"/>
              </w:rPr>
              <w:t>17</w:t>
            </w:r>
          </w:p>
        </w:tc>
        <w:tc>
          <w:tcPr>
            <w:tcW w:w="1627" w:type="dxa"/>
          </w:tcPr>
          <w:p w14:paraId="5AB91F64" w14:textId="77777777" w:rsidR="007C4020" w:rsidRDefault="007C4020" w:rsidP="007C4020">
            <w:r w:rsidRPr="0036404D">
              <w:t>Administrador, Médico o Secretaria</w:t>
            </w:r>
            <w:r w:rsidR="001074BC">
              <w:t>.</w:t>
            </w:r>
          </w:p>
        </w:tc>
        <w:tc>
          <w:tcPr>
            <w:tcW w:w="3120" w:type="dxa"/>
          </w:tcPr>
          <w:p w14:paraId="0AF61C05" w14:textId="77777777" w:rsidR="007C4020" w:rsidRDefault="007C4020" w:rsidP="007C4020">
            <w:pPr>
              <w:jc w:val="both"/>
            </w:pPr>
            <w:r>
              <w:t>Imprimir reportes</w:t>
            </w:r>
            <w:r w:rsidR="001074BC">
              <w:t>.</w:t>
            </w:r>
          </w:p>
        </w:tc>
        <w:tc>
          <w:tcPr>
            <w:tcW w:w="2854" w:type="dxa"/>
          </w:tcPr>
          <w:p w14:paraId="1E9D9362" w14:textId="77777777" w:rsidR="007C4020" w:rsidRPr="00615706" w:rsidRDefault="007C4020" w:rsidP="007C4020">
            <w:pPr>
              <w:jc w:val="both"/>
            </w:pPr>
            <w:r>
              <w:t>Imprime reportes</w:t>
            </w:r>
            <w:r w:rsidR="001074BC">
              <w:t>.</w:t>
            </w:r>
          </w:p>
        </w:tc>
        <w:tc>
          <w:tcPr>
            <w:tcW w:w="1146" w:type="dxa"/>
          </w:tcPr>
          <w:p w14:paraId="1E2BC67C" w14:textId="77777777" w:rsidR="007C4020" w:rsidRPr="00615706" w:rsidRDefault="007C4020" w:rsidP="007C4020">
            <w:pPr>
              <w:jc w:val="both"/>
            </w:pPr>
            <w:r>
              <w:t>3</w:t>
            </w:r>
          </w:p>
        </w:tc>
      </w:tr>
      <w:tr w:rsidR="007C4020" w:rsidRPr="00615706" w14:paraId="0565F90A" w14:textId="77777777" w:rsidTr="00531B61">
        <w:trPr>
          <w:trHeight w:val="987"/>
        </w:trPr>
        <w:tc>
          <w:tcPr>
            <w:tcW w:w="1060" w:type="dxa"/>
          </w:tcPr>
          <w:p w14:paraId="561F1FD3" w14:textId="77777777" w:rsidR="007C4020" w:rsidRDefault="007C4020" w:rsidP="007C4020">
            <w:pPr>
              <w:rPr>
                <w:rFonts w:ascii="Calibri" w:hAnsi="Calibri"/>
                <w:color w:val="000000"/>
              </w:rPr>
            </w:pPr>
            <w:r>
              <w:rPr>
                <w:rFonts w:ascii="Calibri" w:hAnsi="Calibri"/>
                <w:color w:val="000000"/>
              </w:rPr>
              <w:t>18</w:t>
            </w:r>
          </w:p>
        </w:tc>
        <w:tc>
          <w:tcPr>
            <w:tcW w:w="1627" w:type="dxa"/>
          </w:tcPr>
          <w:p w14:paraId="0314C443" w14:textId="77777777" w:rsidR="007C4020" w:rsidRDefault="007C4020" w:rsidP="001074BC">
            <w:r w:rsidRPr="00364CB1">
              <w:t>Secretaria</w:t>
            </w:r>
          </w:p>
        </w:tc>
        <w:tc>
          <w:tcPr>
            <w:tcW w:w="3120" w:type="dxa"/>
          </w:tcPr>
          <w:p w14:paraId="4EB9F350" w14:textId="77777777" w:rsidR="007C4020" w:rsidRPr="00615706" w:rsidRDefault="007C4020" w:rsidP="007C4020">
            <w:pPr>
              <w:jc w:val="both"/>
            </w:pPr>
            <w:r>
              <w:t>Nuevo registro de paciente</w:t>
            </w:r>
            <w:r w:rsidR="001074BC">
              <w:t>.</w:t>
            </w:r>
          </w:p>
        </w:tc>
        <w:tc>
          <w:tcPr>
            <w:tcW w:w="2854" w:type="dxa"/>
          </w:tcPr>
          <w:p w14:paraId="4EB82E03" w14:textId="77777777" w:rsidR="007C4020" w:rsidRPr="00615706" w:rsidRDefault="007C4020" w:rsidP="007C4020">
            <w:pPr>
              <w:jc w:val="both"/>
            </w:pPr>
            <w:r>
              <w:t>Registra paciente</w:t>
            </w:r>
            <w:r w:rsidR="001074BC">
              <w:t>.</w:t>
            </w:r>
          </w:p>
        </w:tc>
        <w:tc>
          <w:tcPr>
            <w:tcW w:w="1146" w:type="dxa"/>
          </w:tcPr>
          <w:p w14:paraId="0ACA13CB" w14:textId="77777777" w:rsidR="007C4020" w:rsidRDefault="007C4020" w:rsidP="007C4020">
            <w:pPr>
              <w:jc w:val="both"/>
            </w:pPr>
            <w:r>
              <w:t>3</w:t>
            </w:r>
          </w:p>
        </w:tc>
      </w:tr>
      <w:tr w:rsidR="007C4020" w:rsidRPr="00615706" w14:paraId="2130D8A1" w14:textId="77777777" w:rsidTr="00531B61">
        <w:trPr>
          <w:trHeight w:val="987"/>
        </w:trPr>
        <w:tc>
          <w:tcPr>
            <w:tcW w:w="1060" w:type="dxa"/>
          </w:tcPr>
          <w:p w14:paraId="340FA124" w14:textId="77777777" w:rsidR="007C4020" w:rsidRDefault="007C4020" w:rsidP="007C4020">
            <w:pPr>
              <w:rPr>
                <w:rFonts w:ascii="Calibri" w:hAnsi="Calibri"/>
                <w:color w:val="000000"/>
              </w:rPr>
            </w:pPr>
            <w:r>
              <w:rPr>
                <w:rFonts w:ascii="Calibri" w:hAnsi="Calibri"/>
                <w:color w:val="000000"/>
              </w:rPr>
              <w:lastRenderedPageBreak/>
              <w:t>19</w:t>
            </w:r>
          </w:p>
        </w:tc>
        <w:tc>
          <w:tcPr>
            <w:tcW w:w="1627" w:type="dxa"/>
          </w:tcPr>
          <w:p w14:paraId="56A5B7DF" w14:textId="77777777" w:rsidR="007C4020" w:rsidRDefault="007C4020" w:rsidP="001074BC">
            <w:r w:rsidRPr="00364CB1">
              <w:t>Secretaria</w:t>
            </w:r>
          </w:p>
        </w:tc>
        <w:tc>
          <w:tcPr>
            <w:tcW w:w="3120" w:type="dxa"/>
          </w:tcPr>
          <w:p w14:paraId="2E8BBF07" w14:textId="77777777" w:rsidR="007C4020" w:rsidRDefault="007C4020" w:rsidP="007C4020">
            <w:pPr>
              <w:jc w:val="both"/>
            </w:pPr>
            <w:r>
              <w:t>Editar paciente</w:t>
            </w:r>
            <w:r w:rsidR="001074BC">
              <w:t>.</w:t>
            </w:r>
          </w:p>
        </w:tc>
        <w:tc>
          <w:tcPr>
            <w:tcW w:w="2854" w:type="dxa"/>
          </w:tcPr>
          <w:p w14:paraId="422C414A" w14:textId="77777777" w:rsidR="007C4020" w:rsidRDefault="007C4020" w:rsidP="007C4020">
            <w:pPr>
              <w:jc w:val="both"/>
            </w:pPr>
            <w:r>
              <w:t>Modifica el paciente</w:t>
            </w:r>
            <w:r w:rsidR="001074BC">
              <w:t>.</w:t>
            </w:r>
          </w:p>
        </w:tc>
        <w:tc>
          <w:tcPr>
            <w:tcW w:w="1146" w:type="dxa"/>
          </w:tcPr>
          <w:p w14:paraId="36D1943E" w14:textId="77777777" w:rsidR="007C4020" w:rsidRPr="00615706" w:rsidRDefault="007C4020" w:rsidP="007C4020">
            <w:pPr>
              <w:jc w:val="both"/>
            </w:pPr>
            <w:r>
              <w:t>3</w:t>
            </w:r>
          </w:p>
        </w:tc>
      </w:tr>
      <w:tr w:rsidR="007C4020" w:rsidRPr="00615706" w14:paraId="03B0A8E5" w14:textId="77777777" w:rsidTr="00531B61">
        <w:trPr>
          <w:trHeight w:val="987"/>
        </w:trPr>
        <w:tc>
          <w:tcPr>
            <w:tcW w:w="1060" w:type="dxa"/>
          </w:tcPr>
          <w:p w14:paraId="69F3649D" w14:textId="77777777" w:rsidR="007C4020" w:rsidRDefault="007C4020" w:rsidP="007C4020">
            <w:pPr>
              <w:rPr>
                <w:rFonts w:ascii="Calibri" w:hAnsi="Calibri"/>
                <w:color w:val="000000"/>
              </w:rPr>
            </w:pPr>
            <w:r>
              <w:rPr>
                <w:rFonts w:ascii="Calibri" w:hAnsi="Calibri"/>
                <w:color w:val="000000"/>
              </w:rPr>
              <w:t>20</w:t>
            </w:r>
          </w:p>
        </w:tc>
        <w:tc>
          <w:tcPr>
            <w:tcW w:w="1627" w:type="dxa"/>
          </w:tcPr>
          <w:p w14:paraId="3967C9DB" w14:textId="77777777" w:rsidR="007C4020" w:rsidRDefault="007C4020" w:rsidP="001074BC">
            <w:r w:rsidRPr="00364CB1">
              <w:t>Secretaria</w:t>
            </w:r>
          </w:p>
        </w:tc>
        <w:tc>
          <w:tcPr>
            <w:tcW w:w="3120" w:type="dxa"/>
          </w:tcPr>
          <w:p w14:paraId="5DB7A2D6" w14:textId="77777777" w:rsidR="007C4020" w:rsidRDefault="007C4020" w:rsidP="007C4020">
            <w:pPr>
              <w:jc w:val="both"/>
            </w:pPr>
            <w:r>
              <w:t>Crear cita médica desde el módulo de pacientes</w:t>
            </w:r>
            <w:r w:rsidR="001074BC">
              <w:t>.</w:t>
            </w:r>
          </w:p>
        </w:tc>
        <w:tc>
          <w:tcPr>
            <w:tcW w:w="2854" w:type="dxa"/>
          </w:tcPr>
          <w:p w14:paraId="68EEC222" w14:textId="77777777" w:rsidR="007C4020" w:rsidRDefault="007C4020" w:rsidP="007C4020">
            <w:pPr>
              <w:jc w:val="both"/>
            </w:pPr>
            <w:r>
              <w:t>Crea cita médica desde el módulo de pacientes</w:t>
            </w:r>
            <w:r w:rsidR="001074BC">
              <w:t>.</w:t>
            </w:r>
          </w:p>
        </w:tc>
        <w:tc>
          <w:tcPr>
            <w:tcW w:w="1146" w:type="dxa"/>
          </w:tcPr>
          <w:p w14:paraId="2A9A7CC0" w14:textId="77777777" w:rsidR="007C4020" w:rsidRDefault="007C4020" w:rsidP="007C4020">
            <w:pPr>
              <w:jc w:val="both"/>
            </w:pPr>
            <w:r>
              <w:t>3</w:t>
            </w:r>
          </w:p>
        </w:tc>
      </w:tr>
      <w:tr w:rsidR="007C4020" w:rsidRPr="00615706" w14:paraId="3E09544D" w14:textId="77777777" w:rsidTr="00531B61">
        <w:trPr>
          <w:trHeight w:val="987"/>
        </w:trPr>
        <w:tc>
          <w:tcPr>
            <w:tcW w:w="1060" w:type="dxa"/>
          </w:tcPr>
          <w:p w14:paraId="2B4C162F" w14:textId="77777777" w:rsidR="007C4020" w:rsidRDefault="007C4020" w:rsidP="007C4020">
            <w:pPr>
              <w:rPr>
                <w:rFonts w:ascii="Calibri" w:hAnsi="Calibri"/>
                <w:color w:val="000000"/>
              </w:rPr>
            </w:pPr>
            <w:r>
              <w:rPr>
                <w:rFonts w:ascii="Calibri" w:hAnsi="Calibri"/>
                <w:color w:val="000000"/>
              </w:rPr>
              <w:t>21</w:t>
            </w:r>
          </w:p>
        </w:tc>
        <w:tc>
          <w:tcPr>
            <w:tcW w:w="1627" w:type="dxa"/>
          </w:tcPr>
          <w:p w14:paraId="20FBDD5F" w14:textId="77777777" w:rsidR="007C4020" w:rsidRDefault="007C4020" w:rsidP="001074BC">
            <w:r w:rsidRPr="00364CB1">
              <w:t>Secretaria</w:t>
            </w:r>
          </w:p>
        </w:tc>
        <w:tc>
          <w:tcPr>
            <w:tcW w:w="3120" w:type="dxa"/>
          </w:tcPr>
          <w:p w14:paraId="7968463F" w14:textId="77777777" w:rsidR="007C4020" w:rsidRDefault="007C4020" w:rsidP="007C4020">
            <w:pPr>
              <w:jc w:val="both"/>
            </w:pPr>
            <w:r>
              <w:t>Crear cita médica desde el módulo de citas médicas</w:t>
            </w:r>
            <w:r w:rsidR="001074BC">
              <w:t>.</w:t>
            </w:r>
          </w:p>
        </w:tc>
        <w:tc>
          <w:tcPr>
            <w:tcW w:w="2854" w:type="dxa"/>
          </w:tcPr>
          <w:p w14:paraId="305BDCB1" w14:textId="77777777" w:rsidR="007C4020" w:rsidRPr="00615706" w:rsidRDefault="007C4020" w:rsidP="007C4020">
            <w:pPr>
              <w:jc w:val="both"/>
            </w:pPr>
            <w:r>
              <w:t>Crea cita médica desde el módulo de citas médicas</w:t>
            </w:r>
            <w:r w:rsidR="001074BC">
              <w:t>.</w:t>
            </w:r>
          </w:p>
        </w:tc>
        <w:tc>
          <w:tcPr>
            <w:tcW w:w="1146" w:type="dxa"/>
          </w:tcPr>
          <w:p w14:paraId="4F2E4B3D" w14:textId="77777777" w:rsidR="007C4020" w:rsidRPr="00615706" w:rsidRDefault="007C4020" w:rsidP="007C4020">
            <w:pPr>
              <w:jc w:val="both"/>
            </w:pPr>
            <w:r>
              <w:t>3</w:t>
            </w:r>
          </w:p>
        </w:tc>
      </w:tr>
      <w:tr w:rsidR="007C4020" w:rsidRPr="00615706" w14:paraId="737F6D47" w14:textId="77777777" w:rsidTr="00531B61">
        <w:trPr>
          <w:trHeight w:val="987"/>
        </w:trPr>
        <w:tc>
          <w:tcPr>
            <w:tcW w:w="1060" w:type="dxa"/>
          </w:tcPr>
          <w:p w14:paraId="06F3F275" w14:textId="77777777" w:rsidR="007C4020" w:rsidRDefault="007C4020" w:rsidP="007C4020">
            <w:pPr>
              <w:rPr>
                <w:rFonts w:ascii="Calibri" w:hAnsi="Calibri"/>
                <w:color w:val="000000"/>
              </w:rPr>
            </w:pPr>
            <w:r>
              <w:rPr>
                <w:rFonts w:ascii="Calibri" w:hAnsi="Calibri"/>
                <w:color w:val="000000"/>
              </w:rPr>
              <w:t>22</w:t>
            </w:r>
          </w:p>
        </w:tc>
        <w:tc>
          <w:tcPr>
            <w:tcW w:w="1627" w:type="dxa"/>
          </w:tcPr>
          <w:p w14:paraId="57A915DE" w14:textId="77777777" w:rsidR="007C4020" w:rsidRDefault="007C4020" w:rsidP="001074BC">
            <w:r w:rsidRPr="00364CB1">
              <w:t>Secretaria</w:t>
            </w:r>
          </w:p>
        </w:tc>
        <w:tc>
          <w:tcPr>
            <w:tcW w:w="3120" w:type="dxa"/>
          </w:tcPr>
          <w:p w14:paraId="0CB8DBAA" w14:textId="77777777" w:rsidR="007C4020" w:rsidRPr="00615706" w:rsidRDefault="007C4020" w:rsidP="007C4020">
            <w:pPr>
              <w:jc w:val="both"/>
            </w:pPr>
            <w:r>
              <w:t>Editar cita médica desde el módulo de citas médicas</w:t>
            </w:r>
            <w:r w:rsidR="001074BC">
              <w:t>.</w:t>
            </w:r>
          </w:p>
        </w:tc>
        <w:tc>
          <w:tcPr>
            <w:tcW w:w="2854" w:type="dxa"/>
          </w:tcPr>
          <w:p w14:paraId="2ACFBF75" w14:textId="77777777" w:rsidR="007C4020" w:rsidRPr="00615706" w:rsidRDefault="007C4020" w:rsidP="007C4020">
            <w:pPr>
              <w:jc w:val="both"/>
            </w:pPr>
            <w:r>
              <w:t>Edita cita médica desde el módulo de citas médicas</w:t>
            </w:r>
            <w:r w:rsidR="001074BC">
              <w:t>.</w:t>
            </w:r>
          </w:p>
        </w:tc>
        <w:tc>
          <w:tcPr>
            <w:tcW w:w="1146" w:type="dxa"/>
          </w:tcPr>
          <w:p w14:paraId="7EF0B5E7" w14:textId="77777777" w:rsidR="007C4020" w:rsidRDefault="007C4020" w:rsidP="007C4020">
            <w:pPr>
              <w:jc w:val="both"/>
            </w:pPr>
            <w:r>
              <w:t>3</w:t>
            </w:r>
          </w:p>
        </w:tc>
      </w:tr>
      <w:tr w:rsidR="007C4020" w:rsidRPr="00615706" w14:paraId="77E68709" w14:textId="77777777" w:rsidTr="00531B61">
        <w:trPr>
          <w:trHeight w:val="987"/>
        </w:trPr>
        <w:tc>
          <w:tcPr>
            <w:tcW w:w="1060" w:type="dxa"/>
          </w:tcPr>
          <w:p w14:paraId="7A90417D" w14:textId="77777777" w:rsidR="007C4020" w:rsidRDefault="007C4020" w:rsidP="007C4020">
            <w:pPr>
              <w:rPr>
                <w:rFonts w:ascii="Calibri" w:hAnsi="Calibri"/>
                <w:color w:val="000000"/>
              </w:rPr>
            </w:pPr>
            <w:r>
              <w:rPr>
                <w:rFonts w:ascii="Calibri" w:hAnsi="Calibri"/>
                <w:color w:val="000000"/>
              </w:rPr>
              <w:t>23</w:t>
            </w:r>
          </w:p>
        </w:tc>
        <w:tc>
          <w:tcPr>
            <w:tcW w:w="1627" w:type="dxa"/>
          </w:tcPr>
          <w:p w14:paraId="0B2D4CA1" w14:textId="77777777" w:rsidR="007C4020" w:rsidRPr="00364CB1" w:rsidRDefault="007C4020" w:rsidP="001074BC">
            <w:r>
              <w:t>Secretaria</w:t>
            </w:r>
          </w:p>
        </w:tc>
        <w:tc>
          <w:tcPr>
            <w:tcW w:w="3120" w:type="dxa"/>
          </w:tcPr>
          <w:p w14:paraId="63E16579" w14:textId="77777777" w:rsidR="007C4020" w:rsidRDefault="007C4020" w:rsidP="007C4020">
            <w:pPr>
              <w:jc w:val="both"/>
            </w:pPr>
            <w:r>
              <w:t>Facturar pago de consulta</w:t>
            </w:r>
            <w:r w:rsidR="001074BC">
              <w:t>.</w:t>
            </w:r>
          </w:p>
        </w:tc>
        <w:tc>
          <w:tcPr>
            <w:tcW w:w="2854" w:type="dxa"/>
          </w:tcPr>
          <w:p w14:paraId="58FEBA82" w14:textId="77777777" w:rsidR="007C4020" w:rsidRDefault="007C4020" w:rsidP="007C4020">
            <w:pPr>
              <w:jc w:val="both"/>
            </w:pPr>
            <w:r>
              <w:t>Factura pago de consulta</w:t>
            </w:r>
            <w:r w:rsidR="001074BC">
              <w:t>.</w:t>
            </w:r>
          </w:p>
        </w:tc>
        <w:tc>
          <w:tcPr>
            <w:tcW w:w="1146" w:type="dxa"/>
          </w:tcPr>
          <w:p w14:paraId="3F45E81D" w14:textId="77777777" w:rsidR="007C4020" w:rsidRDefault="007C4020" w:rsidP="007C4020">
            <w:pPr>
              <w:jc w:val="both"/>
            </w:pPr>
            <w:r>
              <w:t>2</w:t>
            </w:r>
          </w:p>
        </w:tc>
      </w:tr>
      <w:tr w:rsidR="007C4020" w:rsidRPr="00615706" w14:paraId="7FF6AD17" w14:textId="77777777" w:rsidTr="00531B61">
        <w:trPr>
          <w:trHeight w:val="987"/>
        </w:trPr>
        <w:tc>
          <w:tcPr>
            <w:tcW w:w="1060" w:type="dxa"/>
          </w:tcPr>
          <w:p w14:paraId="61D750B0" w14:textId="77777777" w:rsidR="007C4020" w:rsidRDefault="007C4020" w:rsidP="007C4020">
            <w:pPr>
              <w:rPr>
                <w:rFonts w:ascii="Calibri" w:hAnsi="Calibri"/>
                <w:color w:val="000000"/>
              </w:rPr>
            </w:pPr>
            <w:r>
              <w:rPr>
                <w:rFonts w:ascii="Calibri" w:hAnsi="Calibri"/>
                <w:color w:val="000000"/>
              </w:rPr>
              <w:t>24</w:t>
            </w:r>
          </w:p>
        </w:tc>
        <w:tc>
          <w:tcPr>
            <w:tcW w:w="1627" w:type="dxa"/>
          </w:tcPr>
          <w:p w14:paraId="1C3F69D9" w14:textId="77777777" w:rsidR="007C4020" w:rsidRDefault="007C4020" w:rsidP="007C4020">
            <w:r>
              <w:t>Secretaria</w:t>
            </w:r>
          </w:p>
        </w:tc>
        <w:tc>
          <w:tcPr>
            <w:tcW w:w="3120" w:type="dxa"/>
          </w:tcPr>
          <w:p w14:paraId="47CC719D" w14:textId="77777777" w:rsidR="007C4020" w:rsidRDefault="007C4020" w:rsidP="007C4020">
            <w:pPr>
              <w:jc w:val="both"/>
            </w:pPr>
            <w:r>
              <w:t>Imprimir ficha de turno</w:t>
            </w:r>
            <w:r w:rsidR="001074BC">
              <w:t>.</w:t>
            </w:r>
          </w:p>
        </w:tc>
        <w:tc>
          <w:tcPr>
            <w:tcW w:w="2854" w:type="dxa"/>
          </w:tcPr>
          <w:p w14:paraId="092F6E54" w14:textId="77777777" w:rsidR="007C4020" w:rsidRDefault="007C4020" w:rsidP="007C4020">
            <w:pPr>
              <w:jc w:val="both"/>
            </w:pPr>
            <w:r>
              <w:t>Imprime ficha de turno</w:t>
            </w:r>
            <w:r w:rsidR="001074BC">
              <w:t>.</w:t>
            </w:r>
          </w:p>
        </w:tc>
        <w:tc>
          <w:tcPr>
            <w:tcW w:w="1146" w:type="dxa"/>
          </w:tcPr>
          <w:p w14:paraId="7BA83B44" w14:textId="77777777" w:rsidR="007C4020" w:rsidRDefault="007C4020" w:rsidP="007C4020">
            <w:pPr>
              <w:jc w:val="both"/>
            </w:pPr>
            <w:r>
              <w:t>3</w:t>
            </w:r>
          </w:p>
        </w:tc>
      </w:tr>
      <w:tr w:rsidR="007C4020" w:rsidRPr="00615706" w14:paraId="6DA85B5C" w14:textId="77777777" w:rsidTr="00531B61">
        <w:trPr>
          <w:trHeight w:val="987"/>
        </w:trPr>
        <w:tc>
          <w:tcPr>
            <w:tcW w:w="1060" w:type="dxa"/>
          </w:tcPr>
          <w:p w14:paraId="355B4245" w14:textId="77777777" w:rsidR="007C4020" w:rsidRDefault="007C4020" w:rsidP="007C4020">
            <w:pPr>
              <w:rPr>
                <w:rFonts w:ascii="Calibri" w:hAnsi="Calibri"/>
                <w:color w:val="000000"/>
              </w:rPr>
            </w:pPr>
            <w:r>
              <w:rPr>
                <w:rFonts w:ascii="Calibri" w:hAnsi="Calibri"/>
                <w:color w:val="000000"/>
              </w:rPr>
              <w:t>25</w:t>
            </w:r>
          </w:p>
        </w:tc>
        <w:tc>
          <w:tcPr>
            <w:tcW w:w="1627" w:type="dxa"/>
          </w:tcPr>
          <w:p w14:paraId="090A0EBC" w14:textId="77777777" w:rsidR="007C4020" w:rsidRDefault="007C4020" w:rsidP="007C4020">
            <w:r w:rsidRPr="00364CB1">
              <w:t>Secretaria</w:t>
            </w:r>
          </w:p>
        </w:tc>
        <w:tc>
          <w:tcPr>
            <w:tcW w:w="3120" w:type="dxa"/>
          </w:tcPr>
          <w:p w14:paraId="61E40894" w14:textId="77777777" w:rsidR="007C4020" w:rsidRDefault="007C4020" w:rsidP="007C4020">
            <w:pPr>
              <w:jc w:val="both"/>
            </w:pPr>
            <w:r>
              <w:t>Buscar cita médica</w:t>
            </w:r>
            <w:r w:rsidR="001074BC">
              <w:t>.</w:t>
            </w:r>
          </w:p>
        </w:tc>
        <w:tc>
          <w:tcPr>
            <w:tcW w:w="2854" w:type="dxa"/>
          </w:tcPr>
          <w:p w14:paraId="0429FE25" w14:textId="77777777" w:rsidR="007C4020" w:rsidRDefault="007C4020" w:rsidP="007C4020">
            <w:pPr>
              <w:jc w:val="both"/>
            </w:pPr>
            <w:r>
              <w:t>Busca cita médica en forma remota con cualquier atributo de cita médica.</w:t>
            </w:r>
          </w:p>
        </w:tc>
        <w:tc>
          <w:tcPr>
            <w:tcW w:w="1146" w:type="dxa"/>
          </w:tcPr>
          <w:p w14:paraId="5A0785E4" w14:textId="77777777" w:rsidR="007C4020" w:rsidRPr="00615706" w:rsidRDefault="007C4020" w:rsidP="007C4020">
            <w:pPr>
              <w:jc w:val="both"/>
            </w:pPr>
            <w:r>
              <w:t>3</w:t>
            </w:r>
          </w:p>
        </w:tc>
      </w:tr>
      <w:tr w:rsidR="007C4020" w:rsidRPr="00615706" w14:paraId="076C60A1" w14:textId="77777777" w:rsidTr="00531B61">
        <w:trPr>
          <w:trHeight w:val="987"/>
        </w:trPr>
        <w:tc>
          <w:tcPr>
            <w:tcW w:w="1060" w:type="dxa"/>
          </w:tcPr>
          <w:p w14:paraId="6EC5C8F6" w14:textId="77777777" w:rsidR="007C4020" w:rsidRDefault="007C4020" w:rsidP="007C4020">
            <w:pPr>
              <w:rPr>
                <w:rFonts w:ascii="Calibri" w:hAnsi="Calibri"/>
                <w:color w:val="000000"/>
              </w:rPr>
            </w:pPr>
            <w:r>
              <w:rPr>
                <w:rFonts w:ascii="Calibri" w:hAnsi="Calibri"/>
                <w:color w:val="000000"/>
              </w:rPr>
              <w:t>26</w:t>
            </w:r>
          </w:p>
        </w:tc>
        <w:tc>
          <w:tcPr>
            <w:tcW w:w="1627" w:type="dxa"/>
          </w:tcPr>
          <w:p w14:paraId="34BB7EFA" w14:textId="77777777" w:rsidR="007C4020" w:rsidRDefault="007C4020" w:rsidP="007C4020">
            <w:r w:rsidRPr="00364CB1">
              <w:t>Secretaria</w:t>
            </w:r>
          </w:p>
        </w:tc>
        <w:tc>
          <w:tcPr>
            <w:tcW w:w="3120" w:type="dxa"/>
          </w:tcPr>
          <w:p w14:paraId="18030F2B" w14:textId="77777777" w:rsidR="007C4020" w:rsidRDefault="007C4020" w:rsidP="007C4020">
            <w:pPr>
              <w:jc w:val="both"/>
            </w:pPr>
            <w:r>
              <w:t>Crear cita desde el módulo de médicos</w:t>
            </w:r>
            <w:r w:rsidR="001074BC">
              <w:t>.</w:t>
            </w:r>
          </w:p>
        </w:tc>
        <w:tc>
          <w:tcPr>
            <w:tcW w:w="2854" w:type="dxa"/>
          </w:tcPr>
          <w:p w14:paraId="4869B000" w14:textId="77777777" w:rsidR="007C4020" w:rsidRDefault="007C4020" w:rsidP="007C4020">
            <w:pPr>
              <w:jc w:val="both"/>
            </w:pPr>
            <w:r>
              <w:t>Crea cita desde el módulo de médicos</w:t>
            </w:r>
            <w:r w:rsidR="001074BC">
              <w:t>.</w:t>
            </w:r>
          </w:p>
        </w:tc>
        <w:tc>
          <w:tcPr>
            <w:tcW w:w="1146" w:type="dxa"/>
          </w:tcPr>
          <w:p w14:paraId="1991BF80" w14:textId="77777777" w:rsidR="007C4020" w:rsidRDefault="007C4020" w:rsidP="007C4020">
            <w:pPr>
              <w:jc w:val="both"/>
            </w:pPr>
            <w:r>
              <w:t>3</w:t>
            </w:r>
          </w:p>
        </w:tc>
      </w:tr>
      <w:tr w:rsidR="007C4020" w:rsidRPr="00615706" w14:paraId="543BDDA7" w14:textId="77777777" w:rsidTr="00531B61">
        <w:trPr>
          <w:trHeight w:val="987"/>
        </w:trPr>
        <w:tc>
          <w:tcPr>
            <w:tcW w:w="1060" w:type="dxa"/>
          </w:tcPr>
          <w:p w14:paraId="63C3ACC5" w14:textId="77777777" w:rsidR="007C4020" w:rsidRDefault="007C4020" w:rsidP="007C4020">
            <w:pPr>
              <w:rPr>
                <w:rFonts w:ascii="Calibri" w:hAnsi="Calibri"/>
                <w:color w:val="000000"/>
              </w:rPr>
            </w:pPr>
            <w:r>
              <w:rPr>
                <w:rFonts w:ascii="Calibri" w:hAnsi="Calibri"/>
                <w:color w:val="000000"/>
              </w:rPr>
              <w:t>27</w:t>
            </w:r>
          </w:p>
        </w:tc>
        <w:tc>
          <w:tcPr>
            <w:tcW w:w="1627" w:type="dxa"/>
          </w:tcPr>
          <w:p w14:paraId="64C7E8D1" w14:textId="77777777" w:rsidR="007C4020" w:rsidRDefault="007C4020" w:rsidP="007C4020">
            <w:r w:rsidRPr="00364CB1">
              <w:t>Secretaria</w:t>
            </w:r>
          </w:p>
        </w:tc>
        <w:tc>
          <w:tcPr>
            <w:tcW w:w="3120" w:type="dxa"/>
          </w:tcPr>
          <w:p w14:paraId="643B7F4D" w14:textId="77777777" w:rsidR="007C4020" w:rsidRDefault="007C4020" w:rsidP="007C4020">
            <w:pPr>
              <w:jc w:val="both"/>
            </w:pPr>
            <w:r>
              <w:t>Editar estado de médico (atendiendo, no atiende)</w:t>
            </w:r>
            <w:r w:rsidR="001074BC">
              <w:t>.</w:t>
            </w:r>
          </w:p>
        </w:tc>
        <w:tc>
          <w:tcPr>
            <w:tcW w:w="2854" w:type="dxa"/>
          </w:tcPr>
          <w:p w14:paraId="598FA3F5" w14:textId="77777777" w:rsidR="007C4020" w:rsidRDefault="007C4020" w:rsidP="007C4020">
            <w:pPr>
              <w:jc w:val="both"/>
            </w:pPr>
            <w:r>
              <w:t>Edita el estado del médico</w:t>
            </w:r>
            <w:r w:rsidR="001074BC">
              <w:t>.</w:t>
            </w:r>
          </w:p>
        </w:tc>
        <w:tc>
          <w:tcPr>
            <w:tcW w:w="1146" w:type="dxa"/>
          </w:tcPr>
          <w:p w14:paraId="7691D8EC" w14:textId="77777777" w:rsidR="007C4020" w:rsidRPr="00615706" w:rsidRDefault="007C4020" w:rsidP="007C4020">
            <w:pPr>
              <w:jc w:val="both"/>
            </w:pPr>
            <w:r>
              <w:t>3</w:t>
            </w:r>
          </w:p>
        </w:tc>
      </w:tr>
      <w:tr w:rsidR="007C4020" w:rsidRPr="00615706" w14:paraId="7F53C267" w14:textId="77777777" w:rsidTr="00531B61">
        <w:trPr>
          <w:trHeight w:val="987"/>
        </w:trPr>
        <w:tc>
          <w:tcPr>
            <w:tcW w:w="1060" w:type="dxa"/>
          </w:tcPr>
          <w:p w14:paraId="17B33CB1" w14:textId="77777777" w:rsidR="007C4020" w:rsidRDefault="007C4020" w:rsidP="007C4020">
            <w:pPr>
              <w:rPr>
                <w:rFonts w:ascii="Calibri" w:hAnsi="Calibri"/>
                <w:color w:val="000000"/>
              </w:rPr>
            </w:pPr>
            <w:r>
              <w:rPr>
                <w:rFonts w:ascii="Calibri" w:hAnsi="Calibri"/>
                <w:color w:val="000000"/>
              </w:rPr>
              <w:t>28</w:t>
            </w:r>
          </w:p>
        </w:tc>
        <w:tc>
          <w:tcPr>
            <w:tcW w:w="1627" w:type="dxa"/>
          </w:tcPr>
          <w:p w14:paraId="522C10CA" w14:textId="77777777" w:rsidR="007C4020" w:rsidRDefault="007C4020" w:rsidP="007C4020">
            <w:r w:rsidRPr="00364CB1">
              <w:t>Secretaria</w:t>
            </w:r>
          </w:p>
        </w:tc>
        <w:tc>
          <w:tcPr>
            <w:tcW w:w="3120" w:type="dxa"/>
          </w:tcPr>
          <w:p w14:paraId="7F8D01F3" w14:textId="77777777" w:rsidR="007C4020" w:rsidRDefault="007C4020" w:rsidP="007C4020">
            <w:pPr>
              <w:jc w:val="both"/>
            </w:pPr>
            <w:r>
              <w:t>Buscar médico</w:t>
            </w:r>
            <w:r w:rsidR="001074BC">
              <w:t>.</w:t>
            </w:r>
          </w:p>
        </w:tc>
        <w:tc>
          <w:tcPr>
            <w:tcW w:w="2854" w:type="dxa"/>
          </w:tcPr>
          <w:p w14:paraId="5F90CF0C" w14:textId="77777777" w:rsidR="007C4020" w:rsidRDefault="007C4020" w:rsidP="007C4020">
            <w:pPr>
              <w:jc w:val="both"/>
            </w:pPr>
            <w:r>
              <w:t>Busca médico en forma remota con cualquier atributo del médico.</w:t>
            </w:r>
          </w:p>
        </w:tc>
        <w:tc>
          <w:tcPr>
            <w:tcW w:w="1146" w:type="dxa"/>
          </w:tcPr>
          <w:p w14:paraId="5163DE4B" w14:textId="77777777" w:rsidR="007C4020" w:rsidRPr="00615706" w:rsidRDefault="007C4020" w:rsidP="007C4020">
            <w:pPr>
              <w:jc w:val="both"/>
            </w:pPr>
            <w:r>
              <w:t>3</w:t>
            </w:r>
          </w:p>
        </w:tc>
      </w:tr>
      <w:tr w:rsidR="007C4020" w:rsidRPr="00615706" w14:paraId="127281BC" w14:textId="77777777" w:rsidTr="00531B61">
        <w:trPr>
          <w:trHeight w:val="987"/>
        </w:trPr>
        <w:tc>
          <w:tcPr>
            <w:tcW w:w="1060" w:type="dxa"/>
          </w:tcPr>
          <w:p w14:paraId="4B55DD7B" w14:textId="77777777" w:rsidR="007C4020" w:rsidRDefault="007C4020" w:rsidP="007C4020">
            <w:pPr>
              <w:rPr>
                <w:rFonts w:ascii="Calibri" w:hAnsi="Calibri"/>
                <w:color w:val="000000"/>
              </w:rPr>
            </w:pPr>
            <w:r>
              <w:rPr>
                <w:rFonts w:ascii="Calibri" w:hAnsi="Calibri"/>
                <w:color w:val="000000"/>
              </w:rPr>
              <w:t>29</w:t>
            </w:r>
          </w:p>
        </w:tc>
        <w:tc>
          <w:tcPr>
            <w:tcW w:w="1627" w:type="dxa"/>
          </w:tcPr>
          <w:p w14:paraId="381E9F76" w14:textId="77777777" w:rsidR="007C4020" w:rsidRDefault="007C4020" w:rsidP="007C4020">
            <w:r w:rsidRPr="00364CB1">
              <w:t>Secretaria</w:t>
            </w:r>
          </w:p>
        </w:tc>
        <w:tc>
          <w:tcPr>
            <w:tcW w:w="3120" w:type="dxa"/>
          </w:tcPr>
          <w:p w14:paraId="09D83B4D" w14:textId="77777777" w:rsidR="007C4020" w:rsidRDefault="007C4020" w:rsidP="007C4020">
            <w:pPr>
              <w:jc w:val="both"/>
            </w:pPr>
            <w:r>
              <w:t>Imprimir factura</w:t>
            </w:r>
            <w:r w:rsidR="001074BC">
              <w:t>.</w:t>
            </w:r>
          </w:p>
        </w:tc>
        <w:tc>
          <w:tcPr>
            <w:tcW w:w="2854" w:type="dxa"/>
          </w:tcPr>
          <w:p w14:paraId="4767ACBF" w14:textId="77777777" w:rsidR="007C4020" w:rsidRDefault="007C4020" w:rsidP="007C4020">
            <w:pPr>
              <w:jc w:val="both"/>
            </w:pPr>
            <w:r>
              <w:t>Imprime factura</w:t>
            </w:r>
            <w:r w:rsidR="001074BC">
              <w:t>.</w:t>
            </w:r>
          </w:p>
        </w:tc>
        <w:tc>
          <w:tcPr>
            <w:tcW w:w="1146" w:type="dxa"/>
          </w:tcPr>
          <w:p w14:paraId="6F5B08EE" w14:textId="77777777" w:rsidR="007C4020" w:rsidRDefault="007C4020" w:rsidP="007C4020">
            <w:pPr>
              <w:jc w:val="both"/>
            </w:pPr>
            <w:r>
              <w:t>3</w:t>
            </w:r>
          </w:p>
        </w:tc>
      </w:tr>
      <w:tr w:rsidR="007C4020" w:rsidRPr="00615706" w14:paraId="5A941AD8" w14:textId="77777777" w:rsidTr="00531B61">
        <w:trPr>
          <w:trHeight w:val="987"/>
        </w:trPr>
        <w:tc>
          <w:tcPr>
            <w:tcW w:w="1060" w:type="dxa"/>
          </w:tcPr>
          <w:p w14:paraId="4DE7B2BB" w14:textId="77777777" w:rsidR="007C4020" w:rsidRDefault="007C4020" w:rsidP="007C4020">
            <w:pPr>
              <w:rPr>
                <w:rFonts w:ascii="Calibri" w:hAnsi="Calibri"/>
                <w:color w:val="000000"/>
              </w:rPr>
            </w:pPr>
            <w:r>
              <w:rPr>
                <w:rFonts w:ascii="Calibri" w:hAnsi="Calibri"/>
                <w:color w:val="000000"/>
              </w:rPr>
              <w:t>30</w:t>
            </w:r>
          </w:p>
        </w:tc>
        <w:tc>
          <w:tcPr>
            <w:tcW w:w="1627" w:type="dxa"/>
          </w:tcPr>
          <w:p w14:paraId="4CC09AEE" w14:textId="77777777" w:rsidR="007C4020" w:rsidRDefault="007C4020" w:rsidP="007C4020">
            <w:r w:rsidRPr="00364CB1">
              <w:t>Secretaria</w:t>
            </w:r>
          </w:p>
        </w:tc>
        <w:tc>
          <w:tcPr>
            <w:tcW w:w="3120" w:type="dxa"/>
          </w:tcPr>
          <w:p w14:paraId="140484FD" w14:textId="77777777" w:rsidR="007C4020" w:rsidRDefault="007C4020" w:rsidP="007C4020">
            <w:pPr>
              <w:jc w:val="both"/>
            </w:pPr>
            <w:r>
              <w:t>Buscar factura</w:t>
            </w:r>
            <w:r w:rsidR="001074BC">
              <w:t>.</w:t>
            </w:r>
          </w:p>
        </w:tc>
        <w:tc>
          <w:tcPr>
            <w:tcW w:w="2854" w:type="dxa"/>
          </w:tcPr>
          <w:p w14:paraId="0C6EA04D" w14:textId="77777777" w:rsidR="007C4020" w:rsidRDefault="007C4020" w:rsidP="007C4020">
            <w:pPr>
              <w:jc w:val="both"/>
            </w:pPr>
            <w:r>
              <w:t>Busca factura en forma remota con cualquier atributo de factura.</w:t>
            </w:r>
          </w:p>
        </w:tc>
        <w:tc>
          <w:tcPr>
            <w:tcW w:w="1146" w:type="dxa"/>
          </w:tcPr>
          <w:p w14:paraId="0B085AE8" w14:textId="77777777" w:rsidR="007C4020" w:rsidRDefault="007C4020" w:rsidP="007C4020">
            <w:pPr>
              <w:jc w:val="both"/>
            </w:pPr>
            <w:r>
              <w:t>3</w:t>
            </w:r>
          </w:p>
        </w:tc>
      </w:tr>
      <w:tr w:rsidR="007C4020" w:rsidRPr="00615706" w14:paraId="0979FDDD" w14:textId="77777777" w:rsidTr="00531B61">
        <w:trPr>
          <w:trHeight w:val="987"/>
        </w:trPr>
        <w:tc>
          <w:tcPr>
            <w:tcW w:w="1060" w:type="dxa"/>
          </w:tcPr>
          <w:p w14:paraId="7ED6C2E1" w14:textId="77777777" w:rsidR="007C4020" w:rsidRDefault="007C4020" w:rsidP="007C4020">
            <w:pPr>
              <w:rPr>
                <w:rFonts w:ascii="Calibri" w:hAnsi="Calibri"/>
                <w:color w:val="000000"/>
              </w:rPr>
            </w:pPr>
            <w:r>
              <w:rPr>
                <w:rFonts w:ascii="Calibri" w:hAnsi="Calibri"/>
                <w:color w:val="000000"/>
              </w:rPr>
              <w:t>31</w:t>
            </w:r>
          </w:p>
        </w:tc>
        <w:tc>
          <w:tcPr>
            <w:tcW w:w="1627" w:type="dxa"/>
          </w:tcPr>
          <w:p w14:paraId="0FFF3FF5" w14:textId="77777777" w:rsidR="007C4020" w:rsidRDefault="007C4020" w:rsidP="007C4020">
            <w:r>
              <w:t>Médico</w:t>
            </w:r>
          </w:p>
        </w:tc>
        <w:tc>
          <w:tcPr>
            <w:tcW w:w="3120" w:type="dxa"/>
          </w:tcPr>
          <w:p w14:paraId="4E454430" w14:textId="77777777" w:rsidR="007C4020" w:rsidRDefault="007C4020" w:rsidP="007C4020">
            <w:pPr>
              <w:jc w:val="both"/>
            </w:pPr>
            <w:r>
              <w:t>Crear y editar consulta</w:t>
            </w:r>
            <w:r w:rsidR="001074BC">
              <w:t>.</w:t>
            </w:r>
          </w:p>
        </w:tc>
        <w:tc>
          <w:tcPr>
            <w:tcW w:w="2854" w:type="dxa"/>
          </w:tcPr>
          <w:p w14:paraId="5255C964" w14:textId="77777777" w:rsidR="007C4020" w:rsidRDefault="007C4020" w:rsidP="007C4020">
            <w:pPr>
              <w:jc w:val="both"/>
            </w:pPr>
            <w:r>
              <w:t>Crea y edita consulta</w:t>
            </w:r>
            <w:r w:rsidR="001074BC">
              <w:t>.</w:t>
            </w:r>
          </w:p>
        </w:tc>
        <w:tc>
          <w:tcPr>
            <w:tcW w:w="1146" w:type="dxa"/>
          </w:tcPr>
          <w:p w14:paraId="401BE702" w14:textId="77777777" w:rsidR="007C4020" w:rsidRDefault="007C4020" w:rsidP="007C4020">
            <w:pPr>
              <w:jc w:val="both"/>
            </w:pPr>
            <w:r>
              <w:t>2</w:t>
            </w:r>
          </w:p>
        </w:tc>
      </w:tr>
      <w:tr w:rsidR="007C4020" w:rsidRPr="00615706" w14:paraId="010826CA" w14:textId="77777777" w:rsidTr="00531B61">
        <w:trPr>
          <w:trHeight w:val="987"/>
        </w:trPr>
        <w:tc>
          <w:tcPr>
            <w:tcW w:w="1060" w:type="dxa"/>
          </w:tcPr>
          <w:p w14:paraId="280CBB5D" w14:textId="77777777" w:rsidR="007C4020" w:rsidRDefault="007C4020" w:rsidP="007C4020">
            <w:pPr>
              <w:rPr>
                <w:rFonts w:ascii="Calibri" w:hAnsi="Calibri"/>
                <w:color w:val="000000"/>
              </w:rPr>
            </w:pPr>
            <w:r>
              <w:rPr>
                <w:rFonts w:ascii="Calibri" w:hAnsi="Calibri"/>
                <w:color w:val="000000"/>
              </w:rPr>
              <w:lastRenderedPageBreak/>
              <w:t>32</w:t>
            </w:r>
          </w:p>
        </w:tc>
        <w:tc>
          <w:tcPr>
            <w:tcW w:w="1627" w:type="dxa"/>
          </w:tcPr>
          <w:p w14:paraId="0B7C9B7B" w14:textId="77777777" w:rsidR="007C4020" w:rsidRDefault="007C4020" w:rsidP="007C4020">
            <w:r>
              <w:t>Médico</w:t>
            </w:r>
          </w:p>
        </w:tc>
        <w:tc>
          <w:tcPr>
            <w:tcW w:w="3120" w:type="dxa"/>
          </w:tcPr>
          <w:p w14:paraId="4665761B" w14:textId="77777777" w:rsidR="007C4020" w:rsidRDefault="007C4020" w:rsidP="007C4020">
            <w:pPr>
              <w:jc w:val="both"/>
            </w:pPr>
            <w:r>
              <w:t>Crear y editar cuadro clínico</w:t>
            </w:r>
            <w:r w:rsidR="001074BC">
              <w:t>.</w:t>
            </w:r>
          </w:p>
        </w:tc>
        <w:tc>
          <w:tcPr>
            <w:tcW w:w="2854" w:type="dxa"/>
          </w:tcPr>
          <w:p w14:paraId="3D70BB08" w14:textId="77777777" w:rsidR="007C4020" w:rsidRDefault="007C4020" w:rsidP="007C4020">
            <w:pPr>
              <w:jc w:val="both"/>
            </w:pPr>
            <w:r>
              <w:t>Crea y edita cuadro clínico</w:t>
            </w:r>
            <w:r w:rsidR="001074BC">
              <w:t>.</w:t>
            </w:r>
          </w:p>
        </w:tc>
        <w:tc>
          <w:tcPr>
            <w:tcW w:w="1146" w:type="dxa"/>
          </w:tcPr>
          <w:p w14:paraId="28C3F7DA" w14:textId="77777777" w:rsidR="007C4020" w:rsidRDefault="007C4020" w:rsidP="007C4020">
            <w:pPr>
              <w:jc w:val="both"/>
            </w:pPr>
            <w:r>
              <w:t>2</w:t>
            </w:r>
          </w:p>
        </w:tc>
      </w:tr>
      <w:tr w:rsidR="007C4020" w:rsidRPr="00615706" w14:paraId="1E46BC50" w14:textId="77777777" w:rsidTr="00531B61">
        <w:trPr>
          <w:trHeight w:val="987"/>
        </w:trPr>
        <w:tc>
          <w:tcPr>
            <w:tcW w:w="1060" w:type="dxa"/>
          </w:tcPr>
          <w:p w14:paraId="30C4B687" w14:textId="77777777" w:rsidR="007C4020" w:rsidRDefault="007C4020" w:rsidP="007C4020">
            <w:pPr>
              <w:rPr>
                <w:rFonts w:ascii="Calibri" w:hAnsi="Calibri"/>
                <w:color w:val="000000"/>
              </w:rPr>
            </w:pPr>
            <w:r>
              <w:rPr>
                <w:rFonts w:ascii="Calibri" w:hAnsi="Calibri"/>
                <w:color w:val="000000"/>
              </w:rPr>
              <w:t>33</w:t>
            </w:r>
          </w:p>
        </w:tc>
        <w:tc>
          <w:tcPr>
            <w:tcW w:w="1627" w:type="dxa"/>
          </w:tcPr>
          <w:p w14:paraId="059B13CB" w14:textId="77777777" w:rsidR="007C4020" w:rsidRDefault="007C4020" w:rsidP="007C4020">
            <w:r>
              <w:t>Médico</w:t>
            </w:r>
          </w:p>
        </w:tc>
        <w:tc>
          <w:tcPr>
            <w:tcW w:w="3120" w:type="dxa"/>
          </w:tcPr>
          <w:p w14:paraId="2952FAF2" w14:textId="77777777" w:rsidR="007C4020" w:rsidRDefault="007C4020" w:rsidP="007C4020">
            <w:pPr>
              <w:jc w:val="both"/>
            </w:pPr>
            <w:r>
              <w:t>Crear y editar receta médica</w:t>
            </w:r>
            <w:r w:rsidR="001074BC">
              <w:t>.</w:t>
            </w:r>
          </w:p>
        </w:tc>
        <w:tc>
          <w:tcPr>
            <w:tcW w:w="2854" w:type="dxa"/>
          </w:tcPr>
          <w:p w14:paraId="6F71EDD7" w14:textId="77777777" w:rsidR="007C4020" w:rsidRDefault="007C4020" w:rsidP="007C4020">
            <w:pPr>
              <w:jc w:val="both"/>
            </w:pPr>
            <w:r>
              <w:t>Crea y edita receta médica</w:t>
            </w:r>
            <w:r w:rsidR="001074BC">
              <w:t>.</w:t>
            </w:r>
          </w:p>
        </w:tc>
        <w:tc>
          <w:tcPr>
            <w:tcW w:w="1146" w:type="dxa"/>
          </w:tcPr>
          <w:p w14:paraId="00BE4416" w14:textId="77777777" w:rsidR="007C4020" w:rsidRDefault="007C4020" w:rsidP="007C4020">
            <w:pPr>
              <w:jc w:val="both"/>
            </w:pPr>
            <w:r>
              <w:t>3</w:t>
            </w:r>
          </w:p>
        </w:tc>
      </w:tr>
      <w:tr w:rsidR="007C4020" w:rsidRPr="00615706" w14:paraId="6DC28F62" w14:textId="77777777" w:rsidTr="00531B61">
        <w:trPr>
          <w:trHeight w:val="987"/>
        </w:trPr>
        <w:tc>
          <w:tcPr>
            <w:tcW w:w="1060" w:type="dxa"/>
          </w:tcPr>
          <w:p w14:paraId="1AB30502" w14:textId="77777777" w:rsidR="007C4020" w:rsidRDefault="007C4020" w:rsidP="007C4020">
            <w:pPr>
              <w:rPr>
                <w:rFonts w:ascii="Calibri" w:hAnsi="Calibri"/>
                <w:color w:val="000000"/>
              </w:rPr>
            </w:pPr>
            <w:r>
              <w:rPr>
                <w:rFonts w:ascii="Calibri" w:hAnsi="Calibri"/>
                <w:color w:val="000000"/>
              </w:rPr>
              <w:t>34</w:t>
            </w:r>
          </w:p>
        </w:tc>
        <w:tc>
          <w:tcPr>
            <w:tcW w:w="1627" w:type="dxa"/>
          </w:tcPr>
          <w:p w14:paraId="60D3E8B1" w14:textId="77777777" w:rsidR="007C4020" w:rsidRDefault="007C4020" w:rsidP="007C4020">
            <w:r>
              <w:t>Médico</w:t>
            </w:r>
          </w:p>
        </w:tc>
        <w:tc>
          <w:tcPr>
            <w:tcW w:w="3120" w:type="dxa"/>
          </w:tcPr>
          <w:p w14:paraId="3C92B105" w14:textId="77777777" w:rsidR="007C4020" w:rsidRDefault="007C4020" w:rsidP="007C4020">
            <w:pPr>
              <w:jc w:val="both"/>
            </w:pPr>
            <w:r>
              <w:t>Crear y editar examen médico</w:t>
            </w:r>
            <w:r w:rsidR="001074BC">
              <w:t>.</w:t>
            </w:r>
          </w:p>
        </w:tc>
        <w:tc>
          <w:tcPr>
            <w:tcW w:w="2854" w:type="dxa"/>
          </w:tcPr>
          <w:p w14:paraId="629DDF63" w14:textId="77777777" w:rsidR="007C4020" w:rsidRDefault="007C4020" w:rsidP="007C4020">
            <w:pPr>
              <w:jc w:val="both"/>
            </w:pPr>
            <w:r>
              <w:t>Crear y editar examen médico</w:t>
            </w:r>
            <w:r w:rsidR="001074BC">
              <w:t>.</w:t>
            </w:r>
          </w:p>
        </w:tc>
        <w:tc>
          <w:tcPr>
            <w:tcW w:w="1146" w:type="dxa"/>
          </w:tcPr>
          <w:p w14:paraId="5D8FB93F" w14:textId="77777777" w:rsidR="007C4020" w:rsidRDefault="007C4020" w:rsidP="007C4020">
            <w:pPr>
              <w:jc w:val="both"/>
            </w:pPr>
            <w:r>
              <w:t>3</w:t>
            </w:r>
          </w:p>
        </w:tc>
      </w:tr>
      <w:tr w:rsidR="007C4020" w:rsidRPr="00615706" w14:paraId="01CC5910" w14:textId="77777777" w:rsidTr="00531B61">
        <w:trPr>
          <w:trHeight w:val="987"/>
        </w:trPr>
        <w:tc>
          <w:tcPr>
            <w:tcW w:w="1060" w:type="dxa"/>
          </w:tcPr>
          <w:p w14:paraId="5C039936" w14:textId="77777777" w:rsidR="007C4020" w:rsidRDefault="007C4020" w:rsidP="007C4020">
            <w:pPr>
              <w:rPr>
                <w:rFonts w:ascii="Calibri" w:hAnsi="Calibri"/>
                <w:color w:val="000000"/>
              </w:rPr>
            </w:pPr>
            <w:r>
              <w:rPr>
                <w:rFonts w:ascii="Calibri" w:hAnsi="Calibri"/>
                <w:color w:val="000000"/>
              </w:rPr>
              <w:t>35</w:t>
            </w:r>
          </w:p>
        </w:tc>
        <w:tc>
          <w:tcPr>
            <w:tcW w:w="1627" w:type="dxa"/>
          </w:tcPr>
          <w:p w14:paraId="11199B24" w14:textId="77777777" w:rsidR="007C4020" w:rsidRDefault="007C4020" w:rsidP="007C4020">
            <w:r>
              <w:t>Médico</w:t>
            </w:r>
          </w:p>
        </w:tc>
        <w:tc>
          <w:tcPr>
            <w:tcW w:w="3120" w:type="dxa"/>
          </w:tcPr>
          <w:p w14:paraId="1E61647C" w14:textId="77777777" w:rsidR="007C4020" w:rsidRDefault="007C4020" w:rsidP="007C4020">
            <w:pPr>
              <w:jc w:val="both"/>
            </w:pPr>
            <w:r>
              <w:t>Ver historial del paciente</w:t>
            </w:r>
            <w:r w:rsidR="001074BC">
              <w:t>.</w:t>
            </w:r>
          </w:p>
        </w:tc>
        <w:tc>
          <w:tcPr>
            <w:tcW w:w="2854" w:type="dxa"/>
          </w:tcPr>
          <w:p w14:paraId="1958A990" w14:textId="77777777" w:rsidR="007C4020" w:rsidRDefault="007C4020" w:rsidP="007C4020">
            <w:pPr>
              <w:jc w:val="both"/>
            </w:pPr>
            <w:r>
              <w:t>Se visualiza el historial de cada paciente.</w:t>
            </w:r>
          </w:p>
        </w:tc>
        <w:tc>
          <w:tcPr>
            <w:tcW w:w="1146" w:type="dxa"/>
          </w:tcPr>
          <w:p w14:paraId="796DBBD8" w14:textId="77777777" w:rsidR="007C4020" w:rsidRDefault="007C4020" w:rsidP="007C4020">
            <w:pPr>
              <w:jc w:val="both"/>
            </w:pPr>
            <w:r>
              <w:t>3</w:t>
            </w:r>
          </w:p>
        </w:tc>
      </w:tr>
      <w:tr w:rsidR="007C4020" w:rsidRPr="00615706" w14:paraId="137DC6A0" w14:textId="77777777" w:rsidTr="00531B61">
        <w:trPr>
          <w:trHeight w:val="987"/>
        </w:trPr>
        <w:tc>
          <w:tcPr>
            <w:tcW w:w="1060" w:type="dxa"/>
          </w:tcPr>
          <w:p w14:paraId="17817D94" w14:textId="77777777" w:rsidR="007C4020" w:rsidRDefault="007C4020" w:rsidP="007C4020">
            <w:pPr>
              <w:rPr>
                <w:rFonts w:ascii="Calibri" w:hAnsi="Calibri"/>
                <w:color w:val="000000"/>
              </w:rPr>
            </w:pPr>
            <w:r>
              <w:rPr>
                <w:rFonts w:ascii="Calibri" w:hAnsi="Calibri"/>
                <w:color w:val="000000"/>
              </w:rPr>
              <w:t>36</w:t>
            </w:r>
          </w:p>
        </w:tc>
        <w:tc>
          <w:tcPr>
            <w:tcW w:w="1627" w:type="dxa"/>
          </w:tcPr>
          <w:p w14:paraId="5DBB442C" w14:textId="77777777" w:rsidR="007C4020" w:rsidRDefault="007C4020" w:rsidP="007C4020">
            <w:r>
              <w:t>Médico</w:t>
            </w:r>
          </w:p>
        </w:tc>
        <w:tc>
          <w:tcPr>
            <w:tcW w:w="3120" w:type="dxa"/>
          </w:tcPr>
          <w:p w14:paraId="74333FAC" w14:textId="77777777" w:rsidR="007C4020" w:rsidRDefault="007C4020" w:rsidP="007C4020">
            <w:pPr>
              <w:jc w:val="both"/>
            </w:pPr>
            <w:r>
              <w:t>Imprimir historial</w:t>
            </w:r>
            <w:r w:rsidR="001074BC">
              <w:t>.</w:t>
            </w:r>
          </w:p>
        </w:tc>
        <w:tc>
          <w:tcPr>
            <w:tcW w:w="2854" w:type="dxa"/>
          </w:tcPr>
          <w:p w14:paraId="6D1E94B4" w14:textId="77777777" w:rsidR="007C4020" w:rsidRDefault="007C4020" w:rsidP="007C4020">
            <w:pPr>
              <w:jc w:val="both"/>
            </w:pPr>
            <w:r>
              <w:t>Imprime el historial de cada paciente de cada consulta o por consulta.</w:t>
            </w:r>
          </w:p>
        </w:tc>
        <w:tc>
          <w:tcPr>
            <w:tcW w:w="1146" w:type="dxa"/>
          </w:tcPr>
          <w:p w14:paraId="493BBAE5" w14:textId="77777777" w:rsidR="007C4020" w:rsidRDefault="007C4020" w:rsidP="007C4020">
            <w:pPr>
              <w:jc w:val="both"/>
            </w:pPr>
            <w:r>
              <w:t>3</w:t>
            </w:r>
          </w:p>
        </w:tc>
      </w:tr>
      <w:tr w:rsidR="007C4020" w:rsidRPr="00615706" w14:paraId="5C3911CC" w14:textId="77777777" w:rsidTr="00531B61">
        <w:trPr>
          <w:trHeight w:val="987"/>
        </w:trPr>
        <w:tc>
          <w:tcPr>
            <w:tcW w:w="1060" w:type="dxa"/>
          </w:tcPr>
          <w:p w14:paraId="5B399D06" w14:textId="77777777" w:rsidR="007C4020" w:rsidRDefault="007C4020" w:rsidP="007C4020">
            <w:pPr>
              <w:rPr>
                <w:rFonts w:ascii="Calibri" w:hAnsi="Calibri"/>
                <w:color w:val="000000"/>
              </w:rPr>
            </w:pPr>
            <w:r>
              <w:rPr>
                <w:rFonts w:ascii="Calibri" w:hAnsi="Calibri"/>
                <w:color w:val="000000"/>
              </w:rPr>
              <w:t>37</w:t>
            </w:r>
          </w:p>
        </w:tc>
        <w:tc>
          <w:tcPr>
            <w:tcW w:w="1627" w:type="dxa"/>
          </w:tcPr>
          <w:p w14:paraId="4C49D229" w14:textId="77777777" w:rsidR="007C4020" w:rsidRDefault="007C4020" w:rsidP="007C4020">
            <w:r>
              <w:t>Médico</w:t>
            </w:r>
          </w:p>
        </w:tc>
        <w:tc>
          <w:tcPr>
            <w:tcW w:w="3120" w:type="dxa"/>
          </w:tcPr>
          <w:p w14:paraId="471046B6" w14:textId="77777777" w:rsidR="007C4020" w:rsidRDefault="007C4020" w:rsidP="007C4020">
            <w:pPr>
              <w:jc w:val="both"/>
            </w:pPr>
            <w:r>
              <w:t>Buscar consultas</w:t>
            </w:r>
            <w:r w:rsidR="001074BC">
              <w:t>.</w:t>
            </w:r>
          </w:p>
        </w:tc>
        <w:tc>
          <w:tcPr>
            <w:tcW w:w="2854" w:type="dxa"/>
          </w:tcPr>
          <w:p w14:paraId="56758976" w14:textId="77777777" w:rsidR="007C4020" w:rsidRDefault="007C4020" w:rsidP="007C4020">
            <w:pPr>
              <w:jc w:val="both"/>
            </w:pPr>
            <w:r>
              <w:t>Busca consultas en forma remota con cualquier atributo de consultas.</w:t>
            </w:r>
          </w:p>
        </w:tc>
        <w:tc>
          <w:tcPr>
            <w:tcW w:w="1146" w:type="dxa"/>
          </w:tcPr>
          <w:p w14:paraId="7627496F" w14:textId="77777777" w:rsidR="007C4020" w:rsidRDefault="007C4020" w:rsidP="007C4020">
            <w:pPr>
              <w:jc w:val="both"/>
            </w:pPr>
            <w:r>
              <w:t>3</w:t>
            </w:r>
          </w:p>
        </w:tc>
      </w:tr>
      <w:tr w:rsidR="007C4020" w:rsidRPr="00615706" w14:paraId="158D2A8C" w14:textId="77777777" w:rsidTr="00531B61">
        <w:trPr>
          <w:trHeight w:val="987"/>
        </w:trPr>
        <w:tc>
          <w:tcPr>
            <w:tcW w:w="1060" w:type="dxa"/>
          </w:tcPr>
          <w:p w14:paraId="146C9D4C" w14:textId="77777777" w:rsidR="007C4020" w:rsidRDefault="007C4020" w:rsidP="007C4020">
            <w:pPr>
              <w:rPr>
                <w:rFonts w:ascii="Calibri" w:hAnsi="Calibri"/>
                <w:color w:val="000000"/>
              </w:rPr>
            </w:pPr>
            <w:r>
              <w:rPr>
                <w:rFonts w:ascii="Calibri" w:hAnsi="Calibri"/>
                <w:color w:val="000000"/>
              </w:rPr>
              <w:t>38</w:t>
            </w:r>
          </w:p>
        </w:tc>
        <w:tc>
          <w:tcPr>
            <w:tcW w:w="1627" w:type="dxa"/>
          </w:tcPr>
          <w:p w14:paraId="25DB2C73" w14:textId="77777777" w:rsidR="007C4020" w:rsidRDefault="007C4020" w:rsidP="007C4020">
            <w:r>
              <w:t>Médico</w:t>
            </w:r>
          </w:p>
        </w:tc>
        <w:tc>
          <w:tcPr>
            <w:tcW w:w="3120" w:type="dxa"/>
          </w:tcPr>
          <w:p w14:paraId="64450853" w14:textId="77777777" w:rsidR="007C4020" w:rsidRDefault="007C4020" w:rsidP="007C4020">
            <w:pPr>
              <w:jc w:val="both"/>
            </w:pPr>
            <w:r>
              <w:t>Lamar paciente según turno</w:t>
            </w:r>
            <w:r w:rsidR="001074BC">
              <w:t>.</w:t>
            </w:r>
          </w:p>
        </w:tc>
        <w:tc>
          <w:tcPr>
            <w:tcW w:w="2854" w:type="dxa"/>
          </w:tcPr>
          <w:p w14:paraId="475D3C1B" w14:textId="77777777" w:rsidR="007C4020" w:rsidRDefault="007C4020" w:rsidP="007C4020">
            <w:pPr>
              <w:jc w:val="both"/>
            </w:pPr>
            <w:r>
              <w:t>Llama paciente según turno.</w:t>
            </w:r>
          </w:p>
        </w:tc>
        <w:tc>
          <w:tcPr>
            <w:tcW w:w="1146" w:type="dxa"/>
          </w:tcPr>
          <w:p w14:paraId="5ED7BD7C" w14:textId="77777777" w:rsidR="007C4020" w:rsidRDefault="007C4020" w:rsidP="007C4020">
            <w:pPr>
              <w:jc w:val="both"/>
            </w:pPr>
            <w:r>
              <w:t>3</w:t>
            </w:r>
          </w:p>
        </w:tc>
      </w:tr>
      <w:tr w:rsidR="007C4020" w:rsidRPr="00615706" w14:paraId="5C671DC3" w14:textId="77777777" w:rsidTr="00531B61">
        <w:trPr>
          <w:trHeight w:val="987"/>
        </w:trPr>
        <w:tc>
          <w:tcPr>
            <w:tcW w:w="1060" w:type="dxa"/>
          </w:tcPr>
          <w:p w14:paraId="63A5F0EF" w14:textId="77777777" w:rsidR="007C4020" w:rsidRDefault="007C4020" w:rsidP="007C4020">
            <w:pPr>
              <w:rPr>
                <w:rFonts w:ascii="Calibri" w:hAnsi="Calibri"/>
                <w:color w:val="000000"/>
              </w:rPr>
            </w:pPr>
            <w:r>
              <w:rPr>
                <w:rFonts w:ascii="Calibri" w:hAnsi="Calibri"/>
                <w:color w:val="000000"/>
              </w:rPr>
              <w:t>39</w:t>
            </w:r>
          </w:p>
        </w:tc>
        <w:tc>
          <w:tcPr>
            <w:tcW w:w="1627" w:type="dxa"/>
          </w:tcPr>
          <w:p w14:paraId="7018E3E0" w14:textId="77777777" w:rsidR="007C4020" w:rsidRDefault="007C4020" w:rsidP="007C4020">
            <w:r>
              <w:t>Médico</w:t>
            </w:r>
          </w:p>
        </w:tc>
        <w:tc>
          <w:tcPr>
            <w:tcW w:w="3120" w:type="dxa"/>
          </w:tcPr>
          <w:p w14:paraId="05EB0D87" w14:textId="77777777" w:rsidR="007C4020" w:rsidRDefault="007C4020" w:rsidP="007C4020">
            <w:pPr>
              <w:jc w:val="both"/>
            </w:pPr>
            <w:r>
              <w:t>Ejecutar botón siguiente paciente según el turno.</w:t>
            </w:r>
          </w:p>
        </w:tc>
        <w:tc>
          <w:tcPr>
            <w:tcW w:w="2854" w:type="dxa"/>
          </w:tcPr>
          <w:p w14:paraId="25729EFB" w14:textId="77777777" w:rsidR="007C4020" w:rsidRDefault="007C4020" w:rsidP="007C4020">
            <w:pPr>
              <w:jc w:val="both"/>
            </w:pPr>
            <w:r>
              <w:t>Ejecuta botón siguiente paciente según el turno.</w:t>
            </w:r>
          </w:p>
        </w:tc>
        <w:tc>
          <w:tcPr>
            <w:tcW w:w="1146" w:type="dxa"/>
          </w:tcPr>
          <w:p w14:paraId="3949B9BB" w14:textId="77777777" w:rsidR="007C4020" w:rsidRDefault="007C4020" w:rsidP="007C4020">
            <w:pPr>
              <w:jc w:val="both"/>
            </w:pPr>
            <w:r>
              <w:t>3</w:t>
            </w:r>
          </w:p>
        </w:tc>
      </w:tr>
      <w:tr w:rsidR="007C4020" w:rsidRPr="00615706" w14:paraId="3AA95252" w14:textId="77777777" w:rsidTr="00531B61">
        <w:trPr>
          <w:trHeight w:val="987"/>
        </w:trPr>
        <w:tc>
          <w:tcPr>
            <w:tcW w:w="1060" w:type="dxa"/>
          </w:tcPr>
          <w:p w14:paraId="7AEDB214" w14:textId="77777777" w:rsidR="007C4020" w:rsidRDefault="007C4020" w:rsidP="007C4020">
            <w:pPr>
              <w:rPr>
                <w:rFonts w:ascii="Calibri" w:hAnsi="Calibri"/>
                <w:color w:val="000000"/>
              </w:rPr>
            </w:pPr>
            <w:r>
              <w:rPr>
                <w:rFonts w:ascii="Calibri" w:hAnsi="Calibri"/>
                <w:color w:val="000000"/>
              </w:rPr>
              <w:t>40</w:t>
            </w:r>
          </w:p>
        </w:tc>
        <w:tc>
          <w:tcPr>
            <w:tcW w:w="1627" w:type="dxa"/>
          </w:tcPr>
          <w:p w14:paraId="0BD5AD38" w14:textId="77777777" w:rsidR="007C4020" w:rsidRDefault="007C4020" w:rsidP="007C4020">
            <w:r>
              <w:t>Médico</w:t>
            </w:r>
          </w:p>
        </w:tc>
        <w:tc>
          <w:tcPr>
            <w:tcW w:w="3120" w:type="dxa"/>
          </w:tcPr>
          <w:p w14:paraId="1F62EBE0" w14:textId="77777777" w:rsidR="007C4020" w:rsidRDefault="007C4020" w:rsidP="007C4020">
            <w:pPr>
              <w:jc w:val="both"/>
            </w:pPr>
            <w:r>
              <w:t>Ejecutar botón atrás, en el caso que el paciente se halla atrasado o distraído.</w:t>
            </w:r>
          </w:p>
        </w:tc>
        <w:tc>
          <w:tcPr>
            <w:tcW w:w="2854" w:type="dxa"/>
          </w:tcPr>
          <w:p w14:paraId="30FFC27F" w14:textId="77777777" w:rsidR="007C4020" w:rsidRDefault="007C4020" w:rsidP="007C4020">
            <w:pPr>
              <w:jc w:val="both"/>
            </w:pPr>
            <w:r>
              <w:t>Ejecuta botón atrás, en el caso que el paciente se halla atrasado o distraído.</w:t>
            </w:r>
          </w:p>
        </w:tc>
        <w:tc>
          <w:tcPr>
            <w:tcW w:w="1146" w:type="dxa"/>
          </w:tcPr>
          <w:p w14:paraId="5ED55EF9" w14:textId="77777777" w:rsidR="007C4020" w:rsidRDefault="007C4020" w:rsidP="00562DB2">
            <w:pPr>
              <w:keepNext/>
              <w:jc w:val="both"/>
            </w:pPr>
            <w:r>
              <w:t>3</w:t>
            </w:r>
          </w:p>
        </w:tc>
      </w:tr>
    </w:tbl>
    <w:p w14:paraId="0CC7E1CB" w14:textId="77777777" w:rsidR="00562DB2" w:rsidRPr="002D6CC7" w:rsidRDefault="00562DB2" w:rsidP="002D6CC7">
      <w:pPr>
        <w:pStyle w:val="Descripcin"/>
        <w:spacing w:line="360" w:lineRule="auto"/>
        <w:jc w:val="right"/>
        <w:rPr>
          <w:sz w:val="24"/>
          <w:szCs w:val="24"/>
        </w:rPr>
      </w:pPr>
      <w:r>
        <w:t>Fuente</w:t>
      </w:r>
      <w:r w:rsidR="00471279">
        <w:t xml:space="preserve">: Elaboración propia </w:t>
      </w:r>
    </w:p>
    <w:p w14:paraId="6B2DDF97" w14:textId="77777777" w:rsidR="001A4568" w:rsidRPr="002D6CC7" w:rsidRDefault="00650368" w:rsidP="002D6CC7">
      <w:pPr>
        <w:spacing w:line="360" w:lineRule="auto"/>
        <w:jc w:val="both"/>
        <w:rPr>
          <w:sz w:val="24"/>
          <w:szCs w:val="24"/>
        </w:rPr>
      </w:pPr>
      <w:r w:rsidRPr="002D6CC7">
        <w:rPr>
          <w:b/>
          <w:sz w:val="24"/>
          <w:szCs w:val="24"/>
          <w:lang w:eastAsia="es-BO"/>
        </w:rPr>
        <w:t xml:space="preserve">Paso 4. </w:t>
      </w:r>
      <w:r w:rsidRPr="002D6CC7">
        <w:rPr>
          <w:sz w:val="24"/>
          <w:szCs w:val="24"/>
          <w:lang w:eastAsia="es-BO"/>
        </w:rPr>
        <w:t>Conclusiones</w:t>
      </w:r>
    </w:p>
    <w:p w14:paraId="59E7A28F" w14:textId="77777777" w:rsidR="001A4568" w:rsidRPr="002D6CC7" w:rsidRDefault="00650368" w:rsidP="002D6CC7">
      <w:pPr>
        <w:spacing w:line="360" w:lineRule="auto"/>
        <w:jc w:val="both"/>
        <w:rPr>
          <w:sz w:val="24"/>
          <w:szCs w:val="24"/>
          <w:lang w:eastAsia="es-BO"/>
        </w:rPr>
      </w:pPr>
      <w:r w:rsidRPr="002D6CC7">
        <w:rPr>
          <w:sz w:val="24"/>
          <w:szCs w:val="24"/>
          <w:lang w:eastAsia="es-BO"/>
        </w:rPr>
        <w:t>Una vez realizada la prueba de validación beta, se llegó a las siguientes conclusiones</w:t>
      </w:r>
      <w:r w:rsidR="001A4568" w:rsidRPr="002D6CC7">
        <w:rPr>
          <w:sz w:val="24"/>
          <w:szCs w:val="24"/>
          <w:lang w:eastAsia="es-BO"/>
        </w:rPr>
        <w:t>:</w:t>
      </w:r>
    </w:p>
    <w:p w14:paraId="265427C9" w14:textId="77777777" w:rsidR="001A4568" w:rsidRPr="002D6CC7" w:rsidRDefault="001A4568" w:rsidP="002D6CC7">
      <w:pPr>
        <w:pStyle w:val="Prrafodelista"/>
        <w:numPr>
          <w:ilvl w:val="0"/>
          <w:numId w:val="47"/>
        </w:numPr>
        <w:spacing w:line="360" w:lineRule="auto"/>
        <w:jc w:val="both"/>
        <w:rPr>
          <w:sz w:val="24"/>
          <w:szCs w:val="24"/>
          <w:lang w:eastAsia="es-BO"/>
        </w:rPr>
      </w:pPr>
      <w:r w:rsidRPr="002D6CC7">
        <w:rPr>
          <w:sz w:val="24"/>
          <w:szCs w:val="24"/>
          <w:lang w:eastAsia="es-BO"/>
        </w:rPr>
        <w:t>El requerimiento a validar por parte del usuario administrador, el 100% indica que la validación es más de lo que esperaba</w:t>
      </w:r>
      <w:r w:rsidR="00EF3743" w:rsidRPr="002D6CC7">
        <w:rPr>
          <w:sz w:val="24"/>
          <w:szCs w:val="24"/>
          <w:lang w:eastAsia="es-BO"/>
        </w:rPr>
        <w:t>, el 0% está conforme y el 0% está inconforme</w:t>
      </w:r>
      <w:r w:rsidRPr="002D6CC7">
        <w:rPr>
          <w:sz w:val="24"/>
          <w:szCs w:val="24"/>
          <w:lang w:eastAsia="es-BO"/>
        </w:rPr>
        <w:t>.</w:t>
      </w:r>
    </w:p>
    <w:p w14:paraId="058709B6" w14:textId="77777777" w:rsidR="00EF3743" w:rsidRPr="002D6CC7" w:rsidRDefault="00EF3743" w:rsidP="002D6CC7">
      <w:pPr>
        <w:pStyle w:val="Prrafodelista"/>
        <w:numPr>
          <w:ilvl w:val="0"/>
          <w:numId w:val="47"/>
        </w:numPr>
        <w:spacing w:line="360" w:lineRule="auto"/>
        <w:jc w:val="both"/>
        <w:rPr>
          <w:sz w:val="24"/>
          <w:szCs w:val="24"/>
          <w:lang w:eastAsia="es-BO"/>
        </w:rPr>
      </w:pPr>
      <w:r w:rsidRPr="002D6CC7">
        <w:rPr>
          <w:sz w:val="24"/>
          <w:szCs w:val="24"/>
          <w:lang w:eastAsia="es-BO"/>
        </w:rPr>
        <w:t xml:space="preserve">El requerimiento a validar por parte del usuario secretaria, el </w:t>
      </w:r>
      <w:r w:rsidR="003A7899" w:rsidRPr="002D6CC7">
        <w:rPr>
          <w:sz w:val="24"/>
          <w:szCs w:val="24"/>
          <w:lang w:eastAsia="es-BO"/>
        </w:rPr>
        <w:t>91.7</w:t>
      </w:r>
      <w:r w:rsidRPr="002D6CC7">
        <w:rPr>
          <w:sz w:val="24"/>
          <w:szCs w:val="24"/>
          <w:lang w:eastAsia="es-BO"/>
        </w:rPr>
        <w:t>% indica que la validación es más de lo que esperaba, el</w:t>
      </w:r>
      <w:r w:rsidR="003A7899" w:rsidRPr="002D6CC7">
        <w:rPr>
          <w:sz w:val="24"/>
          <w:szCs w:val="24"/>
          <w:lang w:eastAsia="es-BO"/>
        </w:rPr>
        <w:t xml:space="preserve"> 8.3</w:t>
      </w:r>
      <w:r w:rsidRPr="002D6CC7">
        <w:rPr>
          <w:sz w:val="24"/>
          <w:szCs w:val="24"/>
          <w:lang w:eastAsia="es-BO"/>
        </w:rPr>
        <w:t>% está conforme y el 0% está inconforme.</w:t>
      </w:r>
    </w:p>
    <w:p w14:paraId="288C4DBB" w14:textId="77777777" w:rsidR="003A7899" w:rsidRPr="002D6CC7" w:rsidRDefault="003A7899" w:rsidP="002D6CC7">
      <w:pPr>
        <w:pStyle w:val="Prrafodelista"/>
        <w:numPr>
          <w:ilvl w:val="0"/>
          <w:numId w:val="47"/>
        </w:numPr>
        <w:spacing w:line="360" w:lineRule="auto"/>
        <w:jc w:val="both"/>
        <w:rPr>
          <w:sz w:val="24"/>
          <w:szCs w:val="24"/>
          <w:lang w:eastAsia="es-BO"/>
        </w:rPr>
      </w:pPr>
      <w:r w:rsidRPr="002D6CC7">
        <w:rPr>
          <w:sz w:val="24"/>
          <w:szCs w:val="24"/>
          <w:lang w:eastAsia="es-BO"/>
        </w:rPr>
        <w:lastRenderedPageBreak/>
        <w:t>El requerimiento a validar por parte del usuario médico, el 80% indica que la validación es más de lo que esperaba, el 20% está conforme y el 0% está inconforme.</w:t>
      </w:r>
    </w:p>
    <w:p w14:paraId="298EC4C5" w14:textId="77777777" w:rsidR="003A7899" w:rsidRPr="002D6CC7" w:rsidRDefault="00656E15" w:rsidP="002D6CC7">
      <w:pPr>
        <w:pStyle w:val="Prrafodelista"/>
        <w:numPr>
          <w:ilvl w:val="0"/>
          <w:numId w:val="47"/>
        </w:numPr>
        <w:spacing w:line="360" w:lineRule="auto"/>
        <w:jc w:val="both"/>
        <w:rPr>
          <w:sz w:val="24"/>
          <w:szCs w:val="24"/>
          <w:lang w:eastAsia="es-BO"/>
        </w:rPr>
      </w:pPr>
      <w:r w:rsidRPr="002D6CC7">
        <w:rPr>
          <w:sz w:val="24"/>
          <w:szCs w:val="24"/>
          <w:lang w:eastAsia="es-BO"/>
        </w:rPr>
        <w:t>E</w:t>
      </w:r>
      <w:r w:rsidR="003A7899" w:rsidRPr="002D6CC7">
        <w:rPr>
          <w:sz w:val="24"/>
          <w:szCs w:val="24"/>
          <w:lang w:eastAsia="es-BO"/>
        </w:rPr>
        <w:t xml:space="preserve">n forma general por parte de </w:t>
      </w:r>
      <w:r w:rsidRPr="002D6CC7">
        <w:rPr>
          <w:sz w:val="24"/>
          <w:szCs w:val="24"/>
          <w:lang w:eastAsia="es-BO"/>
        </w:rPr>
        <w:t>los tres tipos de usuarios del Centro Médico Esculapio S.R.L.</w:t>
      </w:r>
      <w:r w:rsidR="003A7899" w:rsidRPr="002D6CC7">
        <w:rPr>
          <w:sz w:val="24"/>
          <w:szCs w:val="24"/>
          <w:lang w:eastAsia="es-BO"/>
        </w:rPr>
        <w:t>, el 92.5% indica que la validación es más de lo que esperaba, el 7.5% está conforme y el 0% está inconforme.</w:t>
      </w:r>
    </w:p>
    <w:p w14:paraId="651F7821" w14:textId="77777777" w:rsidR="003A7899" w:rsidRPr="00B92108" w:rsidRDefault="00B92108" w:rsidP="00B92108">
      <w:pPr>
        <w:spacing w:line="360" w:lineRule="auto"/>
        <w:jc w:val="both"/>
        <w:rPr>
          <w:sz w:val="24"/>
          <w:szCs w:val="24"/>
          <w:lang w:eastAsia="es-BO"/>
        </w:rPr>
      </w:pPr>
      <w:r>
        <w:rPr>
          <w:sz w:val="24"/>
          <w:szCs w:val="24"/>
          <w:lang w:eastAsia="es-BO"/>
        </w:rPr>
        <w:t>Finalmente</w:t>
      </w:r>
      <w:r w:rsidR="002D6CC7" w:rsidRPr="00B92108">
        <w:rPr>
          <w:sz w:val="24"/>
          <w:szCs w:val="24"/>
          <w:lang w:eastAsia="es-BO"/>
        </w:rPr>
        <w:t>,</w:t>
      </w:r>
      <w:r>
        <w:rPr>
          <w:sz w:val="24"/>
          <w:szCs w:val="24"/>
          <w:lang w:eastAsia="es-BO"/>
        </w:rPr>
        <w:t xml:space="preserve"> después de realizar todas las pruebas que anteriormente se ha mencionado,</w:t>
      </w:r>
      <w:r w:rsidR="00656E15" w:rsidRPr="00B92108">
        <w:rPr>
          <w:sz w:val="24"/>
          <w:szCs w:val="24"/>
          <w:lang w:eastAsia="es-BO"/>
        </w:rPr>
        <w:t xml:space="preserve"> </w:t>
      </w:r>
      <w:r w:rsidR="002D6CC7" w:rsidRPr="00B92108">
        <w:rPr>
          <w:sz w:val="24"/>
          <w:szCs w:val="24"/>
          <w:lang w:eastAsia="es-BO"/>
        </w:rPr>
        <w:t>se muestra el informe confirmando la aceptación del sistema web de administración de citas, consultas e historiales del Centro Médico de Especialidades Esculapio S.R.L., en este caso el doctor José Ochoa Colque director del centro médico y la Srta. Carolina Gómez Hurtado, secretaria (</w:t>
      </w:r>
      <w:r w:rsidR="002D6CC7" w:rsidRPr="00B92108">
        <w:rPr>
          <w:b/>
          <w:sz w:val="24"/>
          <w:szCs w:val="24"/>
          <w:lang w:eastAsia="es-BO"/>
        </w:rPr>
        <w:t>Ver anexo N° 16</w:t>
      </w:r>
      <w:r w:rsidR="002D6CC7" w:rsidRPr="00B92108">
        <w:rPr>
          <w:sz w:val="24"/>
          <w:szCs w:val="24"/>
          <w:lang w:eastAsia="es-BO"/>
        </w:rPr>
        <w:t>).</w:t>
      </w:r>
    </w:p>
    <w:p w14:paraId="03507D88" w14:textId="77777777" w:rsidR="002C492A" w:rsidRDefault="002C492A">
      <w:pPr>
        <w:rPr>
          <w:sz w:val="24"/>
          <w:szCs w:val="24"/>
          <w:lang w:eastAsia="es-BO"/>
        </w:rPr>
      </w:pPr>
      <w:r>
        <w:rPr>
          <w:sz w:val="24"/>
          <w:szCs w:val="24"/>
          <w:lang w:eastAsia="es-BO"/>
        </w:rPr>
        <w:br w:type="page"/>
      </w:r>
    </w:p>
    <w:p w14:paraId="41EC8154" w14:textId="77777777" w:rsidR="002C492A" w:rsidRPr="005A0BF0" w:rsidRDefault="002C492A" w:rsidP="005A0BF0">
      <w:pPr>
        <w:pStyle w:val="Ttulo1"/>
        <w:numPr>
          <w:ilvl w:val="0"/>
          <w:numId w:val="0"/>
        </w:numPr>
        <w:spacing w:line="360" w:lineRule="auto"/>
        <w:ind w:left="432"/>
        <w:jc w:val="center"/>
        <w:rPr>
          <w:szCs w:val="24"/>
          <w:lang w:val="es-ES"/>
        </w:rPr>
      </w:pPr>
      <w:bookmarkStart w:id="2591" w:name="_Toc485290410"/>
      <w:r w:rsidRPr="005A0BF0">
        <w:rPr>
          <w:szCs w:val="24"/>
          <w:lang w:val="es-ES"/>
        </w:rPr>
        <w:lastRenderedPageBreak/>
        <w:t>CONCLUSIONES</w:t>
      </w:r>
      <w:bookmarkEnd w:id="2591"/>
    </w:p>
    <w:p w14:paraId="292A52D4" w14:textId="77777777" w:rsidR="002C492A" w:rsidRPr="005A0BF0" w:rsidRDefault="002C492A" w:rsidP="005A0BF0">
      <w:pPr>
        <w:spacing w:before="240" w:after="0" w:line="360" w:lineRule="auto"/>
        <w:jc w:val="both"/>
        <w:rPr>
          <w:sz w:val="24"/>
          <w:szCs w:val="24"/>
          <w:lang w:val="es-ES" w:eastAsia="es-BO"/>
        </w:rPr>
      </w:pPr>
      <w:r w:rsidRPr="005A0BF0">
        <w:rPr>
          <w:sz w:val="24"/>
          <w:szCs w:val="24"/>
          <w:lang w:val="es-ES" w:eastAsia="es-BO"/>
        </w:rPr>
        <w:t xml:space="preserve">Al </w:t>
      </w:r>
      <w:r w:rsidR="004A151A" w:rsidRPr="005A0BF0">
        <w:rPr>
          <w:sz w:val="24"/>
          <w:szCs w:val="24"/>
          <w:lang w:val="es-ES" w:eastAsia="es-BO"/>
        </w:rPr>
        <w:t>concluir</w:t>
      </w:r>
      <w:r w:rsidRPr="005A0BF0">
        <w:rPr>
          <w:sz w:val="24"/>
          <w:szCs w:val="24"/>
          <w:lang w:val="es-ES" w:eastAsia="es-BO"/>
        </w:rPr>
        <w:t xml:space="preserve"> con el desarrollo del proyecto, tomando en cuenta la situación problemática del Centro Médico de </w:t>
      </w:r>
      <w:r w:rsidR="004A151A" w:rsidRPr="005A0BF0">
        <w:rPr>
          <w:sz w:val="24"/>
          <w:szCs w:val="24"/>
          <w:lang w:val="es-ES" w:eastAsia="es-BO"/>
        </w:rPr>
        <w:t>Especialidades</w:t>
      </w:r>
      <w:r w:rsidRPr="005A0BF0">
        <w:rPr>
          <w:sz w:val="24"/>
          <w:szCs w:val="24"/>
          <w:lang w:val="es-ES" w:eastAsia="es-BO"/>
        </w:rPr>
        <w:t xml:space="preserve"> Esculapio S.R.L., se puede afirmar que se </w:t>
      </w:r>
      <w:r w:rsidR="00A63764" w:rsidRPr="005A0BF0">
        <w:rPr>
          <w:sz w:val="24"/>
          <w:szCs w:val="24"/>
          <w:lang w:val="es-ES" w:eastAsia="es-BO"/>
        </w:rPr>
        <w:t>alcanzó</w:t>
      </w:r>
      <w:r w:rsidRPr="005A0BF0">
        <w:rPr>
          <w:sz w:val="24"/>
          <w:szCs w:val="24"/>
          <w:lang w:val="es-ES" w:eastAsia="es-BO"/>
        </w:rPr>
        <w:t xml:space="preserve"> y </w:t>
      </w:r>
      <w:r w:rsidR="00A63764" w:rsidRPr="005A0BF0">
        <w:rPr>
          <w:sz w:val="24"/>
          <w:szCs w:val="24"/>
          <w:lang w:val="es-ES" w:eastAsia="es-BO"/>
        </w:rPr>
        <w:t>cumplió</w:t>
      </w:r>
      <w:r w:rsidRPr="005A0BF0">
        <w:rPr>
          <w:sz w:val="24"/>
          <w:szCs w:val="24"/>
          <w:lang w:val="es-ES" w:eastAsia="es-BO"/>
        </w:rPr>
        <w:t xml:space="preserve"> con </w:t>
      </w:r>
      <w:ins w:id="2592" w:author="Anny Mercado" w:date="2017-06-15T23:35:00Z">
        <w:r w:rsidR="0002707B">
          <w:rPr>
            <w:sz w:val="24"/>
            <w:szCs w:val="24"/>
            <w:lang w:val="es-ES" w:eastAsia="es-BO"/>
          </w:rPr>
          <w:t xml:space="preserve">las metas establecidas en </w:t>
        </w:r>
      </w:ins>
      <w:del w:id="2593" w:author="Anny Mercado" w:date="2017-06-15T23:35:00Z">
        <w:r w:rsidRPr="005A0BF0" w:rsidDel="0002707B">
          <w:rPr>
            <w:sz w:val="24"/>
            <w:szCs w:val="24"/>
            <w:lang w:val="es-ES" w:eastAsia="es-BO"/>
          </w:rPr>
          <w:delText>el objetivo general d</w:delText>
        </w:r>
      </w:del>
      <w:r w:rsidRPr="005A0BF0">
        <w:rPr>
          <w:sz w:val="24"/>
          <w:szCs w:val="24"/>
          <w:lang w:val="es-ES" w:eastAsia="es-BO"/>
        </w:rPr>
        <w:t>el presente proyecto de grado, llegando a las siguientes conclusiones:</w:t>
      </w:r>
    </w:p>
    <w:p w14:paraId="57B85B4B" w14:textId="77777777" w:rsidR="002C492A" w:rsidRPr="005A0BF0" w:rsidRDefault="002C492A">
      <w:pPr>
        <w:pStyle w:val="Prrafodelista"/>
        <w:numPr>
          <w:ilvl w:val="0"/>
          <w:numId w:val="49"/>
        </w:numPr>
        <w:spacing w:before="240" w:after="0" w:line="360" w:lineRule="auto"/>
        <w:ind w:left="714" w:hanging="357"/>
        <w:contextualSpacing w:val="0"/>
        <w:jc w:val="both"/>
        <w:rPr>
          <w:sz w:val="24"/>
          <w:szCs w:val="24"/>
          <w:lang w:val="es-ES" w:eastAsia="es-BO"/>
        </w:rPr>
        <w:pPrChange w:id="2594" w:author="Anny Mercado" w:date="2017-06-15T23:36:00Z">
          <w:pPr>
            <w:pStyle w:val="Prrafodelista"/>
            <w:numPr>
              <w:numId w:val="49"/>
            </w:numPr>
            <w:spacing w:before="240" w:after="0" w:line="360" w:lineRule="auto"/>
            <w:ind w:hanging="360"/>
            <w:jc w:val="both"/>
          </w:pPr>
        </w:pPrChange>
      </w:pPr>
      <w:r w:rsidRPr="005A0BF0">
        <w:rPr>
          <w:sz w:val="24"/>
          <w:szCs w:val="24"/>
          <w:lang w:val="es-ES" w:eastAsia="es-BO"/>
        </w:rPr>
        <w:t xml:space="preserve">Se </w:t>
      </w:r>
      <w:r w:rsidR="00A63764" w:rsidRPr="005A0BF0">
        <w:rPr>
          <w:sz w:val="24"/>
          <w:szCs w:val="24"/>
          <w:lang w:val="es-ES" w:eastAsia="es-BO"/>
        </w:rPr>
        <w:t>logró</w:t>
      </w:r>
      <w:r w:rsidRPr="005A0BF0">
        <w:rPr>
          <w:sz w:val="24"/>
          <w:szCs w:val="24"/>
          <w:lang w:val="es-ES" w:eastAsia="es-BO"/>
        </w:rPr>
        <w:t xml:space="preserve"> establecer toda la fundamentación </w:t>
      </w:r>
      <w:r w:rsidR="00A63764" w:rsidRPr="005A0BF0">
        <w:rPr>
          <w:sz w:val="24"/>
          <w:szCs w:val="24"/>
          <w:lang w:val="es-ES" w:eastAsia="es-BO"/>
        </w:rPr>
        <w:t>teórica</w:t>
      </w:r>
      <w:r w:rsidRPr="005A0BF0">
        <w:rPr>
          <w:sz w:val="24"/>
          <w:szCs w:val="24"/>
          <w:lang w:val="es-ES" w:eastAsia="es-BO"/>
        </w:rPr>
        <w:t xml:space="preserve"> necesaria que sustenta el presente proyecto plasmado en el marco </w:t>
      </w:r>
      <w:r w:rsidR="00A63764" w:rsidRPr="005A0BF0">
        <w:rPr>
          <w:sz w:val="24"/>
          <w:szCs w:val="24"/>
          <w:lang w:val="es-ES" w:eastAsia="es-BO"/>
        </w:rPr>
        <w:t>teórico</w:t>
      </w:r>
      <w:r w:rsidRPr="005A0BF0">
        <w:rPr>
          <w:sz w:val="24"/>
          <w:szCs w:val="24"/>
          <w:lang w:val="es-ES" w:eastAsia="es-BO"/>
        </w:rPr>
        <w:t xml:space="preserve">, de tal manera que proporcionará al lector una idea más clara acerca del proyecto </w:t>
      </w:r>
      <w:r w:rsidR="00A63764" w:rsidRPr="005A0BF0">
        <w:rPr>
          <w:sz w:val="24"/>
          <w:szCs w:val="24"/>
          <w:lang w:val="es-ES" w:eastAsia="es-BO"/>
        </w:rPr>
        <w:t>q</w:t>
      </w:r>
      <w:r w:rsidRPr="005A0BF0">
        <w:rPr>
          <w:sz w:val="24"/>
          <w:szCs w:val="24"/>
          <w:lang w:val="es-ES" w:eastAsia="es-BO"/>
        </w:rPr>
        <w:t>ue se ha desarrollado.</w:t>
      </w:r>
    </w:p>
    <w:p w14:paraId="569322A3" w14:textId="77777777" w:rsidR="002C492A" w:rsidRPr="005A0BF0" w:rsidRDefault="002C492A">
      <w:pPr>
        <w:pStyle w:val="Prrafodelista"/>
        <w:numPr>
          <w:ilvl w:val="0"/>
          <w:numId w:val="49"/>
        </w:numPr>
        <w:spacing w:before="240" w:after="0" w:line="360" w:lineRule="auto"/>
        <w:ind w:left="714" w:hanging="357"/>
        <w:contextualSpacing w:val="0"/>
        <w:jc w:val="both"/>
        <w:rPr>
          <w:sz w:val="24"/>
          <w:szCs w:val="24"/>
          <w:lang w:val="es-ES" w:eastAsia="es-BO"/>
        </w:rPr>
        <w:pPrChange w:id="2595" w:author="Anny Mercado" w:date="2017-06-15T23:36:00Z">
          <w:pPr>
            <w:pStyle w:val="Prrafodelista"/>
            <w:numPr>
              <w:numId w:val="49"/>
            </w:numPr>
            <w:spacing w:before="240" w:after="0" w:line="360" w:lineRule="auto"/>
            <w:ind w:hanging="360"/>
            <w:jc w:val="both"/>
          </w:pPr>
        </w:pPrChange>
      </w:pPr>
      <w:r w:rsidRPr="005A0BF0">
        <w:rPr>
          <w:sz w:val="24"/>
          <w:szCs w:val="24"/>
          <w:lang w:val="es-ES" w:eastAsia="es-BO"/>
        </w:rPr>
        <w:t xml:space="preserve">Se </w:t>
      </w:r>
      <w:r w:rsidR="00A63764" w:rsidRPr="005A0BF0">
        <w:rPr>
          <w:sz w:val="24"/>
          <w:szCs w:val="24"/>
          <w:lang w:val="es-ES" w:eastAsia="es-BO"/>
        </w:rPr>
        <w:t>realizó</w:t>
      </w:r>
      <w:r w:rsidRPr="005A0BF0">
        <w:rPr>
          <w:sz w:val="24"/>
          <w:szCs w:val="24"/>
          <w:lang w:val="es-ES" w:eastAsia="es-BO"/>
        </w:rPr>
        <w:t xml:space="preserve"> un </w:t>
      </w:r>
      <w:r w:rsidR="00A63764" w:rsidRPr="005A0BF0">
        <w:rPr>
          <w:sz w:val="24"/>
          <w:szCs w:val="24"/>
          <w:lang w:val="es-ES" w:eastAsia="es-BO"/>
        </w:rPr>
        <w:t>diagnóstico</w:t>
      </w:r>
      <w:r w:rsidRPr="005A0BF0">
        <w:rPr>
          <w:sz w:val="24"/>
          <w:szCs w:val="24"/>
          <w:lang w:val="es-ES" w:eastAsia="es-BO"/>
        </w:rPr>
        <w:t xml:space="preserve"> adecuado de la situación actual de la administración de citas consultas e historiales médicos del Centro Médico de Especialidades Esculapio S.R.L., gracias a la</w:t>
      </w:r>
      <w:ins w:id="2596" w:author="Anny Mercado" w:date="2017-06-15T23:36:00Z">
        <w:r w:rsidR="0002707B">
          <w:rPr>
            <w:sz w:val="24"/>
            <w:szCs w:val="24"/>
            <w:lang w:val="es-ES" w:eastAsia="es-BO"/>
          </w:rPr>
          <w:t>s</w:t>
        </w:r>
      </w:ins>
      <w:r w:rsidRPr="005A0BF0">
        <w:rPr>
          <w:sz w:val="24"/>
          <w:szCs w:val="24"/>
          <w:lang w:val="es-ES" w:eastAsia="es-BO"/>
        </w:rPr>
        <w:t xml:space="preserve"> entrevista</w:t>
      </w:r>
      <w:ins w:id="2597" w:author="Anny Mercado" w:date="2017-06-15T23:36:00Z">
        <w:r w:rsidR="0002707B">
          <w:rPr>
            <w:sz w:val="24"/>
            <w:szCs w:val="24"/>
            <w:lang w:val="es-ES" w:eastAsia="es-BO"/>
          </w:rPr>
          <w:t>s</w:t>
        </w:r>
      </w:ins>
      <w:del w:id="2598" w:author="Anny Mercado" w:date="2017-06-15T23:36:00Z">
        <w:r w:rsidR="0054562E" w:rsidRPr="005A0BF0" w:rsidDel="0002707B">
          <w:rPr>
            <w:sz w:val="24"/>
            <w:szCs w:val="24"/>
            <w:lang w:val="es-ES" w:eastAsia="es-BO"/>
          </w:rPr>
          <w:delText>s</w:delText>
        </w:r>
      </w:del>
      <w:r w:rsidRPr="005A0BF0">
        <w:rPr>
          <w:sz w:val="24"/>
          <w:szCs w:val="24"/>
          <w:lang w:val="es-ES" w:eastAsia="es-BO"/>
        </w:rPr>
        <w:t xml:space="preserve"> y encuesta</w:t>
      </w:r>
      <w:r w:rsidR="0054562E" w:rsidRPr="005A0BF0">
        <w:rPr>
          <w:sz w:val="24"/>
          <w:szCs w:val="24"/>
          <w:lang w:val="es-ES" w:eastAsia="es-BO"/>
        </w:rPr>
        <w:t>s</w:t>
      </w:r>
      <w:r w:rsidRPr="005A0BF0">
        <w:rPr>
          <w:sz w:val="24"/>
          <w:szCs w:val="24"/>
          <w:lang w:val="es-ES" w:eastAsia="es-BO"/>
        </w:rPr>
        <w:t xml:space="preserve"> realizados a los médicos, secretarias y pacientes.</w:t>
      </w:r>
    </w:p>
    <w:p w14:paraId="65A4B19C" w14:textId="77777777" w:rsidR="000F6B76" w:rsidRPr="005A0BF0" w:rsidRDefault="0054562E">
      <w:pPr>
        <w:pStyle w:val="Prrafodelista"/>
        <w:numPr>
          <w:ilvl w:val="0"/>
          <w:numId w:val="49"/>
        </w:numPr>
        <w:spacing w:before="240" w:after="0" w:line="360" w:lineRule="auto"/>
        <w:ind w:left="714" w:hanging="357"/>
        <w:contextualSpacing w:val="0"/>
        <w:jc w:val="both"/>
        <w:rPr>
          <w:sz w:val="24"/>
          <w:szCs w:val="24"/>
          <w:lang w:val="es-ES" w:eastAsia="es-BO"/>
        </w:rPr>
        <w:pPrChange w:id="2599" w:author="Anny Mercado" w:date="2017-06-15T23:36:00Z">
          <w:pPr>
            <w:pStyle w:val="Prrafodelista"/>
            <w:numPr>
              <w:numId w:val="49"/>
            </w:numPr>
            <w:spacing w:before="240" w:after="0" w:line="360" w:lineRule="auto"/>
            <w:ind w:hanging="360"/>
            <w:jc w:val="both"/>
          </w:pPr>
        </w:pPrChange>
      </w:pPr>
      <w:r w:rsidRPr="005A0BF0">
        <w:rPr>
          <w:sz w:val="24"/>
          <w:szCs w:val="24"/>
          <w:lang w:val="es-ES" w:eastAsia="es-BO"/>
        </w:rPr>
        <w:t>Aplicando la metodología UWE, se realizó el análisis y diseño del sistema en base a todos los requerimientos determinados, obteniendo así, la documentación que corresponde a la estructura y funcionalidad del sistema.</w:t>
      </w:r>
    </w:p>
    <w:p w14:paraId="7A3EAB2C" w14:textId="77777777" w:rsidR="0054562E" w:rsidRPr="005A0BF0" w:rsidRDefault="0054562E">
      <w:pPr>
        <w:pStyle w:val="Prrafodelista"/>
        <w:numPr>
          <w:ilvl w:val="0"/>
          <w:numId w:val="49"/>
        </w:numPr>
        <w:spacing w:before="240" w:after="0" w:line="360" w:lineRule="auto"/>
        <w:ind w:left="714" w:hanging="357"/>
        <w:contextualSpacing w:val="0"/>
        <w:jc w:val="both"/>
        <w:rPr>
          <w:sz w:val="24"/>
          <w:szCs w:val="24"/>
          <w:lang w:val="es-ES" w:eastAsia="es-BO"/>
        </w:rPr>
        <w:pPrChange w:id="2600" w:author="Anny Mercado" w:date="2017-06-15T23:36:00Z">
          <w:pPr>
            <w:pStyle w:val="Prrafodelista"/>
            <w:numPr>
              <w:numId w:val="49"/>
            </w:numPr>
            <w:spacing w:before="240" w:after="0" w:line="360" w:lineRule="auto"/>
            <w:ind w:hanging="360"/>
            <w:jc w:val="both"/>
          </w:pPr>
        </w:pPrChange>
      </w:pPr>
      <w:del w:id="2601" w:author="Anny Mercado" w:date="2017-06-15T23:36:00Z">
        <w:r w:rsidRPr="005A0BF0" w:rsidDel="0002707B">
          <w:rPr>
            <w:sz w:val="24"/>
            <w:szCs w:val="24"/>
            <w:lang w:val="es-ES" w:eastAsia="es-BO"/>
          </w:rPr>
          <w:delText xml:space="preserve">El presente proyecto se </w:delText>
        </w:r>
        <w:r w:rsidR="00A63764" w:rsidRPr="005A0BF0" w:rsidDel="0002707B">
          <w:rPr>
            <w:sz w:val="24"/>
            <w:szCs w:val="24"/>
            <w:lang w:val="es-ES" w:eastAsia="es-BO"/>
          </w:rPr>
          <w:delText>desarrolló</w:delText>
        </w:r>
        <w:r w:rsidRPr="005A0BF0" w:rsidDel="0002707B">
          <w:rPr>
            <w:sz w:val="24"/>
            <w:szCs w:val="24"/>
            <w:lang w:val="es-ES" w:eastAsia="es-BO"/>
          </w:rPr>
          <w:delText xml:space="preserve"> c</w:delText>
        </w:r>
      </w:del>
      <w:ins w:id="2602" w:author="Anny Mercado" w:date="2017-06-15T23:36:00Z">
        <w:r w:rsidR="0002707B">
          <w:rPr>
            <w:sz w:val="24"/>
            <w:szCs w:val="24"/>
            <w:lang w:val="es-ES" w:eastAsia="es-BO"/>
          </w:rPr>
          <w:t>C</w:t>
        </w:r>
      </w:ins>
      <w:r w:rsidRPr="005A0BF0">
        <w:rPr>
          <w:sz w:val="24"/>
          <w:szCs w:val="24"/>
          <w:lang w:val="es-ES" w:eastAsia="es-BO"/>
        </w:rPr>
        <w:t xml:space="preserve">on el lenguaje de programación PHP 5.5 y </w:t>
      </w:r>
      <w:del w:id="2603" w:author="Anny Mercado" w:date="2017-06-15T23:36:00Z">
        <w:r w:rsidR="00A63764" w:rsidRPr="005A0BF0" w:rsidDel="0002707B">
          <w:rPr>
            <w:sz w:val="24"/>
            <w:szCs w:val="24"/>
            <w:lang w:val="es-ES" w:eastAsia="es-BO"/>
          </w:rPr>
          <w:delText>como</w:delText>
        </w:r>
        <w:r w:rsidRPr="005A0BF0" w:rsidDel="0002707B">
          <w:rPr>
            <w:sz w:val="24"/>
            <w:szCs w:val="24"/>
            <w:lang w:val="es-ES" w:eastAsia="es-BO"/>
          </w:rPr>
          <w:delText xml:space="preserve"> </w:delText>
        </w:r>
      </w:del>
      <w:ins w:id="2604" w:author="Anny Mercado" w:date="2017-06-15T23:36:00Z">
        <w:r w:rsidR="0002707B">
          <w:rPr>
            <w:sz w:val="24"/>
            <w:szCs w:val="24"/>
            <w:lang w:val="es-ES" w:eastAsia="es-BO"/>
          </w:rPr>
          <w:t>el</w:t>
        </w:r>
        <w:r w:rsidR="0002707B" w:rsidRPr="005A0BF0">
          <w:rPr>
            <w:sz w:val="24"/>
            <w:szCs w:val="24"/>
            <w:lang w:val="es-ES" w:eastAsia="es-BO"/>
          </w:rPr>
          <w:t xml:space="preserve"> </w:t>
        </w:r>
      </w:ins>
      <w:r w:rsidRPr="005A0BF0">
        <w:rPr>
          <w:sz w:val="24"/>
          <w:szCs w:val="24"/>
          <w:lang w:val="es-ES" w:eastAsia="es-BO"/>
        </w:rPr>
        <w:t>gestor de base de datos Mysql 5.5.36</w:t>
      </w:r>
      <w:del w:id="2605" w:author="Anny Mercado" w:date="2017-06-15T23:37:00Z">
        <w:r w:rsidRPr="005A0BF0" w:rsidDel="0002707B">
          <w:rPr>
            <w:sz w:val="24"/>
            <w:szCs w:val="24"/>
            <w:lang w:val="es-ES" w:eastAsia="es-BO"/>
          </w:rPr>
          <w:delText xml:space="preserve">, dichas herramientas han proporcionado </w:delText>
        </w:r>
        <w:r w:rsidR="00A63764" w:rsidRPr="005A0BF0" w:rsidDel="0002707B">
          <w:rPr>
            <w:sz w:val="24"/>
            <w:szCs w:val="24"/>
            <w:lang w:val="es-ES" w:eastAsia="es-BO"/>
          </w:rPr>
          <w:delText>desarrollar</w:delText>
        </w:r>
      </w:del>
      <w:ins w:id="2606" w:author="Anny Mercado" w:date="2017-06-15T23:37:00Z">
        <w:r w:rsidR="0002707B">
          <w:rPr>
            <w:sz w:val="24"/>
            <w:szCs w:val="24"/>
            <w:lang w:val="es-ES" w:eastAsia="es-BO"/>
          </w:rPr>
          <w:t xml:space="preserve"> se logró la obtención </w:t>
        </w:r>
      </w:ins>
      <w:ins w:id="2607" w:author="Anny Mercado" w:date="2017-06-15T23:38:00Z">
        <w:r w:rsidR="0002707B">
          <w:rPr>
            <w:sz w:val="24"/>
            <w:szCs w:val="24"/>
            <w:lang w:val="es-ES" w:eastAsia="es-BO"/>
          </w:rPr>
          <w:t xml:space="preserve">adecuada </w:t>
        </w:r>
      </w:ins>
      <w:ins w:id="2608" w:author="Anny Mercado" w:date="2017-06-15T23:37:00Z">
        <w:r w:rsidR="0002707B">
          <w:rPr>
            <w:sz w:val="24"/>
            <w:szCs w:val="24"/>
            <w:lang w:val="es-ES" w:eastAsia="es-BO"/>
          </w:rPr>
          <w:t>de</w:t>
        </w:r>
      </w:ins>
      <w:del w:id="2609" w:author="Anny Mercado" w:date="2017-06-15T23:37:00Z">
        <w:r w:rsidRPr="005A0BF0" w:rsidDel="0002707B">
          <w:rPr>
            <w:sz w:val="24"/>
            <w:szCs w:val="24"/>
            <w:lang w:val="es-ES" w:eastAsia="es-BO"/>
          </w:rPr>
          <w:delText xml:space="preserve"> un</w:delText>
        </w:r>
      </w:del>
      <w:ins w:id="2610" w:author="Anny Mercado" w:date="2017-06-15T23:37:00Z">
        <w:r w:rsidR="0002707B">
          <w:rPr>
            <w:sz w:val="24"/>
            <w:szCs w:val="24"/>
            <w:lang w:val="es-ES" w:eastAsia="es-BO"/>
          </w:rPr>
          <w:t>l</w:t>
        </w:r>
      </w:ins>
      <w:r w:rsidRPr="005A0BF0">
        <w:rPr>
          <w:sz w:val="24"/>
          <w:szCs w:val="24"/>
          <w:lang w:val="es-ES" w:eastAsia="es-BO"/>
        </w:rPr>
        <w:t xml:space="preserve"> sistema</w:t>
      </w:r>
      <w:ins w:id="2611" w:author="Anny Mercado" w:date="2017-06-15T23:38:00Z">
        <w:r w:rsidR="0002707B">
          <w:rPr>
            <w:sz w:val="24"/>
            <w:szCs w:val="24"/>
            <w:lang w:val="es-ES" w:eastAsia="es-BO"/>
          </w:rPr>
          <w:t xml:space="preserve"> web</w:t>
        </w:r>
      </w:ins>
      <w:r w:rsidRPr="005A0BF0">
        <w:rPr>
          <w:sz w:val="24"/>
          <w:szCs w:val="24"/>
          <w:lang w:val="es-ES" w:eastAsia="es-BO"/>
        </w:rPr>
        <w:t xml:space="preserve"> con</w:t>
      </w:r>
      <w:ins w:id="2612" w:author="Anny Mercado" w:date="2017-06-15T23:38:00Z">
        <w:r w:rsidR="0002707B">
          <w:rPr>
            <w:sz w:val="24"/>
            <w:szCs w:val="24"/>
            <w:lang w:val="es-ES" w:eastAsia="es-BO"/>
          </w:rPr>
          <w:t xml:space="preserve"> todas</w:t>
        </w:r>
      </w:ins>
      <w:r w:rsidRPr="005A0BF0">
        <w:rPr>
          <w:sz w:val="24"/>
          <w:szCs w:val="24"/>
          <w:lang w:val="es-ES" w:eastAsia="es-BO"/>
        </w:rPr>
        <w:t xml:space="preserve"> las </w:t>
      </w:r>
      <w:r w:rsidR="00A63764" w:rsidRPr="005A0BF0">
        <w:rPr>
          <w:sz w:val="24"/>
          <w:szCs w:val="24"/>
          <w:lang w:val="es-ES" w:eastAsia="es-BO"/>
        </w:rPr>
        <w:t>características</w:t>
      </w:r>
      <w:r w:rsidRPr="005A0BF0">
        <w:rPr>
          <w:sz w:val="24"/>
          <w:szCs w:val="24"/>
          <w:lang w:val="es-ES" w:eastAsia="es-BO"/>
        </w:rPr>
        <w:t xml:space="preserve"> </w:t>
      </w:r>
      <w:r w:rsidR="00A63764" w:rsidRPr="005A0BF0">
        <w:rPr>
          <w:sz w:val="24"/>
          <w:szCs w:val="24"/>
          <w:lang w:val="es-ES" w:eastAsia="es-BO"/>
        </w:rPr>
        <w:t>requeridas</w:t>
      </w:r>
      <w:del w:id="2613" w:author="Anny Mercado" w:date="2017-06-15T23:38:00Z">
        <w:r w:rsidRPr="005A0BF0" w:rsidDel="0002707B">
          <w:rPr>
            <w:sz w:val="24"/>
            <w:szCs w:val="24"/>
            <w:lang w:val="es-ES" w:eastAsia="es-BO"/>
          </w:rPr>
          <w:delText xml:space="preserve"> de una aplicación web</w:delText>
        </w:r>
      </w:del>
      <w:r w:rsidRPr="005A0BF0">
        <w:rPr>
          <w:sz w:val="24"/>
          <w:szCs w:val="24"/>
          <w:lang w:val="es-ES" w:eastAsia="es-BO"/>
        </w:rPr>
        <w:t>.</w:t>
      </w:r>
    </w:p>
    <w:p w14:paraId="5139C0B4" w14:textId="77777777" w:rsidR="0054562E" w:rsidRPr="005A0BF0" w:rsidRDefault="0054562E">
      <w:pPr>
        <w:pStyle w:val="Prrafodelista"/>
        <w:numPr>
          <w:ilvl w:val="0"/>
          <w:numId w:val="49"/>
        </w:numPr>
        <w:spacing w:before="240" w:after="0" w:line="360" w:lineRule="auto"/>
        <w:ind w:left="714" w:hanging="357"/>
        <w:contextualSpacing w:val="0"/>
        <w:jc w:val="both"/>
        <w:rPr>
          <w:sz w:val="24"/>
          <w:szCs w:val="24"/>
          <w:lang w:val="es-ES" w:eastAsia="es-BO"/>
        </w:rPr>
        <w:pPrChange w:id="2614" w:author="Anny Mercado" w:date="2017-06-15T23:36:00Z">
          <w:pPr>
            <w:pStyle w:val="Prrafodelista"/>
            <w:numPr>
              <w:numId w:val="49"/>
            </w:numPr>
            <w:spacing w:before="240" w:after="0" w:line="360" w:lineRule="auto"/>
            <w:ind w:hanging="360"/>
            <w:jc w:val="both"/>
          </w:pPr>
        </w:pPrChange>
      </w:pPr>
      <w:r w:rsidRPr="005A0BF0">
        <w:rPr>
          <w:sz w:val="24"/>
          <w:szCs w:val="24"/>
          <w:lang w:val="es-ES" w:eastAsia="es-BO"/>
        </w:rPr>
        <w:t>Se llevaron a cabo las pruebas de unidad, integración y pruebas de validación</w:t>
      </w:r>
      <w:del w:id="2615" w:author="Anny Mercado" w:date="2017-06-15T23:38:00Z">
        <w:r w:rsidRPr="005A0BF0" w:rsidDel="00D57946">
          <w:rPr>
            <w:sz w:val="24"/>
            <w:szCs w:val="24"/>
            <w:lang w:val="es-ES" w:eastAsia="es-BO"/>
          </w:rPr>
          <w:delText>, con el fin</w:delText>
        </w:r>
      </w:del>
      <w:ins w:id="2616" w:author="Anny Mercado" w:date="2017-06-15T23:38:00Z">
        <w:r w:rsidR="00D57946">
          <w:rPr>
            <w:sz w:val="24"/>
            <w:szCs w:val="24"/>
            <w:lang w:val="es-ES" w:eastAsia="es-BO"/>
          </w:rPr>
          <w:t xml:space="preserve"> logrando</w:t>
        </w:r>
      </w:ins>
      <w:r w:rsidRPr="005A0BF0">
        <w:rPr>
          <w:sz w:val="24"/>
          <w:szCs w:val="24"/>
          <w:lang w:val="es-ES" w:eastAsia="es-BO"/>
        </w:rPr>
        <w:t xml:space="preserve"> </w:t>
      </w:r>
      <w:del w:id="2617" w:author="Anny Mercado" w:date="2017-06-15T23:38:00Z">
        <w:r w:rsidRPr="005A0BF0" w:rsidDel="00D57946">
          <w:rPr>
            <w:sz w:val="24"/>
            <w:szCs w:val="24"/>
            <w:lang w:val="es-ES" w:eastAsia="es-BO"/>
          </w:rPr>
          <w:delText xml:space="preserve">de </w:delText>
        </w:r>
      </w:del>
      <w:r w:rsidRPr="005A0BF0">
        <w:rPr>
          <w:sz w:val="24"/>
          <w:szCs w:val="24"/>
          <w:lang w:val="es-ES" w:eastAsia="es-BO"/>
        </w:rPr>
        <w:t xml:space="preserve">obtener un correcto funcionamiento del software </w:t>
      </w:r>
      <w:del w:id="2618" w:author="Anny Mercado" w:date="2017-06-15T23:39:00Z">
        <w:r w:rsidRPr="005A0BF0" w:rsidDel="00D57946">
          <w:rPr>
            <w:sz w:val="24"/>
            <w:szCs w:val="24"/>
            <w:lang w:val="es-ES" w:eastAsia="es-BO"/>
          </w:rPr>
          <w:delText xml:space="preserve">obteniendo </w:delText>
        </w:r>
      </w:del>
      <w:ins w:id="2619" w:author="Anny Mercado" w:date="2017-06-15T23:39:00Z">
        <w:r w:rsidR="00D57946">
          <w:rPr>
            <w:sz w:val="24"/>
            <w:szCs w:val="24"/>
            <w:lang w:val="es-ES" w:eastAsia="es-BO"/>
          </w:rPr>
          <w:t>y</w:t>
        </w:r>
        <w:r w:rsidR="00D57946" w:rsidRPr="005A0BF0">
          <w:rPr>
            <w:sz w:val="24"/>
            <w:szCs w:val="24"/>
            <w:lang w:val="es-ES" w:eastAsia="es-BO"/>
          </w:rPr>
          <w:t xml:space="preserve"> </w:t>
        </w:r>
      </w:ins>
      <w:r w:rsidRPr="005A0BF0">
        <w:rPr>
          <w:sz w:val="24"/>
          <w:szCs w:val="24"/>
          <w:lang w:val="es-ES" w:eastAsia="es-BO"/>
        </w:rPr>
        <w:t>resultados satisfactorios.</w:t>
      </w:r>
    </w:p>
    <w:p w14:paraId="2FA28DD6" w14:textId="77777777" w:rsidR="005673FF" w:rsidRPr="005A0BF0" w:rsidRDefault="005673FF" w:rsidP="005A0BF0">
      <w:pPr>
        <w:spacing w:before="240" w:after="0" w:line="360" w:lineRule="auto"/>
        <w:jc w:val="both"/>
        <w:rPr>
          <w:sz w:val="24"/>
          <w:szCs w:val="24"/>
          <w:lang w:val="es-ES" w:eastAsia="es-BO"/>
        </w:rPr>
      </w:pPr>
      <w:r w:rsidRPr="005A0BF0">
        <w:rPr>
          <w:sz w:val="24"/>
          <w:szCs w:val="24"/>
          <w:lang w:val="es-ES" w:eastAsia="es-BO"/>
        </w:rPr>
        <w:t xml:space="preserve">Por tanto, se ha cumplido con el objetivo </w:t>
      </w:r>
      <w:ins w:id="2620" w:author="Anny Mercado" w:date="2017-06-15T23:39:00Z">
        <w:r w:rsidR="00D57946">
          <w:rPr>
            <w:sz w:val="24"/>
            <w:szCs w:val="24"/>
            <w:lang w:val="es-ES" w:eastAsia="es-BO"/>
          </w:rPr>
          <w:t xml:space="preserve">establecido como solución al problema planteado </w:t>
        </w:r>
      </w:ins>
      <w:del w:id="2621" w:author="Anny Mercado" w:date="2017-06-15T23:39:00Z">
        <w:r w:rsidRPr="005A0BF0" w:rsidDel="00D57946">
          <w:rPr>
            <w:sz w:val="24"/>
            <w:szCs w:val="24"/>
            <w:lang w:val="es-ES" w:eastAsia="es-BO"/>
          </w:rPr>
          <w:delText xml:space="preserve">general </w:delText>
        </w:r>
      </w:del>
      <w:r w:rsidRPr="005A0BF0">
        <w:rPr>
          <w:sz w:val="24"/>
          <w:szCs w:val="24"/>
          <w:lang w:val="es-ES" w:eastAsia="es-BO"/>
        </w:rPr>
        <w:t>desarrollando el</w:t>
      </w:r>
      <w:r w:rsidR="00766C9D">
        <w:rPr>
          <w:sz w:val="24"/>
          <w:szCs w:val="24"/>
          <w:lang w:val="es-ES" w:eastAsia="es-BO"/>
        </w:rPr>
        <w:t xml:space="preserve"> Sistema Web </w:t>
      </w:r>
      <w:del w:id="2622" w:author="Anny Mercado" w:date="2017-06-15T23:40:00Z">
        <w:r w:rsidR="00766C9D" w:rsidDel="00D57946">
          <w:rPr>
            <w:sz w:val="24"/>
            <w:szCs w:val="24"/>
            <w:lang w:val="es-ES" w:eastAsia="es-BO"/>
          </w:rPr>
          <w:delText xml:space="preserve">y aplicación móvil </w:delText>
        </w:r>
      </w:del>
      <w:ins w:id="2623" w:author="Anny Mercado" w:date="2017-06-15T23:40:00Z">
        <w:r w:rsidR="00D57946">
          <w:rPr>
            <w:sz w:val="24"/>
            <w:szCs w:val="24"/>
            <w:lang w:val="es-ES" w:eastAsia="es-BO"/>
          </w:rPr>
          <w:t>q</w:t>
        </w:r>
      </w:ins>
      <w:r w:rsidR="00766C9D">
        <w:rPr>
          <w:sz w:val="24"/>
          <w:szCs w:val="24"/>
          <w:lang w:val="es-ES" w:eastAsia="es-BO"/>
        </w:rPr>
        <w:t>ue permite manejar de manera eficiente</w:t>
      </w:r>
      <w:r w:rsidR="00766C9D" w:rsidRPr="005A0BF0">
        <w:rPr>
          <w:sz w:val="24"/>
          <w:szCs w:val="24"/>
          <w:lang w:val="es-ES" w:eastAsia="es-BO"/>
        </w:rPr>
        <w:t xml:space="preserve"> la administración de citas, consultas e historiales médicos</w:t>
      </w:r>
      <w:r w:rsidR="00766C9D">
        <w:rPr>
          <w:sz w:val="24"/>
          <w:szCs w:val="24"/>
          <w:lang w:val="es-ES" w:eastAsia="es-BO"/>
        </w:rPr>
        <w:t xml:space="preserve"> </w:t>
      </w:r>
      <w:r w:rsidR="00766C9D" w:rsidRPr="005A0BF0">
        <w:rPr>
          <w:sz w:val="24"/>
          <w:szCs w:val="24"/>
          <w:lang w:val="es-ES" w:eastAsia="es-BO"/>
        </w:rPr>
        <w:t>del Centro Médico de Especialidades Esculapio S.R.L</w:t>
      </w:r>
      <w:ins w:id="2624" w:author="Anny Mercado" w:date="2017-06-15T23:40:00Z">
        <w:r w:rsidR="00D57946">
          <w:rPr>
            <w:sz w:val="24"/>
            <w:szCs w:val="24"/>
            <w:lang w:val="es-ES" w:eastAsia="es-BO"/>
          </w:rPr>
          <w:t>.</w:t>
        </w:r>
      </w:ins>
      <w:del w:id="2625" w:author="Anny Mercado" w:date="2017-06-15T23:40:00Z">
        <w:r w:rsidR="00766C9D" w:rsidDel="00D57946">
          <w:rPr>
            <w:sz w:val="24"/>
            <w:szCs w:val="24"/>
            <w:lang w:val="es-ES" w:eastAsia="es-BO"/>
          </w:rPr>
          <w:delText>.</w:delText>
        </w:r>
      </w:del>
    </w:p>
    <w:p w14:paraId="0A28196C" w14:textId="77777777" w:rsidR="005673FF" w:rsidRPr="005A0BF0" w:rsidRDefault="005673FF" w:rsidP="005A0BF0">
      <w:pPr>
        <w:spacing w:before="240" w:after="0" w:line="360" w:lineRule="auto"/>
        <w:jc w:val="both"/>
        <w:rPr>
          <w:sz w:val="24"/>
          <w:szCs w:val="24"/>
          <w:lang w:val="es-ES" w:eastAsia="es-BO"/>
        </w:rPr>
      </w:pPr>
      <w:r w:rsidRPr="005A0BF0">
        <w:rPr>
          <w:sz w:val="24"/>
          <w:szCs w:val="24"/>
          <w:lang w:val="es-ES" w:eastAsia="es-BO"/>
        </w:rPr>
        <w:br w:type="page"/>
      </w:r>
    </w:p>
    <w:p w14:paraId="3F63ED12" w14:textId="77777777" w:rsidR="00A63764" w:rsidRPr="005A0BF0" w:rsidRDefault="00A63764" w:rsidP="005A0BF0">
      <w:pPr>
        <w:pStyle w:val="Ttulo1"/>
        <w:numPr>
          <w:ilvl w:val="0"/>
          <w:numId w:val="0"/>
        </w:numPr>
        <w:spacing w:line="360" w:lineRule="auto"/>
        <w:ind w:left="432"/>
        <w:jc w:val="center"/>
        <w:rPr>
          <w:szCs w:val="24"/>
          <w:lang w:val="es-ES"/>
        </w:rPr>
      </w:pPr>
      <w:bookmarkStart w:id="2626" w:name="_Toc485290411"/>
      <w:r w:rsidRPr="005A0BF0">
        <w:rPr>
          <w:szCs w:val="24"/>
          <w:lang w:val="es-ES"/>
        </w:rPr>
        <w:lastRenderedPageBreak/>
        <w:t>RECOMENDACIONES</w:t>
      </w:r>
      <w:bookmarkEnd w:id="2626"/>
    </w:p>
    <w:p w14:paraId="778AA526" w14:textId="77777777" w:rsidR="00A63764" w:rsidRPr="005A0BF0" w:rsidRDefault="00A63764" w:rsidP="005A0BF0">
      <w:pPr>
        <w:spacing w:before="240" w:after="0" w:line="360" w:lineRule="auto"/>
        <w:jc w:val="both"/>
        <w:rPr>
          <w:sz w:val="24"/>
          <w:szCs w:val="24"/>
          <w:lang w:val="es-ES" w:eastAsia="es-BO"/>
        </w:rPr>
      </w:pPr>
      <w:r w:rsidRPr="005A0BF0">
        <w:rPr>
          <w:sz w:val="24"/>
          <w:szCs w:val="24"/>
          <w:lang w:val="es-ES" w:eastAsia="es-BO"/>
        </w:rPr>
        <w:t>Recomendaciones a los usuarios:</w:t>
      </w:r>
    </w:p>
    <w:p w14:paraId="1CEEAC4D" w14:textId="77777777" w:rsidR="00A63764" w:rsidRDefault="00A63764" w:rsidP="00060A18">
      <w:pPr>
        <w:pStyle w:val="Prrafodelista"/>
        <w:numPr>
          <w:ilvl w:val="0"/>
          <w:numId w:val="50"/>
        </w:numPr>
        <w:spacing w:before="240" w:after="0" w:line="360" w:lineRule="auto"/>
        <w:jc w:val="both"/>
        <w:rPr>
          <w:sz w:val="24"/>
          <w:szCs w:val="24"/>
          <w:lang w:val="es-ES" w:eastAsia="es-BO"/>
        </w:rPr>
      </w:pPr>
      <w:r w:rsidRPr="005A0BF0">
        <w:rPr>
          <w:sz w:val="24"/>
          <w:szCs w:val="24"/>
          <w:lang w:val="es-ES" w:eastAsia="es-BO"/>
        </w:rPr>
        <w:t>Se recomienda a</w:t>
      </w:r>
      <w:r w:rsidR="00767DEE" w:rsidRPr="005A0BF0">
        <w:rPr>
          <w:sz w:val="24"/>
          <w:szCs w:val="24"/>
          <w:lang w:val="es-ES" w:eastAsia="es-BO"/>
        </w:rPr>
        <w:t xml:space="preserve"> </w:t>
      </w:r>
      <w:r w:rsidRPr="005A0BF0">
        <w:rPr>
          <w:sz w:val="24"/>
          <w:szCs w:val="24"/>
          <w:lang w:val="es-ES" w:eastAsia="es-BO"/>
        </w:rPr>
        <w:t xml:space="preserve">los usuarios administrador, </w:t>
      </w:r>
      <w:r w:rsidR="00767DEE" w:rsidRPr="005A0BF0">
        <w:rPr>
          <w:sz w:val="24"/>
          <w:szCs w:val="24"/>
          <w:lang w:val="es-ES" w:eastAsia="es-BO"/>
        </w:rPr>
        <w:t>médico</w:t>
      </w:r>
      <w:r w:rsidRPr="005A0BF0">
        <w:rPr>
          <w:sz w:val="24"/>
          <w:szCs w:val="24"/>
          <w:lang w:val="es-ES" w:eastAsia="es-BO"/>
        </w:rPr>
        <w:t xml:space="preserve"> y secretaria, mantener su nombre de usuario</w:t>
      </w:r>
      <w:r w:rsidR="00767DEE" w:rsidRPr="005A0BF0">
        <w:rPr>
          <w:sz w:val="24"/>
          <w:szCs w:val="24"/>
          <w:lang w:val="es-ES" w:eastAsia="es-BO"/>
        </w:rPr>
        <w:t xml:space="preserve"> </w:t>
      </w:r>
      <w:r w:rsidRPr="005A0BF0">
        <w:rPr>
          <w:sz w:val="24"/>
          <w:szCs w:val="24"/>
          <w:lang w:val="es-ES" w:eastAsia="es-BO"/>
        </w:rPr>
        <w:t>y contraseña como un secreto y guardarlos de forma segura</w:t>
      </w:r>
      <w:r w:rsidR="006B3B85" w:rsidRPr="005A0BF0">
        <w:rPr>
          <w:sz w:val="24"/>
          <w:szCs w:val="24"/>
          <w:lang w:val="es-ES" w:eastAsia="es-BO"/>
        </w:rPr>
        <w:t>, en el caso que se sospeche una suplantación, el usuario debe cambiar su contraseña.</w:t>
      </w:r>
    </w:p>
    <w:p w14:paraId="0B54C571" w14:textId="27BA9299" w:rsidR="006B3B85" w:rsidRPr="005A0BF0" w:rsidRDefault="006B3B85" w:rsidP="00060A18">
      <w:pPr>
        <w:pStyle w:val="Prrafodelista"/>
        <w:numPr>
          <w:ilvl w:val="0"/>
          <w:numId w:val="50"/>
        </w:numPr>
        <w:spacing w:before="240" w:after="0" w:line="360" w:lineRule="auto"/>
        <w:jc w:val="both"/>
        <w:rPr>
          <w:sz w:val="24"/>
          <w:szCs w:val="24"/>
          <w:lang w:val="es-ES" w:eastAsia="es-BO"/>
        </w:rPr>
      </w:pPr>
      <w:r w:rsidRPr="005A0BF0">
        <w:rPr>
          <w:sz w:val="24"/>
          <w:szCs w:val="24"/>
          <w:lang w:val="es-ES" w:eastAsia="es-BO"/>
        </w:rPr>
        <w:t>Se recomienda el uso de</w:t>
      </w:r>
      <w:ins w:id="2627" w:author="Luffi" w:date="2017-07-08T17:54:00Z">
        <w:r w:rsidR="004C05E2">
          <w:rPr>
            <w:sz w:val="24"/>
            <w:szCs w:val="24"/>
            <w:lang w:val="es-ES" w:eastAsia="es-BO"/>
          </w:rPr>
          <w:t>l</w:t>
        </w:r>
      </w:ins>
      <w:r w:rsidRPr="005A0BF0">
        <w:rPr>
          <w:sz w:val="24"/>
          <w:szCs w:val="24"/>
          <w:lang w:val="es-ES" w:eastAsia="es-BO"/>
        </w:rPr>
        <w:t xml:space="preserve"> navegador</w:t>
      </w:r>
      <w:del w:id="2628" w:author="Luffi" w:date="2017-07-08T17:54:00Z">
        <w:r w:rsidRPr="005A0BF0" w:rsidDel="004C05E2">
          <w:rPr>
            <w:sz w:val="24"/>
            <w:szCs w:val="24"/>
            <w:lang w:val="es-ES" w:eastAsia="es-BO"/>
          </w:rPr>
          <w:delText>es</w:delText>
        </w:r>
      </w:del>
      <w:r w:rsidRPr="005A0BF0">
        <w:rPr>
          <w:sz w:val="24"/>
          <w:szCs w:val="24"/>
          <w:lang w:val="es-ES" w:eastAsia="es-BO"/>
        </w:rPr>
        <w:t xml:space="preserve"> Google Chrome 58.0.3 </w:t>
      </w:r>
      <w:del w:id="2629" w:author="Luffi" w:date="2017-07-08T17:54:00Z">
        <w:r w:rsidRPr="005A0BF0" w:rsidDel="004C05E2">
          <w:rPr>
            <w:sz w:val="24"/>
            <w:szCs w:val="24"/>
            <w:lang w:val="es-ES" w:eastAsia="es-BO"/>
          </w:rPr>
          <w:delText xml:space="preserve">o Mozilla Firefox 53.0.2 </w:delText>
        </w:r>
      </w:del>
      <w:r w:rsidRPr="005A0BF0">
        <w:rPr>
          <w:sz w:val="24"/>
          <w:szCs w:val="24"/>
          <w:lang w:val="es-ES" w:eastAsia="es-BO"/>
        </w:rPr>
        <w:t>o superior</w:t>
      </w:r>
      <w:del w:id="2630" w:author="Luffi" w:date="2017-07-08T17:54:00Z">
        <w:r w:rsidRPr="005A0BF0" w:rsidDel="004C05E2">
          <w:rPr>
            <w:sz w:val="24"/>
            <w:szCs w:val="24"/>
            <w:lang w:val="es-ES" w:eastAsia="es-BO"/>
          </w:rPr>
          <w:delText>es</w:delText>
        </w:r>
      </w:del>
      <w:r w:rsidRPr="005A0BF0">
        <w:rPr>
          <w:sz w:val="24"/>
          <w:szCs w:val="24"/>
          <w:lang w:val="es-ES" w:eastAsia="es-BO"/>
        </w:rPr>
        <w:t xml:space="preserve"> para un mejor uso del sistema web.</w:t>
      </w:r>
    </w:p>
    <w:p w14:paraId="4E272DC2" w14:textId="77777777" w:rsidR="001E29A3" w:rsidRPr="005A0BF0" w:rsidRDefault="001E29A3" w:rsidP="00060A18">
      <w:pPr>
        <w:pStyle w:val="Prrafodelista"/>
        <w:numPr>
          <w:ilvl w:val="0"/>
          <w:numId w:val="50"/>
        </w:numPr>
        <w:spacing w:before="240" w:after="0" w:line="360" w:lineRule="auto"/>
        <w:jc w:val="both"/>
        <w:rPr>
          <w:sz w:val="24"/>
          <w:szCs w:val="24"/>
          <w:lang w:val="es-ES" w:eastAsia="es-BO"/>
        </w:rPr>
      </w:pPr>
      <w:r w:rsidRPr="005A0BF0">
        <w:rPr>
          <w:sz w:val="24"/>
          <w:szCs w:val="24"/>
          <w:lang w:val="es-ES" w:eastAsia="es-BO"/>
        </w:rPr>
        <w:t>El usuario administrador, se recomienda realizar copias de seguridad de la base de datos.</w:t>
      </w:r>
    </w:p>
    <w:p w14:paraId="50133DAC" w14:textId="77777777" w:rsidR="00D406A7" w:rsidRPr="00D406A7" w:rsidRDefault="001E29A3" w:rsidP="00D406A7">
      <w:pPr>
        <w:pStyle w:val="Prrafodelista"/>
        <w:numPr>
          <w:ilvl w:val="0"/>
          <w:numId w:val="50"/>
        </w:numPr>
        <w:spacing w:before="240" w:after="0" w:line="360" w:lineRule="auto"/>
        <w:jc w:val="both"/>
        <w:rPr>
          <w:sz w:val="24"/>
          <w:szCs w:val="24"/>
          <w:lang w:val="es-ES" w:eastAsia="es-BO"/>
        </w:rPr>
      </w:pPr>
      <w:r w:rsidRPr="005A0BF0">
        <w:rPr>
          <w:sz w:val="24"/>
          <w:szCs w:val="24"/>
          <w:lang w:val="es-ES" w:eastAsia="es-BO"/>
        </w:rPr>
        <w:t>Se recomienda que el usuario tenga un conocimiento mínimo en sistemas informáticos.</w:t>
      </w:r>
    </w:p>
    <w:p w14:paraId="0D31D34B" w14:textId="77777777" w:rsidR="006B3B85" w:rsidRPr="005A0BF0" w:rsidRDefault="00767DEE" w:rsidP="005A0BF0">
      <w:pPr>
        <w:spacing w:before="240" w:after="0" w:line="360" w:lineRule="auto"/>
        <w:jc w:val="both"/>
        <w:rPr>
          <w:sz w:val="24"/>
          <w:szCs w:val="24"/>
          <w:lang w:val="es-ES" w:eastAsia="es-BO"/>
        </w:rPr>
      </w:pPr>
      <w:r w:rsidRPr="005A0BF0">
        <w:rPr>
          <w:sz w:val="24"/>
          <w:szCs w:val="24"/>
          <w:lang w:val="es-ES" w:eastAsia="es-BO"/>
        </w:rPr>
        <w:t>Recomendaciones al encargado de sistemas:</w:t>
      </w:r>
    </w:p>
    <w:p w14:paraId="4B8395A0" w14:textId="77777777" w:rsidR="006F1299" w:rsidRDefault="001E29A3" w:rsidP="00060A18">
      <w:pPr>
        <w:pStyle w:val="Prrafodelista"/>
        <w:numPr>
          <w:ilvl w:val="0"/>
          <w:numId w:val="51"/>
        </w:numPr>
        <w:spacing w:before="240" w:after="0" w:line="360" w:lineRule="auto"/>
        <w:jc w:val="both"/>
        <w:rPr>
          <w:sz w:val="24"/>
          <w:szCs w:val="24"/>
          <w:lang w:val="es-ES" w:eastAsia="es-BO"/>
        </w:rPr>
      </w:pPr>
      <w:r w:rsidRPr="005A0BF0">
        <w:rPr>
          <w:sz w:val="24"/>
          <w:szCs w:val="24"/>
          <w:lang w:val="es-ES" w:eastAsia="es-BO"/>
        </w:rPr>
        <w:t>Se recomienda capacitar a los usuarios nuevos del sistema web de administración de citas, consultas e historiales médicos del Centro Médico de Especialidades Esculapio S.R. L., para un mejor uso.</w:t>
      </w:r>
    </w:p>
    <w:p w14:paraId="120FE981" w14:textId="77777777" w:rsidR="00D406A7" w:rsidRPr="00D406A7" w:rsidRDefault="00D406A7" w:rsidP="00D406A7">
      <w:pPr>
        <w:pStyle w:val="Prrafodelista"/>
        <w:numPr>
          <w:ilvl w:val="0"/>
          <w:numId w:val="51"/>
        </w:numPr>
        <w:spacing w:before="240" w:after="0" w:line="360" w:lineRule="auto"/>
        <w:jc w:val="both"/>
        <w:rPr>
          <w:sz w:val="24"/>
          <w:szCs w:val="24"/>
          <w:lang w:val="es-ES" w:eastAsia="es-BO"/>
        </w:rPr>
      </w:pPr>
      <w:r>
        <w:rPr>
          <w:sz w:val="24"/>
          <w:szCs w:val="24"/>
          <w:lang w:val="es-ES" w:eastAsia="es-BO"/>
        </w:rPr>
        <w:t>Otra recomendación muy importante, es tener la hora y fecha actualizada y configurada en su equipo de computación al momento de implementación del software.</w:t>
      </w:r>
    </w:p>
    <w:p w14:paraId="077DAD31" w14:textId="77777777" w:rsidR="005A0BF0" w:rsidRPr="005A0BF0" w:rsidRDefault="005A0BF0" w:rsidP="00060A18">
      <w:pPr>
        <w:pStyle w:val="Prrafodelista"/>
        <w:numPr>
          <w:ilvl w:val="0"/>
          <w:numId w:val="51"/>
        </w:numPr>
        <w:autoSpaceDE w:val="0"/>
        <w:autoSpaceDN w:val="0"/>
        <w:adjustRightInd w:val="0"/>
        <w:spacing w:before="240" w:after="0" w:line="360" w:lineRule="auto"/>
        <w:jc w:val="both"/>
        <w:rPr>
          <w:rFonts w:cs="Arial"/>
          <w:color w:val="000000"/>
          <w:sz w:val="24"/>
          <w:szCs w:val="24"/>
        </w:rPr>
      </w:pPr>
      <w:r w:rsidRPr="005A0BF0">
        <w:rPr>
          <w:rFonts w:cs="Arial"/>
          <w:color w:val="000000"/>
          <w:sz w:val="24"/>
          <w:szCs w:val="24"/>
        </w:rPr>
        <w:t>Para futuras investigaciones se recomienda un módulo de control de asistencia de personal en horarios de trabajo, para mejorar la atención a los pacientes.</w:t>
      </w:r>
    </w:p>
    <w:p w14:paraId="7B69F488" w14:textId="77777777" w:rsidR="001E29A3" w:rsidRPr="005A0BF0" w:rsidRDefault="001E29A3" w:rsidP="005A0BF0">
      <w:pPr>
        <w:spacing w:before="240" w:after="0" w:line="360" w:lineRule="auto"/>
        <w:jc w:val="both"/>
        <w:rPr>
          <w:sz w:val="24"/>
          <w:szCs w:val="24"/>
          <w:lang w:val="es-ES" w:eastAsia="es-BO"/>
        </w:rPr>
      </w:pPr>
    </w:p>
    <w:p w14:paraId="2AD70D67" w14:textId="77777777" w:rsidR="001E29A3" w:rsidRDefault="001E29A3" w:rsidP="00A63764">
      <w:pPr>
        <w:rPr>
          <w:lang w:val="es-ES" w:eastAsia="es-BO"/>
        </w:rPr>
      </w:pPr>
    </w:p>
    <w:p w14:paraId="1729F5F9" w14:textId="77777777" w:rsidR="00767DEE" w:rsidRPr="00A63764" w:rsidRDefault="00767DEE" w:rsidP="00A63764">
      <w:pPr>
        <w:rPr>
          <w:lang w:val="es-ES" w:eastAsia="es-BO"/>
        </w:rPr>
      </w:pPr>
    </w:p>
    <w:p w14:paraId="3FCE04DC" w14:textId="77777777" w:rsidR="00A63764" w:rsidRDefault="00A63764">
      <w:pPr>
        <w:rPr>
          <w:sz w:val="24"/>
          <w:szCs w:val="24"/>
          <w:lang w:eastAsia="es-BO"/>
        </w:rPr>
      </w:pPr>
      <w:r>
        <w:rPr>
          <w:sz w:val="24"/>
          <w:szCs w:val="24"/>
          <w:lang w:eastAsia="es-BO"/>
        </w:rPr>
        <w:br w:type="page"/>
      </w:r>
    </w:p>
    <w:bookmarkStart w:id="2631" w:name="_Toc485290412" w:displacedByCustomXml="next"/>
    <w:sdt>
      <w:sdtPr>
        <w:rPr>
          <w:rFonts w:asciiTheme="minorHAnsi" w:eastAsiaTheme="minorHAnsi" w:hAnsiTheme="minorHAnsi" w:cstheme="minorBidi"/>
          <w:b w:val="0"/>
          <w:caps w:val="0"/>
          <w:color w:val="auto"/>
          <w:sz w:val="22"/>
          <w:szCs w:val="24"/>
          <w:lang w:val="es-ES" w:eastAsia="en-US"/>
        </w:rPr>
        <w:id w:val="76102306"/>
        <w:docPartObj>
          <w:docPartGallery w:val="Bibliographies"/>
          <w:docPartUnique/>
        </w:docPartObj>
      </w:sdtPr>
      <w:sdtEndPr>
        <w:rPr>
          <w:lang w:val="es-BO"/>
        </w:rPr>
      </w:sdtEndPr>
      <w:sdtContent>
        <w:p w14:paraId="5D9D36A0" w14:textId="77777777" w:rsidR="00CA7D32" w:rsidRPr="00D321F1" w:rsidRDefault="00CA7D32" w:rsidP="00D57946">
          <w:pPr>
            <w:pStyle w:val="Ttulo1"/>
            <w:numPr>
              <w:ilvl w:val="0"/>
              <w:numId w:val="0"/>
            </w:numPr>
            <w:spacing w:after="160" w:line="360" w:lineRule="auto"/>
            <w:jc w:val="both"/>
            <w:rPr>
              <w:szCs w:val="24"/>
              <w:lang w:val="es-ES"/>
              <w:rPrChange w:id="2632" w:author="Luffi" w:date="2017-07-10T21:58:00Z">
                <w:rPr>
                  <w:lang w:val="es-ES"/>
                </w:rPr>
              </w:rPrChange>
            </w:rPr>
          </w:pPr>
          <w:r w:rsidRPr="00F802FA">
            <w:rPr>
              <w:szCs w:val="24"/>
              <w:lang w:val="es-ES"/>
            </w:rPr>
            <w:t>REFERENCIAS</w:t>
          </w:r>
          <w:bookmarkEnd w:id="2631"/>
          <w:ins w:id="2633" w:author="Anny Mercado" w:date="2017-06-15T23:41:00Z">
            <w:r w:rsidR="00D57946" w:rsidRPr="00F802FA">
              <w:rPr>
                <w:szCs w:val="24"/>
                <w:lang w:val="es-ES"/>
              </w:rPr>
              <w:t xml:space="preserve"> BIBLIOGRAFICAS</w:t>
            </w:r>
          </w:ins>
        </w:p>
        <w:p w14:paraId="734575A2" w14:textId="77777777" w:rsidR="00CA7D32" w:rsidRPr="00D321F1" w:rsidRDefault="00CA7D32" w:rsidP="00CA7D32">
          <w:pPr>
            <w:pStyle w:val="Bibliografa"/>
            <w:jc w:val="both"/>
            <w:rPr>
              <w:noProof/>
              <w:sz w:val="24"/>
              <w:szCs w:val="24"/>
              <w:lang w:val="es-ES"/>
            </w:rPr>
          </w:pPr>
          <w:r w:rsidRPr="00D321F1">
            <w:rPr>
              <w:noProof/>
              <w:sz w:val="24"/>
              <w:szCs w:val="24"/>
              <w:lang w:val="es-ES"/>
              <w:rPrChange w:id="2634" w:author="Luffi" w:date="2017-07-10T21:58:00Z">
                <w:rPr>
                  <w:noProof/>
                  <w:lang w:val="es-ES"/>
                </w:rPr>
              </w:rPrChange>
            </w:rPr>
            <w:t xml:space="preserve">1. </w:t>
          </w:r>
          <w:r w:rsidRPr="00D321F1">
            <w:rPr>
              <w:bCs/>
              <w:noProof/>
              <w:sz w:val="24"/>
              <w:szCs w:val="24"/>
              <w:lang w:val="es-ES"/>
              <w:rPrChange w:id="2635" w:author="Luffi" w:date="2017-07-10T21:58:00Z">
                <w:rPr>
                  <w:bCs/>
                  <w:noProof/>
                  <w:lang w:val="es-ES"/>
                </w:rPr>
              </w:rPrChange>
            </w:rPr>
            <w:t>Javier Castillo, Andrés y Cadenas, Nelvis.</w:t>
          </w:r>
          <w:r w:rsidRPr="00D321F1">
            <w:rPr>
              <w:noProof/>
              <w:sz w:val="24"/>
              <w:szCs w:val="24"/>
              <w:lang w:val="es-ES"/>
              <w:rPrChange w:id="2636" w:author="Luffi" w:date="2017-07-10T21:58:00Z">
                <w:rPr>
                  <w:noProof/>
                  <w:lang w:val="es-ES"/>
                </w:rPr>
              </w:rPrChange>
            </w:rPr>
            <w:t xml:space="preserve"> </w:t>
          </w:r>
          <w:r w:rsidRPr="00D321F1">
            <w:rPr>
              <w:i/>
              <w:iCs/>
              <w:noProof/>
              <w:sz w:val="24"/>
              <w:szCs w:val="24"/>
              <w:lang w:val="es-ES"/>
              <w:rPrChange w:id="2637" w:author="Luffi" w:date="2017-07-10T21:58:00Z">
                <w:rPr>
                  <w:i/>
                  <w:iCs/>
                  <w:noProof/>
                  <w:lang w:val="es-ES"/>
                </w:rPr>
              </w:rPrChange>
            </w:rPr>
            <w:t xml:space="preserve">SISTEMA DE INFORMACIÓN PARA LA ASIGNACIÓN DE CITAS Y CONTROL DE HISTORIAS CLÍNICAS EN LOS SERVICIOS PRESTADOS POR EL AREA DE SALUD DE BIENESTAR UNIVERSITARIO DE LA UNIVERSIDAD DEL MAGDALENA. </w:t>
          </w:r>
          <w:r w:rsidRPr="00D321F1">
            <w:rPr>
              <w:noProof/>
              <w:sz w:val="24"/>
              <w:szCs w:val="24"/>
              <w:lang w:val="es-ES"/>
              <w:rPrChange w:id="2638" w:author="Luffi" w:date="2017-07-10T21:58:00Z">
                <w:rPr>
                  <w:noProof/>
                  <w:lang w:val="es-ES"/>
                </w:rPr>
              </w:rPrChange>
            </w:rPr>
            <w:t>Santa Marta - Bogota : s.n., 2013.</w:t>
          </w:r>
        </w:p>
        <w:p w14:paraId="4ABEBC11" w14:textId="77777777" w:rsidR="00CA7D32" w:rsidRPr="00D321F1" w:rsidRDefault="00CA7D32" w:rsidP="00CA7D32">
          <w:pPr>
            <w:pStyle w:val="Bibliografa"/>
            <w:jc w:val="both"/>
            <w:rPr>
              <w:noProof/>
              <w:sz w:val="24"/>
              <w:szCs w:val="24"/>
              <w:lang w:val="es-ES"/>
              <w:rPrChange w:id="2639" w:author="Luffi" w:date="2017-07-10T21:58:00Z">
                <w:rPr>
                  <w:noProof/>
                  <w:lang w:val="es-ES"/>
                </w:rPr>
              </w:rPrChange>
            </w:rPr>
          </w:pPr>
          <w:r w:rsidRPr="00D321F1">
            <w:rPr>
              <w:noProof/>
              <w:sz w:val="24"/>
              <w:szCs w:val="24"/>
              <w:lang w:val="es-ES"/>
              <w:rPrChange w:id="2640" w:author="Luffi" w:date="2017-07-10T21:58:00Z">
                <w:rPr>
                  <w:noProof/>
                  <w:lang w:val="es-ES"/>
                </w:rPr>
              </w:rPrChange>
            </w:rPr>
            <w:t xml:space="preserve">2. </w:t>
          </w:r>
          <w:r w:rsidRPr="00D321F1">
            <w:rPr>
              <w:bCs/>
              <w:noProof/>
              <w:sz w:val="24"/>
              <w:szCs w:val="24"/>
              <w:lang w:val="es-ES"/>
              <w:rPrChange w:id="2641" w:author="Luffi" w:date="2017-07-10T21:58:00Z">
                <w:rPr>
                  <w:bCs/>
                  <w:noProof/>
                  <w:lang w:val="es-ES"/>
                </w:rPr>
              </w:rPrChange>
            </w:rPr>
            <w:t>Mora Solano, Jenny Alejandra y Guerrero Serrano, Jorge Enrique.</w:t>
          </w:r>
          <w:r w:rsidRPr="00D321F1">
            <w:rPr>
              <w:noProof/>
              <w:sz w:val="24"/>
              <w:szCs w:val="24"/>
              <w:lang w:val="es-ES"/>
              <w:rPrChange w:id="2642" w:author="Luffi" w:date="2017-07-10T21:58:00Z">
                <w:rPr>
                  <w:noProof/>
                  <w:lang w:val="es-ES"/>
                </w:rPr>
              </w:rPrChange>
            </w:rPr>
            <w:t xml:space="preserve"> SISTEMA DE INFORMACION PARA EL CONTROL Y ADMINISTRACION DE CITAS MEDICAS EN LA DIRECCION DE SANIDAD DEL DECIMO DISTRITO DE LA POLICIA NACIONAL SEDE GIRARDOD. [En línea] 2008. [Citado el: 25 de octubre de 2016.] http://repository.uniminuto.edu:8080/jspui/bitstream/10656/395/1/TTI_MoraSolanoYenny_08.pdf.</w:t>
          </w:r>
        </w:p>
        <w:p w14:paraId="1241A787" w14:textId="77777777" w:rsidR="00CA7D32" w:rsidRPr="00D321F1" w:rsidRDefault="00CA7D32" w:rsidP="00CA7D32">
          <w:pPr>
            <w:pStyle w:val="Bibliografa"/>
            <w:jc w:val="both"/>
            <w:rPr>
              <w:noProof/>
              <w:sz w:val="24"/>
              <w:szCs w:val="24"/>
              <w:lang w:val="es-ES"/>
              <w:rPrChange w:id="2643" w:author="Luffi" w:date="2017-07-10T21:58:00Z">
                <w:rPr>
                  <w:noProof/>
                  <w:lang w:val="es-ES"/>
                </w:rPr>
              </w:rPrChange>
            </w:rPr>
          </w:pPr>
          <w:r w:rsidRPr="00D321F1">
            <w:rPr>
              <w:noProof/>
              <w:sz w:val="24"/>
              <w:szCs w:val="24"/>
              <w:lang w:val="es-ES"/>
              <w:rPrChange w:id="2644" w:author="Luffi" w:date="2017-07-10T21:58:00Z">
                <w:rPr>
                  <w:noProof/>
                  <w:lang w:val="es-ES"/>
                </w:rPr>
              </w:rPrChange>
            </w:rPr>
            <w:t xml:space="preserve">3. </w:t>
          </w:r>
          <w:r w:rsidRPr="00D321F1">
            <w:rPr>
              <w:bCs/>
              <w:noProof/>
              <w:sz w:val="24"/>
              <w:szCs w:val="24"/>
              <w:lang w:val="es-ES"/>
              <w:rPrChange w:id="2645" w:author="Luffi" w:date="2017-07-10T21:58:00Z">
                <w:rPr>
                  <w:bCs/>
                  <w:noProof/>
                  <w:lang w:val="es-ES"/>
                </w:rPr>
              </w:rPrChange>
            </w:rPr>
            <w:t>Menacho Mollo, Ivonne Karina.</w:t>
          </w:r>
          <w:r w:rsidRPr="00D321F1">
            <w:rPr>
              <w:noProof/>
              <w:sz w:val="24"/>
              <w:szCs w:val="24"/>
              <w:lang w:val="es-ES"/>
              <w:rPrChange w:id="2646" w:author="Luffi" w:date="2017-07-10T21:58:00Z">
                <w:rPr>
                  <w:noProof/>
                  <w:lang w:val="es-ES"/>
                </w:rPr>
              </w:rPrChange>
            </w:rPr>
            <w:t xml:space="preserve"> SISTEMA DE INFORMACIÓN AUTOMATIZADO PARA EL CONTROL DE RECEPCIÓN DE CONSULTAS E HISTORIALES MÉDICOS EN EL HOSPITAL “WÁLTER KHON”. [En línea] 27 de octubre de 2006. [Citado el: 25 de octubre de 2016.] http://dpicuto.edu.bo/tesis/facultad-nacional-de-ingenieria/carrera-de-ingenieria-de-sistemas-e-informatica/97-sistema-de-informacion-automatizado-para-el-control-de-recepcion-de-consultas-e-historiales-medicos-en-el-hospital-walter-khon.html.</w:t>
          </w:r>
        </w:p>
        <w:p w14:paraId="7BC4A73A" w14:textId="77777777" w:rsidR="00CA7D32" w:rsidRPr="00D321F1" w:rsidRDefault="00CA7D32" w:rsidP="00CA7D32">
          <w:pPr>
            <w:pStyle w:val="Bibliografa"/>
            <w:jc w:val="both"/>
            <w:rPr>
              <w:noProof/>
              <w:sz w:val="24"/>
              <w:szCs w:val="24"/>
              <w:lang w:val="es-ES"/>
              <w:rPrChange w:id="2647" w:author="Luffi" w:date="2017-07-10T21:58:00Z">
                <w:rPr>
                  <w:noProof/>
                  <w:lang w:val="es-ES"/>
                </w:rPr>
              </w:rPrChange>
            </w:rPr>
          </w:pPr>
          <w:r w:rsidRPr="00D321F1">
            <w:rPr>
              <w:noProof/>
              <w:sz w:val="24"/>
              <w:szCs w:val="24"/>
              <w:lang w:val="es-ES"/>
              <w:rPrChange w:id="2648" w:author="Luffi" w:date="2017-07-10T21:58:00Z">
                <w:rPr>
                  <w:noProof/>
                  <w:lang w:val="es-ES"/>
                </w:rPr>
              </w:rPrChange>
            </w:rPr>
            <w:t xml:space="preserve">4. </w:t>
          </w:r>
          <w:r w:rsidRPr="00D321F1">
            <w:rPr>
              <w:bCs/>
              <w:noProof/>
              <w:sz w:val="24"/>
              <w:szCs w:val="24"/>
              <w:lang w:val="es-ES"/>
              <w:rPrChange w:id="2649" w:author="Luffi" w:date="2017-07-10T21:58:00Z">
                <w:rPr>
                  <w:bCs/>
                  <w:noProof/>
                  <w:lang w:val="es-ES"/>
                </w:rPr>
              </w:rPrChange>
            </w:rPr>
            <w:t>Vargas Flores, Luis Fernando.</w:t>
          </w:r>
          <w:r w:rsidRPr="00D321F1">
            <w:rPr>
              <w:noProof/>
              <w:sz w:val="24"/>
              <w:szCs w:val="24"/>
              <w:lang w:val="es-ES"/>
              <w:rPrChange w:id="2650" w:author="Luffi" w:date="2017-07-10T21:58:00Z">
                <w:rPr>
                  <w:noProof/>
                  <w:lang w:val="es-ES"/>
                </w:rPr>
              </w:rPrChange>
            </w:rPr>
            <w:t xml:space="preserve"> SISTEMA PARA LA ADMINISTRACION DE ANALISIS CLINICO DE LOS PACIENTES DEL LABORATORIO DE LA CAJA PETROLERA DE SALUD. [En línea] 1 de marzo de 2005. [Citado el: 25 de octubre de 2016.] https://siaa.ucbcba.edu.bo/siaa/RepTesisAluPublico.asp?nsper=122511.</w:t>
          </w:r>
        </w:p>
        <w:p w14:paraId="42505D52" w14:textId="77777777" w:rsidR="00CA7D32" w:rsidRPr="00D321F1" w:rsidRDefault="00CA7D32" w:rsidP="00CA7D32">
          <w:pPr>
            <w:pStyle w:val="Bibliografa"/>
            <w:jc w:val="both"/>
            <w:rPr>
              <w:noProof/>
              <w:sz w:val="24"/>
              <w:szCs w:val="24"/>
              <w:lang w:val="es-ES"/>
              <w:rPrChange w:id="2651" w:author="Luffi" w:date="2017-07-10T21:58:00Z">
                <w:rPr>
                  <w:noProof/>
                  <w:lang w:val="es-ES"/>
                </w:rPr>
              </w:rPrChange>
            </w:rPr>
          </w:pPr>
          <w:r w:rsidRPr="00D321F1">
            <w:rPr>
              <w:noProof/>
              <w:sz w:val="24"/>
              <w:szCs w:val="24"/>
              <w:lang w:val="es-ES"/>
              <w:rPrChange w:id="2652" w:author="Luffi" w:date="2017-07-10T21:58:00Z">
                <w:rPr>
                  <w:noProof/>
                  <w:lang w:val="es-ES"/>
                </w:rPr>
              </w:rPrChange>
            </w:rPr>
            <w:t xml:space="preserve">5. </w:t>
          </w:r>
          <w:r w:rsidRPr="00D321F1">
            <w:rPr>
              <w:bCs/>
              <w:noProof/>
              <w:sz w:val="24"/>
              <w:szCs w:val="24"/>
              <w:lang w:val="es-ES"/>
              <w:rPrChange w:id="2653" w:author="Luffi" w:date="2017-07-10T21:58:00Z">
                <w:rPr>
                  <w:bCs/>
                  <w:noProof/>
                  <w:lang w:val="es-ES"/>
                </w:rPr>
              </w:rPrChange>
            </w:rPr>
            <w:t>Callapa Coro, Guido.</w:t>
          </w:r>
          <w:r w:rsidRPr="00D321F1">
            <w:rPr>
              <w:noProof/>
              <w:sz w:val="24"/>
              <w:szCs w:val="24"/>
              <w:lang w:val="es-ES"/>
              <w:rPrChange w:id="2654" w:author="Luffi" w:date="2017-07-10T21:58:00Z">
                <w:rPr>
                  <w:noProof/>
                  <w:lang w:val="es-ES"/>
                </w:rPr>
              </w:rPrChange>
            </w:rPr>
            <w:t xml:space="preserve"> Sistema experto basado en reglas para el apoyo al proceso de diagnostico y tratamiento adecuado de enfermedades cardiacas para la Caja Nacional de Salud. Potosi : s.n., 2011, pág. 105.</w:t>
          </w:r>
        </w:p>
        <w:p w14:paraId="2018F95E" w14:textId="77777777" w:rsidR="00CA7D32" w:rsidRPr="00D321F1" w:rsidRDefault="00CA7D32" w:rsidP="00CA7D32">
          <w:pPr>
            <w:pStyle w:val="Bibliografa"/>
            <w:jc w:val="both"/>
            <w:rPr>
              <w:noProof/>
              <w:sz w:val="24"/>
              <w:szCs w:val="24"/>
              <w:lang w:val="es-ES"/>
              <w:rPrChange w:id="2655" w:author="Luffi" w:date="2017-07-10T21:58:00Z">
                <w:rPr>
                  <w:noProof/>
                  <w:lang w:val="es-ES"/>
                </w:rPr>
              </w:rPrChange>
            </w:rPr>
          </w:pPr>
          <w:r w:rsidRPr="00D321F1">
            <w:rPr>
              <w:noProof/>
              <w:sz w:val="24"/>
              <w:szCs w:val="24"/>
              <w:lang w:val="es-ES"/>
              <w:rPrChange w:id="2656" w:author="Luffi" w:date="2017-07-10T21:58:00Z">
                <w:rPr>
                  <w:noProof/>
                  <w:lang w:val="es-ES"/>
                </w:rPr>
              </w:rPrChange>
            </w:rPr>
            <w:t xml:space="preserve">6. </w:t>
          </w:r>
          <w:r w:rsidRPr="00D321F1">
            <w:rPr>
              <w:bCs/>
              <w:noProof/>
              <w:sz w:val="24"/>
              <w:szCs w:val="24"/>
              <w:lang w:val="es-ES"/>
              <w:rPrChange w:id="2657" w:author="Luffi" w:date="2017-07-10T21:58:00Z">
                <w:rPr>
                  <w:bCs/>
                  <w:noProof/>
                  <w:lang w:val="es-ES"/>
                </w:rPr>
              </w:rPrChange>
            </w:rPr>
            <w:t>Adams, Brook.</w:t>
          </w:r>
          <w:r w:rsidRPr="00D321F1">
            <w:rPr>
              <w:noProof/>
              <w:sz w:val="24"/>
              <w:szCs w:val="24"/>
              <w:lang w:val="es-ES"/>
              <w:rPrChange w:id="2658" w:author="Luffi" w:date="2017-07-10T21:58:00Z">
                <w:rPr>
                  <w:noProof/>
                  <w:lang w:val="es-ES"/>
                </w:rPr>
              </w:rPrChange>
            </w:rPr>
            <w:t xml:space="preserve"> administracionenteoria.blogspot.com. </w:t>
          </w:r>
          <w:r w:rsidRPr="00D321F1">
            <w:rPr>
              <w:i/>
              <w:iCs/>
              <w:noProof/>
              <w:sz w:val="24"/>
              <w:szCs w:val="24"/>
              <w:lang w:val="es-ES"/>
              <w:rPrChange w:id="2659" w:author="Luffi" w:date="2017-07-10T21:58:00Z">
                <w:rPr>
                  <w:i/>
                  <w:iCs/>
                  <w:noProof/>
                  <w:lang w:val="es-ES"/>
                </w:rPr>
              </w:rPrChange>
            </w:rPr>
            <w:t xml:space="preserve">administracionenteoria.blogspot.com. </w:t>
          </w:r>
          <w:r w:rsidRPr="00D321F1">
            <w:rPr>
              <w:noProof/>
              <w:sz w:val="24"/>
              <w:szCs w:val="24"/>
              <w:lang w:val="es-ES"/>
              <w:rPrChange w:id="2660" w:author="Luffi" w:date="2017-07-10T21:58:00Z">
                <w:rPr>
                  <w:noProof/>
                  <w:lang w:val="es-ES"/>
                </w:rPr>
              </w:rPrChange>
            </w:rPr>
            <w:t>[En línea] enero de 2004. [Citado el: 04 de diciembre de 2016.] http://administracionenteoria.blogspot.com/2009/07/definicion-de-administracion.html.</w:t>
          </w:r>
        </w:p>
        <w:p w14:paraId="7923582C" w14:textId="77777777" w:rsidR="00CA7D32" w:rsidRPr="00D321F1" w:rsidRDefault="00CA7D32" w:rsidP="00CA7D32">
          <w:pPr>
            <w:pStyle w:val="Bibliografa"/>
            <w:jc w:val="both"/>
            <w:rPr>
              <w:noProof/>
              <w:sz w:val="24"/>
              <w:szCs w:val="24"/>
              <w:lang w:val="es-ES"/>
              <w:rPrChange w:id="2661" w:author="Luffi" w:date="2017-07-10T21:58:00Z">
                <w:rPr>
                  <w:noProof/>
                  <w:lang w:val="es-ES"/>
                </w:rPr>
              </w:rPrChange>
            </w:rPr>
          </w:pPr>
          <w:r w:rsidRPr="00D321F1">
            <w:rPr>
              <w:noProof/>
              <w:sz w:val="24"/>
              <w:szCs w:val="24"/>
              <w:lang w:val="es-ES"/>
              <w:rPrChange w:id="2662" w:author="Luffi" w:date="2017-07-10T21:58:00Z">
                <w:rPr>
                  <w:noProof/>
                  <w:lang w:val="es-ES"/>
                </w:rPr>
              </w:rPrChange>
            </w:rPr>
            <w:t xml:space="preserve">7. </w:t>
          </w:r>
          <w:r w:rsidRPr="00D321F1">
            <w:rPr>
              <w:bCs/>
              <w:noProof/>
              <w:sz w:val="24"/>
              <w:szCs w:val="24"/>
              <w:lang w:val="es-ES"/>
              <w:rPrChange w:id="2663" w:author="Luffi" w:date="2017-07-10T21:58:00Z">
                <w:rPr>
                  <w:bCs/>
                  <w:noProof/>
                  <w:lang w:val="es-ES"/>
                </w:rPr>
              </w:rPrChange>
            </w:rPr>
            <w:t>Arena, José A. Fernández.</w:t>
          </w:r>
          <w:r w:rsidRPr="00D321F1">
            <w:rPr>
              <w:noProof/>
              <w:sz w:val="24"/>
              <w:szCs w:val="24"/>
              <w:lang w:val="es-ES"/>
              <w:rPrChange w:id="2664" w:author="Luffi" w:date="2017-07-10T21:58:00Z">
                <w:rPr>
                  <w:noProof/>
                  <w:lang w:val="es-ES"/>
                </w:rPr>
              </w:rPrChange>
            </w:rPr>
            <w:t xml:space="preserve"> overblog. </w:t>
          </w:r>
          <w:r w:rsidRPr="00D321F1">
            <w:rPr>
              <w:i/>
              <w:iCs/>
              <w:noProof/>
              <w:sz w:val="24"/>
              <w:szCs w:val="24"/>
              <w:lang w:val="es-ES"/>
              <w:rPrChange w:id="2665" w:author="Luffi" w:date="2017-07-10T21:58:00Z">
                <w:rPr>
                  <w:i/>
                  <w:iCs/>
                  <w:noProof/>
                  <w:lang w:val="es-ES"/>
                </w:rPr>
              </w:rPrChange>
            </w:rPr>
            <w:t xml:space="preserve">overblog. </w:t>
          </w:r>
          <w:r w:rsidRPr="00D321F1">
            <w:rPr>
              <w:noProof/>
              <w:sz w:val="24"/>
              <w:szCs w:val="24"/>
              <w:lang w:val="es-ES"/>
              <w:rPrChange w:id="2666" w:author="Luffi" w:date="2017-07-10T21:58:00Z">
                <w:rPr>
                  <w:noProof/>
                  <w:lang w:val="es-ES"/>
                </w:rPr>
              </w:rPrChange>
            </w:rPr>
            <w:t>[En línea] Informacione13, 23 de septiembre de 2011. [Citado el: 04 de diciembre de 2016.] http://informacione13.over-blog.com/article-conceptos-de-administracion-varios-autores-84960800.html.</w:t>
          </w:r>
        </w:p>
        <w:p w14:paraId="5BFA85B2" w14:textId="77777777" w:rsidR="00CA7D32" w:rsidRPr="00D321F1" w:rsidRDefault="00CA7D32" w:rsidP="00CA7D32">
          <w:pPr>
            <w:pStyle w:val="Bibliografa"/>
            <w:jc w:val="both"/>
            <w:rPr>
              <w:noProof/>
              <w:sz w:val="24"/>
              <w:szCs w:val="24"/>
              <w:lang w:val="es-ES"/>
              <w:rPrChange w:id="2667" w:author="Luffi" w:date="2017-07-10T21:58:00Z">
                <w:rPr>
                  <w:noProof/>
                  <w:lang w:val="es-ES"/>
                </w:rPr>
              </w:rPrChange>
            </w:rPr>
          </w:pPr>
          <w:r w:rsidRPr="00D321F1">
            <w:rPr>
              <w:noProof/>
              <w:sz w:val="24"/>
              <w:szCs w:val="24"/>
              <w:lang w:val="es-ES"/>
              <w:rPrChange w:id="2668" w:author="Luffi" w:date="2017-07-10T21:58:00Z">
                <w:rPr>
                  <w:noProof/>
                  <w:lang w:val="es-ES"/>
                </w:rPr>
              </w:rPrChange>
            </w:rPr>
            <w:t xml:space="preserve">8. </w:t>
          </w:r>
          <w:r w:rsidRPr="00D321F1">
            <w:rPr>
              <w:bCs/>
              <w:noProof/>
              <w:sz w:val="24"/>
              <w:szCs w:val="24"/>
              <w:lang w:val="es-ES"/>
              <w:rPrChange w:id="2669" w:author="Luffi" w:date="2017-07-10T21:58:00Z">
                <w:rPr>
                  <w:bCs/>
                  <w:noProof/>
                  <w:lang w:val="es-ES"/>
                </w:rPr>
              </w:rPrChange>
            </w:rPr>
            <w:t>Massie, Joseph L.</w:t>
          </w:r>
          <w:r w:rsidRPr="00D321F1">
            <w:rPr>
              <w:noProof/>
              <w:sz w:val="24"/>
              <w:szCs w:val="24"/>
              <w:lang w:val="es-ES"/>
              <w:rPrChange w:id="2670" w:author="Luffi" w:date="2017-07-10T21:58:00Z">
                <w:rPr>
                  <w:noProof/>
                  <w:lang w:val="es-ES"/>
                </w:rPr>
              </w:rPrChange>
            </w:rPr>
            <w:t xml:space="preserve"> overblog. </w:t>
          </w:r>
          <w:r w:rsidRPr="00D321F1">
            <w:rPr>
              <w:i/>
              <w:iCs/>
              <w:noProof/>
              <w:sz w:val="24"/>
              <w:szCs w:val="24"/>
              <w:lang w:val="es-ES"/>
              <w:rPrChange w:id="2671" w:author="Luffi" w:date="2017-07-10T21:58:00Z">
                <w:rPr>
                  <w:i/>
                  <w:iCs/>
                  <w:noProof/>
                  <w:lang w:val="es-ES"/>
                </w:rPr>
              </w:rPrChange>
            </w:rPr>
            <w:t xml:space="preserve">overblog. </w:t>
          </w:r>
          <w:r w:rsidRPr="00D321F1">
            <w:rPr>
              <w:noProof/>
              <w:sz w:val="24"/>
              <w:szCs w:val="24"/>
              <w:lang w:val="es-ES"/>
              <w:rPrChange w:id="2672" w:author="Luffi" w:date="2017-07-10T21:58:00Z">
                <w:rPr>
                  <w:noProof/>
                  <w:lang w:val="es-ES"/>
                </w:rPr>
              </w:rPrChange>
            </w:rPr>
            <w:t>[En línea] informacione13, 23 de septiembre de 2011. [Citado el: 04 de diciembre de 2016.] http://informacione13.over-blog.com/article-conceptos-de-administracion-varios-autores-84960800.html.</w:t>
          </w:r>
        </w:p>
        <w:p w14:paraId="34E7E54A" w14:textId="77777777" w:rsidR="00CA7D32" w:rsidRPr="00D321F1" w:rsidRDefault="00CA7D32" w:rsidP="00CA7D32">
          <w:pPr>
            <w:pStyle w:val="Bibliografa"/>
            <w:jc w:val="both"/>
            <w:rPr>
              <w:bCs/>
              <w:noProof/>
              <w:sz w:val="24"/>
              <w:szCs w:val="24"/>
              <w:lang w:val="es-ES"/>
              <w:rPrChange w:id="2673" w:author="Luffi" w:date="2017-07-10T21:58:00Z">
                <w:rPr>
                  <w:bCs/>
                  <w:noProof/>
                  <w:lang w:val="es-ES"/>
                </w:rPr>
              </w:rPrChange>
            </w:rPr>
          </w:pPr>
          <w:r w:rsidRPr="00D321F1">
            <w:rPr>
              <w:noProof/>
              <w:sz w:val="24"/>
              <w:szCs w:val="24"/>
              <w:lang w:val="es-ES"/>
              <w:rPrChange w:id="2674" w:author="Luffi" w:date="2017-07-10T21:58:00Z">
                <w:rPr>
                  <w:noProof/>
                  <w:lang w:val="es-ES"/>
                </w:rPr>
              </w:rPrChange>
            </w:rPr>
            <w:t xml:space="preserve">9. </w:t>
          </w:r>
          <w:r w:rsidRPr="00D321F1">
            <w:rPr>
              <w:bCs/>
              <w:noProof/>
              <w:sz w:val="24"/>
              <w:szCs w:val="24"/>
              <w:lang w:val="es-ES"/>
              <w:rPrChange w:id="2675" w:author="Luffi" w:date="2017-07-10T21:58:00Z">
                <w:rPr>
                  <w:bCs/>
                  <w:noProof/>
                  <w:lang w:val="es-ES"/>
                </w:rPr>
              </w:rPrChange>
            </w:rPr>
            <w:t xml:space="preserve">Codittel. </w:t>
          </w:r>
          <w:r w:rsidRPr="00D321F1">
            <w:rPr>
              <w:bCs/>
              <w:i/>
              <w:iCs/>
              <w:noProof/>
              <w:sz w:val="24"/>
              <w:szCs w:val="24"/>
              <w:lang w:val="es-ES"/>
              <w:rPrChange w:id="2676" w:author="Luffi" w:date="2017-07-10T21:58:00Z">
                <w:rPr>
                  <w:bCs/>
                  <w:i/>
                  <w:iCs/>
                  <w:noProof/>
                  <w:lang w:val="es-ES"/>
                </w:rPr>
              </w:rPrChange>
            </w:rPr>
            <w:t xml:space="preserve">Codittel. </w:t>
          </w:r>
          <w:r w:rsidRPr="00D321F1">
            <w:rPr>
              <w:bCs/>
              <w:noProof/>
              <w:sz w:val="24"/>
              <w:szCs w:val="24"/>
              <w:lang w:val="es-ES"/>
              <w:rPrChange w:id="2677" w:author="Luffi" w:date="2017-07-10T21:58:00Z">
                <w:rPr>
                  <w:bCs/>
                  <w:noProof/>
                  <w:lang w:val="es-ES"/>
                </w:rPr>
              </w:rPrChange>
            </w:rPr>
            <w:t>[En línea] [Citado el: 04 de diciembre de 2016.] http://www.codittel.com/index.php/nuestros-productos/8-productos/1-agenda.</w:t>
          </w:r>
        </w:p>
        <w:p w14:paraId="3F5429BD" w14:textId="77777777" w:rsidR="00CA7D32" w:rsidRPr="00D321F1" w:rsidRDefault="00CA7D32" w:rsidP="00CA7D32">
          <w:pPr>
            <w:pStyle w:val="Bibliografa"/>
            <w:jc w:val="both"/>
            <w:rPr>
              <w:bCs/>
              <w:noProof/>
              <w:sz w:val="24"/>
              <w:szCs w:val="24"/>
              <w:lang w:val="es-ES"/>
              <w:rPrChange w:id="2678" w:author="Luffi" w:date="2017-07-10T21:58:00Z">
                <w:rPr>
                  <w:bCs/>
                  <w:noProof/>
                  <w:lang w:val="es-ES"/>
                </w:rPr>
              </w:rPrChange>
            </w:rPr>
          </w:pPr>
          <w:r w:rsidRPr="00D321F1">
            <w:rPr>
              <w:bCs/>
              <w:noProof/>
              <w:sz w:val="24"/>
              <w:szCs w:val="24"/>
              <w:lang w:val="es-ES"/>
              <w:rPrChange w:id="2679" w:author="Luffi" w:date="2017-07-10T21:58:00Z">
                <w:rPr>
                  <w:bCs/>
                  <w:noProof/>
                  <w:lang w:val="es-ES"/>
                </w:rPr>
              </w:rPrChange>
            </w:rPr>
            <w:lastRenderedPageBreak/>
            <w:t xml:space="preserve">10. DefinicionABC. </w:t>
          </w:r>
          <w:r w:rsidRPr="00D321F1">
            <w:rPr>
              <w:bCs/>
              <w:i/>
              <w:iCs/>
              <w:noProof/>
              <w:sz w:val="24"/>
              <w:szCs w:val="24"/>
              <w:lang w:val="es-ES"/>
              <w:rPrChange w:id="2680" w:author="Luffi" w:date="2017-07-10T21:58:00Z">
                <w:rPr>
                  <w:bCs/>
                  <w:i/>
                  <w:iCs/>
                  <w:noProof/>
                  <w:lang w:val="es-ES"/>
                </w:rPr>
              </w:rPrChange>
            </w:rPr>
            <w:t xml:space="preserve">DefinicionABC. </w:t>
          </w:r>
          <w:r w:rsidRPr="00D321F1">
            <w:rPr>
              <w:bCs/>
              <w:noProof/>
              <w:sz w:val="24"/>
              <w:szCs w:val="24"/>
              <w:lang w:val="es-ES"/>
              <w:rPrChange w:id="2681" w:author="Luffi" w:date="2017-07-10T21:58:00Z">
                <w:rPr>
                  <w:bCs/>
                  <w:noProof/>
                  <w:lang w:val="es-ES"/>
                </w:rPr>
              </w:rPrChange>
            </w:rPr>
            <w:t>[En línea] 23 de febrero de 2005. [Citado el: 04 de diciembre de 2016.] http://www.definicionabc.com/general/cita.php.</w:t>
          </w:r>
        </w:p>
        <w:p w14:paraId="1AD21A0B" w14:textId="77777777" w:rsidR="00CA7D32" w:rsidRPr="00D321F1" w:rsidRDefault="00CA7D32" w:rsidP="00CA7D32">
          <w:pPr>
            <w:pStyle w:val="Bibliografa"/>
            <w:jc w:val="both"/>
            <w:rPr>
              <w:bCs/>
              <w:noProof/>
              <w:sz w:val="24"/>
              <w:szCs w:val="24"/>
              <w:lang w:val="es-ES"/>
              <w:rPrChange w:id="2682" w:author="Luffi" w:date="2017-07-10T21:58:00Z">
                <w:rPr>
                  <w:bCs/>
                  <w:noProof/>
                  <w:lang w:val="es-ES"/>
                </w:rPr>
              </w:rPrChange>
            </w:rPr>
          </w:pPr>
          <w:r w:rsidRPr="00D321F1">
            <w:rPr>
              <w:bCs/>
              <w:noProof/>
              <w:sz w:val="24"/>
              <w:szCs w:val="24"/>
              <w:lang w:val="es-ES"/>
              <w:rPrChange w:id="2683" w:author="Luffi" w:date="2017-07-10T21:58:00Z">
                <w:rPr>
                  <w:bCs/>
                  <w:noProof/>
                  <w:lang w:val="es-ES"/>
                </w:rPr>
              </w:rPrChange>
            </w:rPr>
            <w:t xml:space="preserve">11. Pérez Porto, Julián y Merino, María. Definicion.de. </w:t>
          </w:r>
          <w:r w:rsidRPr="00D321F1">
            <w:rPr>
              <w:bCs/>
              <w:i/>
              <w:iCs/>
              <w:noProof/>
              <w:sz w:val="24"/>
              <w:szCs w:val="24"/>
              <w:lang w:val="es-ES"/>
              <w:rPrChange w:id="2684" w:author="Luffi" w:date="2017-07-10T21:58:00Z">
                <w:rPr>
                  <w:bCs/>
                  <w:i/>
                  <w:iCs/>
                  <w:noProof/>
                  <w:lang w:val="es-ES"/>
                </w:rPr>
              </w:rPrChange>
            </w:rPr>
            <w:t xml:space="preserve">Definicion.de. </w:t>
          </w:r>
          <w:r w:rsidRPr="00D321F1">
            <w:rPr>
              <w:bCs/>
              <w:noProof/>
              <w:sz w:val="24"/>
              <w:szCs w:val="24"/>
              <w:lang w:val="es-ES"/>
              <w:rPrChange w:id="2685" w:author="Luffi" w:date="2017-07-10T21:58:00Z">
                <w:rPr>
                  <w:bCs/>
                  <w:noProof/>
                  <w:lang w:val="es-ES"/>
                </w:rPr>
              </w:rPrChange>
            </w:rPr>
            <w:t>[En línea] 2014. [Citado el: 04 de diciembre de 2016.] http://definicion.de/consulta/.</w:t>
          </w:r>
        </w:p>
        <w:p w14:paraId="093DDE6F" w14:textId="77777777" w:rsidR="00CA7D32" w:rsidRPr="00D321F1" w:rsidRDefault="00CA7D32" w:rsidP="00CA7D32">
          <w:pPr>
            <w:pStyle w:val="Bibliografa"/>
            <w:jc w:val="both"/>
            <w:rPr>
              <w:bCs/>
              <w:noProof/>
              <w:sz w:val="24"/>
              <w:szCs w:val="24"/>
              <w:lang w:val="es-ES"/>
              <w:rPrChange w:id="2686" w:author="Luffi" w:date="2017-07-10T21:58:00Z">
                <w:rPr>
                  <w:bCs/>
                  <w:noProof/>
                  <w:lang w:val="es-ES"/>
                </w:rPr>
              </w:rPrChange>
            </w:rPr>
          </w:pPr>
          <w:r w:rsidRPr="00D321F1">
            <w:rPr>
              <w:bCs/>
              <w:noProof/>
              <w:sz w:val="24"/>
              <w:szCs w:val="24"/>
              <w:lang w:val="es-ES"/>
              <w:rPrChange w:id="2687" w:author="Luffi" w:date="2017-07-10T21:58:00Z">
                <w:rPr>
                  <w:bCs/>
                  <w:noProof/>
                  <w:lang w:val="es-ES"/>
                </w:rPr>
              </w:rPrChange>
            </w:rPr>
            <w:t xml:space="preserve">12. DefinicionABC. </w:t>
          </w:r>
          <w:r w:rsidRPr="00D321F1">
            <w:rPr>
              <w:bCs/>
              <w:i/>
              <w:iCs/>
              <w:noProof/>
              <w:sz w:val="24"/>
              <w:szCs w:val="24"/>
              <w:lang w:val="es-ES"/>
              <w:rPrChange w:id="2688" w:author="Luffi" w:date="2017-07-10T21:58:00Z">
                <w:rPr>
                  <w:bCs/>
                  <w:i/>
                  <w:iCs/>
                  <w:noProof/>
                  <w:lang w:val="es-ES"/>
                </w:rPr>
              </w:rPrChange>
            </w:rPr>
            <w:t xml:space="preserve">DefinicionABC. </w:t>
          </w:r>
          <w:r w:rsidRPr="00D321F1">
            <w:rPr>
              <w:bCs/>
              <w:noProof/>
              <w:sz w:val="24"/>
              <w:szCs w:val="24"/>
              <w:lang w:val="es-ES"/>
              <w:rPrChange w:id="2689" w:author="Luffi" w:date="2017-07-10T21:58:00Z">
                <w:rPr>
                  <w:bCs/>
                  <w:noProof/>
                  <w:lang w:val="es-ES"/>
                </w:rPr>
              </w:rPrChange>
            </w:rPr>
            <w:t>[En línea] 2007. [Citado el: 04 de diciembre de 2016.] http://www.definicionabc.com/general/consulta.php.</w:t>
          </w:r>
        </w:p>
        <w:p w14:paraId="258AF1E9" w14:textId="77777777" w:rsidR="00CA7D32" w:rsidRPr="00D321F1" w:rsidRDefault="00CA7D32" w:rsidP="00CA7D32">
          <w:pPr>
            <w:pStyle w:val="Bibliografa"/>
            <w:jc w:val="both"/>
            <w:rPr>
              <w:bCs/>
              <w:noProof/>
              <w:sz w:val="24"/>
              <w:szCs w:val="24"/>
              <w:lang w:val="es-ES"/>
              <w:rPrChange w:id="2690" w:author="Luffi" w:date="2017-07-10T21:58:00Z">
                <w:rPr>
                  <w:bCs/>
                  <w:noProof/>
                  <w:lang w:val="es-ES"/>
                </w:rPr>
              </w:rPrChange>
            </w:rPr>
          </w:pPr>
          <w:r w:rsidRPr="00D321F1">
            <w:rPr>
              <w:bCs/>
              <w:noProof/>
              <w:sz w:val="24"/>
              <w:szCs w:val="24"/>
              <w:lang w:val="es-ES"/>
              <w:rPrChange w:id="2691" w:author="Luffi" w:date="2017-07-10T21:58:00Z">
                <w:rPr>
                  <w:bCs/>
                  <w:noProof/>
                  <w:lang w:val="es-ES"/>
                </w:rPr>
              </w:rPrChange>
            </w:rPr>
            <w:t>13. LEÓN, PILAR. La consulta medica. [En línea] enero de 2002. [Citado el: 04 de diciembre de 2016.] https://www.ugr.es/~dynamis/completo22/PDF/dyna-11.pdf.</w:t>
          </w:r>
        </w:p>
        <w:p w14:paraId="5E6F4A37" w14:textId="77777777" w:rsidR="00CA7D32" w:rsidRPr="00D321F1" w:rsidRDefault="00CA7D32" w:rsidP="00CA7D32">
          <w:pPr>
            <w:pStyle w:val="Bibliografa"/>
            <w:jc w:val="both"/>
            <w:rPr>
              <w:bCs/>
              <w:noProof/>
              <w:sz w:val="24"/>
              <w:szCs w:val="24"/>
              <w:lang w:val="es-ES"/>
              <w:rPrChange w:id="2692" w:author="Luffi" w:date="2017-07-10T21:58:00Z">
                <w:rPr>
                  <w:bCs/>
                  <w:noProof/>
                  <w:lang w:val="es-ES"/>
                </w:rPr>
              </w:rPrChange>
            </w:rPr>
          </w:pPr>
          <w:r w:rsidRPr="00D321F1">
            <w:rPr>
              <w:bCs/>
              <w:noProof/>
              <w:sz w:val="24"/>
              <w:szCs w:val="24"/>
              <w:lang w:val="es-ES"/>
              <w:rPrChange w:id="2693" w:author="Luffi" w:date="2017-07-10T21:58:00Z">
                <w:rPr>
                  <w:bCs/>
                  <w:noProof/>
                  <w:lang w:val="es-ES"/>
                </w:rPr>
              </w:rPrChange>
            </w:rPr>
            <w:t>14. enciclope dia salud. [En línea] 16 de febrero de 2016. [Citado el: 04 de diciembre de 2016.] http://www.enciclopediasalud.com/definiciones/historial-medico.</w:t>
          </w:r>
        </w:p>
        <w:p w14:paraId="6E7F0043" w14:textId="77777777" w:rsidR="00CA7D32" w:rsidRPr="00D321F1" w:rsidRDefault="00CA7D32" w:rsidP="00CA7D32">
          <w:pPr>
            <w:pStyle w:val="Bibliografa"/>
            <w:jc w:val="both"/>
            <w:rPr>
              <w:bCs/>
              <w:noProof/>
              <w:sz w:val="24"/>
              <w:szCs w:val="24"/>
              <w:lang w:val="es-ES"/>
              <w:rPrChange w:id="2694" w:author="Luffi" w:date="2017-07-10T21:58:00Z">
                <w:rPr>
                  <w:bCs/>
                  <w:noProof/>
                  <w:lang w:val="es-ES"/>
                </w:rPr>
              </w:rPrChange>
            </w:rPr>
          </w:pPr>
          <w:r w:rsidRPr="00D321F1">
            <w:rPr>
              <w:bCs/>
              <w:noProof/>
              <w:sz w:val="24"/>
              <w:szCs w:val="24"/>
              <w:lang w:val="es-ES"/>
              <w:rPrChange w:id="2695" w:author="Luffi" w:date="2017-07-10T21:58:00Z">
                <w:rPr>
                  <w:bCs/>
                  <w:noProof/>
                  <w:lang w:val="es-ES"/>
                </w:rPr>
              </w:rPrChange>
            </w:rPr>
            <w:t>15. Maria, Eva. Consumoteca. [En línea] 25 de diciembre de 2009. [Citado el: 04 de diciembre de 2016.] http://www.consumoteca.com/bienestar-y-salud/medicina-y-salud/historial-medico/.</w:t>
          </w:r>
        </w:p>
        <w:p w14:paraId="1939F3D7" w14:textId="77777777" w:rsidR="00CA7D32" w:rsidRPr="00D321F1" w:rsidRDefault="00CA7D32" w:rsidP="00CA7D32">
          <w:pPr>
            <w:pStyle w:val="Bibliografa"/>
            <w:jc w:val="both"/>
            <w:rPr>
              <w:bCs/>
              <w:noProof/>
              <w:sz w:val="24"/>
              <w:szCs w:val="24"/>
              <w:lang w:val="es-ES"/>
              <w:rPrChange w:id="2696" w:author="Luffi" w:date="2017-07-10T21:58:00Z">
                <w:rPr>
                  <w:bCs/>
                  <w:noProof/>
                  <w:lang w:val="es-ES"/>
                </w:rPr>
              </w:rPrChange>
            </w:rPr>
          </w:pPr>
          <w:r w:rsidRPr="00D321F1">
            <w:rPr>
              <w:bCs/>
              <w:noProof/>
              <w:sz w:val="24"/>
              <w:szCs w:val="24"/>
              <w:lang w:val="es-ES"/>
              <w:rPrChange w:id="2697" w:author="Luffi" w:date="2017-07-10T21:58:00Z">
                <w:rPr>
                  <w:bCs/>
                  <w:noProof/>
                  <w:lang w:val="es-ES"/>
                </w:rPr>
              </w:rPrChange>
            </w:rPr>
            <w:t>16. Guzmán, Fernando. La historia clínica. [En línea] febrero de 2012. [Citado el: 04 de diciembre de 2016.] http://www.scielo.org.co/pdf/rcci/v27n1/v27n1a2.pdf.</w:t>
          </w:r>
        </w:p>
        <w:p w14:paraId="5F4C4F5A" w14:textId="77777777" w:rsidR="00CA7D32" w:rsidRPr="00D321F1" w:rsidRDefault="00CA7D32" w:rsidP="00CA7D32">
          <w:pPr>
            <w:pStyle w:val="Bibliografa"/>
            <w:jc w:val="both"/>
            <w:rPr>
              <w:bCs/>
              <w:noProof/>
              <w:sz w:val="24"/>
              <w:szCs w:val="24"/>
              <w:lang w:val="es-ES"/>
              <w:rPrChange w:id="2698" w:author="Luffi" w:date="2017-07-10T21:58:00Z">
                <w:rPr>
                  <w:bCs/>
                  <w:noProof/>
                  <w:lang w:val="es-ES"/>
                </w:rPr>
              </w:rPrChange>
            </w:rPr>
          </w:pPr>
          <w:r w:rsidRPr="00D321F1">
            <w:rPr>
              <w:bCs/>
              <w:noProof/>
              <w:sz w:val="24"/>
              <w:szCs w:val="24"/>
              <w:lang w:val="es-ES"/>
              <w:rPrChange w:id="2699" w:author="Luffi" w:date="2017-07-10T21:58:00Z">
                <w:rPr>
                  <w:bCs/>
                  <w:noProof/>
                  <w:lang w:val="es-ES"/>
                </w:rPr>
              </w:rPrChange>
            </w:rPr>
            <w:t>17. Gibaja, Valentín Moreira. Las aplicaciones web. [En línea] febrero de 2009. [Citado el: 04 de diciembre de 2016.] https://es.scribd.com/doc/75239310/Aplicaciones-Web.</w:t>
          </w:r>
        </w:p>
        <w:p w14:paraId="0D8D1E25" w14:textId="77777777" w:rsidR="00CA7D32" w:rsidRPr="00D321F1" w:rsidRDefault="00CA7D32" w:rsidP="00CA7D32">
          <w:pPr>
            <w:pStyle w:val="Bibliografa"/>
            <w:jc w:val="both"/>
            <w:rPr>
              <w:bCs/>
              <w:noProof/>
              <w:sz w:val="24"/>
              <w:szCs w:val="24"/>
              <w:lang w:val="es-ES"/>
              <w:rPrChange w:id="2700" w:author="Luffi" w:date="2017-07-10T21:58:00Z">
                <w:rPr>
                  <w:bCs/>
                  <w:noProof/>
                  <w:lang w:val="es-ES"/>
                </w:rPr>
              </w:rPrChange>
            </w:rPr>
          </w:pPr>
          <w:r w:rsidRPr="00D321F1">
            <w:rPr>
              <w:bCs/>
              <w:noProof/>
              <w:sz w:val="24"/>
              <w:szCs w:val="24"/>
              <w:lang w:val="es-ES"/>
              <w:rPrChange w:id="2701" w:author="Luffi" w:date="2017-07-10T21:58:00Z">
                <w:rPr>
                  <w:bCs/>
                  <w:noProof/>
                  <w:lang w:val="es-ES"/>
                </w:rPr>
              </w:rPrChange>
            </w:rPr>
            <w:t>18. Niño Camazon, Jesus. Aplicaciones web. [En línea] 2003. [Citado el: 04 de diciembre de 2016.] https://books.google.com.bo/books?id=jeLhAwAAQBAJ&amp;pg=PA192&amp;dq=aplicacion+web+definicion&amp;hl=es-419&amp;sa=X&amp;ved=0ahUKEwjPxtnrgtzQAhWEDJAKHb3eBX4Q6AEIGDAA#v=onepage&amp;q&amp;f=false.</w:t>
          </w:r>
        </w:p>
        <w:p w14:paraId="79CA1AE0" w14:textId="77777777" w:rsidR="00CA7D32" w:rsidRPr="00D321F1" w:rsidRDefault="00CA7D32" w:rsidP="00CA7D32">
          <w:pPr>
            <w:pStyle w:val="Bibliografa"/>
            <w:jc w:val="both"/>
            <w:rPr>
              <w:bCs/>
              <w:noProof/>
              <w:sz w:val="24"/>
              <w:szCs w:val="24"/>
              <w:lang w:val="es-ES"/>
              <w:rPrChange w:id="2702" w:author="Luffi" w:date="2017-07-10T21:58:00Z">
                <w:rPr>
                  <w:bCs/>
                  <w:noProof/>
                  <w:lang w:val="es-ES"/>
                </w:rPr>
              </w:rPrChange>
            </w:rPr>
          </w:pPr>
          <w:r w:rsidRPr="00D321F1">
            <w:rPr>
              <w:bCs/>
              <w:noProof/>
              <w:sz w:val="24"/>
              <w:szCs w:val="24"/>
              <w:lang w:val="es-ES"/>
              <w:rPrChange w:id="2703" w:author="Luffi" w:date="2017-07-10T21:58:00Z">
                <w:rPr>
                  <w:bCs/>
                  <w:noProof/>
                  <w:lang w:val="es-ES"/>
                </w:rPr>
              </w:rPrChange>
            </w:rPr>
            <w:t xml:space="preserve">19. Aumaille, Benjamin. </w:t>
          </w:r>
          <w:r w:rsidRPr="00D321F1">
            <w:rPr>
              <w:bCs/>
              <w:i/>
              <w:iCs/>
              <w:noProof/>
              <w:sz w:val="24"/>
              <w:szCs w:val="24"/>
              <w:lang w:val="es-ES"/>
              <w:rPrChange w:id="2704" w:author="Luffi" w:date="2017-07-10T21:58:00Z">
                <w:rPr>
                  <w:bCs/>
                  <w:i/>
                  <w:iCs/>
                  <w:noProof/>
                  <w:lang w:val="es-ES"/>
                </w:rPr>
              </w:rPrChange>
            </w:rPr>
            <w:t xml:space="preserve">Desarrolo de apliaciones web. </w:t>
          </w:r>
          <w:r w:rsidRPr="00D321F1">
            <w:rPr>
              <w:bCs/>
              <w:noProof/>
              <w:sz w:val="24"/>
              <w:szCs w:val="24"/>
              <w:lang w:val="es-ES"/>
              <w:rPrChange w:id="2705" w:author="Luffi" w:date="2017-07-10T21:58:00Z">
                <w:rPr>
                  <w:bCs/>
                  <w:noProof/>
                  <w:lang w:val="es-ES"/>
                </w:rPr>
              </w:rPrChange>
            </w:rPr>
            <w:t>Barcelona : Ediciones ENI, 2002.</w:t>
          </w:r>
        </w:p>
        <w:p w14:paraId="5975EE5F" w14:textId="77777777" w:rsidR="00CA7D32" w:rsidRPr="00D321F1" w:rsidRDefault="00CA7D32" w:rsidP="00CA7D32">
          <w:pPr>
            <w:pStyle w:val="Bibliografa"/>
            <w:jc w:val="both"/>
            <w:rPr>
              <w:bCs/>
              <w:noProof/>
              <w:sz w:val="24"/>
              <w:szCs w:val="24"/>
              <w:lang w:val="es-ES"/>
              <w:rPrChange w:id="2706" w:author="Luffi" w:date="2017-07-10T21:58:00Z">
                <w:rPr>
                  <w:bCs/>
                  <w:noProof/>
                  <w:lang w:val="es-ES"/>
                </w:rPr>
              </w:rPrChange>
            </w:rPr>
          </w:pPr>
          <w:r w:rsidRPr="00D321F1">
            <w:rPr>
              <w:bCs/>
              <w:noProof/>
              <w:sz w:val="24"/>
              <w:szCs w:val="24"/>
              <w:lang w:val="es-ES"/>
              <w:rPrChange w:id="2707" w:author="Luffi" w:date="2017-07-10T21:58:00Z">
                <w:rPr>
                  <w:bCs/>
                  <w:noProof/>
                  <w:lang w:val="es-ES"/>
                </w:rPr>
              </w:rPrChange>
            </w:rPr>
            <w:t>20. Mocholí, Ana. Tipos de Aplicaciones web. [En línea] Yeeply, 15 de septiembre de 2015. [Citado el: 04 de diciembre de 2016.] https://www.yeeply.com/blog/6-tipos-desarrollo-de-aplicaciones-web/.</w:t>
          </w:r>
        </w:p>
        <w:p w14:paraId="1C469B0A" w14:textId="77777777" w:rsidR="00CA7D32" w:rsidRPr="00D321F1" w:rsidRDefault="00CA7D32" w:rsidP="00CA7D32">
          <w:pPr>
            <w:pStyle w:val="Bibliografa"/>
            <w:jc w:val="both"/>
            <w:rPr>
              <w:bCs/>
              <w:noProof/>
              <w:sz w:val="24"/>
              <w:szCs w:val="24"/>
              <w:lang w:val="es-ES"/>
              <w:rPrChange w:id="2708" w:author="Luffi" w:date="2017-07-10T21:58:00Z">
                <w:rPr>
                  <w:bCs/>
                  <w:noProof/>
                  <w:lang w:val="es-ES"/>
                </w:rPr>
              </w:rPrChange>
            </w:rPr>
          </w:pPr>
          <w:r w:rsidRPr="00D321F1">
            <w:rPr>
              <w:bCs/>
              <w:noProof/>
              <w:sz w:val="24"/>
              <w:szCs w:val="24"/>
              <w:lang w:val="es-ES"/>
              <w:rPrChange w:id="2709" w:author="Luffi" w:date="2017-07-10T21:58:00Z">
                <w:rPr>
                  <w:bCs/>
                  <w:noProof/>
                  <w:lang w:val="es-ES"/>
                </w:rPr>
              </w:rPrChange>
            </w:rPr>
            <w:t>21. Peñafiel, Mayra. Aplicacion web. [En línea] 2002. [Citado el: 05 de diciembre de 2016.] https://support.scribd.com/hc/en-us/articles/210129326.</w:t>
          </w:r>
        </w:p>
        <w:p w14:paraId="5BB69105" w14:textId="77777777" w:rsidR="00CA7D32" w:rsidRPr="00D321F1" w:rsidRDefault="00CA7D32" w:rsidP="00CA7D32">
          <w:pPr>
            <w:pStyle w:val="Bibliografa"/>
            <w:jc w:val="both"/>
            <w:rPr>
              <w:bCs/>
              <w:noProof/>
              <w:sz w:val="24"/>
              <w:szCs w:val="24"/>
              <w:lang w:val="es-ES"/>
              <w:rPrChange w:id="2710" w:author="Luffi" w:date="2017-07-10T21:58:00Z">
                <w:rPr>
                  <w:bCs/>
                  <w:noProof/>
                  <w:lang w:val="es-ES"/>
                </w:rPr>
              </w:rPrChange>
            </w:rPr>
          </w:pPr>
          <w:r w:rsidRPr="00D321F1">
            <w:rPr>
              <w:bCs/>
              <w:noProof/>
              <w:sz w:val="24"/>
              <w:szCs w:val="24"/>
              <w:lang w:val="es-ES"/>
              <w:rPrChange w:id="2711" w:author="Luffi" w:date="2017-07-10T21:58:00Z">
                <w:rPr>
                  <w:bCs/>
                  <w:noProof/>
                  <w:lang w:val="es-ES"/>
                </w:rPr>
              </w:rPrChange>
            </w:rPr>
            <w:t>22. Oliveros, Alejandro. Requerimientos para aplicaciones web. [En línea] mayo de 2011. [Citado el: 05 de diciembre de 2016.] http://hdl.handle.net/10915/20125.</w:t>
          </w:r>
        </w:p>
        <w:p w14:paraId="05E6441D" w14:textId="77777777" w:rsidR="00CA7D32" w:rsidRPr="00D321F1" w:rsidRDefault="00CA7D32" w:rsidP="00CA7D32">
          <w:pPr>
            <w:pStyle w:val="Bibliografa"/>
            <w:jc w:val="both"/>
            <w:rPr>
              <w:bCs/>
              <w:noProof/>
              <w:sz w:val="24"/>
              <w:szCs w:val="24"/>
              <w:lang w:val="es-ES"/>
              <w:rPrChange w:id="2712" w:author="Luffi" w:date="2017-07-10T21:58:00Z">
                <w:rPr>
                  <w:bCs/>
                  <w:noProof/>
                  <w:lang w:val="es-ES"/>
                </w:rPr>
              </w:rPrChange>
            </w:rPr>
          </w:pPr>
          <w:r w:rsidRPr="00D321F1">
            <w:rPr>
              <w:bCs/>
              <w:noProof/>
              <w:sz w:val="24"/>
              <w:szCs w:val="24"/>
              <w:lang w:val="es-ES"/>
              <w:rPrChange w:id="2713" w:author="Luffi" w:date="2017-07-10T21:58:00Z">
                <w:rPr>
                  <w:bCs/>
                  <w:noProof/>
                  <w:lang w:val="es-ES"/>
                </w:rPr>
              </w:rPrChange>
            </w:rPr>
            <w:t>23. Quiroga, Alexandra. Proyecto de Grado Ingeniería de Sistemas. [En línea] 23 de marzo de 2015. [Citado el: 05 de diciembre de 2016.] http://proyectogradoingenieriasistemas.blogspot.com/2015/03/metodologia-uwe-uml-uml-based-web.html.</w:t>
          </w:r>
        </w:p>
        <w:p w14:paraId="6DCFB119" w14:textId="77777777" w:rsidR="00CA7D32" w:rsidRPr="00D321F1" w:rsidRDefault="00CA7D32" w:rsidP="00CA7D32">
          <w:pPr>
            <w:pStyle w:val="Bibliografa"/>
            <w:jc w:val="both"/>
            <w:rPr>
              <w:bCs/>
              <w:noProof/>
              <w:sz w:val="24"/>
              <w:szCs w:val="24"/>
              <w:lang w:val="es-ES"/>
              <w:rPrChange w:id="2714" w:author="Luffi" w:date="2017-07-10T21:58:00Z">
                <w:rPr>
                  <w:bCs/>
                  <w:noProof/>
                  <w:lang w:val="es-ES"/>
                </w:rPr>
              </w:rPrChange>
            </w:rPr>
          </w:pPr>
          <w:r w:rsidRPr="00D321F1">
            <w:rPr>
              <w:bCs/>
              <w:noProof/>
              <w:sz w:val="24"/>
              <w:szCs w:val="24"/>
              <w:lang w:val="es-ES"/>
              <w:rPrChange w:id="2715" w:author="Luffi" w:date="2017-07-10T21:58:00Z">
                <w:rPr>
                  <w:bCs/>
                  <w:noProof/>
                  <w:lang w:val="es-ES"/>
                </w:rPr>
              </w:rPrChange>
            </w:rPr>
            <w:lastRenderedPageBreak/>
            <w:t>24. Eduard, Hernandez. [En línea] 23 de octubre de 2012. [Citado el: 05 de diciembre de 2016.] http://elproyectodehernandezeduard.blogspot.com/2012/10/metodologia-uwe.html.</w:t>
          </w:r>
        </w:p>
        <w:p w14:paraId="53C9FE7F" w14:textId="77777777" w:rsidR="00CA7D32" w:rsidRPr="00D321F1" w:rsidRDefault="00CA7D32" w:rsidP="00CA7D32">
          <w:pPr>
            <w:pStyle w:val="Bibliografa"/>
            <w:jc w:val="both"/>
            <w:rPr>
              <w:bCs/>
              <w:noProof/>
              <w:sz w:val="24"/>
              <w:szCs w:val="24"/>
              <w:lang w:val="es-ES"/>
              <w:rPrChange w:id="2716" w:author="Luffi" w:date="2017-07-10T21:58:00Z">
                <w:rPr>
                  <w:bCs/>
                  <w:noProof/>
                  <w:lang w:val="es-ES"/>
                </w:rPr>
              </w:rPrChange>
            </w:rPr>
          </w:pPr>
          <w:r w:rsidRPr="00D321F1">
            <w:rPr>
              <w:bCs/>
              <w:noProof/>
              <w:sz w:val="24"/>
              <w:szCs w:val="24"/>
              <w:lang w:val="es-ES"/>
              <w:rPrChange w:id="2717" w:author="Luffi" w:date="2017-07-10T21:58:00Z">
                <w:rPr>
                  <w:bCs/>
                  <w:noProof/>
                  <w:lang w:val="es-ES"/>
                </w:rPr>
              </w:rPrChange>
            </w:rPr>
            <w:t>25. Jiménez, David Megías. Bases de datos. [En línea] 2005. [Citado el: 05 de diciembre de 2016.] http://www.uoc.edu/masters/oficiales/img/913.pdf.</w:t>
          </w:r>
        </w:p>
        <w:p w14:paraId="07353611" w14:textId="77777777" w:rsidR="00CA7D32" w:rsidRPr="00D321F1" w:rsidRDefault="00CA7D32" w:rsidP="00CA7D32">
          <w:pPr>
            <w:pStyle w:val="Bibliografa"/>
            <w:jc w:val="both"/>
            <w:rPr>
              <w:bCs/>
              <w:noProof/>
              <w:sz w:val="24"/>
              <w:szCs w:val="24"/>
              <w:lang w:val="es-ES"/>
              <w:rPrChange w:id="2718" w:author="Luffi" w:date="2017-07-10T21:58:00Z">
                <w:rPr>
                  <w:bCs/>
                  <w:noProof/>
                  <w:lang w:val="es-ES"/>
                </w:rPr>
              </w:rPrChange>
            </w:rPr>
          </w:pPr>
          <w:r w:rsidRPr="00D321F1">
            <w:rPr>
              <w:bCs/>
              <w:noProof/>
              <w:sz w:val="24"/>
              <w:szCs w:val="24"/>
              <w:lang w:val="es-ES"/>
              <w:rPrChange w:id="2719" w:author="Luffi" w:date="2017-07-10T21:58:00Z">
                <w:rPr>
                  <w:bCs/>
                  <w:noProof/>
                  <w:lang w:val="es-ES"/>
                </w:rPr>
              </w:rPrChange>
            </w:rPr>
            <w:t>26. Sierra, Manuel. BD. [En línea] 2016. [Citado el: 05 de diciembre de 2016.] http://www.aprenderaprogramar.com/index.php?option=com_attachments&amp;task=download&amp;id=500.</w:t>
          </w:r>
        </w:p>
        <w:p w14:paraId="1F67DB2E" w14:textId="77777777" w:rsidR="00CA7D32" w:rsidRPr="00D321F1" w:rsidRDefault="00CA7D32" w:rsidP="00CA7D32">
          <w:pPr>
            <w:pStyle w:val="Bibliografa"/>
            <w:jc w:val="both"/>
            <w:rPr>
              <w:bCs/>
              <w:noProof/>
              <w:sz w:val="24"/>
              <w:szCs w:val="24"/>
              <w:lang w:val="es-ES"/>
              <w:rPrChange w:id="2720" w:author="Luffi" w:date="2017-07-10T21:58:00Z">
                <w:rPr>
                  <w:bCs/>
                  <w:noProof/>
                  <w:lang w:val="es-ES"/>
                </w:rPr>
              </w:rPrChange>
            </w:rPr>
          </w:pPr>
          <w:r w:rsidRPr="00D321F1">
            <w:rPr>
              <w:bCs/>
              <w:noProof/>
              <w:sz w:val="24"/>
              <w:szCs w:val="24"/>
              <w:lang w:val="es-ES"/>
              <w:rPrChange w:id="2721" w:author="Luffi" w:date="2017-07-10T21:58:00Z">
                <w:rPr>
                  <w:bCs/>
                  <w:noProof/>
                  <w:lang w:val="es-ES"/>
                </w:rPr>
              </w:rPrChange>
            </w:rPr>
            <w:t>27. Valdés, Damián Pérez. MAESTROS DEL WEB. [En línea] 27 de octubre de 2007. [Citado el: 05 de diciembre de 2016.] http://www.maestrosdelweb.com/que-son-las-bases-de-datos/.</w:t>
          </w:r>
        </w:p>
        <w:p w14:paraId="6E50459B" w14:textId="77777777" w:rsidR="00CA7D32" w:rsidRPr="00D321F1" w:rsidRDefault="00CA7D32" w:rsidP="00CA7D32">
          <w:pPr>
            <w:pStyle w:val="Bibliografa"/>
            <w:jc w:val="both"/>
            <w:rPr>
              <w:bCs/>
              <w:noProof/>
              <w:sz w:val="24"/>
              <w:szCs w:val="24"/>
              <w:lang w:val="es-ES"/>
              <w:rPrChange w:id="2722" w:author="Luffi" w:date="2017-07-10T21:58:00Z">
                <w:rPr>
                  <w:bCs/>
                  <w:noProof/>
                  <w:lang w:val="es-ES"/>
                </w:rPr>
              </w:rPrChange>
            </w:rPr>
          </w:pPr>
          <w:r w:rsidRPr="00D321F1">
            <w:rPr>
              <w:bCs/>
              <w:noProof/>
              <w:sz w:val="24"/>
              <w:szCs w:val="24"/>
              <w:lang w:val="es-ES"/>
              <w:rPrChange w:id="2723" w:author="Luffi" w:date="2017-07-10T21:58:00Z">
                <w:rPr>
                  <w:bCs/>
                  <w:noProof/>
                  <w:lang w:val="es-ES"/>
                </w:rPr>
              </w:rPrChange>
            </w:rPr>
            <w:t>28. Maquera, Fernando. Base de datos. [En línea] 2010. [Citado el: 05 de diciembre de 2016.] http://www.aiu.edu/cursos/base%20de%20datos/pdf%20leccion%202/lecci%C3%B3n%202.pdf.</w:t>
          </w:r>
        </w:p>
        <w:p w14:paraId="188B399B" w14:textId="77777777" w:rsidR="00CA7D32" w:rsidRPr="00D321F1" w:rsidRDefault="00CA7D32" w:rsidP="00CA7D32">
          <w:pPr>
            <w:pStyle w:val="Bibliografa"/>
            <w:jc w:val="both"/>
            <w:rPr>
              <w:bCs/>
              <w:noProof/>
              <w:sz w:val="24"/>
              <w:szCs w:val="24"/>
              <w:lang w:val="es-ES"/>
              <w:rPrChange w:id="2724" w:author="Luffi" w:date="2017-07-10T21:58:00Z">
                <w:rPr>
                  <w:bCs/>
                  <w:noProof/>
                  <w:lang w:val="es-ES"/>
                </w:rPr>
              </w:rPrChange>
            </w:rPr>
          </w:pPr>
          <w:r w:rsidRPr="00D321F1">
            <w:rPr>
              <w:bCs/>
              <w:noProof/>
              <w:sz w:val="24"/>
              <w:szCs w:val="24"/>
              <w:lang w:val="es-ES"/>
              <w:rPrChange w:id="2725" w:author="Luffi" w:date="2017-07-10T21:58:00Z">
                <w:rPr>
                  <w:bCs/>
                  <w:noProof/>
                  <w:lang w:val="es-ES"/>
                </w:rPr>
              </w:rPrChange>
            </w:rPr>
            <w:t xml:space="preserve">29. Alegsa, Leandro. </w:t>
          </w:r>
          <w:r w:rsidRPr="00D321F1">
            <w:rPr>
              <w:bCs/>
              <w:i/>
              <w:iCs/>
              <w:noProof/>
              <w:sz w:val="24"/>
              <w:szCs w:val="24"/>
              <w:lang w:val="es-ES"/>
              <w:rPrChange w:id="2726" w:author="Luffi" w:date="2017-07-10T21:58:00Z">
                <w:rPr>
                  <w:bCs/>
                  <w:i/>
                  <w:iCs/>
                  <w:noProof/>
                  <w:lang w:val="es-ES"/>
                </w:rPr>
              </w:rPrChange>
            </w:rPr>
            <w:t xml:space="preserve">Definicion SGBD. </w:t>
          </w:r>
          <w:r w:rsidRPr="00D321F1">
            <w:rPr>
              <w:bCs/>
              <w:noProof/>
              <w:sz w:val="24"/>
              <w:szCs w:val="24"/>
              <w:lang w:val="es-ES"/>
              <w:rPrChange w:id="2727" w:author="Luffi" w:date="2017-07-10T21:58:00Z">
                <w:rPr>
                  <w:bCs/>
                  <w:noProof/>
                  <w:lang w:val="es-ES"/>
                </w:rPr>
              </w:rPrChange>
            </w:rPr>
            <w:t>[En línea] 05 de diciembre de 2010. [Citado el: 05 de diciembre de 2016.] http://www.alegsa.com.ar/Dic/sgbd.php.</w:t>
          </w:r>
        </w:p>
        <w:p w14:paraId="302DB12C" w14:textId="77777777" w:rsidR="00CA7D32" w:rsidRPr="00D321F1" w:rsidRDefault="00CA7D32" w:rsidP="00CA7D32">
          <w:pPr>
            <w:pStyle w:val="Bibliografa"/>
            <w:jc w:val="both"/>
            <w:rPr>
              <w:bCs/>
              <w:noProof/>
              <w:sz w:val="24"/>
              <w:szCs w:val="24"/>
              <w:lang w:val="es-ES"/>
              <w:rPrChange w:id="2728" w:author="Luffi" w:date="2017-07-10T21:58:00Z">
                <w:rPr>
                  <w:bCs/>
                  <w:noProof/>
                  <w:lang w:val="es-ES"/>
                </w:rPr>
              </w:rPrChange>
            </w:rPr>
          </w:pPr>
          <w:r w:rsidRPr="00D321F1">
            <w:rPr>
              <w:bCs/>
              <w:noProof/>
              <w:sz w:val="24"/>
              <w:szCs w:val="24"/>
              <w:lang w:val="es-ES"/>
              <w:rPrChange w:id="2729" w:author="Luffi" w:date="2017-07-10T21:58:00Z">
                <w:rPr>
                  <w:bCs/>
                  <w:noProof/>
                  <w:lang w:val="es-ES"/>
                </w:rPr>
              </w:rPrChange>
            </w:rPr>
            <w:t>30. Avila, Katty. Base de Datos. [En línea] 2004. [Citado el: 05 de diciembre de 2016.] http://www.cavsi.com/preguntasrespuestas/que-es-un-sistema-gestor-de-bases-de-datos-o-sgbd/.</w:t>
          </w:r>
        </w:p>
        <w:p w14:paraId="63F2B1DC" w14:textId="77777777" w:rsidR="00CA7D32" w:rsidRPr="00D321F1" w:rsidRDefault="00CA7D32" w:rsidP="00CA7D32">
          <w:pPr>
            <w:pStyle w:val="Bibliografa"/>
            <w:jc w:val="both"/>
            <w:rPr>
              <w:bCs/>
              <w:noProof/>
              <w:sz w:val="24"/>
              <w:szCs w:val="24"/>
              <w:lang w:val="es-ES"/>
              <w:rPrChange w:id="2730" w:author="Luffi" w:date="2017-07-10T21:58:00Z">
                <w:rPr>
                  <w:bCs/>
                  <w:noProof/>
                  <w:lang w:val="es-ES"/>
                </w:rPr>
              </w:rPrChange>
            </w:rPr>
          </w:pPr>
          <w:r w:rsidRPr="00D321F1">
            <w:rPr>
              <w:bCs/>
              <w:noProof/>
              <w:sz w:val="24"/>
              <w:szCs w:val="24"/>
              <w:lang w:val="es-ES"/>
              <w:rPrChange w:id="2731" w:author="Luffi" w:date="2017-07-10T21:58:00Z">
                <w:rPr>
                  <w:bCs/>
                  <w:noProof/>
                  <w:lang w:val="es-ES"/>
                </w:rPr>
              </w:rPrChange>
            </w:rPr>
            <w:t>31. Bravo, Indira Martinez. Informatica. [En línea] 2014. [Citado el: 05 de diciembre de 2016.] http://indira-informatica.blogspot.com/2007/09/qu-es-un-sistema-de-gestin-de-base-de.html.</w:t>
          </w:r>
        </w:p>
        <w:p w14:paraId="709E2CB2" w14:textId="77777777" w:rsidR="00CA7D32" w:rsidRPr="00D321F1" w:rsidRDefault="00CA7D32" w:rsidP="00CA7D32">
          <w:pPr>
            <w:pStyle w:val="Bibliografa"/>
            <w:jc w:val="both"/>
            <w:rPr>
              <w:bCs/>
              <w:noProof/>
              <w:sz w:val="24"/>
              <w:szCs w:val="24"/>
              <w:lang w:val="es-ES"/>
              <w:rPrChange w:id="2732" w:author="Luffi" w:date="2017-07-10T21:58:00Z">
                <w:rPr>
                  <w:bCs/>
                  <w:noProof/>
                  <w:lang w:val="es-ES"/>
                </w:rPr>
              </w:rPrChange>
            </w:rPr>
          </w:pPr>
          <w:r w:rsidRPr="00D321F1">
            <w:rPr>
              <w:bCs/>
              <w:noProof/>
              <w:sz w:val="24"/>
              <w:szCs w:val="24"/>
              <w:lang w:val="es-ES"/>
              <w:rPrChange w:id="2733" w:author="Luffi" w:date="2017-07-10T21:58:00Z">
                <w:rPr>
                  <w:bCs/>
                  <w:noProof/>
                  <w:lang w:val="es-ES"/>
                </w:rPr>
              </w:rPrChange>
            </w:rPr>
            <w:t>32. Rouse, Margaret. MySQL. [En línea] P. Eng y Rob McCormack, enero de 2015. [Citado el: 05 de diciembre de 2016.] http://searchdatacenter.techtarget.com/es/definicion/MySQL.</w:t>
          </w:r>
        </w:p>
        <w:p w14:paraId="7F259874" w14:textId="77777777" w:rsidR="00CA7D32" w:rsidRPr="00D321F1" w:rsidRDefault="00CA7D32" w:rsidP="00CA7D32">
          <w:pPr>
            <w:pStyle w:val="Bibliografa"/>
            <w:jc w:val="both"/>
            <w:rPr>
              <w:bCs/>
              <w:noProof/>
              <w:sz w:val="24"/>
              <w:szCs w:val="24"/>
              <w:lang w:val="es-ES"/>
              <w:rPrChange w:id="2734" w:author="Luffi" w:date="2017-07-10T21:58:00Z">
                <w:rPr>
                  <w:bCs/>
                  <w:noProof/>
                  <w:lang w:val="es-ES"/>
                </w:rPr>
              </w:rPrChange>
            </w:rPr>
          </w:pPr>
          <w:r w:rsidRPr="00D321F1">
            <w:rPr>
              <w:bCs/>
              <w:noProof/>
              <w:sz w:val="24"/>
              <w:szCs w:val="24"/>
              <w:lang w:val="es-ES"/>
              <w:rPrChange w:id="2735" w:author="Luffi" w:date="2017-07-10T21:58:00Z">
                <w:rPr>
                  <w:bCs/>
                  <w:noProof/>
                  <w:lang w:val="es-ES"/>
                </w:rPr>
              </w:rPrChange>
            </w:rPr>
            <w:t>33. Alegsa, Leandro. Definición de MySQL (SGBD). [En línea] 19 de julio de 2016. [Citado el: 05 de diciembre de 2016.] http://www.alegsa.com.ar/Dic/mysql.php.</w:t>
          </w:r>
        </w:p>
        <w:p w14:paraId="60569AA4" w14:textId="77777777" w:rsidR="00CA7D32" w:rsidRPr="00D321F1" w:rsidRDefault="00CA7D32" w:rsidP="00CA7D32">
          <w:pPr>
            <w:pStyle w:val="Bibliografa"/>
            <w:jc w:val="both"/>
            <w:rPr>
              <w:bCs/>
              <w:noProof/>
              <w:sz w:val="24"/>
              <w:szCs w:val="24"/>
              <w:lang w:val="es-ES"/>
              <w:rPrChange w:id="2736" w:author="Luffi" w:date="2017-07-10T21:58:00Z">
                <w:rPr>
                  <w:bCs/>
                  <w:noProof/>
                  <w:lang w:val="es-ES"/>
                </w:rPr>
              </w:rPrChange>
            </w:rPr>
          </w:pPr>
          <w:r w:rsidRPr="00D321F1">
            <w:rPr>
              <w:bCs/>
              <w:noProof/>
              <w:sz w:val="24"/>
              <w:szCs w:val="24"/>
              <w:lang w:val="es-ES"/>
              <w:rPrChange w:id="2737" w:author="Luffi" w:date="2017-07-10T21:58:00Z">
                <w:rPr>
                  <w:bCs/>
                  <w:noProof/>
                  <w:lang w:val="es-ES"/>
                </w:rPr>
              </w:rPrChange>
            </w:rPr>
            <w:t>34. Porto, Julián Pérez. Lenguaje de Programacion. [En línea] 2009. [Citado el: 05 de diciembre de 2016.] http://definicion.de/lenguaje-de-programacion/.</w:t>
          </w:r>
        </w:p>
        <w:p w14:paraId="75777332" w14:textId="77777777" w:rsidR="00CA7D32" w:rsidRPr="00D321F1" w:rsidRDefault="00CA7D32" w:rsidP="00CA7D32">
          <w:pPr>
            <w:pStyle w:val="Bibliografa"/>
            <w:jc w:val="both"/>
            <w:rPr>
              <w:bCs/>
              <w:noProof/>
              <w:sz w:val="24"/>
              <w:szCs w:val="24"/>
              <w:lang w:val="es-ES"/>
              <w:rPrChange w:id="2738" w:author="Luffi" w:date="2017-07-10T21:58:00Z">
                <w:rPr>
                  <w:bCs/>
                  <w:noProof/>
                  <w:lang w:val="es-ES"/>
                </w:rPr>
              </w:rPrChange>
            </w:rPr>
          </w:pPr>
          <w:r w:rsidRPr="00D321F1">
            <w:rPr>
              <w:bCs/>
              <w:noProof/>
              <w:sz w:val="24"/>
              <w:szCs w:val="24"/>
              <w:lang w:val="es-ES"/>
              <w:rPrChange w:id="2739" w:author="Luffi" w:date="2017-07-10T21:58:00Z">
                <w:rPr>
                  <w:bCs/>
                  <w:noProof/>
                  <w:lang w:val="es-ES"/>
                </w:rPr>
              </w:rPrChange>
            </w:rPr>
            <w:t>35. Alegsa, Leandro. Definición de Lenguaje de programación. [En línea] 05 de diciembre de 2010. [Citado el: 05 de diciembre de 2016.] http://www.alegsa.com.ar/Dic/lenguaje_de_programacion.php.</w:t>
          </w:r>
        </w:p>
        <w:p w14:paraId="028B3B68" w14:textId="77777777" w:rsidR="00CA7D32" w:rsidRPr="00D321F1" w:rsidRDefault="00CA7D32" w:rsidP="00CA7D32">
          <w:pPr>
            <w:pStyle w:val="Bibliografa"/>
            <w:jc w:val="both"/>
            <w:rPr>
              <w:bCs/>
              <w:noProof/>
              <w:sz w:val="24"/>
              <w:szCs w:val="24"/>
              <w:lang w:val="es-ES"/>
              <w:rPrChange w:id="2740" w:author="Luffi" w:date="2017-07-10T21:58:00Z">
                <w:rPr>
                  <w:bCs/>
                  <w:noProof/>
                  <w:lang w:val="es-ES"/>
                </w:rPr>
              </w:rPrChange>
            </w:rPr>
          </w:pPr>
          <w:r w:rsidRPr="00D321F1">
            <w:rPr>
              <w:bCs/>
              <w:noProof/>
              <w:sz w:val="24"/>
              <w:szCs w:val="24"/>
              <w:lang w:val="es-ES"/>
              <w:rPrChange w:id="2741" w:author="Luffi" w:date="2017-07-10T21:58:00Z">
                <w:rPr>
                  <w:bCs/>
                  <w:noProof/>
                  <w:lang w:val="es-ES"/>
                </w:rPr>
              </w:rPrChange>
            </w:rPr>
            <w:t>36. Marin, Marvin David Arias. Lenguaje de Programacion. [En línea] 16 de Octubre de 2008. [Citado el: 05 de diciembe de 2016.] http://catedraprogramacion.forosactivos.net/t83-definicion-de-lenguaje-de-programacion-tipos-ejemplos.</w:t>
          </w:r>
        </w:p>
        <w:p w14:paraId="3272AA2C" w14:textId="77777777" w:rsidR="00CA7D32" w:rsidRPr="00D321F1" w:rsidRDefault="00CA7D32" w:rsidP="00CA7D32">
          <w:pPr>
            <w:pStyle w:val="Bibliografa"/>
            <w:jc w:val="both"/>
            <w:rPr>
              <w:bCs/>
              <w:noProof/>
              <w:sz w:val="24"/>
              <w:szCs w:val="24"/>
              <w:lang w:val="es-ES"/>
              <w:rPrChange w:id="2742" w:author="Luffi" w:date="2017-07-10T21:58:00Z">
                <w:rPr>
                  <w:bCs/>
                  <w:noProof/>
                  <w:lang w:val="es-ES"/>
                </w:rPr>
              </w:rPrChange>
            </w:rPr>
          </w:pPr>
          <w:r w:rsidRPr="00D321F1">
            <w:rPr>
              <w:bCs/>
              <w:noProof/>
              <w:sz w:val="24"/>
              <w:szCs w:val="24"/>
              <w:lang w:val="es-ES"/>
              <w:rPrChange w:id="2743" w:author="Luffi" w:date="2017-07-10T21:58:00Z">
                <w:rPr>
                  <w:bCs/>
                  <w:noProof/>
                  <w:lang w:val="es-ES"/>
                </w:rPr>
              </w:rPrChange>
            </w:rPr>
            <w:t>37. González, Enrique. ¿QUÉ ES PHP? [En línea] 2006. [Citado el: 05 de diciembre de 2016.] http://aprenderaprogramar.com/index.php?option=com_content&amp;view=article&amp;id=492:ique</w:t>
          </w:r>
          <w:r w:rsidRPr="00D321F1">
            <w:rPr>
              <w:bCs/>
              <w:noProof/>
              <w:sz w:val="24"/>
              <w:szCs w:val="24"/>
              <w:lang w:val="es-ES"/>
              <w:rPrChange w:id="2744" w:author="Luffi" w:date="2017-07-10T21:58:00Z">
                <w:rPr>
                  <w:bCs/>
                  <w:noProof/>
                  <w:lang w:val="es-ES"/>
                </w:rPr>
              </w:rPrChange>
            </w:rPr>
            <w:lastRenderedPageBreak/>
            <w:t>-es-php-y-ipara-que-sirve-un-potente-lenguaje-de-programacion-para-crear-paginas-web-cu00803b&amp;catid=70:tutorial-basico-programador-web-php-desde-cero&amp;Itemid=193.</w:t>
          </w:r>
        </w:p>
        <w:p w14:paraId="73F725F6" w14:textId="77777777" w:rsidR="00CA7D32" w:rsidRPr="00D321F1" w:rsidRDefault="00CA7D32" w:rsidP="00CA7D32">
          <w:pPr>
            <w:pStyle w:val="Bibliografa"/>
            <w:jc w:val="both"/>
            <w:rPr>
              <w:bCs/>
              <w:noProof/>
              <w:sz w:val="24"/>
              <w:szCs w:val="24"/>
              <w:lang w:val="es-ES"/>
              <w:rPrChange w:id="2745" w:author="Luffi" w:date="2017-07-10T21:58:00Z">
                <w:rPr>
                  <w:bCs/>
                  <w:noProof/>
                  <w:lang w:val="es-ES"/>
                </w:rPr>
              </w:rPrChange>
            </w:rPr>
          </w:pPr>
          <w:r w:rsidRPr="00D321F1">
            <w:rPr>
              <w:bCs/>
              <w:noProof/>
              <w:sz w:val="24"/>
              <w:szCs w:val="24"/>
              <w:lang w:val="es-ES"/>
              <w:rPrChange w:id="2746" w:author="Luffi" w:date="2017-07-10T21:58:00Z">
                <w:rPr>
                  <w:bCs/>
                  <w:noProof/>
                  <w:lang w:val="es-ES"/>
                </w:rPr>
              </w:rPrChange>
            </w:rPr>
            <w:t>38. Alvarez, Miguel Angel. Que es php. [En línea] 09 de mayo de 2011. [Citado el: 05 de diciembre de 2016.] http://www.desarrolloweb.com/articulos/392.php.</w:t>
          </w:r>
        </w:p>
        <w:p w14:paraId="6B784640" w14:textId="77777777" w:rsidR="00CA7D32" w:rsidRPr="00D321F1" w:rsidRDefault="00CA7D32" w:rsidP="00CA7D32">
          <w:pPr>
            <w:pStyle w:val="Bibliografa"/>
            <w:jc w:val="both"/>
            <w:rPr>
              <w:bCs/>
              <w:noProof/>
              <w:sz w:val="24"/>
              <w:szCs w:val="24"/>
              <w:lang w:val="es-ES"/>
              <w:rPrChange w:id="2747" w:author="Luffi" w:date="2017-07-10T21:58:00Z">
                <w:rPr>
                  <w:bCs/>
                  <w:noProof/>
                  <w:lang w:val="es-ES"/>
                </w:rPr>
              </w:rPrChange>
            </w:rPr>
          </w:pPr>
          <w:r w:rsidRPr="00D321F1">
            <w:rPr>
              <w:bCs/>
              <w:noProof/>
              <w:sz w:val="24"/>
              <w:szCs w:val="24"/>
              <w:lang w:val="es-ES"/>
              <w:rPrChange w:id="2748" w:author="Luffi" w:date="2017-07-10T21:58:00Z">
                <w:rPr>
                  <w:bCs/>
                  <w:noProof/>
                  <w:lang w:val="es-ES"/>
                </w:rPr>
              </w:rPrChange>
            </w:rPr>
            <w:t>39. Porto, Julián Pérez y Gardey, Ana. Definicion PHP. [En línea] 2010. [Citado el: 05 de diciembre de 2016.] http://definicion.de/php/.</w:t>
          </w:r>
        </w:p>
        <w:p w14:paraId="002BF712" w14:textId="77777777" w:rsidR="00CA7D32" w:rsidRPr="00D321F1" w:rsidRDefault="00CA7D32" w:rsidP="00CA7D32">
          <w:pPr>
            <w:pStyle w:val="Bibliografa"/>
            <w:jc w:val="both"/>
            <w:rPr>
              <w:bCs/>
              <w:noProof/>
              <w:sz w:val="24"/>
              <w:szCs w:val="24"/>
              <w:lang w:val="es-ES"/>
              <w:rPrChange w:id="2749" w:author="Luffi" w:date="2017-07-10T21:58:00Z">
                <w:rPr>
                  <w:bCs/>
                  <w:noProof/>
                  <w:lang w:val="es-ES"/>
                </w:rPr>
              </w:rPrChange>
            </w:rPr>
          </w:pPr>
          <w:r w:rsidRPr="00D321F1">
            <w:rPr>
              <w:bCs/>
              <w:noProof/>
              <w:sz w:val="24"/>
              <w:szCs w:val="24"/>
              <w:lang w:val="es-ES"/>
              <w:rPrChange w:id="2750" w:author="Luffi" w:date="2017-07-10T21:58:00Z">
                <w:rPr>
                  <w:bCs/>
                  <w:noProof/>
                  <w:lang w:val="es-ES"/>
                </w:rPr>
              </w:rPrChange>
            </w:rPr>
            <w:t>40. Zolezzi, Juan Manuel. Servidor Web. [En línea] 20 de septiembre de 2010. [Citado el: 05 de diciembre de 2016.] https://www.duplika.com/blog/que-son-los-servidores-web-y-por-que-son-necesarios.</w:t>
          </w:r>
        </w:p>
        <w:p w14:paraId="31B21DB8" w14:textId="77777777" w:rsidR="00CA7D32" w:rsidRPr="00D321F1" w:rsidRDefault="00CA7D32" w:rsidP="00CA7D32">
          <w:pPr>
            <w:pStyle w:val="Bibliografa"/>
            <w:jc w:val="both"/>
            <w:rPr>
              <w:bCs/>
              <w:noProof/>
              <w:sz w:val="24"/>
              <w:szCs w:val="24"/>
              <w:lang w:val="es-ES"/>
              <w:rPrChange w:id="2751" w:author="Luffi" w:date="2017-07-10T21:58:00Z">
                <w:rPr>
                  <w:bCs/>
                  <w:noProof/>
                  <w:lang w:val="es-ES"/>
                </w:rPr>
              </w:rPrChange>
            </w:rPr>
          </w:pPr>
          <w:r w:rsidRPr="00D321F1">
            <w:rPr>
              <w:bCs/>
              <w:noProof/>
              <w:sz w:val="24"/>
              <w:szCs w:val="24"/>
              <w:lang w:val="es-ES"/>
              <w:rPrChange w:id="2752" w:author="Luffi" w:date="2017-07-10T21:58:00Z">
                <w:rPr>
                  <w:bCs/>
                  <w:noProof/>
                  <w:lang w:val="es-ES"/>
                </w:rPr>
              </w:rPrChange>
            </w:rPr>
            <w:t>41. García, Manuel Sierra. Servidor web. [En línea] 2016. [Citado el: 05 de diciembre de 2016.] http://aprenderaprogramar.com/index.php?option=com_attachments&amp;task=download&amp;id=487.</w:t>
          </w:r>
        </w:p>
        <w:p w14:paraId="192AEDD2" w14:textId="77777777" w:rsidR="00CA7D32" w:rsidRPr="00D321F1" w:rsidRDefault="00CA7D32" w:rsidP="00CA7D32">
          <w:pPr>
            <w:pStyle w:val="Bibliografa"/>
            <w:jc w:val="both"/>
            <w:rPr>
              <w:bCs/>
              <w:noProof/>
              <w:sz w:val="24"/>
              <w:szCs w:val="24"/>
              <w:lang w:val="es-ES"/>
              <w:rPrChange w:id="2753" w:author="Luffi" w:date="2017-07-10T21:58:00Z">
                <w:rPr>
                  <w:bCs/>
                  <w:noProof/>
                  <w:lang w:val="es-ES"/>
                </w:rPr>
              </w:rPrChange>
            </w:rPr>
          </w:pPr>
          <w:r w:rsidRPr="00D321F1">
            <w:rPr>
              <w:bCs/>
              <w:noProof/>
              <w:sz w:val="24"/>
              <w:szCs w:val="24"/>
              <w:lang w:val="es-ES"/>
              <w:rPrChange w:id="2754" w:author="Luffi" w:date="2017-07-10T21:58:00Z">
                <w:rPr>
                  <w:bCs/>
                  <w:noProof/>
                  <w:lang w:val="es-ES"/>
                </w:rPr>
              </w:rPrChange>
            </w:rPr>
            <w:t>42. Morales, Perla Azucena Arredondo. Servidor web. [En línea] 2004. [Citado el: 05 de diciembre de 2016.] http://www.monografias.com/trabajos75/servidores-web/servidores-web.shtml#servidorea.</w:t>
          </w:r>
        </w:p>
        <w:p w14:paraId="1EF24837" w14:textId="77777777" w:rsidR="00CA7D32" w:rsidRPr="00D321F1" w:rsidRDefault="00CA7D32" w:rsidP="00CA7D32">
          <w:pPr>
            <w:pStyle w:val="Bibliografa"/>
            <w:jc w:val="both"/>
            <w:rPr>
              <w:bCs/>
              <w:noProof/>
              <w:sz w:val="24"/>
              <w:szCs w:val="24"/>
              <w:lang w:val="es-ES"/>
              <w:rPrChange w:id="2755" w:author="Luffi" w:date="2017-07-10T21:58:00Z">
                <w:rPr>
                  <w:bCs/>
                  <w:noProof/>
                  <w:lang w:val="es-ES"/>
                </w:rPr>
              </w:rPrChange>
            </w:rPr>
          </w:pPr>
          <w:r w:rsidRPr="00D321F1">
            <w:rPr>
              <w:bCs/>
              <w:noProof/>
              <w:sz w:val="24"/>
              <w:szCs w:val="24"/>
              <w:lang w:val="es-ES"/>
              <w:rPrChange w:id="2756" w:author="Luffi" w:date="2017-07-10T21:58:00Z">
                <w:rPr>
                  <w:bCs/>
                  <w:noProof/>
                  <w:lang w:val="es-ES"/>
                </w:rPr>
              </w:rPrChange>
            </w:rPr>
            <w:t>43. Alegsa, Leandro. Definición de Apache. [En línea] ALEGSA, 05 de diciembre de 2010. [Citado el: 15 de diciembre de 2016.] http://www.alegsa.com.ar/Dic/apache.php.</w:t>
          </w:r>
        </w:p>
        <w:p w14:paraId="4FC91EED" w14:textId="77777777" w:rsidR="00CA7D32" w:rsidRPr="00D321F1" w:rsidRDefault="00CA7D32" w:rsidP="00CA7D32">
          <w:pPr>
            <w:pStyle w:val="Bibliografa"/>
            <w:jc w:val="both"/>
            <w:rPr>
              <w:bCs/>
              <w:noProof/>
              <w:sz w:val="24"/>
              <w:szCs w:val="24"/>
              <w:lang w:val="es-ES"/>
              <w:rPrChange w:id="2757" w:author="Luffi" w:date="2017-07-10T21:58:00Z">
                <w:rPr>
                  <w:bCs/>
                  <w:noProof/>
                  <w:lang w:val="es-ES"/>
                </w:rPr>
              </w:rPrChange>
            </w:rPr>
          </w:pPr>
          <w:r w:rsidRPr="00D321F1">
            <w:rPr>
              <w:bCs/>
              <w:noProof/>
              <w:sz w:val="24"/>
              <w:szCs w:val="24"/>
              <w:lang w:val="es-ES"/>
              <w:rPrChange w:id="2758" w:author="Luffi" w:date="2017-07-10T21:58:00Z">
                <w:rPr>
                  <w:bCs/>
                  <w:noProof/>
                  <w:lang w:val="es-ES"/>
                </w:rPr>
              </w:rPrChange>
            </w:rPr>
            <w:t>44. Díaz, Alonso Javier Pérez. Apache Servidor HTTP. [En línea] AJPDsoft, 2008. [Citado el: 15 de diciembre de 2016.] http://www.ajpdsoft.com/modules.php?name=Encyclopedia&amp;op=content&amp;tid=820.</w:t>
          </w:r>
        </w:p>
        <w:p w14:paraId="71B445BB" w14:textId="77777777" w:rsidR="00CA7D32" w:rsidRPr="00D321F1" w:rsidRDefault="00CA7D32" w:rsidP="00CA7D32">
          <w:pPr>
            <w:pStyle w:val="Bibliografa"/>
            <w:jc w:val="both"/>
            <w:rPr>
              <w:bCs/>
              <w:noProof/>
              <w:sz w:val="24"/>
              <w:szCs w:val="24"/>
              <w:lang w:val="es-ES"/>
              <w:rPrChange w:id="2759" w:author="Luffi" w:date="2017-07-10T21:58:00Z">
                <w:rPr>
                  <w:bCs/>
                  <w:noProof/>
                  <w:lang w:val="es-ES"/>
                </w:rPr>
              </w:rPrChange>
            </w:rPr>
          </w:pPr>
          <w:r w:rsidRPr="00D321F1">
            <w:rPr>
              <w:bCs/>
              <w:noProof/>
              <w:sz w:val="24"/>
              <w:szCs w:val="24"/>
              <w:lang w:val="es-ES"/>
              <w:rPrChange w:id="2760" w:author="Luffi" w:date="2017-07-10T21:58:00Z">
                <w:rPr>
                  <w:bCs/>
                  <w:noProof/>
                  <w:lang w:val="es-ES"/>
                </w:rPr>
              </w:rPrChange>
            </w:rPr>
            <w:t>45. Salomón, Rafael R. CiberAula. [En línea] 01 de marzo de 1012. [Citado el: 15 de diciembre de 2016.] http://linux.ciberaula.com/articulo/linux_apache_intro.</w:t>
          </w:r>
        </w:p>
        <w:p w14:paraId="2BE41CC2" w14:textId="77777777" w:rsidR="00CA7D32" w:rsidRPr="00D321F1" w:rsidRDefault="00CA7D32" w:rsidP="00CA7D32">
          <w:pPr>
            <w:pStyle w:val="Bibliografa"/>
            <w:jc w:val="both"/>
            <w:rPr>
              <w:bCs/>
              <w:noProof/>
              <w:sz w:val="24"/>
              <w:szCs w:val="24"/>
              <w:lang w:val="es-ES"/>
              <w:rPrChange w:id="2761" w:author="Luffi" w:date="2017-07-10T21:58:00Z">
                <w:rPr>
                  <w:bCs/>
                  <w:noProof/>
                  <w:lang w:val="es-ES"/>
                </w:rPr>
              </w:rPrChange>
            </w:rPr>
          </w:pPr>
          <w:r w:rsidRPr="00D321F1">
            <w:rPr>
              <w:bCs/>
              <w:noProof/>
              <w:sz w:val="24"/>
              <w:szCs w:val="24"/>
              <w:lang w:val="es-ES"/>
              <w:rPrChange w:id="2762" w:author="Luffi" w:date="2017-07-10T21:58:00Z">
                <w:rPr>
                  <w:bCs/>
                  <w:noProof/>
                  <w:lang w:val="es-ES"/>
                </w:rPr>
              </w:rPrChange>
            </w:rPr>
            <w:t>46. Toledo, Federico. INTRODUCCIÓN A LAS PRUEBAS DE INFORMACION. [En línea] 2014. [Citado el: 15 de diciembre de 2016.] https://s3-us-west-2.amazonaws.com/abstracta/Publications/Introducci%C3%B3n+a+las+Pruebas+de+Sistemas+de+Informaci%C3%B3n.pdf.</w:t>
          </w:r>
        </w:p>
        <w:p w14:paraId="693001D6" w14:textId="77777777" w:rsidR="00CA7D32" w:rsidRPr="00D321F1" w:rsidRDefault="00CA7D32" w:rsidP="00CA7D32">
          <w:pPr>
            <w:pStyle w:val="Bibliografa"/>
            <w:jc w:val="both"/>
            <w:rPr>
              <w:bCs/>
              <w:noProof/>
              <w:sz w:val="24"/>
              <w:szCs w:val="24"/>
              <w:lang w:val="es-ES"/>
              <w:rPrChange w:id="2763" w:author="Luffi" w:date="2017-07-10T21:58:00Z">
                <w:rPr>
                  <w:bCs/>
                  <w:noProof/>
                  <w:lang w:val="es-ES"/>
                </w:rPr>
              </w:rPrChange>
            </w:rPr>
          </w:pPr>
          <w:r w:rsidRPr="00D321F1">
            <w:rPr>
              <w:bCs/>
              <w:noProof/>
              <w:sz w:val="24"/>
              <w:szCs w:val="24"/>
              <w:lang w:val="es-ES"/>
              <w:rPrChange w:id="2764" w:author="Luffi" w:date="2017-07-10T21:58:00Z">
                <w:rPr>
                  <w:bCs/>
                  <w:noProof/>
                  <w:lang w:val="es-ES"/>
                </w:rPr>
              </w:rPrChange>
            </w:rPr>
            <w:t>47. ARTURO, HERRERA GONZALEZ CARLOS. Pruebas de unidad. [En línea] 15 de mayo de 2012. [Citado el: 05 de diciembre de 2016.] http://es.slideshare.net/carlblakc/estrategias-de-aplicacin-de-prueba-de-unidad-integracin-sistema-y-de-aceptacin.</w:t>
          </w:r>
        </w:p>
        <w:p w14:paraId="71C353E5" w14:textId="77777777" w:rsidR="00CA7D32" w:rsidRPr="00D321F1" w:rsidRDefault="00CA7D32" w:rsidP="00CA7D32">
          <w:pPr>
            <w:pStyle w:val="Bibliografa"/>
            <w:jc w:val="both"/>
            <w:rPr>
              <w:bCs/>
              <w:noProof/>
              <w:sz w:val="24"/>
              <w:szCs w:val="24"/>
              <w:lang w:val="es-ES"/>
              <w:rPrChange w:id="2765" w:author="Luffi" w:date="2017-07-10T21:58:00Z">
                <w:rPr>
                  <w:bCs/>
                  <w:noProof/>
                  <w:lang w:val="es-ES"/>
                </w:rPr>
              </w:rPrChange>
            </w:rPr>
          </w:pPr>
          <w:r w:rsidRPr="00D321F1">
            <w:rPr>
              <w:bCs/>
              <w:noProof/>
              <w:sz w:val="24"/>
              <w:szCs w:val="24"/>
              <w:lang w:val="es-ES"/>
              <w:rPrChange w:id="2766" w:author="Luffi" w:date="2017-07-10T21:58:00Z">
                <w:rPr>
                  <w:bCs/>
                  <w:noProof/>
                  <w:lang w:val="es-ES"/>
                </w:rPr>
              </w:rPrChange>
            </w:rPr>
            <w:t>48. Oré, Ing. Alexander. PRUEBAS UNITARIAS. [En línea] 2009. [Citado el: 05 de diciembre de 2016.] http://www.calidadysoftware.com/testing/pruebas_unitarias1.php.</w:t>
          </w:r>
        </w:p>
        <w:p w14:paraId="6D765A45" w14:textId="77777777" w:rsidR="00CA7D32" w:rsidRPr="00D321F1" w:rsidRDefault="00CA7D32" w:rsidP="00CA7D32">
          <w:pPr>
            <w:pStyle w:val="Bibliografa"/>
            <w:jc w:val="both"/>
            <w:rPr>
              <w:bCs/>
              <w:noProof/>
              <w:sz w:val="24"/>
              <w:szCs w:val="24"/>
              <w:lang w:val="es-ES"/>
              <w:rPrChange w:id="2767" w:author="Luffi" w:date="2017-07-10T21:58:00Z">
                <w:rPr>
                  <w:bCs/>
                  <w:noProof/>
                  <w:lang w:val="es-ES"/>
                </w:rPr>
              </w:rPrChange>
            </w:rPr>
          </w:pPr>
          <w:r w:rsidRPr="00D321F1">
            <w:rPr>
              <w:bCs/>
              <w:noProof/>
              <w:sz w:val="24"/>
              <w:szCs w:val="24"/>
              <w:lang w:val="es-ES"/>
              <w:rPrChange w:id="2768" w:author="Luffi" w:date="2017-07-10T21:58:00Z">
                <w:rPr>
                  <w:bCs/>
                  <w:noProof/>
                  <w:lang w:val="es-ES"/>
                </w:rPr>
              </w:rPrChange>
            </w:rPr>
            <w:t>49. Rojas, Diego. Qué es uni test. [En línea] mayo de 2012. [Citado el: 05 de diciembre de 2016.] https://msdn.microsoft.com/es-es/communitydocs/alm/unit-test.</w:t>
          </w:r>
        </w:p>
        <w:p w14:paraId="7072006D" w14:textId="77777777" w:rsidR="00CA7D32" w:rsidRPr="00D321F1" w:rsidRDefault="00CA7D32" w:rsidP="00CA7D32">
          <w:pPr>
            <w:pStyle w:val="Bibliografa"/>
            <w:jc w:val="both"/>
            <w:rPr>
              <w:bCs/>
              <w:noProof/>
              <w:sz w:val="24"/>
              <w:szCs w:val="24"/>
              <w:lang w:val="es-ES"/>
              <w:rPrChange w:id="2769" w:author="Luffi" w:date="2017-07-10T21:58:00Z">
                <w:rPr>
                  <w:bCs/>
                  <w:noProof/>
                  <w:lang w:val="es-ES"/>
                </w:rPr>
              </w:rPrChange>
            </w:rPr>
          </w:pPr>
          <w:r w:rsidRPr="00D321F1">
            <w:rPr>
              <w:bCs/>
              <w:noProof/>
              <w:sz w:val="24"/>
              <w:szCs w:val="24"/>
              <w:lang w:val="es-ES"/>
              <w:rPrChange w:id="2770" w:author="Luffi" w:date="2017-07-10T21:58:00Z">
                <w:rPr>
                  <w:bCs/>
                  <w:noProof/>
                  <w:lang w:val="es-ES"/>
                </w:rPr>
              </w:rPrChange>
            </w:rPr>
            <w:lastRenderedPageBreak/>
            <w:t>50. Oterino, Carmen García. Pruebas de integracion. [En línea] 04 de juio de 2014. [Citado el: 05 de diciembre de 2016.] http://www.javiergarzas.com/2014/07/tipos-de-pruebas-10-min.html.</w:t>
          </w:r>
        </w:p>
        <w:p w14:paraId="60873D12" w14:textId="77777777" w:rsidR="00CA7D32" w:rsidRPr="00D321F1" w:rsidRDefault="00CA7D32" w:rsidP="00CA7D32">
          <w:pPr>
            <w:pStyle w:val="Bibliografa"/>
            <w:jc w:val="both"/>
            <w:rPr>
              <w:bCs/>
              <w:noProof/>
              <w:sz w:val="24"/>
              <w:szCs w:val="24"/>
              <w:lang w:val="es-ES"/>
              <w:rPrChange w:id="2771" w:author="Luffi" w:date="2017-07-10T21:58:00Z">
                <w:rPr>
                  <w:bCs/>
                  <w:noProof/>
                  <w:lang w:val="es-ES"/>
                </w:rPr>
              </w:rPrChange>
            </w:rPr>
          </w:pPr>
          <w:r w:rsidRPr="00D321F1">
            <w:rPr>
              <w:bCs/>
              <w:noProof/>
              <w:sz w:val="24"/>
              <w:szCs w:val="24"/>
              <w:lang w:val="es-ES"/>
              <w:rPrChange w:id="2772" w:author="Luffi" w:date="2017-07-10T21:58:00Z">
                <w:rPr>
                  <w:bCs/>
                  <w:noProof/>
                  <w:lang w:val="es-ES"/>
                </w:rPr>
              </w:rPrChange>
            </w:rPr>
            <w:t>51. Navarrete, Pablo. Pruebas de integracion. [En línea] 28 de octubre de 2012. [Citado el: 05 de diciembre de 2016.] http://es.slideshare.net/pablis001/estrategias-de-aplicaciones-para-las-pruebas-de-integracin.</w:t>
          </w:r>
        </w:p>
        <w:p w14:paraId="3F3ED5E6" w14:textId="77777777" w:rsidR="00CA7D32" w:rsidRPr="00D321F1" w:rsidRDefault="00CA7D32" w:rsidP="00CA7D32">
          <w:pPr>
            <w:pStyle w:val="Bibliografa"/>
            <w:jc w:val="both"/>
            <w:rPr>
              <w:bCs/>
              <w:noProof/>
              <w:sz w:val="24"/>
              <w:szCs w:val="24"/>
              <w:lang w:val="es-ES"/>
              <w:rPrChange w:id="2773" w:author="Luffi" w:date="2017-07-10T21:58:00Z">
                <w:rPr>
                  <w:bCs/>
                  <w:noProof/>
                  <w:lang w:val="es-ES"/>
                </w:rPr>
              </w:rPrChange>
            </w:rPr>
          </w:pPr>
          <w:r w:rsidRPr="00D321F1">
            <w:rPr>
              <w:bCs/>
              <w:noProof/>
              <w:sz w:val="24"/>
              <w:szCs w:val="24"/>
              <w:lang w:val="es-ES"/>
              <w:rPrChange w:id="2774" w:author="Luffi" w:date="2017-07-10T21:58:00Z">
                <w:rPr>
                  <w:bCs/>
                  <w:noProof/>
                  <w:lang w:val="es-ES"/>
                </w:rPr>
              </w:rPrChange>
            </w:rPr>
            <w:t>52. Echavarria, Raul Antonio Ramirez. Pruebas de integracion. [En línea] 18 de marzo de 2014. [Citado el: 05 de diciembre de 2016.] https://prezi.com/0mpgx-lmytat/pruebas-de-integracion/.</w:t>
          </w:r>
        </w:p>
        <w:p w14:paraId="68A0A3C8" w14:textId="77777777" w:rsidR="00CA7D32" w:rsidRPr="00D321F1" w:rsidRDefault="00CA7D32" w:rsidP="00CA7D32">
          <w:pPr>
            <w:pStyle w:val="Bibliografa"/>
            <w:jc w:val="both"/>
            <w:rPr>
              <w:bCs/>
              <w:noProof/>
              <w:sz w:val="24"/>
              <w:szCs w:val="24"/>
              <w:lang w:val="es-ES"/>
              <w:rPrChange w:id="2775" w:author="Luffi" w:date="2017-07-10T21:58:00Z">
                <w:rPr>
                  <w:bCs/>
                  <w:noProof/>
                  <w:lang w:val="es-ES"/>
                </w:rPr>
              </w:rPrChange>
            </w:rPr>
          </w:pPr>
          <w:r w:rsidRPr="00D321F1">
            <w:rPr>
              <w:bCs/>
              <w:noProof/>
              <w:sz w:val="24"/>
              <w:szCs w:val="24"/>
              <w:lang w:val="es-ES"/>
              <w:rPrChange w:id="2776" w:author="Luffi" w:date="2017-07-10T21:58:00Z">
                <w:rPr>
                  <w:bCs/>
                  <w:noProof/>
                  <w:lang w:val="es-ES"/>
                </w:rPr>
              </w:rPrChange>
            </w:rPr>
            <w:t>53. Porto, Julián Pérez. [En línea] 2010. [Citado el: 05 de diciembre de 2016.] http://definicion.de/validacion/.</w:t>
          </w:r>
        </w:p>
        <w:p w14:paraId="75B81794" w14:textId="77777777" w:rsidR="00CA7D32" w:rsidRPr="00D321F1" w:rsidRDefault="00CA7D32" w:rsidP="00CA7D32">
          <w:pPr>
            <w:pStyle w:val="Bibliografa"/>
            <w:jc w:val="both"/>
            <w:rPr>
              <w:bCs/>
              <w:noProof/>
              <w:sz w:val="24"/>
              <w:szCs w:val="24"/>
              <w:lang w:val="es-ES"/>
              <w:rPrChange w:id="2777" w:author="Luffi" w:date="2017-07-10T21:58:00Z">
                <w:rPr>
                  <w:bCs/>
                  <w:noProof/>
                  <w:lang w:val="es-ES"/>
                </w:rPr>
              </w:rPrChange>
            </w:rPr>
          </w:pPr>
          <w:r w:rsidRPr="00D321F1">
            <w:rPr>
              <w:bCs/>
              <w:noProof/>
              <w:sz w:val="24"/>
              <w:szCs w:val="24"/>
              <w:lang w:val="es-ES"/>
              <w:rPrChange w:id="2778" w:author="Luffi" w:date="2017-07-10T21:58:00Z">
                <w:rPr>
                  <w:bCs/>
                  <w:noProof/>
                  <w:lang w:val="es-ES"/>
                </w:rPr>
              </w:rPrChange>
            </w:rPr>
            <w:t>54. Yarelis, González. Tipos de Pruebas. [En línea] 19 de enero de 2012. [Citado el: 04 de diciembre de 2016.] http://yarelisgonzalez.blogcindario.com/2012/01/00003-tipos-de-pruebas-y-validacion-del-software.html.</w:t>
          </w:r>
        </w:p>
        <w:p w14:paraId="326D867F" w14:textId="77777777" w:rsidR="00CA7D32" w:rsidRPr="00D321F1" w:rsidRDefault="00CA7D32" w:rsidP="00D11089">
          <w:pPr>
            <w:pStyle w:val="Bibliografa"/>
            <w:jc w:val="both"/>
            <w:rPr>
              <w:bCs/>
              <w:noProof/>
              <w:sz w:val="24"/>
              <w:szCs w:val="24"/>
              <w:lang w:val="es-ES"/>
              <w:rPrChange w:id="2779" w:author="Luffi" w:date="2017-07-10T21:58:00Z">
                <w:rPr>
                  <w:bCs/>
                  <w:noProof/>
                  <w:lang w:val="es-ES"/>
                </w:rPr>
              </w:rPrChange>
            </w:rPr>
          </w:pPr>
          <w:r w:rsidRPr="00D321F1">
            <w:rPr>
              <w:bCs/>
              <w:noProof/>
              <w:sz w:val="24"/>
              <w:szCs w:val="24"/>
              <w:lang w:val="es-ES"/>
              <w:rPrChange w:id="2780" w:author="Luffi" w:date="2017-07-10T21:58:00Z">
                <w:rPr>
                  <w:bCs/>
                  <w:noProof/>
                  <w:lang w:val="es-ES"/>
                </w:rPr>
              </w:rPrChange>
            </w:rPr>
            <w:t>55. Cerpa, Miguel Jose Palomino. Pruebas de Validacion Software. [En línea] 02 de septiembre de 2014. [Citado el: 05 de diciembre de 2016.] https://prezi.com/1fhu9gxthdkt/prueba-de-validacion-de-software/.</w:t>
          </w:r>
        </w:p>
        <w:p w14:paraId="2ECD882F" w14:textId="77777777" w:rsidR="00CA7D32" w:rsidRPr="00D321F1" w:rsidRDefault="00CA7D32" w:rsidP="00CA7D32">
          <w:pPr>
            <w:pStyle w:val="Bibliografa"/>
            <w:jc w:val="both"/>
            <w:rPr>
              <w:bCs/>
              <w:noProof/>
              <w:sz w:val="24"/>
              <w:szCs w:val="24"/>
              <w:lang w:val="es-ES"/>
              <w:rPrChange w:id="2781" w:author="Luffi" w:date="2017-07-10T21:58:00Z">
                <w:rPr>
                  <w:bCs/>
                  <w:noProof/>
                  <w:lang w:val="es-ES"/>
                </w:rPr>
              </w:rPrChange>
            </w:rPr>
          </w:pPr>
          <w:r w:rsidRPr="00D321F1">
            <w:rPr>
              <w:bCs/>
              <w:noProof/>
              <w:sz w:val="24"/>
              <w:szCs w:val="24"/>
              <w:lang w:val="es-ES"/>
              <w:rPrChange w:id="2782" w:author="Luffi" w:date="2017-07-10T21:58:00Z">
                <w:rPr>
                  <w:bCs/>
                  <w:noProof/>
                  <w:lang w:val="es-ES"/>
                </w:rPr>
              </w:rPrChange>
            </w:rPr>
            <w:t>57. Diaz, Jhambert Nuñez. Caja negra. [En línea] 25 de agosto de 2013. [Citado el: 05 de diciembre de 2016.] https://prezi.com/sflh5i-6h7gp/pruebas-de-caja-negra/.</w:t>
          </w:r>
        </w:p>
        <w:p w14:paraId="1DEE48F2" w14:textId="77777777" w:rsidR="00CA7D32" w:rsidRPr="00D321F1" w:rsidRDefault="00CA7D32" w:rsidP="00CA7D32">
          <w:pPr>
            <w:pStyle w:val="Bibliografa"/>
            <w:jc w:val="both"/>
            <w:rPr>
              <w:bCs/>
              <w:noProof/>
              <w:sz w:val="24"/>
              <w:szCs w:val="24"/>
              <w:lang w:val="es-ES"/>
              <w:rPrChange w:id="2783" w:author="Luffi" w:date="2017-07-10T21:58:00Z">
                <w:rPr>
                  <w:bCs/>
                  <w:noProof/>
                  <w:lang w:val="es-ES"/>
                </w:rPr>
              </w:rPrChange>
            </w:rPr>
          </w:pPr>
          <w:r w:rsidRPr="00D321F1">
            <w:rPr>
              <w:bCs/>
              <w:noProof/>
              <w:sz w:val="24"/>
              <w:szCs w:val="24"/>
              <w:lang w:val="es-ES"/>
              <w:rPrChange w:id="2784" w:author="Luffi" w:date="2017-07-10T21:58:00Z">
                <w:rPr>
                  <w:bCs/>
                  <w:noProof/>
                  <w:lang w:val="es-ES"/>
                </w:rPr>
              </w:rPrChange>
            </w:rPr>
            <w:t>58. Menendez, Jorge. [En línea] 2001. [Citado el: 05 de diciembre de 2016.] http://www.globetesting.com/2012/08/pruebas-de-caja-negra/.</w:t>
          </w:r>
        </w:p>
        <w:p w14:paraId="59712588" w14:textId="77777777" w:rsidR="00CA7D32" w:rsidRPr="00D321F1" w:rsidRDefault="00CA7D32" w:rsidP="00CA7D32">
          <w:pPr>
            <w:pStyle w:val="Bibliografa"/>
            <w:jc w:val="both"/>
            <w:rPr>
              <w:bCs/>
              <w:noProof/>
              <w:sz w:val="24"/>
              <w:szCs w:val="24"/>
              <w:lang w:val="es-ES"/>
              <w:rPrChange w:id="2785" w:author="Luffi" w:date="2017-07-10T21:58:00Z">
                <w:rPr>
                  <w:bCs/>
                  <w:noProof/>
                  <w:lang w:val="es-ES"/>
                </w:rPr>
              </w:rPrChange>
            </w:rPr>
          </w:pPr>
          <w:r w:rsidRPr="00D321F1">
            <w:rPr>
              <w:bCs/>
              <w:noProof/>
              <w:sz w:val="24"/>
              <w:szCs w:val="24"/>
              <w:lang w:val="es-ES"/>
              <w:rPrChange w:id="2786" w:author="Luffi" w:date="2017-07-10T21:58:00Z">
                <w:rPr>
                  <w:bCs/>
                  <w:noProof/>
                  <w:lang w:val="es-ES"/>
                </w:rPr>
              </w:rPrChange>
            </w:rPr>
            <w:t>59. Luna, José María. Caja negra y blanca. [En línea] 03 de junio de 2009. [Citado el: 05 de diciembre de 2016.] http://ingenierogestion.blogspot.com/2009/06/pruebas-de-caja-negra-y-caja-blanca.html.</w:t>
          </w:r>
        </w:p>
        <w:p w14:paraId="64B9C665" w14:textId="77777777" w:rsidR="00CA7D32" w:rsidRPr="00D321F1" w:rsidRDefault="00CA7D32" w:rsidP="00CA7D32">
          <w:pPr>
            <w:pStyle w:val="Bibliografa"/>
            <w:jc w:val="both"/>
            <w:rPr>
              <w:bCs/>
              <w:noProof/>
              <w:sz w:val="24"/>
              <w:szCs w:val="24"/>
              <w:lang w:val="es-ES"/>
              <w:rPrChange w:id="2787" w:author="Luffi" w:date="2017-07-10T21:58:00Z">
                <w:rPr>
                  <w:bCs/>
                  <w:noProof/>
                  <w:lang w:val="es-ES"/>
                </w:rPr>
              </w:rPrChange>
            </w:rPr>
          </w:pPr>
          <w:r w:rsidRPr="00D321F1">
            <w:rPr>
              <w:bCs/>
              <w:noProof/>
              <w:sz w:val="24"/>
              <w:szCs w:val="24"/>
              <w:lang w:val="es-ES"/>
              <w:rPrChange w:id="2788" w:author="Luffi" w:date="2017-07-10T21:58:00Z">
                <w:rPr>
                  <w:bCs/>
                  <w:noProof/>
                  <w:lang w:val="es-ES"/>
                </w:rPr>
              </w:rPrChange>
            </w:rPr>
            <w:t>60. Carabali, Mauricio. Caja Blanca. [En línea] 26 de septiembre de 2013. [Citado el: 05 de diciembre de 2016.] https://prezi.com/sjwfwmix7slk/pruebas-de-caja-negra-y-caja-blanca/.</w:t>
          </w:r>
        </w:p>
        <w:p w14:paraId="45FCF16C" w14:textId="77777777" w:rsidR="00CA7D32" w:rsidRPr="00D321F1" w:rsidRDefault="00CA7D32" w:rsidP="00CA7D32">
          <w:pPr>
            <w:pStyle w:val="Bibliografa"/>
            <w:jc w:val="both"/>
            <w:rPr>
              <w:bCs/>
              <w:noProof/>
              <w:sz w:val="24"/>
              <w:szCs w:val="24"/>
              <w:lang w:val="es-ES"/>
              <w:rPrChange w:id="2789" w:author="Luffi" w:date="2017-07-10T21:58:00Z">
                <w:rPr>
                  <w:bCs/>
                  <w:noProof/>
                  <w:lang w:val="es-ES"/>
                </w:rPr>
              </w:rPrChange>
            </w:rPr>
          </w:pPr>
          <w:r w:rsidRPr="00D321F1">
            <w:rPr>
              <w:bCs/>
              <w:noProof/>
              <w:sz w:val="24"/>
              <w:szCs w:val="24"/>
              <w:lang w:val="es-ES"/>
              <w:rPrChange w:id="2790" w:author="Luffi" w:date="2017-07-10T21:58:00Z">
                <w:rPr>
                  <w:bCs/>
                  <w:noProof/>
                  <w:lang w:val="es-ES"/>
                </w:rPr>
              </w:rPrChange>
            </w:rPr>
            <w:t>61. Mendoza, Julian. Caja negra. [En línea] 2009. [Citado el: 05 de diciembre de 2016.] http://www.globetesting.com/tecnica-de-diseno-de-prueba-de-caja-negra/.</w:t>
          </w:r>
        </w:p>
        <w:p w14:paraId="13C6A92F" w14:textId="77777777" w:rsidR="00CA7D32" w:rsidRPr="00D406A7" w:rsidRDefault="00974719" w:rsidP="00CA7D32">
          <w:pPr>
            <w:spacing w:line="360" w:lineRule="auto"/>
            <w:jc w:val="both"/>
          </w:pPr>
        </w:p>
      </w:sdtContent>
    </w:sdt>
    <w:p w14:paraId="2351DF76" w14:textId="77777777" w:rsidR="00A643E3" w:rsidRDefault="00A643E3">
      <w:pPr>
        <w:rPr>
          <w:ins w:id="2791" w:author="Luffi" w:date="2017-07-03T23:33:00Z"/>
          <w:rFonts w:asciiTheme="majorHAnsi" w:eastAsiaTheme="majorEastAsia" w:hAnsiTheme="majorHAnsi" w:cstheme="majorBidi"/>
          <w:b/>
          <w:caps/>
          <w:color w:val="0D0D0D" w:themeColor="text1" w:themeTint="F2"/>
          <w:sz w:val="24"/>
          <w:szCs w:val="32"/>
          <w:lang w:val="es-ES" w:eastAsia="es-BO"/>
        </w:rPr>
      </w:pPr>
      <w:bookmarkStart w:id="2792" w:name="_Toc485290413"/>
      <w:ins w:id="2793" w:author="Luffi" w:date="2017-07-03T23:33:00Z">
        <w:r>
          <w:rPr>
            <w:lang w:val="es-ES"/>
          </w:rPr>
          <w:br w:type="page"/>
        </w:r>
      </w:ins>
    </w:p>
    <w:p w14:paraId="47552799" w14:textId="3EA6E2A6" w:rsidR="00CA7D32" w:rsidRPr="00D11089" w:rsidRDefault="00D11089" w:rsidP="00D57946">
      <w:pPr>
        <w:pStyle w:val="Ttulo1"/>
        <w:numPr>
          <w:ilvl w:val="0"/>
          <w:numId w:val="0"/>
        </w:numPr>
        <w:spacing w:after="160" w:line="360" w:lineRule="auto"/>
        <w:jc w:val="both"/>
        <w:rPr>
          <w:lang w:val="es-ES"/>
        </w:rPr>
      </w:pPr>
      <w:r>
        <w:rPr>
          <w:lang w:val="es-ES"/>
        </w:rPr>
        <w:lastRenderedPageBreak/>
        <w:t>BIBLIOGRAFÍA</w:t>
      </w:r>
      <w:del w:id="2794" w:author="Anny Mercado" w:date="2017-06-15T23:40:00Z">
        <w:r w:rsidDel="00D57946">
          <w:rPr>
            <w:lang w:val="es-ES"/>
          </w:rPr>
          <w:delText>S</w:delText>
        </w:r>
      </w:del>
      <w:bookmarkEnd w:id="2792"/>
    </w:p>
    <w:p w14:paraId="28DCE2EA" w14:textId="77777777" w:rsidR="00CA7D32" w:rsidRPr="00D321F1" w:rsidRDefault="00CA7D32" w:rsidP="00CA7D32">
      <w:pPr>
        <w:pStyle w:val="Bibliografa"/>
        <w:jc w:val="both"/>
        <w:rPr>
          <w:noProof/>
          <w:sz w:val="24"/>
          <w:szCs w:val="24"/>
          <w:lang w:val="es-ES"/>
          <w:rPrChange w:id="2795" w:author="Luffi" w:date="2017-07-10T21:58:00Z">
            <w:rPr>
              <w:noProof/>
              <w:lang w:val="es-ES"/>
            </w:rPr>
          </w:rPrChange>
        </w:rPr>
      </w:pPr>
      <w:r w:rsidRPr="00D321F1">
        <w:rPr>
          <w:bCs/>
          <w:noProof/>
          <w:sz w:val="24"/>
          <w:szCs w:val="24"/>
          <w:lang w:val="es-ES"/>
          <w:rPrChange w:id="2796" w:author="Luffi" w:date="2017-07-10T21:58:00Z">
            <w:rPr>
              <w:bCs/>
              <w:noProof/>
              <w:lang w:val="es-ES"/>
            </w:rPr>
          </w:rPrChange>
        </w:rPr>
        <w:t>Adams, Brook.</w:t>
      </w:r>
      <w:r w:rsidRPr="00D321F1">
        <w:rPr>
          <w:noProof/>
          <w:sz w:val="24"/>
          <w:szCs w:val="24"/>
          <w:lang w:val="es-ES"/>
          <w:rPrChange w:id="2797" w:author="Luffi" w:date="2017-07-10T21:58:00Z">
            <w:rPr>
              <w:noProof/>
              <w:lang w:val="es-ES"/>
            </w:rPr>
          </w:rPrChange>
        </w:rPr>
        <w:t xml:space="preserve"> administracionenteoria.blogspot.com. </w:t>
      </w:r>
      <w:r w:rsidRPr="00D321F1">
        <w:rPr>
          <w:i/>
          <w:iCs/>
          <w:noProof/>
          <w:sz w:val="24"/>
          <w:szCs w:val="24"/>
          <w:lang w:val="es-ES"/>
          <w:rPrChange w:id="2798" w:author="Luffi" w:date="2017-07-10T21:58:00Z">
            <w:rPr>
              <w:i/>
              <w:iCs/>
              <w:noProof/>
              <w:lang w:val="es-ES"/>
            </w:rPr>
          </w:rPrChange>
        </w:rPr>
        <w:t xml:space="preserve">administracionenteoria.blogspot.com. </w:t>
      </w:r>
      <w:r w:rsidRPr="00D321F1">
        <w:rPr>
          <w:noProof/>
          <w:sz w:val="24"/>
          <w:szCs w:val="24"/>
          <w:lang w:val="es-ES"/>
          <w:rPrChange w:id="2799" w:author="Luffi" w:date="2017-07-10T21:58:00Z">
            <w:rPr>
              <w:noProof/>
              <w:lang w:val="es-ES"/>
            </w:rPr>
          </w:rPrChange>
        </w:rPr>
        <w:t>[En línea] enero de 2004. [Citado el: 04 de diciembre de 2016.] http://administracionenteoria.blogspot.com/2009/07/definicion-de-administracion.html.</w:t>
      </w:r>
    </w:p>
    <w:p w14:paraId="3CF9E5AD" w14:textId="77777777" w:rsidR="00CA7D32" w:rsidRPr="00D321F1" w:rsidRDefault="00CA7D32" w:rsidP="00CA7D32">
      <w:pPr>
        <w:pStyle w:val="Bibliografa"/>
        <w:jc w:val="both"/>
        <w:rPr>
          <w:bCs/>
          <w:noProof/>
          <w:sz w:val="24"/>
          <w:szCs w:val="24"/>
          <w:lang w:val="es-ES"/>
          <w:rPrChange w:id="2800" w:author="Luffi" w:date="2017-07-10T21:58:00Z">
            <w:rPr>
              <w:bCs/>
              <w:noProof/>
              <w:lang w:val="es-ES"/>
            </w:rPr>
          </w:rPrChange>
        </w:rPr>
      </w:pPr>
      <w:r w:rsidRPr="00D321F1">
        <w:rPr>
          <w:bCs/>
          <w:noProof/>
          <w:sz w:val="24"/>
          <w:szCs w:val="24"/>
          <w:lang w:val="es-ES"/>
          <w:rPrChange w:id="2801" w:author="Luffi" w:date="2017-07-10T21:58:00Z">
            <w:rPr>
              <w:bCs/>
              <w:noProof/>
              <w:lang w:val="es-ES"/>
            </w:rPr>
          </w:rPrChange>
        </w:rPr>
        <w:t>Alegsa, Leandro. Definición de Apache. [En línea] ALEGSA, 05 de diciembre de 2010. [Citado el: 15 de diciembre de 2016.] http://www.alegsa.com.ar/Dic/apache.php.</w:t>
      </w:r>
    </w:p>
    <w:p w14:paraId="59ED004D" w14:textId="77777777" w:rsidR="00CA7D32" w:rsidRPr="00D321F1" w:rsidRDefault="00CA7D32" w:rsidP="00CA7D32">
      <w:pPr>
        <w:pStyle w:val="Bibliografa"/>
        <w:jc w:val="both"/>
        <w:rPr>
          <w:bCs/>
          <w:noProof/>
          <w:sz w:val="24"/>
          <w:szCs w:val="24"/>
          <w:lang w:val="es-ES"/>
          <w:rPrChange w:id="2802" w:author="Luffi" w:date="2017-07-10T21:58:00Z">
            <w:rPr>
              <w:bCs/>
              <w:noProof/>
              <w:lang w:val="es-ES"/>
            </w:rPr>
          </w:rPrChange>
        </w:rPr>
      </w:pPr>
      <w:r w:rsidRPr="00D321F1">
        <w:rPr>
          <w:bCs/>
          <w:noProof/>
          <w:sz w:val="24"/>
          <w:szCs w:val="24"/>
          <w:lang w:val="es-ES"/>
          <w:rPrChange w:id="2803" w:author="Luffi" w:date="2017-07-10T21:58:00Z">
            <w:rPr>
              <w:bCs/>
              <w:noProof/>
              <w:lang w:val="es-ES"/>
            </w:rPr>
          </w:rPrChange>
        </w:rPr>
        <w:t>Alegsa, Leandro. Definición de Lenguaje de programación. [En línea] 05 de diciembre de 2010. [Citado el: 05 de diciembre de 2016.] http://www.alegsa.com.ar/Dic/lenguaje_de_programacion.php.</w:t>
      </w:r>
    </w:p>
    <w:p w14:paraId="74317DBC" w14:textId="77777777" w:rsidR="00CA7D32" w:rsidRPr="00D321F1" w:rsidRDefault="00CA7D32" w:rsidP="00CA7D32">
      <w:pPr>
        <w:pStyle w:val="Bibliografa"/>
        <w:jc w:val="both"/>
        <w:rPr>
          <w:bCs/>
          <w:noProof/>
          <w:sz w:val="24"/>
          <w:szCs w:val="24"/>
          <w:lang w:val="es-ES"/>
          <w:rPrChange w:id="2804" w:author="Luffi" w:date="2017-07-10T21:58:00Z">
            <w:rPr>
              <w:bCs/>
              <w:noProof/>
              <w:lang w:val="es-ES"/>
            </w:rPr>
          </w:rPrChange>
        </w:rPr>
      </w:pPr>
      <w:r w:rsidRPr="00D321F1">
        <w:rPr>
          <w:bCs/>
          <w:noProof/>
          <w:sz w:val="24"/>
          <w:szCs w:val="24"/>
          <w:lang w:val="es-ES"/>
          <w:rPrChange w:id="2805" w:author="Luffi" w:date="2017-07-10T21:58:00Z">
            <w:rPr>
              <w:bCs/>
              <w:noProof/>
              <w:lang w:val="es-ES"/>
            </w:rPr>
          </w:rPrChange>
        </w:rPr>
        <w:t>Alegsa, Leandro. Definición de MySQL (SGBD). [En línea] 19 de julio de 2016. [Citado el: 05 de diciembre de 2016.] http://www.alegsa.com.ar/Dic/mysql.php.</w:t>
      </w:r>
    </w:p>
    <w:p w14:paraId="29B1877D" w14:textId="77777777" w:rsidR="00CA7D32" w:rsidRPr="00D321F1" w:rsidRDefault="00CA7D32" w:rsidP="00CA7D32">
      <w:pPr>
        <w:pStyle w:val="Bibliografa"/>
        <w:jc w:val="both"/>
        <w:rPr>
          <w:bCs/>
          <w:noProof/>
          <w:sz w:val="24"/>
          <w:szCs w:val="24"/>
          <w:lang w:val="es-ES"/>
          <w:rPrChange w:id="2806" w:author="Luffi" w:date="2017-07-10T21:58:00Z">
            <w:rPr>
              <w:bCs/>
              <w:noProof/>
              <w:lang w:val="es-ES"/>
            </w:rPr>
          </w:rPrChange>
        </w:rPr>
      </w:pPr>
      <w:r w:rsidRPr="00D321F1">
        <w:rPr>
          <w:bCs/>
          <w:noProof/>
          <w:sz w:val="24"/>
          <w:szCs w:val="24"/>
          <w:lang w:val="es-ES"/>
          <w:rPrChange w:id="2807" w:author="Luffi" w:date="2017-07-10T21:58:00Z">
            <w:rPr>
              <w:bCs/>
              <w:noProof/>
              <w:lang w:val="es-ES"/>
            </w:rPr>
          </w:rPrChange>
        </w:rPr>
        <w:t xml:space="preserve">Alegsa, Leandro. </w:t>
      </w:r>
      <w:r w:rsidRPr="00D321F1">
        <w:rPr>
          <w:bCs/>
          <w:i/>
          <w:iCs/>
          <w:noProof/>
          <w:sz w:val="24"/>
          <w:szCs w:val="24"/>
          <w:lang w:val="es-ES"/>
          <w:rPrChange w:id="2808" w:author="Luffi" w:date="2017-07-10T21:58:00Z">
            <w:rPr>
              <w:bCs/>
              <w:i/>
              <w:iCs/>
              <w:noProof/>
              <w:lang w:val="es-ES"/>
            </w:rPr>
          </w:rPrChange>
        </w:rPr>
        <w:t xml:space="preserve">Definicion SGBD. </w:t>
      </w:r>
      <w:r w:rsidRPr="00D321F1">
        <w:rPr>
          <w:bCs/>
          <w:noProof/>
          <w:sz w:val="24"/>
          <w:szCs w:val="24"/>
          <w:lang w:val="es-ES"/>
          <w:rPrChange w:id="2809" w:author="Luffi" w:date="2017-07-10T21:58:00Z">
            <w:rPr>
              <w:bCs/>
              <w:noProof/>
              <w:lang w:val="es-ES"/>
            </w:rPr>
          </w:rPrChange>
        </w:rPr>
        <w:t>[En línea] 05 de diciembre de 2010. [Citado el: 05 de diciembre de 2016.] http://www.alegsa.com.ar/Dic/sgbd.php.</w:t>
      </w:r>
    </w:p>
    <w:p w14:paraId="1AA7995C" w14:textId="77777777" w:rsidR="00CA7D32" w:rsidRPr="00D321F1" w:rsidRDefault="00CA7D32" w:rsidP="00CA7D32">
      <w:pPr>
        <w:pStyle w:val="Bibliografa"/>
        <w:jc w:val="both"/>
        <w:rPr>
          <w:bCs/>
          <w:noProof/>
          <w:sz w:val="24"/>
          <w:szCs w:val="24"/>
          <w:lang w:val="es-ES"/>
          <w:rPrChange w:id="2810" w:author="Luffi" w:date="2017-07-10T21:58:00Z">
            <w:rPr>
              <w:bCs/>
              <w:noProof/>
              <w:lang w:val="es-ES"/>
            </w:rPr>
          </w:rPrChange>
        </w:rPr>
      </w:pPr>
      <w:r w:rsidRPr="00D321F1">
        <w:rPr>
          <w:bCs/>
          <w:noProof/>
          <w:sz w:val="24"/>
          <w:szCs w:val="24"/>
          <w:lang w:val="es-ES"/>
          <w:rPrChange w:id="2811" w:author="Luffi" w:date="2017-07-10T21:58:00Z">
            <w:rPr>
              <w:bCs/>
              <w:noProof/>
              <w:lang w:val="es-ES"/>
            </w:rPr>
          </w:rPrChange>
        </w:rPr>
        <w:t>Alvarez, Miguel Angel. Que es php. [En línea] 09 de mayo de 2011. [Citado el: 05 de diciembre de 2016.] http://www.desarrolloweb.com/articulos/392.php.</w:t>
      </w:r>
    </w:p>
    <w:p w14:paraId="2AB314D2" w14:textId="77777777" w:rsidR="00CA7D32" w:rsidRPr="00D321F1" w:rsidRDefault="00CA7D32" w:rsidP="00CA7D32">
      <w:pPr>
        <w:pStyle w:val="Bibliografa"/>
        <w:jc w:val="both"/>
        <w:rPr>
          <w:noProof/>
          <w:sz w:val="24"/>
          <w:szCs w:val="24"/>
          <w:lang w:val="es-ES"/>
          <w:rPrChange w:id="2812" w:author="Luffi" w:date="2017-07-10T21:58:00Z">
            <w:rPr>
              <w:noProof/>
              <w:lang w:val="es-ES"/>
            </w:rPr>
          </w:rPrChange>
        </w:rPr>
      </w:pPr>
      <w:r w:rsidRPr="00D321F1">
        <w:rPr>
          <w:bCs/>
          <w:noProof/>
          <w:sz w:val="24"/>
          <w:szCs w:val="24"/>
          <w:lang w:val="es-ES"/>
          <w:rPrChange w:id="2813" w:author="Luffi" w:date="2017-07-10T21:58:00Z">
            <w:rPr>
              <w:bCs/>
              <w:noProof/>
              <w:lang w:val="es-ES"/>
            </w:rPr>
          </w:rPrChange>
        </w:rPr>
        <w:t>Arena, José A. Fernández.</w:t>
      </w:r>
      <w:r w:rsidRPr="00D321F1">
        <w:rPr>
          <w:noProof/>
          <w:sz w:val="24"/>
          <w:szCs w:val="24"/>
          <w:lang w:val="es-ES"/>
          <w:rPrChange w:id="2814" w:author="Luffi" w:date="2017-07-10T21:58:00Z">
            <w:rPr>
              <w:noProof/>
              <w:lang w:val="es-ES"/>
            </w:rPr>
          </w:rPrChange>
        </w:rPr>
        <w:t xml:space="preserve"> overblog. </w:t>
      </w:r>
      <w:r w:rsidRPr="00D321F1">
        <w:rPr>
          <w:i/>
          <w:iCs/>
          <w:noProof/>
          <w:sz w:val="24"/>
          <w:szCs w:val="24"/>
          <w:lang w:val="es-ES"/>
          <w:rPrChange w:id="2815" w:author="Luffi" w:date="2017-07-10T21:58:00Z">
            <w:rPr>
              <w:i/>
              <w:iCs/>
              <w:noProof/>
              <w:lang w:val="es-ES"/>
            </w:rPr>
          </w:rPrChange>
        </w:rPr>
        <w:t xml:space="preserve">overblog. </w:t>
      </w:r>
      <w:r w:rsidRPr="00D321F1">
        <w:rPr>
          <w:noProof/>
          <w:sz w:val="24"/>
          <w:szCs w:val="24"/>
          <w:lang w:val="es-ES"/>
          <w:rPrChange w:id="2816" w:author="Luffi" w:date="2017-07-10T21:58:00Z">
            <w:rPr>
              <w:noProof/>
              <w:lang w:val="es-ES"/>
            </w:rPr>
          </w:rPrChange>
        </w:rPr>
        <w:t>[En línea] Informacione13, 23 de septiembre de 2011. [Citado el: 04 de diciembre de 2016.] http://informacione13.over-blog.com/article-conceptos-de-administracion-varios-autores-84960800.html.</w:t>
      </w:r>
    </w:p>
    <w:p w14:paraId="3332912F" w14:textId="77777777" w:rsidR="00CA7D32" w:rsidRPr="00D321F1" w:rsidRDefault="00CA7D32" w:rsidP="00CA7D32">
      <w:pPr>
        <w:pStyle w:val="Bibliografa"/>
        <w:jc w:val="both"/>
        <w:rPr>
          <w:bCs/>
          <w:noProof/>
          <w:sz w:val="24"/>
          <w:szCs w:val="24"/>
          <w:lang w:val="es-ES"/>
          <w:rPrChange w:id="2817" w:author="Luffi" w:date="2017-07-10T21:58:00Z">
            <w:rPr>
              <w:bCs/>
              <w:noProof/>
              <w:lang w:val="es-ES"/>
            </w:rPr>
          </w:rPrChange>
        </w:rPr>
      </w:pPr>
      <w:r w:rsidRPr="00D321F1">
        <w:rPr>
          <w:bCs/>
          <w:noProof/>
          <w:sz w:val="24"/>
          <w:szCs w:val="24"/>
          <w:lang w:val="es-ES"/>
          <w:rPrChange w:id="2818" w:author="Luffi" w:date="2017-07-10T21:58:00Z">
            <w:rPr>
              <w:bCs/>
              <w:noProof/>
              <w:lang w:val="es-ES"/>
            </w:rPr>
          </w:rPrChange>
        </w:rPr>
        <w:t>ARTURO, HERRERA GONZALEZ CARLOS. Pruebas de unidad. [En línea] 15 de mayo de 2012. [Citado el: 05 de diciembre de 2016.] http://es.slideshare.net/carlblakc/estrategias-de-aplicacin-de-prueba-de-unidad-integracin-sistema-y-de-aceptacin.</w:t>
      </w:r>
    </w:p>
    <w:p w14:paraId="35F88A32" w14:textId="77777777" w:rsidR="00CA7D32" w:rsidRPr="00D321F1" w:rsidRDefault="00CA7D32" w:rsidP="00CA7D32">
      <w:pPr>
        <w:pStyle w:val="Bibliografa"/>
        <w:jc w:val="both"/>
        <w:rPr>
          <w:bCs/>
          <w:noProof/>
          <w:sz w:val="24"/>
          <w:szCs w:val="24"/>
          <w:lang w:val="es-ES"/>
          <w:rPrChange w:id="2819" w:author="Luffi" w:date="2017-07-10T21:58:00Z">
            <w:rPr>
              <w:bCs/>
              <w:noProof/>
              <w:lang w:val="es-ES"/>
            </w:rPr>
          </w:rPrChange>
        </w:rPr>
      </w:pPr>
      <w:r w:rsidRPr="00D321F1">
        <w:rPr>
          <w:bCs/>
          <w:noProof/>
          <w:sz w:val="24"/>
          <w:szCs w:val="24"/>
          <w:lang w:val="es-ES"/>
          <w:rPrChange w:id="2820" w:author="Luffi" w:date="2017-07-10T21:58:00Z">
            <w:rPr>
              <w:bCs/>
              <w:noProof/>
              <w:lang w:val="es-ES"/>
            </w:rPr>
          </w:rPrChange>
        </w:rPr>
        <w:t xml:space="preserve">Aumaille, Benjamin. </w:t>
      </w:r>
      <w:r w:rsidRPr="00D321F1">
        <w:rPr>
          <w:bCs/>
          <w:i/>
          <w:iCs/>
          <w:noProof/>
          <w:sz w:val="24"/>
          <w:szCs w:val="24"/>
          <w:lang w:val="es-ES"/>
          <w:rPrChange w:id="2821" w:author="Luffi" w:date="2017-07-10T21:58:00Z">
            <w:rPr>
              <w:bCs/>
              <w:i/>
              <w:iCs/>
              <w:noProof/>
              <w:lang w:val="es-ES"/>
            </w:rPr>
          </w:rPrChange>
        </w:rPr>
        <w:t xml:space="preserve">Desarrolo de apliaciones web. </w:t>
      </w:r>
      <w:r w:rsidRPr="00D321F1">
        <w:rPr>
          <w:bCs/>
          <w:noProof/>
          <w:sz w:val="24"/>
          <w:szCs w:val="24"/>
          <w:lang w:val="es-ES"/>
          <w:rPrChange w:id="2822" w:author="Luffi" w:date="2017-07-10T21:58:00Z">
            <w:rPr>
              <w:bCs/>
              <w:noProof/>
              <w:lang w:val="es-ES"/>
            </w:rPr>
          </w:rPrChange>
        </w:rPr>
        <w:t>Barcelona : Ediciones ENI, 2002.</w:t>
      </w:r>
    </w:p>
    <w:p w14:paraId="1ADA7D01" w14:textId="77777777" w:rsidR="00CA7D32" w:rsidRPr="00D321F1" w:rsidRDefault="00CA7D32" w:rsidP="00CA7D32">
      <w:pPr>
        <w:pStyle w:val="Bibliografa"/>
        <w:jc w:val="both"/>
        <w:rPr>
          <w:bCs/>
          <w:noProof/>
          <w:sz w:val="24"/>
          <w:szCs w:val="24"/>
          <w:lang w:val="es-ES"/>
          <w:rPrChange w:id="2823" w:author="Luffi" w:date="2017-07-10T21:58:00Z">
            <w:rPr>
              <w:bCs/>
              <w:noProof/>
              <w:lang w:val="es-ES"/>
            </w:rPr>
          </w:rPrChange>
        </w:rPr>
      </w:pPr>
      <w:r w:rsidRPr="00D321F1">
        <w:rPr>
          <w:bCs/>
          <w:noProof/>
          <w:sz w:val="24"/>
          <w:szCs w:val="24"/>
          <w:lang w:val="es-ES"/>
          <w:rPrChange w:id="2824" w:author="Luffi" w:date="2017-07-10T21:58:00Z">
            <w:rPr>
              <w:bCs/>
              <w:noProof/>
              <w:lang w:val="es-ES"/>
            </w:rPr>
          </w:rPrChange>
        </w:rPr>
        <w:t>Avila, Katty. Base de Datos. [En línea] 2004. [Citado el: 05 de diciembre de 2016.] http://www.cavsi.com/preguntasrespuestas/que-es-un-sistema-gestor-de-bases-de-datos-o-sgbd/.</w:t>
      </w:r>
    </w:p>
    <w:p w14:paraId="4AFA44DD" w14:textId="77777777" w:rsidR="00CA7D32" w:rsidRPr="00D321F1" w:rsidRDefault="00CA7D32" w:rsidP="00CA7D32">
      <w:pPr>
        <w:pStyle w:val="Bibliografa"/>
        <w:jc w:val="both"/>
        <w:rPr>
          <w:bCs/>
          <w:noProof/>
          <w:sz w:val="24"/>
          <w:szCs w:val="24"/>
          <w:lang w:val="es-ES"/>
          <w:rPrChange w:id="2825" w:author="Luffi" w:date="2017-07-10T21:58:00Z">
            <w:rPr>
              <w:bCs/>
              <w:noProof/>
              <w:lang w:val="es-ES"/>
            </w:rPr>
          </w:rPrChange>
        </w:rPr>
      </w:pPr>
      <w:r w:rsidRPr="00D321F1">
        <w:rPr>
          <w:bCs/>
          <w:noProof/>
          <w:sz w:val="24"/>
          <w:szCs w:val="24"/>
          <w:lang w:val="es-ES"/>
          <w:rPrChange w:id="2826" w:author="Luffi" w:date="2017-07-10T21:58:00Z">
            <w:rPr>
              <w:bCs/>
              <w:noProof/>
              <w:lang w:val="es-ES"/>
            </w:rPr>
          </w:rPrChange>
        </w:rPr>
        <w:t>Bravo, Indira Martinez. Informatica. [En línea] 2014. [Citado el: 05 de diciembre de 2016.] http://indira-informatica.blogspot.com/2007/09/qu-es-un-sistema-de-gestin-de-base-de.html.</w:t>
      </w:r>
    </w:p>
    <w:p w14:paraId="7E30A048" w14:textId="77777777" w:rsidR="00CA7D32" w:rsidRPr="00D321F1" w:rsidRDefault="00CA7D32" w:rsidP="00CA7D32">
      <w:pPr>
        <w:pStyle w:val="Bibliografa"/>
        <w:jc w:val="both"/>
        <w:rPr>
          <w:noProof/>
          <w:sz w:val="24"/>
          <w:szCs w:val="24"/>
          <w:lang w:val="es-ES"/>
          <w:rPrChange w:id="2827" w:author="Luffi" w:date="2017-07-10T21:58:00Z">
            <w:rPr>
              <w:noProof/>
              <w:lang w:val="es-ES"/>
            </w:rPr>
          </w:rPrChange>
        </w:rPr>
      </w:pPr>
      <w:r w:rsidRPr="00D321F1">
        <w:rPr>
          <w:bCs/>
          <w:noProof/>
          <w:sz w:val="24"/>
          <w:szCs w:val="24"/>
          <w:lang w:val="es-ES"/>
          <w:rPrChange w:id="2828" w:author="Luffi" w:date="2017-07-10T21:58:00Z">
            <w:rPr>
              <w:bCs/>
              <w:noProof/>
              <w:lang w:val="es-ES"/>
            </w:rPr>
          </w:rPrChange>
        </w:rPr>
        <w:t>Callapa Coro, Guido.</w:t>
      </w:r>
      <w:r w:rsidRPr="00D321F1">
        <w:rPr>
          <w:noProof/>
          <w:sz w:val="24"/>
          <w:szCs w:val="24"/>
          <w:lang w:val="es-ES"/>
          <w:rPrChange w:id="2829" w:author="Luffi" w:date="2017-07-10T21:58:00Z">
            <w:rPr>
              <w:noProof/>
              <w:lang w:val="es-ES"/>
            </w:rPr>
          </w:rPrChange>
        </w:rPr>
        <w:t xml:space="preserve"> Sistema experto basado en reglas para el apoyo al proceso de diagnostico y tratamiento adecuado de enfermedades cardiacas para la Caja Nacional de Salud. Potosi : s.n., 2011, pág. 105.</w:t>
      </w:r>
    </w:p>
    <w:p w14:paraId="2A81EDBB" w14:textId="77777777" w:rsidR="00CA7D32" w:rsidRPr="00D321F1" w:rsidRDefault="00CA7D32" w:rsidP="00CA7D32">
      <w:pPr>
        <w:pStyle w:val="Bibliografa"/>
        <w:jc w:val="both"/>
        <w:rPr>
          <w:bCs/>
          <w:noProof/>
          <w:sz w:val="24"/>
          <w:szCs w:val="24"/>
          <w:lang w:val="es-ES"/>
          <w:rPrChange w:id="2830" w:author="Luffi" w:date="2017-07-10T21:58:00Z">
            <w:rPr>
              <w:bCs/>
              <w:noProof/>
              <w:lang w:val="es-ES"/>
            </w:rPr>
          </w:rPrChange>
        </w:rPr>
      </w:pPr>
      <w:r w:rsidRPr="00D321F1">
        <w:rPr>
          <w:bCs/>
          <w:noProof/>
          <w:sz w:val="24"/>
          <w:szCs w:val="24"/>
          <w:lang w:val="es-ES"/>
          <w:rPrChange w:id="2831" w:author="Luffi" w:date="2017-07-10T21:58:00Z">
            <w:rPr>
              <w:bCs/>
              <w:noProof/>
              <w:lang w:val="es-ES"/>
            </w:rPr>
          </w:rPrChange>
        </w:rPr>
        <w:t>Carabali, Mauricio. Caja Blanca. [En línea] 26 de septiembre de 2013. [Citado el: 05 de diciembre de 2016.] https://prezi.com/sjwfwmix7slk/pruebas-de-caja-negra-y-caja-blanca/.</w:t>
      </w:r>
    </w:p>
    <w:p w14:paraId="5589F746" w14:textId="77777777" w:rsidR="00CA7D32" w:rsidRPr="00D321F1" w:rsidRDefault="00CA7D32" w:rsidP="00CA7D32">
      <w:pPr>
        <w:pStyle w:val="Bibliografa"/>
        <w:jc w:val="both"/>
        <w:rPr>
          <w:bCs/>
          <w:noProof/>
          <w:sz w:val="24"/>
          <w:szCs w:val="24"/>
          <w:lang w:val="es-ES"/>
          <w:rPrChange w:id="2832" w:author="Luffi" w:date="2017-07-10T21:58:00Z">
            <w:rPr>
              <w:bCs/>
              <w:noProof/>
              <w:lang w:val="es-ES"/>
            </w:rPr>
          </w:rPrChange>
        </w:rPr>
      </w:pPr>
      <w:r w:rsidRPr="00D321F1">
        <w:rPr>
          <w:bCs/>
          <w:noProof/>
          <w:sz w:val="24"/>
          <w:szCs w:val="24"/>
          <w:lang w:val="es-ES"/>
          <w:rPrChange w:id="2833" w:author="Luffi" w:date="2017-07-10T21:58:00Z">
            <w:rPr>
              <w:bCs/>
              <w:noProof/>
              <w:lang w:val="es-ES"/>
            </w:rPr>
          </w:rPrChange>
        </w:rPr>
        <w:lastRenderedPageBreak/>
        <w:t>Cerpa, Miguel Jose Palomino. Pruebas de Validacion Software. [En línea] 02 de septiembre de 2014. [Citado el: 05 de diciembre de 2016.] https://prezi.com/1fhu9gxthdkt/prueba-de-validacion-de-software/.</w:t>
      </w:r>
    </w:p>
    <w:p w14:paraId="28E01831" w14:textId="77777777" w:rsidR="00CA7D32" w:rsidRPr="00D321F1" w:rsidRDefault="00CA7D32" w:rsidP="00CA7D32">
      <w:pPr>
        <w:pStyle w:val="Bibliografa"/>
        <w:jc w:val="both"/>
        <w:rPr>
          <w:bCs/>
          <w:noProof/>
          <w:sz w:val="24"/>
          <w:szCs w:val="24"/>
          <w:lang w:val="es-ES"/>
          <w:rPrChange w:id="2834" w:author="Luffi" w:date="2017-07-10T21:58:00Z">
            <w:rPr>
              <w:bCs/>
              <w:noProof/>
              <w:lang w:val="es-ES"/>
            </w:rPr>
          </w:rPrChange>
        </w:rPr>
      </w:pPr>
      <w:r w:rsidRPr="00D321F1">
        <w:rPr>
          <w:bCs/>
          <w:noProof/>
          <w:sz w:val="24"/>
          <w:szCs w:val="24"/>
          <w:lang w:val="es-ES"/>
          <w:rPrChange w:id="2835" w:author="Luffi" w:date="2017-07-10T21:58:00Z">
            <w:rPr>
              <w:bCs/>
              <w:noProof/>
              <w:lang w:val="es-ES"/>
            </w:rPr>
          </w:rPrChange>
        </w:rPr>
        <w:t xml:space="preserve">Codittel. </w:t>
      </w:r>
      <w:r w:rsidRPr="00D321F1">
        <w:rPr>
          <w:bCs/>
          <w:i/>
          <w:iCs/>
          <w:noProof/>
          <w:sz w:val="24"/>
          <w:szCs w:val="24"/>
          <w:lang w:val="es-ES"/>
          <w:rPrChange w:id="2836" w:author="Luffi" w:date="2017-07-10T21:58:00Z">
            <w:rPr>
              <w:bCs/>
              <w:i/>
              <w:iCs/>
              <w:noProof/>
              <w:lang w:val="es-ES"/>
            </w:rPr>
          </w:rPrChange>
        </w:rPr>
        <w:t xml:space="preserve">Codittel. </w:t>
      </w:r>
      <w:r w:rsidRPr="00D321F1">
        <w:rPr>
          <w:bCs/>
          <w:noProof/>
          <w:sz w:val="24"/>
          <w:szCs w:val="24"/>
          <w:lang w:val="es-ES"/>
          <w:rPrChange w:id="2837" w:author="Luffi" w:date="2017-07-10T21:58:00Z">
            <w:rPr>
              <w:bCs/>
              <w:noProof/>
              <w:lang w:val="es-ES"/>
            </w:rPr>
          </w:rPrChange>
        </w:rPr>
        <w:t>[En línea] [Citado el: 04 de diciembre de 2016.] http://www.codittel.com/index.php/nuestros-productos/8-productos/1-agenda.</w:t>
      </w:r>
    </w:p>
    <w:p w14:paraId="380CC886" w14:textId="77777777" w:rsidR="00CA7D32" w:rsidRPr="00D321F1" w:rsidRDefault="00CA7D32" w:rsidP="00CA7D32">
      <w:pPr>
        <w:pStyle w:val="Bibliografa"/>
        <w:jc w:val="both"/>
        <w:rPr>
          <w:bCs/>
          <w:noProof/>
          <w:sz w:val="24"/>
          <w:szCs w:val="24"/>
          <w:lang w:val="es-ES"/>
          <w:rPrChange w:id="2838" w:author="Luffi" w:date="2017-07-10T21:58:00Z">
            <w:rPr>
              <w:bCs/>
              <w:noProof/>
              <w:lang w:val="es-ES"/>
            </w:rPr>
          </w:rPrChange>
        </w:rPr>
      </w:pPr>
      <w:r w:rsidRPr="00D321F1">
        <w:rPr>
          <w:bCs/>
          <w:noProof/>
          <w:sz w:val="24"/>
          <w:szCs w:val="24"/>
          <w:lang w:val="es-ES"/>
          <w:rPrChange w:id="2839" w:author="Luffi" w:date="2017-07-10T21:58:00Z">
            <w:rPr>
              <w:bCs/>
              <w:noProof/>
              <w:lang w:val="es-ES"/>
            </w:rPr>
          </w:rPrChange>
        </w:rPr>
        <w:t xml:space="preserve">DefinicionABC. </w:t>
      </w:r>
      <w:r w:rsidRPr="00D321F1">
        <w:rPr>
          <w:bCs/>
          <w:i/>
          <w:iCs/>
          <w:noProof/>
          <w:sz w:val="24"/>
          <w:szCs w:val="24"/>
          <w:lang w:val="es-ES"/>
          <w:rPrChange w:id="2840" w:author="Luffi" w:date="2017-07-10T21:58:00Z">
            <w:rPr>
              <w:bCs/>
              <w:i/>
              <w:iCs/>
              <w:noProof/>
              <w:lang w:val="es-ES"/>
            </w:rPr>
          </w:rPrChange>
        </w:rPr>
        <w:t xml:space="preserve">DefinicionABC. </w:t>
      </w:r>
      <w:r w:rsidRPr="00D321F1">
        <w:rPr>
          <w:bCs/>
          <w:noProof/>
          <w:sz w:val="24"/>
          <w:szCs w:val="24"/>
          <w:lang w:val="es-ES"/>
          <w:rPrChange w:id="2841" w:author="Luffi" w:date="2017-07-10T21:58:00Z">
            <w:rPr>
              <w:bCs/>
              <w:noProof/>
              <w:lang w:val="es-ES"/>
            </w:rPr>
          </w:rPrChange>
        </w:rPr>
        <w:t>[En línea] 2007. [Citado el: 04 de diciembre de 2016.] http://www.definicionabc.com/general/consulta.php.</w:t>
      </w:r>
    </w:p>
    <w:p w14:paraId="5D758369" w14:textId="77777777" w:rsidR="00CA7D32" w:rsidRPr="00D321F1" w:rsidRDefault="00CA7D32" w:rsidP="00CA7D32">
      <w:pPr>
        <w:pStyle w:val="Bibliografa"/>
        <w:jc w:val="both"/>
        <w:rPr>
          <w:bCs/>
          <w:noProof/>
          <w:sz w:val="24"/>
          <w:szCs w:val="24"/>
          <w:lang w:val="es-ES"/>
          <w:rPrChange w:id="2842" w:author="Luffi" w:date="2017-07-10T21:58:00Z">
            <w:rPr>
              <w:bCs/>
              <w:noProof/>
              <w:lang w:val="es-ES"/>
            </w:rPr>
          </w:rPrChange>
        </w:rPr>
      </w:pPr>
      <w:r w:rsidRPr="00D321F1">
        <w:rPr>
          <w:bCs/>
          <w:noProof/>
          <w:sz w:val="24"/>
          <w:szCs w:val="24"/>
          <w:lang w:val="es-ES"/>
          <w:rPrChange w:id="2843" w:author="Luffi" w:date="2017-07-10T21:58:00Z">
            <w:rPr>
              <w:bCs/>
              <w:noProof/>
              <w:lang w:val="es-ES"/>
            </w:rPr>
          </w:rPrChange>
        </w:rPr>
        <w:t xml:space="preserve">DefinicionABC. </w:t>
      </w:r>
      <w:r w:rsidRPr="00D321F1">
        <w:rPr>
          <w:bCs/>
          <w:i/>
          <w:iCs/>
          <w:noProof/>
          <w:sz w:val="24"/>
          <w:szCs w:val="24"/>
          <w:lang w:val="es-ES"/>
          <w:rPrChange w:id="2844" w:author="Luffi" w:date="2017-07-10T21:58:00Z">
            <w:rPr>
              <w:bCs/>
              <w:i/>
              <w:iCs/>
              <w:noProof/>
              <w:lang w:val="es-ES"/>
            </w:rPr>
          </w:rPrChange>
        </w:rPr>
        <w:t xml:space="preserve">DefinicionABC. </w:t>
      </w:r>
      <w:r w:rsidRPr="00D321F1">
        <w:rPr>
          <w:bCs/>
          <w:noProof/>
          <w:sz w:val="24"/>
          <w:szCs w:val="24"/>
          <w:lang w:val="es-ES"/>
          <w:rPrChange w:id="2845" w:author="Luffi" w:date="2017-07-10T21:58:00Z">
            <w:rPr>
              <w:bCs/>
              <w:noProof/>
              <w:lang w:val="es-ES"/>
            </w:rPr>
          </w:rPrChange>
        </w:rPr>
        <w:t>[En línea] 23 de febrero de 2005. [Citado el: 04 de diciembre de 2016.] http://www.definicionabc.com/general/cita.php.</w:t>
      </w:r>
    </w:p>
    <w:p w14:paraId="003F3EF8" w14:textId="77777777" w:rsidR="00CA7D32" w:rsidRPr="00D321F1" w:rsidRDefault="00CA7D32" w:rsidP="00CA7D32">
      <w:pPr>
        <w:pStyle w:val="Bibliografa"/>
        <w:jc w:val="both"/>
        <w:rPr>
          <w:bCs/>
          <w:noProof/>
          <w:sz w:val="24"/>
          <w:szCs w:val="24"/>
          <w:lang w:val="es-ES"/>
          <w:rPrChange w:id="2846" w:author="Luffi" w:date="2017-07-10T21:58:00Z">
            <w:rPr>
              <w:bCs/>
              <w:noProof/>
              <w:lang w:val="es-ES"/>
            </w:rPr>
          </w:rPrChange>
        </w:rPr>
      </w:pPr>
      <w:r w:rsidRPr="00D321F1">
        <w:rPr>
          <w:bCs/>
          <w:noProof/>
          <w:sz w:val="24"/>
          <w:szCs w:val="24"/>
          <w:lang w:val="es-ES"/>
          <w:rPrChange w:id="2847" w:author="Luffi" w:date="2017-07-10T21:58:00Z">
            <w:rPr>
              <w:bCs/>
              <w:noProof/>
              <w:lang w:val="es-ES"/>
            </w:rPr>
          </w:rPrChange>
        </w:rPr>
        <w:t>Díaz, Alonso Javier Pérez. Apache Servidor HTTP. [En línea] AJPDsoft, 2008. [Citado el: 15 de diciembre de 2016.] http://www.ajpdsoft.com/modules.php?name=Encyclopedia&amp;op=content&amp;tid=820.</w:t>
      </w:r>
    </w:p>
    <w:p w14:paraId="155F722F" w14:textId="77777777" w:rsidR="00CA7D32" w:rsidRPr="00D321F1" w:rsidRDefault="00CA7D32" w:rsidP="00CA7D32">
      <w:pPr>
        <w:pStyle w:val="Bibliografa"/>
        <w:jc w:val="both"/>
        <w:rPr>
          <w:bCs/>
          <w:noProof/>
          <w:sz w:val="24"/>
          <w:szCs w:val="24"/>
          <w:lang w:val="es-ES"/>
          <w:rPrChange w:id="2848" w:author="Luffi" w:date="2017-07-10T21:58:00Z">
            <w:rPr>
              <w:bCs/>
              <w:noProof/>
              <w:lang w:val="es-ES"/>
            </w:rPr>
          </w:rPrChange>
        </w:rPr>
      </w:pPr>
      <w:r w:rsidRPr="00D321F1">
        <w:rPr>
          <w:bCs/>
          <w:noProof/>
          <w:sz w:val="24"/>
          <w:szCs w:val="24"/>
          <w:lang w:val="es-ES"/>
          <w:rPrChange w:id="2849" w:author="Luffi" w:date="2017-07-10T21:58:00Z">
            <w:rPr>
              <w:bCs/>
              <w:noProof/>
              <w:lang w:val="es-ES"/>
            </w:rPr>
          </w:rPrChange>
        </w:rPr>
        <w:t>Diaz, Jhambert Nuñez. Caja negra. [En línea] 25 de agosto de 2013. [Citado el: 05 de diciembre de 2016.] https://prezi.com/sflh5i-6h7gp/pruebas-de-caja-negra/.</w:t>
      </w:r>
    </w:p>
    <w:p w14:paraId="09AC307F" w14:textId="77777777" w:rsidR="00CA7D32" w:rsidRPr="00D321F1" w:rsidRDefault="00CA7D32" w:rsidP="00CA7D32">
      <w:pPr>
        <w:pStyle w:val="Bibliografa"/>
        <w:jc w:val="both"/>
        <w:rPr>
          <w:bCs/>
          <w:noProof/>
          <w:sz w:val="24"/>
          <w:szCs w:val="24"/>
          <w:lang w:val="es-ES"/>
          <w:rPrChange w:id="2850" w:author="Luffi" w:date="2017-07-10T21:58:00Z">
            <w:rPr>
              <w:bCs/>
              <w:noProof/>
              <w:lang w:val="es-ES"/>
            </w:rPr>
          </w:rPrChange>
        </w:rPr>
      </w:pPr>
      <w:r w:rsidRPr="00D321F1">
        <w:rPr>
          <w:bCs/>
          <w:noProof/>
          <w:sz w:val="24"/>
          <w:szCs w:val="24"/>
          <w:lang w:val="es-ES"/>
          <w:rPrChange w:id="2851" w:author="Luffi" w:date="2017-07-10T21:58:00Z">
            <w:rPr>
              <w:bCs/>
              <w:noProof/>
              <w:lang w:val="es-ES"/>
            </w:rPr>
          </w:rPrChange>
        </w:rPr>
        <w:t>Echavarria, Raul Antonio Ramirez. Pruebas de integracion. [En línea] 18 de marzo de 2014. [Citado el: 05 de diciembre de 2016.] https://prezi.com/0mpgx-lmytat/pruebas-de-integracion/.</w:t>
      </w:r>
    </w:p>
    <w:p w14:paraId="2DCD3B8E" w14:textId="77777777" w:rsidR="00CA7D32" w:rsidRPr="00D321F1" w:rsidRDefault="00CA7D32" w:rsidP="00CA7D32">
      <w:pPr>
        <w:pStyle w:val="Bibliografa"/>
        <w:jc w:val="both"/>
        <w:rPr>
          <w:bCs/>
          <w:noProof/>
          <w:sz w:val="24"/>
          <w:szCs w:val="24"/>
          <w:lang w:val="es-ES"/>
          <w:rPrChange w:id="2852" w:author="Luffi" w:date="2017-07-10T21:58:00Z">
            <w:rPr>
              <w:bCs/>
              <w:noProof/>
              <w:lang w:val="es-ES"/>
            </w:rPr>
          </w:rPrChange>
        </w:rPr>
      </w:pPr>
      <w:r w:rsidRPr="00D321F1">
        <w:rPr>
          <w:bCs/>
          <w:noProof/>
          <w:sz w:val="24"/>
          <w:szCs w:val="24"/>
          <w:lang w:val="es-ES"/>
          <w:rPrChange w:id="2853" w:author="Luffi" w:date="2017-07-10T21:58:00Z">
            <w:rPr>
              <w:bCs/>
              <w:noProof/>
              <w:lang w:val="es-ES"/>
            </w:rPr>
          </w:rPrChange>
        </w:rPr>
        <w:t>Eduard, Hernandez. [En línea] 23 de octubre de 2012. [Citado el: 05 de diciembre de 2016.] http://elproyectodehernandezeduard.blogspot.com/2012/10/metodologia-uwe.html.</w:t>
      </w:r>
    </w:p>
    <w:p w14:paraId="35728432" w14:textId="77777777" w:rsidR="00CA7D32" w:rsidRPr="00D321F1" w:rsidRDefault="00CA7D32" w:rsidP="00CA7D32">
      <w:pPr>
        <w:pStyle w:val="Bibliografa"/>
        <w:jc w:val="both"/>
        <w:rPr>
          <w:bCs/>
          <w:noProof/>
          <w:sz w:val="24"/>
          <w:szCs w:val="24"/>
          <w:lang w:val="es-ES"/>
          <w:rPrChange w:id="2854" w:author="Luffi" w:date="2017-07-10T21:58:00Z">
            <w:rPr>
              <w:bCs/>
              <w:noProof/>
              <w:lang w:val="es-ES"/>
            </w:rPr>
          </w:rPrChange>
        </w:rPr>
      </w:pPr>
      <w:r w:rsidRPr="00D321F1">
        <w:rPr>
          <w:bCs/>
          <w:noProof/>
          <w:sz w:val="24"/>
          <w:szCs w:val="24"/>
          <w:lang w:val="es-ES"/>
          <w:rPrChange w:id="2855" w:author="Luffi" w:date="2017-07-10T21:58:00Z">
            <w:rPr>
              <w:bCs/>
              <w:noProof/>
              <w:lang w:val="es-ES"/>
            </w:rPr>
          </w:rPrChange>
        </w:rPr>
        <w:t>enciclope dia salud. [En línea] 16 de febrero de 2016. [Citado el: 04 de diciembre de 2016.] http://www.enciclopediasalud.com/definiciones/historial-medico.</w:t>
      </w:r>
    </w:p>
    <w:p w14:paraId="05463468" w14:textId="77777777" w:rsidR="00CA7D32" w:rsidRPr="00D321F1" w:rsidRDefault="00CA7D32" w:rsidP="00CA7D32">
      <w:pPr>
        <w:pStyle w:val="Bibliografa"/>
        <w:jc w:val="both"/>
        <w:rPr>
          <w:bCs/>
          <w:noProof/>
          <w:sz w:val="24"/>
          <w:szCs w:val="24"/>
          <w:lang w:val="es-ES"/>
          <w:rPrChange w:id="2856" w:author="Luffi" w:date="2017-07-10T21:58:00Z">
            <w:rPr>
              <w:bCs/>
              <w:noProof/>
              <w:lang w:val="es-ES"/>
            </w:rPr>
          </w:rPrChange>
        </w:rPr>
      </w:pPr>
      <w:r w:rsidRPr="00D321F1">
        <w:rPr>
          <w:bCs/>
          <w:noProof/>
          <w:sz w:val="24"/>
          <w:szCs w:val="24"/>
          <w:lang w:val="es-ES"/>
          <w:rPrChange w:id="2857" w:author="Luffi" w:date="2017-07-10T21:58:00Z">
            <w:rPr>
              <w:bCs/>
              <w:noProof/>
              <w:lang w:val="es-ES"/>
            </w:rPr>
          </w:rPrChange>
        </w:rPr>
        <w:t>García, Manuel Sierra. Servidor web. [En línea] 2016. [Citado el: 05 de diciembre de 2016.] http://aprenderaprogramar.com/index.php?option=com_attachments&amp;task=download&amp;id=487.</w:t>
      </w:r>
    </w:p>
    <w:p w14:paraId="71551CC5" w14:textId="77777777" w:rsidR="00CA7D32" w:rsidRPr="00D321F1" w:rsidRDefault="00CA7D32" w:rsidP="00CA7D32">
      <w:pPr>
        <w:pStyle w:val="Bibliografa"/>
        <w:jc w:val="both"/>
        <w:rPr>
          <w:bCs/>
          <w:noProof/>
          <w:sz w:val="24"/>
          <w:szCs w:val="24"/>
          <w:lang w:val="es-ES"/>
          <w:rPrChange w:id="2858" w:author="Luffi" w:date="2017-07-10T21:58:00Z">
            <w:rPr>
              <w:bCs/>
              <w:noProof/>
              <w:lang w:val="es-ES"/>
            </w:rPr>
          </w:rPrChange>
        </w:rPr>
      </w:pPr>
      <w:r w:rsidRPr="00D321F1">
        <w:rPr>
          <w:bCs/>
          <w:noProof/>
          <w:sz w:val="24"/>
          <w:szCs w:val="24"/>
          <w:lang w:val="es-ES"/>
          <w:rPrChange w:id="2859" w:author="Luffi" w:date="2017-07-10T21:58:00Z">
            <w:rPr>
              <w:bCs/>
              <w:noProof/>
              <w:lang w:val="es-ES"/>
            </w:rPr>
          </w:rPrChange>
        </w:rPr>
        <w:t>Gibaja, Valentín Moreira. Las aplicaciones web. [En línea] febrero de 2009. [Citado el: 04 de diciembre de 2016.] https://es.scribd.com/doc/75239310/Aplicaciones-Web.</w:t>
      </w:r>
    </w:p>
    <w:p w14:paraId="693DAB19" w14:textId="77777777" w:rsidR="00CA7D32" w:rsidRPr="00D321F1" w:rsidRDefault="00CA7D32" w:rsidP="00CA7D32">
      <w:pPr>
        <w:pStyle w:val="Bibliografa"/>
        <w:jc w:val="both"/>
        <w:rPr>
          <w:bCs/>
          <w:noProof/>
          <w:sz w:val="24"/>
          <w:szCs w:val="24"/>
          <w:lang w:val="es-ES"/>
          <w:rPrChange w:id="2860" w:author="Luffi" w:date="2017-07-10T21:58:00Z">
            <w:rPr>
              <w:bCs/>
              <w:noProof/>
              <w:lang w:val="es-ES"/>
            </w:rPr>
          </w:rPrChange>
        </w:rPr>
      </w:pPr>
      <w:r w:rsidRPr="00D321F1">
        <w:rPr>
          <w:bCs/>
          <w:noProof/>
          <w:sz w:val="24"/>
          <w:szCs w:val="24"/>
          <w:lang w:val="es-ES"/>
          <w:rPrChange w:id="2861" w:author="Luffi" w:date="2017-07-10T21:58:00Z">
            <w:rPr>
              <w:bCs/>
              <w:noProof/>
              <w:lang w:val="es-ES"/>
            </w:rPr>
          </w:rPrChange>
        </w:rPr>
        <w:t>González, Enrique. ¿QUÉ ES PHP? [En línea] 2006. [Citado el: 05 de diciembre de 2016.] http://aprenderaprogramar.com/index.php?option=com_content&amp;view=article&amp;id=492:ique-es-php-y-ipara-que-sirve-un-potente-lenguaje-de-programacion-para-crear-paginas-web-cu00803b&amp;catid=70:tutorial-basico-programador-web-php-desde-cero&amp;Itemid=193.</w:t>
      </w:r>
    </w:p>
    <w:p w14:paraId="7DD9CFE5" w14:textId="77777777" w:rsidR="00CA7D32" w:rsidRPr="00D321F1" w:rsidRDefault="00CA7D32" w:rsidP="00CA7D32">
      <w:pPr>
        <w:pStyle w:val="Bibliografa"/>
        <w:jc w:val="both"/>
        <w:rPr>
          <w:bCs/>
          <w:noProof/>
          <w:sz w:val="24"/>
          <w:szCs w:val="24"/>
          <w:lang w:val="es-ES"/>
          <w:rPrChange w:id="2862" w:author="Luffi" w:date="2017-07-10T21:58:00Z">
            <w:rPr>
              <w:bCs/>
              <w:noProof/>
              <w:lang w:val="es-ES"/>
            </w:rPr>
          </w:rPrChange>
        </w:rPr>
      </w:pPr>
      <w:r w:rsidRPr="00D321F1">
        <w:rPr>
          <w:bCs/>
          <w:noProof/>
          <w:sz w:val="24"/>
          <w:szCs w:val="24"/>
          <w:lang w:val="es-ES"/>
          <w:rPrChange w:id="2863" w:author="Luffi" w:date="2017-07-10T21:58:00Z">
            <w:rPr>
              <w:bCs/>
              <w:noProof/>
              <w:lang w:val="es-ES"/>
            </w:rPr>
          </w:rPrChange>
        </w:rPr>
        <w:t>Guzmán, Fernando. La historia clínica. [En línea] febrero de 2012. [Citado el: 04 de diciembre de 2016.] http://www.scielo.org.co/pdf/rcci/v27n1/v27n1a2.pdf.</w:t>
      </w:r>
    </w:p>
    <w:p w14:paraId="28098106" w14:textId="77777777" w:rsidR="00CA7D32" w:rsidRPr="00D321F1" w:rsidRDefault="00CA7D32" w:rsidP="00CA7D32">
      <w:pPr>
        <w:pStyle w:val="Bibliografa"/>
        <w:jc w:val="both"/>
        <w:rPr>
          <w:noProof/>
          <w:sz w:val="24"/>
          <w:szCs w:val="24"/>
          <w:lang w:val="es-ES"/>
        </w:rPr>
      </w:pPr>
      <w:r w:rsidRPr="00D321F1">
        <w:rPr>
          <w:bCs/>
          <w:noProof/>
          <w:sz w:val="24"/>
          <w:szCs w:val="24"/>
          <w:lang w:val="es-ES"/>
          <w:rPrChange w:id="2864" w:author="Luffi" w:date="2017-07-10T21:58:00Z">
            <w:rPr>
              <w:bCs/>
              <w:noProof/>
              <w:lang w:val="es-ES"/>
            </w:rPr>
          </w:rPrChange>
        </w:rPr>
        <w:t>Javier Castillo, Andrés y Cadenas, Nelvis.</w:t>
      </w:r>
      <w:r w:rsidRPr="00D321F1">
        <w:rPr>
          <w:noProof/>
          <w:sz w:val="24"/>
          <w:szCs w:val="24"/>
          <w:lang w:val="es-ES"/>
          <w:rPrChange w:id="2865" w:author="Luffi" w:date="2017-07-10T21:58:00Z">
            <w:rPr>
              <w:noProof/>
              <w:lang w:val="es-ES"/>
            </w:rPr>
          </w:rPrChange>
        </w:rPr>
        <w:t xml:space="preserve"> </w:t>
      </w:r>
      <w:r w:rsidRPr="00D321F1">
        <w:rPr>
          <w:i/>
          <w:iCs/>
          <w:noProof/>
          <w:sz w:val="24"/>
          <w:szCs w:val="24"/>
          <w:lang w:val="es-ES"/>
          <w:rPrChange w:id="2866" w:author="Luffi" w:date="2017-07-10T21:58:00Z">
            <w:rPr>
              <w:i/>
              <w:iCs/>
              <w:noProof/>
              <w:lang w:val="es-ES"/>
            </w:rPr>
          </w:rPrChange>
        </w:rPr>
        <w:t xml:space="preserve">SISTEMA DE INFORMACIÓN PARA LA ASIGNACIÓN DE CITAS Y CONTROL DE HISTORIAS CLÍNICAS EN LOS SERVICIOS PRESTADOS POR EL AREA DE </w:t>
      </w:r>
      <w:r w:rsidRPr="00D321F1">
        <w:rPr>
          <w:i/>
          <w:iCs/>
          <w:noProof/>
          <w:sz w:val="24"/>
          <w:szCs w:val="24"/>
          <w:lang w:val="es-ES"/>
          <w:rPrChange w:id="2867" w:author="Luffi" w:date="2017-07-10T21:58:00Z">
            <w:rPr>
              <w:i/>
              <w:iCs/>
              <w:noProof/>
              <w:lang w:val="es-ES"/>
            </w:rPr>
          </w:rPrChange>
        </w:rPr>
        <w:lastRenderedPageBreak/>
        <w:t xml:space="preserve">SALUD DE BIENESTAR UNIVERSITARIO DE LA UNIVERSIDAD DEL MAGDALENA. </w:t>
      </w:r>
      <w:r w:rsidRPr="00D321F1">
        <w:rPr>
          <w:noProof/>
          <w:sz w:val="24"/>
          <w:szCs w:val="24"/>
          <w:lang w:val="es-ES"/>
          <w:rPrChange w:id="2868" w:author="Luffi" w:date="2017-07-10T21:58:00Z">
            <w:rPr>
              <w:noProof/>
              <w:lang w:val="es-ES"/>
            </w:rPr>
          </w:rPrChange>
        </w:rPr>
        <w:t>Santa Marta - Bogota : s.n., 2013.</w:t>
      </w:r>
    </w:p>
    <w:p w14:paraId="0FA78E56" w14:textId="77777777" w:rsidR="00CA7D32" w:rsidRPr="00D321F1" w:rsidRDefault="00CA7D32" w:rsidP="00CA7D32">
      <w:pPr>
        <w:pStyle w:val="Bibliografa"/>
        <w:jc w:val="both"/>
        <w:rPr>
          <w:bCs/>
          <w:noProof/>
          <w:sz w:val="24"/>
          <w:szCs w:val="24"/>
          <w:lang w:val="es-ES"/>
          <w:rPrChange w:id="2869" w:author="Luffi" w:date="2017-07-10T21:58:00Z">
            <w:rPr>
              <w:bCs/>
              <w:noProof/>
              <w:lang w:val="es-ES"/>
            </w:rPr>
          </w:rPrChange>
        </w:rPr>
      </w:pPr>
      <w:r w:rsidRPr="00D321F1">
        <w:rPr>
          <w:bCs/>
          <w:noProof/>
          <w:sz w:val="24"/>
          <w:szCs w:val="24"/>
          <w:lang w:val="es-ES"/>
          <w:rPrChange w:id="2870" w:author="Luffi" w:date="2017-07-10T21:58:00Z">
            <w:rPr>
              <w:bCs/>
              <w:noProof/>
              <w:lang w:val="es-ES"/>
            </w:rPr>
          </w:rPrChange>
        </w:rPr>
        <w:t>Jiménez, David Megías. Bases de datos. [En línea] 2005. [Citado el: 05 de diciembre de 2016.] http://www.uoc.edu/masters/oficiales/img/913.pdf.</w:t>
      </w:r>
    </w:p>
    <w:p w14:paraId="2A0C33D6" w14:textId="77777777" w:rsidR="00CA7D32" w:rsidRPr="00D321F1" w:rsidRDefault="00CA7D32" w:rsidP="00CA7D32">
      <w:pPr>
        <w:pStyle w:val="Bibliografa"/>
        <w:jc w:val="both"/>
        <w:rPr>
          <w:bCs/>
          <w:noProof/>
          <w:sz w:val="24"/>
          <w:szCs w:val="24"/>
          <w:lang w:val="es-ES"/>
          <w:rPrChange w:id="2871" w:author="Luffi" w:date="2017-07-10T21:58:00Z">
            <w:rPr>
              <w:bCs/>
              <w:noProof/>
              <w:lang w:val="es-ES"/>
            </w:rPr>
          </w:rPrChange>
        </w:rPr>
      </w:pPr>
      <w:r w:rsidRPr="00D321F1">
        <w:rPr>
          <w:bCs/>
          <w:noProof/>
          <w:sz w:val="24"/>
          <w:szCs w:val="24"/>
          <w:lang w:val="es-ES"/>
          <w:rPrChange w:id="2872" w:author="Luffi" w:date="2017-07-10T21:58:00Z">
            <w:rPr>
              <w:bCs/>
              <w:noProof/>
              <w:lang w:val="es-ES"/>
            </w:rPr>
          </w:rPrChange>
        </w:rPr>
        <w:t>LEÓN, PILAR. La consulta medica. [En línea] enero de 2002. [Citado el: 04 de diciembre de 2016.] https://www.ugr.es/~dynamis/completo22/PDF/dyna-11.pdf.</w:t>
      </w:r>
    </w:p>
    <w:p w14:paraId="312D743B" w14:textId="77777777" w:rsidR="00CA7D32" w:rsidRPr="00D321F1" w:rsidRDefault="00CA7D32" w:rsidP="00CA7D32">
      <w:pPr>
        <w:pStyle w:val="Bibliografa"/>
        <w:jc w:val="both"/>
        <w:rPr>
          <w:bCs/>
          <w:noProof/>
          <w:sz w:val="24"/>
          <w:szCs w:val="24"/>
          <w:lang w:val="es-ES"/>
          <w:rPrChange w:id="2873" w:author="Luffi" w:date="2017-07-10T21:58:00Z">
            <w:rPr>
              <w:bCs/>
              <w:noProof/>
              <w:lang w:val="es-ES"/>
            </w:rPr>
          </w:rPrChange>
        </w:rPr>
      </w:pPr>
      <w:r w:rsidRPr="00D321F1">
        <w:rPr>
          <w:bCs/>
          <w:noProof/>
          <w:sz w:val="24"/>
          <w:szCs w:val="24"/>
          <w:lang w:val="es-ES"/>
          <w:rPrChange w:id="2874" w:author="Luffi" w:date="2017-07-10T21:58:00Z">
            <w:rPr>
              <w:bCs/>
              <w:noProof/>
              <w:lang w:val="es-ES"/>
            </w:rPr>
          </w:rPrChange>
        </w:rPr>
        <w:t>Luna, José María. Caja negra y blanca. [En línea] 03 de junio de 2009. [Citado el: 05 de diciembre de 2016.] http://ingenierogestion.blogspot.com/2009/06/pruebas-de-caja-negra-y-caja-blanca.html.</w:t>
      </w:r>
    </w:p>
    <w:p w14:paraId="37D0CCF5" w14:textId="77777777" w:rsidR="00CA7D32" w:rsidRPr="00D321F1" w:rsidRDefault="00CA7D32" w:rsidP="00CA7D32">
      <w:pPr>
        <w:pStyle w:val="Bibliografa"/>
        <w:jc w:val="both"/>
        <w:rPr>
          <w:bCs/>
          <w:noProof/>
          <w:sz w:val="24"/>
          <w:szCs w:val="24"/>
          <w:lang w:val="es-ES"/>
          <w:rPrChange w:id="2875" w:author="Luffi" w:date="2017-07-10T21:58:00Z">
            <w:rPr>
              <w:bCs/>
              <w:noProof/>
              <w:lang w:val="es-ES"/>
            </w:rPr>
          </w:rPrChange>
        </w:rPr>
      </w:pPr>
      <w:r w:rsidRPr="00D321F1">
        <w:rPr>
          <w:bCs/>
          <w:noProof/>
          <w:sz w:val="24"/>
          <w:szCs w:val="24"/>
          <w:lang w:val="es-ES"/>
          <w:rPrChange w:id="2876" w:author="Luffi" w:date="2017-07-10T21:58:00Z">
            <w:rPr>
              <w:bCs/>
              <w:noProof/>
              <w:lang w:val="es-ES"/>
            </w:rPr>
          </w:rPrChange>
        </w:rPr>
        <w:t>Maquera, Fernando. Base de datos. [En línea] 2010. [Citado el: 05 de diciembre de 2016.] http://www.aiu.edu/cursos/base%20de%20datos/pdf%20leccion%202/lecci%C3%B3n%202.pdf.</w:t>
      </w:r>
    </w:p>
    <w:p w14:paraId="60539E74" w14:textId="77777777" w:rsidR="00CA7D32" w:rsidRPr="00D321F1" w:rsidRDefault="00CA7D32" w:rsidP="00CA7D32">
      <w:pPr>
        <w:pStyle w:val="Bibliografa"/>
        <w:jc w:val="both"/>
        <w:rPr>
          <w:bCs/>
          <w:noProof/>
          <w:sz w:val="24"/>
          <w:szCs w:val="24"/>
          <w:lang w:val="es-ES"/>
          <w:rPrChange w:id="2877" w:author="Luffi" w:date="2017-07-10T21:58:00Z">
            <w:rPr>
              <w:bCs/>
              <w:noProof/>
              <w:lang w:val="es-ES"/>
            </w:rPr>
          </w:rPrChange>
        </w:rPr>
      </w:pPr>
      <w:r w:rsidRPr="00D321F1">
        <w:rPr>
          <w:bCs/>
          <w:noProof/>
          <w:sz w:val="24"/>
          <w:szCs w:val="24"/>
          <w:lang w:val="es-ES"/>
          <w:rPrChange w:id="2878" w:author="Luffi" w:date="2017-07-10T21:58:00Z">
            <w:rPr>
              <w:bCs/>
              <w:noProof/>
              <w:lang w:val="es-ES"/>
            </w:rPr>
          </w:rPrChange>
        </w:rPr>
        <w:t>Maria, Eva. Consumoteca. [En línea] 25 de diciembre de 2009. [Citado el: 04 de diciembre de 2016.] http://www.consumoteca.com/bienestar-y-salud/medicina-y-salud/historial-medico/.</w:t>
      </w:r>
    </w:p>
    <w:p w14:paraId="02F2C4FA" w14:textId="77777777" w:rsidR="00CA7D32" w:rsidRPr="00D321F1" w:rsidRDefault="00CA7D32" w:rsidP="00CA7D32">
      <w:pPr>
        <w:pStyle w:val="Bibliografa"/>
        <w:jc w:val="both"/>
        <w:rPr>
          <w:bCs/>
          <w:noProof/>
          <w:sz w:val="24"/>
          <w:szCs w:val="24"/>
          <w:lang w:val="es-ES"/>
          <w:rPrChange w:id="2879" w:author="Luffi" w:date="2017-07-10T21:58:00Z">
            <w:rPr>
              <w:bCs/>
              <w:noProof/>
              <w:lang w:val="es-ES"/>
            </w:rPr>
          </w:rPrChange>
        </w:rPr>
      </w:pPr>
      <w:r w:rsidRPr="00D321F1">
        <w:rPr>
          <w:bCs/>
          <w:noProof/>
          <w:sz w:val="24"/>
          <w:szCs w:val="24"/>
          <w:lang w:val="es-ES"/>
          <w:rPrChange w:id="2880" w:author="Luffi" w:date="2017-07-10T21:58:00Z">
            <w:rPr>
              <w:bCs/>
              <w:noProof/>
              <w:lang w:val="es-ES"/>
            </w:rPr>
          </w:rPrChange>
        </w:rPr>
        <w:t>Marin, Marvin David Arias. Lenguaje de Programacion. [En línea] 16 de Octubre de 2008. [Citado el: 05 de diciembe de 2016.] http://catedraprogramacion.forosactivos.net/t83-definicion-de-lenguaje-de-programacion-tipos-ejemplos.</w:t>
      </w:r>
    </w:p>
    <w:p w14:paraId="367B4F76" w14:textId="77777777" w:rsidR="00CA7D32" w:rsidRPr="00D321F1" w:rsidRDefault="00CA7D32" w:rsidP="00CA7D32">
      <w:pPr>
        <w:pStyle w:val="Bibliografa"/>
        <w:jc w:val="both"/>
        <w:rPr>
          <w:noProof/>
          <w:sz w:val="24"/>
          <w:szCs w:val="24"/>
          <w:lang w:val="es-ES"/>
          <w:rPrChange w:id="2881" w:author="Luffi" w:date="2017-07-10T21:58:00Z">
            <w:rPr>
              <w:noProof/>
              <w:lang w:val="es-ES"/>
            </w:rPr>
          </w:rPrChange>
        </w:rPr>
      </w:pPr>
      <w:r w:rsidRPr="00D321F1">
        <w:rPr>
          <w:bCs/>
          <w:noProof/>
          <w:sz w:val="24"/>
          <w:szCs w:val="24"/>
          <w:lang w:val="es-ES"/>
          <w:rPrChange w:id="2882" w:author="Luffi" w:date="2017-07-10T21:58:00Z">
            <w:rPr>
              <w:bCs/>
              <w:noProof/>
              <w:lang w:val="es-ES"/>
            </w:rPr>
          </w:rPrChange>
        </w:rPr>
        <w:t>Massie, Joseph L.</w:t>
      </w:r>
      <w:r w:rsidRPr="00D321F1">
        <w:rPr>
          <w:noProof/>
          <w:sz w:val="24"/>
          <w:szCs w:val="24"/>
          <w:lang w:val="es-ES"/>
          <w:rPrChange w:id="2883" w:author="Luffi" w:date="2017-07-10T21:58:00Z">
            <w:rPr>
              <w:noProof/>
              <w:lang w:val="es-ES"/>
            </w:rPr>
          </w:rPrChange>
        </w:rPr>
        <w:t xml:space="preserve"> overblog. </w:t>
      </w:r>
      <w:r w:rsidRPr="00D321F1">
        <w:rPr>
          <w:i/>
          <w:iCs/>
          <w:noProof/>
          <w:sz w:val="24"/>
          <w:szCs w:val="24"/>
          <w:lang w:val="es-ES"/>
          <w:rPrChange w:id="2884" w:author="Luffi" w:date="2017-07-10T21:58:00Z">
            <w:rPr>
              <w:i/>
              <w:iCs/>
              <w:noProof/>
              <w:lang w:val="es-ES"/>
            </w:rPr>
          </w:rPrChange>
        </w:rPr>
        <w:t xml:space="preserve">overblog. </w:t>
      </w:r>
      <w:r w:rsidRPr="00D321F1">
        <w:rPr>
          <w:noProof/>
          <w:sz w:val="24"/>
          <w:szCs w:val="24"/>
          <w:lang w:val="es-ES"/>
          <w:rPrChange w:id="2885" w:author="Luffi" w:date="2017-07-10T21:58:00Z">
            <w:rPr>
              <w:noProof/>
              <w:lang w:val="es-ES"/>
            </w:rPr>
          </w:rPrChange>
        </w:rPr>
        <w:t>[En línea] informacione13, 23 de septiembre de 2011. [Citado el: 04 de diciembre de 2016.] http://informacione13.over-blog.com/article-conceptos-de-administracion-varios-autores-84960800.html.</w:t>
      </w:r>
    </w:p>
    <w:p w14:paraId="33A434E4" w14:textId="77777777" w:rsidR="00CA7D32" w:rsidRPr="00D321F1" w:rsidRDefault="00CA7D32" w:rsidP="00CA7D32">
      <w:pPr>
        <w:pStyle w:val="Bibliografa"/>
        <w:jc w:val="both"/>
        <w:rPr>
          <w:noProof/>
          <w:sz w:val="24"/>
          <w:szCs w:val="24"/>
          <w:lang w:val="es-ES"/>
          <w:rPrChange w:id="2886" w:author="Luffi" w:date="2017-07-10T21:58:00Z">
            <w:rPr>
              <w:noProof/>
              <w:lang w:val="es-ES"/>
            </w:rPr>
          </w:rPrChange>
        </w:rPr>
      </w:pPr>
      <w:r w:rsidRPr="00D321F1">
        <w:rPr>
          <w:bCs/>
          <w:noProof/>
          <w:sz w:val="24"/>
          <w:szCs w:val="24"/>
          <w:lang w:val="es-ES"/>
          <w:rPrChange w:id="2887" w:author="Luffi" w:date="2017-07-10T21:58:00Z">
            <w:rPr>
              <w:bCs/>
              <w:noProof/>
              <w:lang w:val="es-ES"/>
            </w:rPr>
          </w:rPrChange>
        </w:rPr>
        <w:t>Menacho Mollo, Ivonne Karina.</w:t>
      </w:r>
      <w:r w:rsidRPr="00D321F1">
        <w:rPr>
          <w:noProof/>
          <w:sz w:val="24"/>
          <w:szCs w:val="24"/>
          <w:lang w:val="es-ES"/>
          <w:rPrChange w:id="2888" w:author="Luffi" w:date="2017-07-10T21:58:00Z">
            <w:rPr>
              <w:noProof/>
              <w:lang w:val="es-ES"/>
            </w:rPr>
          </w:rPrChange>
        </w:rPr>
        <w:t xml:space="preserve"> SISTEMA DE INFORMACIÓN AUTOMATIZADO PARA EL CONTROL DE RECEPCIÓN DE CONSULTAS E HISTORIALES MÉDICOS EN EL HOSPITAL “WÁLTER KHON”. [En línea] 27 de octubre de 2006. [Citado el: 25 de octubre de 2016.] http://dpicuto.edu.bo/tesis/facultad-nacional-de-ingenieria/carrera-de-ingenieria-de-sistemas-e-informatica/97-sistema-de-informacion-automatizado-para-el-control-de-recepcion-de-consultas-e-historiales-medicos-en-el-hospital-walter-khon.html.</w:t>
      </w:r>
    </w:p>
    <w:p w14:paraId="3D8DE333" w14:textId="77777777" w:rsidR="00CA7D32" w:rsidRPr="00D321F1" w:rsidRDefault="00CA7D32" w:rsidP="00CA7D32">
      <w:pPr>
        <w:pStyle w:val="Bibliografa"/>
        <w:jc w:val="both"/>
        <w:rPr>
          <w:bCs/>
          <w:noProof/>
          <w:sz w:val="24"/>
          <w:szCs w:val="24"/>
          <w:lang w:val="es-ES"/>
          <w:rPrChange w:id="2889" w:author="Luffi" w:date="2017-07-10T21:58:00Z">
            <w:rPr>
              <w:bCs/>
              <w:noProof/>
              <w:lang w:val="es-ES"/>
            </w:rPr>
          </w:rPrChange>
        </w:rPr>
      </w:pPr>
      <w:r w:rsidRPr="00D321F1">
        <w:rPr>
          <w:bCs/>
          <w:noProof/>
          <w:sz w:val="24"/>
          <w:szCs w:val="24"/>
          <w:lang w:val="es-ES"/>
          <w:rPrChange w:id="2890" w:author="Luffi" w:date="2017-07-10T21:58:00Z">
            <w:rPr>
              <w:bCs/>
              <w:noProof/>
              <w:lang w:val="es-ES"/>
            </w:rPr>
          </w:rPrChange>
        </w:rPr>
        <w:t>Mendoza, Julian. Caja negra. [En línea] 2009. [Citado el: 05 de diciembre de 2016.] http://www.globetesting.com/tecnica-de-diseno-de-prueba-de-caja-negra/.</w:t>
      </w:r>
    </w:p>
    <w:p w14:paraId="0751E33D" w14:textId="77777777" w:rsidR="00CA7D32" w:rsidRPr="00D321F1" w:rsidRDefault="00CA7D32" w:rsidP="00CA7D32">
      <w:pPr>
        <w:pStyle w:val="Bibliografa"/>
        <w:jc w:val="both"/>
        <w:rPr>
          <w:bCs/>
          <w:noProof/>
          <w:sz w:val="24"/>
          <w:szCs w:val="24"/>
          <w:lang w:val="es-ES"/>
          <w:rPrChange w:id="2891" w:author="Luffi" w:date="2017-07-10T21:58:00Z">
            <w:rPr>
              <w:bCs/>
              <w:noProof/>
              <w:lang w:val="es-ES"/>
            </w:rPr>
          </w:rPrChange>
        </w:rPr>
      </w:pPr>
      <w:r w:rsidRPr="00D321F1">
        <w:rPr>
          <w:bCs/>
          <w:noProof/>
          <w:sz w:val="24"/>
          <w:szCs w:val="24"/>
          <w:lang w:val="es-ES"/>
          <w:rPrChange w:id="2892" w:author="Luffi" w:date="2017-07-10T21:58:00Z">
            <w:rPr>
              <w:bCs/>
              <w:noProof/>
              <w:lang w:val="es-ES"/>
            </w:rPr>
          </w:rPrChange>
        </w:rPr>
        <w:t>Menendez, Jorge. [En línea] 2001. [Citado el: 05 de diciembre de 2016.] http://www.globetesting.com/2012/08/pruebas-de-caja-negra/.</w:t>
      </w:r>
    </w:p>
    <w:p w14:paraId="6B87481D" w14:textId="77777777" w:rsidR="00CA7D32" w:rsidRPr="00D321F1" w:rsidRDefault="00CA7D32" w:rsidP="00CA7D32">
      <w:pPr>
        <w:pStyle w:val="Bibliografa"/>
        <w:jc w:val="both"/>
        <w:rPr>
          <w:bCs/>
          <w:noProof/>
          <w:sz w:val="24"/>
          <w:szCs w:val="24"/>
          <w:lang w:val="es-ES"/>
          <w:rPrChange w:id="2893" w:author="Luffi" w:date="2017-07-10T21:58:00Z">
            <w:rPr>
              <w:bCs/>
              <w:noProof/>
              <w:lang w:val="es-ES"/>
            </w:rPr>
          </w:rPrChange>
        </w:rPr>
      </w:pPr>
      <w:r w:rsidRPr="00D321F1">
        <w:rPr>
          <w:bCs/>
          <w:noProof/>
          <w:sz w:val="24"/>
          <w:szCs w:val="24"/>
          <w:lang w:val="es-ES"/>
          <w:rPrChange w:id="2894" w:author="Luffi" w:date="2017-07-10T21:58:00Z">
            <w:rPr>
              <w:bCs/>
              <w:noProof/>
              <w:lang w:val="es-ES"/>
            </w:rPr>
          </w:rPrChange>
        </w:rPr>
        <w:t>Mercado Algarañaz, Anny. METODOLOGIA DE INVESTIGACION. Potosi : s.n., 2013, pág. 69.</w:t>
      </w:r>
    </w:p>
    <w:p w14:paraId="3FE68023" w14:textId="77777777" w:rsidR="00CA7D32" w:rsidRPr="00D321F1" w:rsidRDefault="00CA7D32" w:rsidP="00CA7D32">
      <w:pPr>
        <w:pStyle w:val="Bibliografa"/>
        <w:jc w:val="both"/>
        <w:rPr>
          <w:bCs/>
          <w:noProof/>
          <w:sz w:val="24"/>
          <w:szCs w:val="24"/>
          <w:lang w:val="es-ES"/>
          <w:rPrChange w:id="2895" w:author="Luffi" w:date="2017-07-10T21:58:00Z">
            <w:rPr>
              <w:bCs/>
              <w:noProof/>
              <w:lang w:val="es-ES"/>
            </w:rPr>
          </w:rPrChange>
        </w:rPr>
      </w:pPr>
      <w:r w:rsidRPr="00D321F1">
        <w:rPr>
          <w:bCs/>
          <w:noProof/>
          <w:sz w:val="24"/>
          <w:szCs w:val="24"/>
          <w:lang w:val="es-ES"/>
          <w:rPrChange w:id="2896" w:author="Luffi" w:date="2017-07-10T21:58:00Z">
            <w:rPr>
              <w:bCs/>
              <w:noProof/>
              <w:lang w:val="es-ES"/>
            </w:rPr>
          </w:rPrChange>
        </w:rPr>
        <w:t>Mocholí, Ana. Tipos de Aplicaciones web. [En línea] Yeeply, 15 de septiembre de 2015. [Citado el: 04 de diciembre de 2016.] https://www.yeeply.com/blog/6-tipos-desarrollo-de-aplicaciones-web/.</w:t>
      </w:r>
    </w:p>
    <w:p w14:paraId="08CEA572" w14:textId="77777777" w:rsidR="00CA7D32" w:rsidRPr="00D321F1" w:rsidRDefault="00CA7D32" w:rsidP="00CA7D32">
      <w:pPr>
        <w:pStyle w:val="Bibliografa"/>
        <w:jc w:val="both"/>
        <w:rPr>
          <w:noProof/>
          <w:sz w:val="24"/>
          <w:szCs w:val="24"/>
          <w:lang w:val="es-ES"/>
          <w:rPrChange w:id="2897" w:author="Luffi" w:date="2017-07-10T21:58:00Z">
            <w:rPr>
              <w:noProof/>
              <w:lang w:val="es-ES"/>
            </w:rPr>
          </w:rPrChange>
        </w:rPr>
      </w:pPr>
      <w:r w:rsidRPr="00D321F1">
        <w:rPr>
          <w:bCs/>
          <w:noProof/>
          <w:sz w:val="24"/>
          <w:szCs w:val="24"/>
          <w:lang w:val="es-ES"/>
          <w:rPrChange w:id="2898" w:author="Luffi" w:date="2017-07-10T21:58:00Z">
            <w:rPr>
              <w:bCs/>
              <w:noProof/>
              <w:lang w:val="es-ES"/>
            </w:rPr>
          </w:rPrChange>
        </w:rPr>
        <w:lastRenderedPageBreak/>
        <w:t>Mora Solano, Jenny Alejandra y Guerrero Serrano, Jorge Enrique.</w:t>
      </w:r>
      <w:r w:rsidRPr="00D321F1">
        <w:rPr>
          <w:noProof/>
          <w:sz w:val="24"/>
          <w:szCs w:val="24"/>
          <w:lang w:val="es-ES"/>
          <w:rPrChange w:id="2899" w:author="Luffi" w:date="2017-07-10T21:58:00Z">
            <w:rPr>
              <w:noProof/>
              <w:lang w:val="es-ES"/>
            </w:rPr>
          </w:rPrChange>
        </w:rPr>
        <w:t xml:space="preserve"> SISTEMA DE INFORMACION PARA EL CONTROL Y ADMINISTRACION DE CITAS MEDICAS EN LA DIRECCION DE SANIDAD DEL DECIMO DISTRITO DE LA POLICIA NACIONAL SEDE GIRARDOD. [En línea] 2008. [Citado el: 25 de octubre de 2016.] http://repository.uniminuto.edu:8080/jspui/bitstream/10656/395/1/TTI_MoraSolanoYenny_08.pdf.</w:t>
      </w:r>
    </w:p>
    <w:p w14:paraId="7AADBB03" w14:textId="77777777" w:rsidR="00CA7D32" w:rsidRPr="00D321F1" w:rsidRDefault="00CA7D32" w:rsidP="00CA7D32">
      <w:pPr>
        <w:pStyle w:val="Bibliografa"/>
        <w:jc w:val="both"/>
        <w:rPr>
          <w:bCs/>
          <w:noProof/>
          <w:sz w:val="24"/>
          <w:szCs w:val="24"/>
          <w:lang w:val="es-ES"/>
          <w:rPrChange w:id="2900" w:author="Luffi" w:date="2017-07-10T21:58:00Z">
            <w:rPr>
              <w:bCs/>
              <w:noProof/>
              <w:lang w:val="es-ES"/>
            </w:rPr>
          </w:rPrChange>
        </w:rPr>
      </w:pPr>
      <w:r w:rsidRPr="00D321F1">
        <w:rPr>
          <w:bCs/>
          <w:noProof/>
          <w:sz w:val="24"/>
          <w:szCs w:val="24"/>
          <w:lang w:val="es-ES"/>
          <w:rPrChange w:id="2901" w:author="Luffi" w:date="2017-07-10T21:58:00Z">
            <w:rPr>
              <w:bCs/>
              <w:noProof/>
              <w:lang w:val="es-ES"/>
            </w:rPr>
          </w:rPrChange>
        </w:rPr>
        <w:t>Morales, Perla Azucena Arredondo. Servidor web. [En línea] 2004. [Citado el: 05 de diciembre de 2016.] http://www.monografias.com/trabajos75/servidores-web/servidores-web.shtml#servidorea.</w:t>
      </w:r>
    </w:p>
    <w:p w14:paraId="75EC4F8F" w14:textId="77777777" w:rsidR="00CA7D32" w:rsidRPr="00D321F1" w:rsidRDefault="00CA7D32" w:rsidP="00CA7D32">
      <w:pPr>
        <w:pStyle w:val="Bibliografa"/>
        <w:jc w:val="both"/>
        <w:rPr>
          <w:bCs/>
          <w:noProof/>
          <w:sz w:val="24"/>
          <w:szCs w:val="24"/>
          <w:lang w:val="es-ES"/>
          <w:rPrChange w:id="2902" w:author="Luffi" w:date="2017-07-10T21:58:00Z">
            <w:rPr>
              <w:bCs/>
              <w:noProof/>
              <w:lang w:val="es-ES"/>
            </w:rPr>
          </w:rPrChange>
        </w:rPr>
      </w:pPr>
      <w:r w:rsidRPr="00D321F1">
        <w:rPr>
          <w:bCs/>
          <w:noProof/>
          <w:sz w:val="24"/>
          <w:szCs w:val="24"/>
          <w:lang w:val="es-ES"/>
          <w:rPrChange w:id="2903" w:author="Luffi" w:date="2017-07-10T21:58:00Z">
            <w:rPr>
              <w:bCs/>
              <w:noProof/>
              <w:lang w:val="es-ES"/>
            </w:rPr>
          </w:rPrChange>
        </w:rPr>
        <w:t>Navarrete, Pablo. Pruebas de integracion. [En línea] 28 de octubre de 2012. [Citado el: 05 de diciembre de 2016.] http://es.slideshare.net/pablis001/estrategias-de-aplicaciones-para-las-pruebas-de-integracin.</w:t>
      </w:r>
    </w:p>
    <w:p w14:paraId="05B50954" w14:textId="77777777" w:rsidR="00CA7D32" w:rsidRPr="00D321F1" w:rsidRDefault="00CA7D32" w:rsidP="00CA7D32">
      <w:pPr>
        <w:pStyle w:val="Bibliografa"/>
        <w:jc w:val="both"/>
        <w:rPr>
          <w:bCs/>
          <w:noProof/>
          <w:sz w:val="24"/>
          <w:szCs w:val="24"/>
          <w:lang w:val="es-ES"/>
          <w:rPrChange w:id="2904" w:author="Luffi" w:date="2017-07-10T21:58:00Z">
            <w:rPr>
              <w:bCs/>
              <w:noProof/>
              <w:lang w:val="es-ES"/>
            </w:rPr>
          </w:rPrChange>
        </w:rPr>
      </w:pPr>
      <w:r w:rsidRPr="00D321F1">
        <w:rPr>
          <w:bCs/>
          <w:noProof/>
          <w:sz w:val="24"/>
          <w:szCs w:val="24"/>
          <w:lang w:val="es-ES"/>
          <w:rPrChange w:id="2905" w:author="Luffi" w:date="2017-07-10T21:58:00Z">
            <w:rPr>
              <w:bCs/>
              <w:noProof/>
              <w:lang w:val="es-ES"/>
            </w:rPr>
          </w:rPrChange>
        </w:rPr>
        <w:t>Niño Camazon, Jesus. Aplicaciones web. [En línea] 2003. [Citado el: 04 de diciembre de 2016.] https://books.google.com.bo/books?id=jeLhAwAAQBAJ&amp;pg=PA192&amp;dq=aplicacion+web+definicion&amp;hl=es-419&amp;sa=X&amp;ved=0ahUKEwjPxtnrgtzQAhWEDJAKHb3eBX4Q6AEIGDAA#v=onepage&amp;q&amp;f=false.</w:t>
      </w:r>
    </w:p>
    <w:p w14:paraId="0D33900B" w14:textId="77777777" w:rsidR="00CA7D32" w:rsidRPr="00D321F1" w:rsidRDefault="00CA7D32" w:rsidP="00CA7D32">
      <w:pPr>
        <w:pStyle w:val="Bibliografa"/>
        <w:jc w:val="both"/>
        <w:rPr>
          <w:bCs/>
          <w:noProof/>
          <w:sz w:val="24"/>
          <w:szCs w:val="24"/>
          <w:lang w:val="es-ES"/>
          <w:rPrChange w:id="2906" w:author="Luffi" w:date="2017-07-10T21:58:00Z">
            <w:rPr>
              <w:bCs/>
              <w:noProof/>
              <w:lang w:val="es-ES"/>
            </w:rPr>
          </w:rPrChange>
        </w:rPr>
      </w:pPr>
      <w:r w:rsidRPr="00D321F1">
        <w:rPr>
          <w:bCs/>
          <w:noProof/>
          <w:sz w:val="24"/>
          <w:szCs w:val="24"/>
          <w:lang w:val="es-ES"/>
          <w:rPrChange w:id="2907" w:author="Luffi" w:date="2017-07-10T21:58:00Z">
            <w:rPr>
              <w:bCs/>
              <w:noProof/>
              <w:lang w:val="es-ES"/>
            </w:rPr>
          </w:rPrChange>
        </w:rPr>
        <w:t>Oliveros, Alejandro. Requerimientos para aplicaciones web. [En línea] mayo de 2011. [Citado el: 05 de diciembre de 2016.] http://hdl.handle.net/10915/20125.</w:t>
      </w:r>
    </w:p>
    <w:p w14:paraId="0E29B623" w14:textId="77777777" w:rsidR="00CA7D32" w:rsidRPr="00D321F1" w:rsidRDefault="00CA7D32" w:rsidP="00CA7D32">
      <w:pPr>
        <w:pStyle w:val="Bibliografa"/>
        <w:jc w:val="both"/>
        <w:rPr>
          <w:bCs/>
          <w:noProof/>
          <w:sz w:val="24"/>
          <w:szCs w:val="24"/>
          <w:lang w:val="es-ES"/>
          <w:rPrChange w:id="2908" w:author="Luffi" w:date="2017-07-10T21:58:00Z">
            <w:rPr>
              <w:bCs/>
              <w:noProof/>
              <w:lang w:val="es-ES"/>
            </w:rPr>
          </w:rPrChange>
        </w:rPr>
      </w:pPr>
      <w:r w:rsidRPr="00D321F1">
        <w:rPr>
          <w:bCs/>
          <w:noProof/>
          <w:sz w:val="24"/>
          <w:szCs w:val="24"/>
          <w:lang w:val="es-ES"/>
          <w:rPrChange w:id="2909" w:author="Luffi" w:date="2017-07-10T21:58:00Z">
            <w:rPr>
              <w:bCs/>
              <w:noProof/>
              <w:lang w:val="es-ES"/>
            </w:rPr>
          </w:rPrChange>
        </w:rPr>
        <w:t>Oré, Ing. Alexander. PRUEBAS UNITARIAS. [En línea] 2009. [Citado el: 05 de diciembre de 2016.] http://www.calidadysoftware.com/testing/pruebas_unitarias1.php.</w:t>
      </w:r>
    </w:p>
    <w:p w14:paraId="713D22C5" w14:textId="77777777" w:rsidR="00CA7D32" w:rsidRPr="00D321F1" w:rsidRDefault="00CA7D32" w:rsidP="00CA7D32">
      <w:pPr>
        <w:pStyle w:val="Bibliografa"/>
        <w:jc w:val="both"/>
        <w:rPr>
          <w:bCs/>
          <w:noProof/>
          <w:sz w:val="24"/>
          <w:szCs w:val="24"/>
          <w:lang w:val="es-ES"/>
          <w:rPrChange w:id="2910" w:author="Luffi" w:date="2017-07-10T21:58:00Z">
            <w:rPr>
              <w:bCs/>
              <w:noProof/>
              <w:lang w:val="es-ES"/>
            </w:rPr>
          </w:rPrChange>
        </w:rPr>
      </w:pPr>
      <w:r w:rsidRPr="00D321F1">
        <w:rPr>
          <w:bCs/>
          <w:noProof/>
          <w:sz w:val="24"/>
          <w:szCs w:val="24"/>
          <w:lang w:val="es-ES"/>
          <w:rPrChange w:id="2911" w:author="Luffi" w:date="2017-07-10T21:58:00Z">
            <w:rPr>
              <w:bCs/>
              <w:noProof/>
              <w:lang w:val="es-ES"/>
            </w:rPr>
          </w:rPrChange>
        </w:rPr>
        <w:t>Oterino, Carmen García. Pruebas de integracion. [En línea] 04 de juio de 2014. [Citado el: 05 de diciembre de 2016.] http://www.javiergarzas.com/2014/07/tipos-de-pruebas-10-min.html.</w:t>
      </w:r>
    </w:p>
    <w:p w14:paraId="516BD966" w14:textId="77777777" w:rsidR="00CA7D32" w:rsidRPr="00D321F1" w:rsidRDefault="00CA7D32" w:rsidP="00CA7D32">
      <w:pPr>
        <w:pStyle w:val="Bibliografa"/>
        <w:jc w:val="both"/>
        <w:rPr>
          <w:bCs/>
          <w:noProof/>
          <w:sz w:val="24"/>
          <w:szCs w:val="24"/>
          <w:lang w:val="es-ES"/>
          <w:rPrChange w:id="2912" w:author="Luffi" w:date="2017-07-10T21:58:00Z">
            <w:rPr>
              <w:bCs/>
              <w:noProof/>
              <w:lang w:val="es-ES"/>
            </w:rPr>
          </w:rPrChange>
        </w:rPr>
      </w:pPr>
      <w:r w:rsidRPr="00D321F1">
        <w:rPr>
          <w:bCs/>
          <w:noProof/>
          <w:sz w:val="24"/>
          <w:szCs w:val="24"/>
          <w:lang w:val="es-ES"/>
          <w:rPrChange w:id="2913" w:author="Luffi" w:date="2017-07-10T21:58:00Z">
            <w:rPr>
              <w:bCs/>
              <w:noProof/>
              <w:lang w:val="es-ES"/>
            </w:rPr>
          </w:rPrChange>
        </w:rPr>
        <w:t>Peñafiel, Mayra. Aplicacion web. [En línea] 2002. [Citado el: 05 de diciembre de 2016.] https://support.scribd.com/hc/en-us/articles/210129326.</w:t>
      </w:r>
    </w:p>
    <w:p w14:paraId="31800562" w14:textId="77777777" w:rsidR="00CA7D32" w:rsidRPr="00D321F1" w:rsidRDefault="00CA7D32" w:rsidP="00CA7D32">
      <w:pPr>
        <w:pStyle w:val="Bibliografa"/>
        <w:jc w:val="both"/>
        <w:rPr>
          <w:bCs/>
          <w:noProof/>
          <w:sz w:val="24"/>
          <w:szCs w:val="24"/>
          <w:lang w:val="es-ES"/>
          <w:rPrChange w:id="2914" w:author="Luffi" w:date="2017-07-10T21:58:00Z">
            <w:rPr>
              <w:bCs/>
              <w:noProof/>
              <w:lang w:val="es-ES"/>
            </w:rPr>
          </w:rPrChange>
        </w:rPr>
      </w:pPr>
      <w:r w:rsidRPr="00D321F1">
        <w:rPr>
          <w:bCs/>
          <w:noProof/>
          <w:sz w:val="24"/>
          <w:szCs w:val="24"/>
          <w:lang w:val="es-ES"/>
          <w:rPrChange w:id="2915" w:author="Luffi" w:date="2017-07-10T21:58:00Z">
            <w:rPr>
              <w:bCs/>
              <w:noProof/>
              <w:lang w:val="es-ES"/>
            </w:rPr>
          </w:rPrChange>
        </w:rPr>
        <w:t xml:space="preserve">Pérez Porto, Julián y Merino, María. Definicion.de. </w:t>
      </w:r>
      <w:r w:rsidRPr="00D321F1">
        <w:rPr>
          <w:bCs/>
          <w:i/>
          <w:iCs/>
          <w:noProof/>
          <w:sz w:val="24"/>
          <w:szCs w:val="24"/>
          <w:lang w:val="es-ES"/>
          <w:rPrChange w:id="2916" w:author="Luffi" w:date="2017-07-10T21:58:00Z">
            <w:rPr>
              <w:bCs/>
              <w:i/>
              <w:iCs/>
              <w:noProof/>
              <w:lang w:val="es-ES"/>
            </w:rPr>
          </w:rPrChange>
        </w:rPr>
        <w:t xml:space="preserve">Definicion.de. </w:t>
      </w:r>
      <w:r w:rsidRPr="00D321F1">
        <w:rPr>
          <w:bCs/>
          <w:noProof/>
          <w:sz w:val="24"/>
          <w:szCs w:val="24"/>
          <w:lang w:val="es-ES"/>
          <w:rPrChange w:id="2917" w:author="Luffi" w:date="2017-07-10T21:58:00Z">
            <w:rPr>
              <w:bCs/>
              <w:noProof/>
              <w:lang w:val="es-ES"/>
            </w:rPr>
          </w:rPrChange>
        </w:rPr>
        <w:t>[En línea] 2014. [Citado el: 04 de diciembre de 2016.] http://definicion.de/consulta/.</w:t>
      </w:r>
    </w:p>
    <w:p w14:paraId="175B4696" w14:textId="77777777" w:rsidR="00CA7D32" w:rsidRPr="00D321F1" w:rsidRDefault="00CA7D32" w:rsidP="00CA7D32">
      <w:pPr>
        <w:pStyle w:val="Bibliografa"/>
        <w:jc w:val="both"/>
        <w:rPr>
          <w:bCs/>
          <w:noProof/>
          <w:sz w:val="24"/>
          <w:szCs w:val="24"/>
          <w:lang w:val="es-ES"/>
          <w:rPrChange w:id="2918" w:author="Luffi" w:date="2017-07-10T21:58:00Z">
            <w:rPr>
              <w:bCs/>
              <w:noProof/>
              <w:lang w:val="es-ES"/>
            </w:rPr>
          </w:rPrChange>
        </w:rPr>
      </w:pPr>
      <w:r w:rsidRPr="00D321F1">
        <w:rPr>
          <w:bCs/>
          <w:noProof/>
          <w:sz w:val="24"/>
          <w:szCs w:val="24"/>
          <w:lang w:val="es-ES"/>
          <w:rPrChange w:id="2919" w:author="Luffi" w:date="2017-07-10T21:58:00Z">
            <w:rPr>
              <w:bCs/>
              <w:noProof/>
              <w:lang w:val="es-ES"/>
            </w:rPr>
          </w:rPrChange>
        </w:rPr>
        <w:t>Porto, Julián Pérez y Gardey, Ana. Definicion PHP. [En línea] 2010. [Citado el: 05 de diciembre de 2016.] http://definicion.de/php/.</w:t>
      </w:r>
    </w:p>
    <w:p w14:paraId="23AFB4FF" w14:textId="77777777" w:rsidR="00CA7D32" w:rsidRPr="00D321F1" w:rsidRDefault="00CA7D32" w:rsidP="00CA7D32">
      <w:pPr>
        <w:pStyle w:val="Bibliografa"/>
        <w:jc w:val="both"/>
        <w:rPr>
          <w:bCs/>
          <w:noProof/>
          <w:sz w:val="24"/>
          <w:szCs w:val="24"/>
          <w:lang w:val="es-ES"/>
          <w:rPrChange w:id="2920" w:author="Luffi" w:date="2017-07-10T21:58:00Z">
            <w:rPr>
              <w:bCs/>
              <w:noProof/>
              <w:lang w:val="es-ES"/>
            </w:rPr>
          </w:rPrChange>
        </w:rPr>
      </w:pPr>
      <w:r w:rsidRPr="00D321F1">
        <w:rPr>
          <w:bCs/>
          <w:noProof/>
          <w:sz w:val="24"/>
          <w:szCs w:val="24"/>
          <w:lang w:val="es-ES"/>
          <w:rPrChange w:id="2921" w:author="Luffi" w:date="2017-07-10T21:58:00Z">
            <w:rPr>
              <w:bCs/>
              <w:noProof/>
              <w:lang w:val="es-ES"/>
            </w:rPr>
          </w:rPrChange>
        </w:rPr>
        <w:t>Porto, Julián Pérez. [En línea] 2010. [Citado el: 05 de diciembre de 2016.] http://definicion.de/validacion/.</w:t>
      </w:r>
    </w:p>
    <w:p w14:paraId="26BF5F93" w14:textId="77777777" w:rsidR="00CA7D32" w:rsidRPr="00D321F1" w:rsidRDefault="00CA7D32" w:rsidP="00CA7D32">
      <w:pPr>
        <w:pStyle w:val="Bibliografa"/>
        <w:jc w:val="both"/>
        <w:rPr>
          <w:bCs/>
          <w:noProof/>
          <w:sz w:val="24"/>
          <w:szCs w:val="24"/>
          <w:lang w:val="es-ES"/>
          <w:rPrChange w:id="2922" w:author="Luffi" w:date="2017-07-10T21:58:00Z">
            <w:rPr>
              <w:bCs/>
              <w:noProof/>
              <w:lang w:val="es-ES"/>
            </w:rPr>
          </w:rPrChange>
        </w:rPr>
      </w:pPr>
      <w:r w:rsidRPr="00D321F1">
        <w:rPr>
          <w:bCs/>
          <w:noProof/>
          <w:sz w:val="24"/>
          <w:szCs w:val="24"/>
          <w:lang w:val="es-ES"/>
          <w:rPrChange w:id="2923" w:author="Luffi" w:date="2017-07-10T21:58:00Z">
            <w:rPr>
              <w:bCs/>
              <w:noProof/>
              <w:lang w:val="es-ES"/>
            </w:rPr>
          </w:rPrChange>
        </w:rPr>
        <w:t>Porto, Julián Pérez. Lenguaje de Programacion. [En línea] 2009. [Citado el: 05 de diciembre de 2016.] http://definicion.de/lenguaje-de-programacion/.</w:t>
      </w:r>
    </w:p>
    <w:p w14:paraId="16C24214" w14:textId="77777777" w:rsidR="00CA7D32" w:rsidRPr="00D321F1" w:rsidRDefault="00CA7D32" w:rsidP="00CA7D32">
      <w:pPr>
        <w:pStyle w:val="Bibliografa"/>
        <w:jc w:val="both"/>
        <w:rPr>
          <w:bCs/>
          <w:noProof/>
          <w:sz w:val="24"/>
          <w:szCs w:val="24"/>
          <w:lang w:val="es-ES"/>
          <w:rPrChange w:id="2924" w:author="Luffi" w:date="2017-07-10T21:58:00Z">
            <w:rPr>
              <w:bCs/>
              <w:noProof/>
              <w:lang w:val="es-ES"/>
            </w:rPr>
          </w:rPrChange>
        </w:rPr>
      </w:pPr>
      <w:r w:rsidRPr="00D321F1">
        <w:rPr>
          <w:bCs/>
          <w:noProof/>
          <w:sz w:val="24"/>
          <w:szCs w:val="24"/>
          <w:lang w:val="es-ES"/>
          <w:rPrChange w:id="2925" w:author="Luffi" w:date="2017-07-10T21:58:00Z">
            <w:rPr>
              <w:bCs/>
              <w:noProof/>
              <w:lang w:val="es-ES"/>
            </w:rPr>
          </w:rPrChange>
        </w:rPr>
        <w:t xml:space="preserve">Quiroga, Alexandra. Proyecto de Grado Ingeniería de Sistemas. [En línea] 23 de marzo de 2015. [Citado el: 05 de diciembre de 2016.] </w:t>
      </w:r>
      <w:r w:rsidRPr="00D321F1">
        <w:rPr>
          <w:bCs/>
          <w:noProof/>
          <w:sz w:val="24"/>
          <w:szCs w:val="24"/>
          <w:lang w:val="es-ES"/>
          <w:rPrChange w:id="2926" w:author="Luffi" w:date="2017-07-10T21:58:00Z">
            <w:rPr>
              <w:bCs/>
              <w:noProof/>
              <w:lang w:val="es-ES"/>
            </w:rPr>
          </w:rPrChange>
        </w:rPr>
        <w:lastRenderedPageBreak/>
        <w:t>http://proyectogradoingenieriasistemas.blogspot.com/2015/03/metodologia-uwe-uml-uml-based-web.html.</w:t>
      </w:r>
    </w:p>
    <w:p w14:paraId="356DAB2B" w14:textId="77777777" w:rsidR="00CA7D32" w:rsidRPr="00D321F1" w:rsidRDefault="00CA7D32" w:rsidP="00CA7D32">
      <w:pPr>
        <w:pStyle w:val="Bibliografa"/>
        <w:jc w:val="both"/>
        <w:rPr>
          <w:bCs/>
          <w:noProof/>
          <w:sz w:val="24"/>
          <w:szCs w:val="24"/>
          <w:lang w:val="es-ES"/>
          <w:rPrChange w:id="2927" w:author="Luffi" w:date="2017-07-10T21:58:00Z">
            <w:rPr>
              <w:bCs/>
              <w:noProof/>
              <w:lang w:val="es-ES"/>
            </w:rPr>
          </w:rPrChange>
        </w:rPr>
      </w:pPr>
      <w:r w:rsidRPr="00D321F1">
        <w:rPr>
          <w:bCs/>
          <w:noProof/>
          <w:sz w:val="24"/>
          <w:szCs w:val="24"/>
          <w:lang w:val="es-ES"/>
          <w:rPrChange w:id="2928" w:author="Luffi" w:date="2017-07-10T21:58:00Z">
            <w:rPr>
              <w:bCs/>
              <w:noProof/>
              <w:lang w:val="es-ES"/>
            </w:rPr>
          </w:rPrChange>
        </w:rPr>
        <w:t>Rojas, Diego. Qué es uni test. [En línea] mayo de 2012. [Citado el: 05 de diciembre de 2016.] https://msdn.microsoft.com/es-es/communitydocs/alm/unit-test.</w:t>
      </w:r>
    </w:p>
    <w:p w14:paraId="4B4C6969" w14:textId="77777777" w:rsidR="00CA7D32" w:rsidRPr="00D321F1" w:rsidRDefault="00CA7D32" w:rsidP="00CA7D32">
      <w:pPr>
        <w:pStyle w:val="Bibliografa"/>
        <w:jc w:val="both"/>
        <w:rPr>
          <w:bCs/>
          <w:noProof/>
          <w:sz w:val="24"/>
          <w:szCs w:val="24"/>
          <w:lang w:val="es-ES"/>
          <w:rPrChange w:id="2929" w:author="Luffi" w:date="2017-07-10T21:58:00Z">
            <w:rPr>
              <w:bCs/>
              <w:noProof/>
              <w:lang w:val="es-ES"/>
            </w:rPr>
          </w:rPrChange>
        </w:rPr>
      </w:pPr>
      <w:r w:rsidRPr="00D321F1">
        <w:rPr>
          <w:bCs/>
          <w:noProof/>
          <w:sz w:val="24"/>
          <w:szCs w:val="24"/>
          <w:lang w:val="es-ES"/>
          <w:rPrChange w:id="2930" w:author="Luffi" w:date="2017-07-10T21:58:00Z">
            <w:rPr>
              <w:bCs/>
              <w:noProof/>
              <w:lang w:val="es-ES"/>
            </w:rPr>
          </w:rPrChange>
        </w:rPr>
        <w:t>Rouse, Margaret. MySQL. [En línea] P. Eng y Rob McCormack, enero de 2015. [Citado el: 05 de diciembre de 2016.] http://searchdatacenter.techtarget.com/es/definicion/MySQL.</w:t>
      </w:r>
    </w:p>
    <w:p w14:paraId="4D74C459" w14:textId="77777777" w:rsidR="00CA7D32" w:rsidRPr="00D321F1" w:rsidRDefault="00CA7D32" w:rsidP="00CA7D32">
      <w:pPr>
        <w:pStyle w:val="Bibliografa"/>
        <w:jc w:val="both"/>
        <w:rPr>
          <w:bCs/>
          <w:noProof/>
          <w:sz w:val="24"/>
          <w:szCs w:val="24"/>
          <w:lang w:val="es-ES"/>
          <w:rPrChange w:id="2931" w:author="Luffi" w:date="2017-07-10T21:58:00Z">
            <w:rPr>
              <w:bCs/>
              <w:noProof/>
              <w:lang w:val="es-ES"/>
            </w:rPr>
          </w:rPrChange>
        </w:rPr>
      </w:pPr>
      <w:r w:rsidRPr="00D321F1">
        <w:rPr>
          <w:bCs/>
          <w:noProof/>
          <w:sz w:val="24"/>
          <w:szCs w:val="24"/>
          <w:lang w:val="es-ES"/>
          <w:rPrChange w:id="2932" w:author="Luffi" w:date="2017-07-10T21:58:00Z">
            <w:rPr>
              <w:bCs/>
              <w:noProof/>
              <w:lang w:val="es-ES"/>
            </w:rPr>
          </w:rPrChange>
        </w:rPr>
        <w:t>Salomón, Rafael R. CiberAula. [En línea] 01 de marzo de 1012. [Citado el: 15 de diciembre de 2016.] http://linux.ciberaula.com/articulo/linux_apache_intro.</w:t>
      </w:r>
    </w:p>
    <w:p w14:paraId="139D770E" w14:textId="77777777" w:rsidR="00CA7D32" w:rsidRPr="00D321F1" w:rsidRDefault="00CA7D32" w:rsidP="00CA7D32">
      <w:pPr>
        <w:pStyle w:val="Bibliografa"/>
        <w:jc w:val="both"/>
        <w:rPr>
          <w:bCs/>
          <w:noProof/>
          <w:sz w:val="24"/>
          <w:szCs w:val="24"/>
          <w:lang w:val="es-ES"/>
          <w:rPrChange w:id="2933" w:author="Luffi" w:date="2017-07-10T21:58:00Z">
            <w:rPr>
              <w:bCs/>
              <w:noProof/>
              <w:lang w:val="es-ES"/>
            </w:rPr>
          </w:rPrChange>
        </w:rPr>
      </w:pPr>
      <w:r w:rsidRPr="00D321F1">
        <w:rPr>
          <w:bCs/>
          <w:noProof/>
          <w:sz w:val="24"/>
          <w:szCs w:val="24"/>
          <w:lang w:val="es-ES"/>
          <w:rPrChange w:id="2934" w:author="Luffi" w:date="2017-07-10T21:58:00Z">
            <w:rPr>
              <w:bCs/>
              <w:noProof/>
              <w:lang w:val="es-ES"/>
            </w:rPr>
          </w:rPrChange>
        </w:rPr>
        <w:t>Sierra, Manuel. BD. [En línea] 2016. [Citado el: 05 de diciembre de 2016.] http://www.aprenderaprogramar.com/index.php?option=com_attachments&amp;task=download&amp;id=500.</w:t>
      </w:r>
    </w:p>
    <w:p w14:paraId="1AED1D12" w14:textId="77777777" w:rsidR="00CA7D32" w:rsidRPr="00D321F1" w:rsidRDefault="00CA7D32" w:rsidP="00CA7D32">
      <w:pPr>
        <w:pStyle w:val="Bibliografa"/>
        <w:jc w:val="both"/>
        <w:rPr>
          <w:bCs/>
          <w:noProof/>
          <w:sz w:val="24"/>
          <w:szCs w:val="24"/>
          <w:lang w:val="es-ES"/>
          <w:rPrChange w:id="2935" w:author="Luffi" w:date="2017-07-10T21:58:00Z">
            <w:rPr>
              <w:bCs/>
              <w:noProof/>
              <w:lang w:val="es-ES"/>
            </w:rPr>
          </w:rPrChange>
        </w:rPr>
      </w:pPr>
      <w:r w:rsidRPr="00D321F1">
        <w:rPr>
          <w:bCs/>
          <w:noProof/>
          <w:sz w:val="24"/>
          <w:szCs w:val="24"/>
          <w:lang w:val="es-ES"/>
          <w:rPrChange w:id="2936" w:author="Luffi" w:date="2017-07-10T21:58:00Z">
            <w:rPr>
              <w:bCs/>
              <w:noProof/>
              <w:lang w:val="es-ES"/>
            </w:rPr>
          </w:rPrChange>
        </w:rPr>
        <w:t>Toledo, Federico. INTRODUCCIÓN A LAS PRUEBAS DE INFORMACION. [En línea] 2014. [Citado el: 15 de diciembre de 2016.] https://s3-us-west-2.amazonaws.com/abstracta/Publications/Introducci%C3%B3n+a+las+Pruebas+de+Sistemas+de+Informaci%C3%B3n.pdf.</w:t>
      </w:r>
    </w:p>
    <w:p w14:paraId="1580EBDF" w14:textId="77777777" w:rsidR="00CA7D32" w:rsidRPr="00D321F1" w:rsidRDefault="00CA7D32" w:rsidP="00CA7D32">
      <w:pPr>
        <w:pStyle w:val="Bibliografa"/>
        <w:jc w:val="both"/>
        <w:rPr>
          <w:bCs/>
          <w:noProof/>
          <w:sz w:val="24"/>
          <w:szCs w:val="24"/>
          <w:lang w:val="es-ES"/>
          <w:rPrChange w:id="2937" w:author="Luffi" w:date="2017-07-10T21:58:00Z">
            <w:rPr>
              <w:bCs/>
              <w:noProof/>
              <w:lang w:val="es-ES"/>
            </w:rPr>
          </w:rPrChange>
        </w:rPr>
      </w:pPr>
      <w:r w:rsidRPr="00D321F1">
        <w:rPr>
          <w:bCs/>
          <w:noProof/>
          <w:sz w:val="24"/>
          <w:szCs w:val="24"/>
          <w:lang w:val="es-ES"/>
          <w:rPrChange w:id="2938" w:author="Luffi" w:date="2017-07-10T21:58:00Z">
            <w:rPr>
              <w:bCs/>
              <w:noProof/>
              <w:lang w:val="es-ES"/>
            </w:rPr>
          </w:rPrChange>
        </w:rPr>
        <w:t>Valdés, Damián Pérez. MAESTROS DEL WEB. [En línea] 27 de octubre de 2007. [Citado el: 05 de diciembre de 2016.] http://www.maestrosdelweb.com/que-son-las-bases-de-datos/.</w:t>
      </w:r>
    </w:p>
    <w:p w14:paraId="0DE5838F" w14:textId="77777777" w:rsidR="00CA7D32" w:rsidRPr="00D321F1" w:rsidRDefault="00CA7D32" w:rsidP="00CA7D32">
      <w:pPr>
        <w:pStyle w:val="Bibliografa"/>
        <w:jc w:val="both"/>
        <w:rPr>
          <w:noProof/>
          <w:sz w:val="24"/>
          <w:szCs w:val="24"/>
          <w:lang w:val="es-ES"/>
          <w:rPrChange w:id="2939" w:author="Luffi" w:date="2017-07-10T21:58:00Z">
            <w:rPr>
              <w:noProof/>
              <w:lang w:val="es-ES"/>
            </w:rPr>
          </w:rPrChange>
        </w:rPr>
      </w:pPr>
      <w:r w:rsidRPr="00D321F1">
        <w:rPr>
          <w:bCs/>
          <w:noProof/>
          <w:sz w:val="24"/>
          <w:szCs w:val="24"/>
          <w:lang w:val="es-ES"/>
          <w:rPrChange w:id="2940" w:author="Luffi" w:date="2017-07-10T21:58:00Z">
            <w:rPr>
              <w:bCs/>
              <w:noProof/>
              <w:lang w:val="es-ES"/>
            </w:rPr>
          </w:rPrChange>
        </w:rPr>
        <w:t>Vargas Flores, Luis Fernando.</w:t>
      </w:r>
      <w:r w:rsidRPr="00D321F1">
        <w:rPr>
          <w:noProof/>
          <w:sz w:val="24"/>
          <w:szCs w:val="24"/>
          <w:lang w:val="es-ES"/>
          <w:rPrChange w:id="2941" w:author="Luffi" w:date="2017-07-10T21:58:00Z">
            <w:rPr>
              <w:noProof/>
              <w:lang w:val="es-ES"/>
            </w:rPr>
          </w:rPrChange>
        </w:rPr>
        <w:t xml:space="preserve"> SISTEMA PARA LA ADMINISTRACION DE ANALISIS CLINICO DE LOS PACIENTES DEL LABORATORIO DE LA CAJA PETROLERA DE SALUD. [En línea] 1 de marzo de 2005. [Citado el: 25 de octubre de 2016.] https://siaa.ucbcba.edu.bo/siaa/RepTesisAluPublico.asp?nsper=122511.</w:t>
      </w:r>
    </w:p>
    <w:p w14:paraId="38F4CB9B" w14:textId="77777777" w:rsidR="00CA7D32" w:rsidRPr="00D321F1" w:rsidRDefault="00CA7D32" w:rsidP="00CA7D32">
      <w:pPr>
        <w:pStyle w:val="Bibliografa"/>
        <w:jc w:val="both"/>
        <w:rPr>
          <w:bCs/>
          <w:noProof/>
          <w:sz w:val="24"/>
          <w:szCs w:val="24"/>
          <w:lang w:val="es-ES"/>
          <w:rPrChange w:id="2942" w:author="Luffi" w:date="2017-07-10T21:58:00Z">
            <w:rPr>
              <w:bCs/>
              <w:noProof/>
              <w:lang w:val="es-ES"/>
            </w:rPr>
          </w:rPrChange>
        </w:rPr>
      </w:pPr>
      <w:r w:rsidRPr="00D321F1">
        <w:rPr>
          <w:bCs/>
          <w:noProof/>
          <w:sz w:val="24"/>
          <w:szCs w:val="24"/>
          <w:lang w:val="es-ES"/>
          <w:rPrChange w:id="2943" w:author="Luffi" w:date="2017-07-10T21:58:00Z">
            <w:rPr>
              <w:bCs/>
              <w:noProof/>
              <w:lang w:val="es-ES"/>
            </w:rPr>
          </w:rPrChange>
        </w:rPr>
        <w:t>Yarelis, González. Tipos de Pruebas. [En línea] 19 de enero de 2012. [Citado el: 04 de diciembre de 2016.] http://yarelisgonzalez.blogcindario.com/2012/01/00003-tipos-de-pruebas-y-validacion-del-software.html.</w:t>
      </w:r>
    </w:p>
    <w:p w14:paraId="2233DE2A" w14:textId="77777777" w:rsidR="00CA7D32" w:rsidRPr="00D321F1" w:rsidRDefault="00CA7D32" w:rsidP="00CA7D32">
      <w:pPr>
        <w:pStyle w:val="Bibliografa"/>
        <w:jc w:val="both"/>
        <w:rPr>
          <w:bCs/>
          <w:noProof/>
          <w:sz w:val="24"/>
          <w:szCs w:val="24"/>
          <w:lang w:val="es-ES"/>
          <w:rPrChange w:id="2944" w:author="Luffi" w:date="2017-07-10T21:58:00Z">
            <w:rPr>
              <w:bCs/>
              <w:noProof/>
              <w:lang w:val="es-ES"/>
            </w:rPr>
          </w:rPrChange>
        </w:rPr>
      </w:pPr>
      <w:r w:rsidRPr="00D321F1">
        <w:rPr>
          <w:bCs/>
          <w:noProof/>
          <w:sz w:val="24"/>
          <w:szCs w:val="24"/>
          <w:lang w:val="es-ES"/>
          <w:rPrChange w:id="2945" w:author="Luffi" w:date="2017-07-10T21:58:00Z">
            <w:rPr>
              <w:bCs/>
              <w:noProof/>
              <w:lang w:val="es-ES"/>
            </w:rPr>
          </w:rPrChange>
        </w:rPr>
        <w:t>Zolezzi, Juan Manuel. Servidor Web. [En línea] 20 de septiembre de 2010. [Citado el: 05 de diciembre de 2016.] https://www.duplika.com/blog/que-son-los-servidores-web-y-por-que-son-necesarios.</w:t>
      </w:r>
    </w:p>
    <w:p w14:paraId="3ADEB777" w14:textId="77777777" w:rsidR="00CA7D32" w:rsidRDefault="00CA7D32">
      <w:r>
        <w:br w:type="page"/>
      </w:r>
    </w:p>
    <w:p w14:paraId="0D3131A4" w14:textId="77777777" w:rsidR="008E0D8D" w:rsidRDefault="008E0D8D" w:rsidP="00F06F88">
      <w:pPr>
        <w:pStyle w:val="Ttulo1"/>
        <w:numPr>
          <w:ilvl w:val="0"/>
          <w:numId w:val="0"/>
        </w:numPr>
        <w:spacing w:after="160" w:line="360" w:lineRule="auto"/>
        <w:ind w:left="432"/>
        <w:rPr>
          <w:caps w:val="0"/>
          <w:szCs w:val="24"/>
        </w:rPr>
        <w:sectPr w:rsidR="008E0D8D" w:rsidSect="00D207D2">
          <w:footerReference w:type="default" r:id="rId78"/>
          <w:pgSz w:w="12240" w:h="15840"/>
          <w:pgMar w:top="1418" w:right="1418" w:bottom="1418" w:left="1701" w:header="709" w:footer="709" w:gutter="0"/>
          <w:pgNumType w:start="1"/>
          <w:cols w:space="708"/>
          <w:docGrid w:linePitch="360"/>
        </w:sectPr>
      </w:pPr>
      <w:bookmarkStart w:id="2957" w:name="anexo"/>
      <w:bookmarkEnd w:id="1587"/>
    </w:p>
    <w:p w14:paraId="334A1926" w14:textId="77777777" w:rsidR="00ED40FC" w:rsidRPr="000163CE" w:rsidRDefault="007B1A5B" w:rsidP="00F06F88">
      <w:pPr>
        <w:pStyle w:val="Ttulo1"/>
        <w:numPr>
          <w:ilvl w:val="0"/>
          <w:numId w:val="0"/>
        </w:numPr>
        <w:spacing w:after="160" w:line="360" w:lineRule="auto"/>
        <w:ind w:left="432"/>
        <w:rPr>
          <w:szCs w:val="24"/>
        </w:rPr>
      </w:pPr>
      <w:bookmarkStart w:id="2958" w:name="_Toc493839427"/>
      <w:r w:rsidRPr="000163CE">
        <w:rPr>
          <w:caps w:val="0"/>
          <w:szCs w:val="24"/>
        </w:rPr>
        <w:lastRenderedPageBreak/>
        <w:t>ANEXO 1</w:t>
      </w:r>
      <w:bookmarkEnd w:id="2958"/>
    </w:p>
    <w:p w14:paraId="3CB3A5F7" w14:textId="77777777" w:rsidR="00DC24E1" w:rsidRPr="000163CE" w:rsidRDefault="007B1A5B" w:rsidP="00F06F88">
      <w:pPr>
        <w:pStyle w:val="Ttulo2"/>
        <w:numPr>
          <w:ilvl w:val="0"/>
          <w:numId w:val="0"/>
        </w:numPr>
        <w:spacing w:after="160" w:line="360" w:lineRule="auto"/>
        <w:ind w:left="576"/>
        <w:jc w:val="center"/>
        <w:rPr>
          <w:szCs w:val="24"/>
        </w:rPr>
      </w:pPr>
      <w:bookmarkStart w:id="2959" w:name="_Toc493839428"/>
      <w:r w:rsidRPr="000163CE">
        <w:rPr>
          <w:caps w:val="0"/>
          <w:szCs w:val="24"/>
        </w:rPr>
        <w:t>ÁRBOL DE PROBLEMA</w:t>
      </w:r>
      <w:bookmarkEnd w:id="2959"/>
    </w:p>
    <w:p w14:paraId="52F2C26E" w14:textId="77777777" w:rsidR="00ED40FC" w:rsidRPr="00920728" w:rsidRDefault="00DC24E1" w:rsidP="00F06F88">
      <w:pPr>
        <w:spacing w:line="360" w:lineRule="auto"/>
        <w:jc w:val="both"/>
        <w:rPr>
          <w:rFonts w:cs="Arial"/>
          <w:sz w:val="24"/>
          <w:szCs w:val="24"/>
        </w:rPr>
      </w:pPr>
      <w:r>
        <w:rPr>
          <w:noProof/>
          <w:lang w:eastAsia="es-BO"/>
        </w:rPr>
        <w:drawing>
          <wp:inline distT="0" distB="0" distL="0" distR="0" wp14:anchorId="435BEC6E" wp14:editId="388A1E77">
            <wp:extent cx="5931877" cy="44815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063" t="3842" r="19315" b="12005"/>
                    <a:stretch/>
                  </pic:blipFill>
                  <pic:spPr bwMode="auto">
                    <a:xfrm>
                      <a:off x="0" y="0"/>
                      <a:ext cx="5947909" cy="4493660"/>
                    </a:xfrm>
                    <a:prstGeom prst="rect">
                      <a:avLst/>
                    </a:prstGeom>
                    <a:ln>
                      <a:noFill/>
                    </a:ln>
                    <a:extLst>
                      <a:ext uri="{53640926-AAD7-44D8-BBD7-CCE9431645EC}">
                        <a14:shadowObscured xmlns:a14="http://schemas.microsoft.com/office/drawing/2010/main"/>
                      </a:ext>
                    </a:extLst>
                  </pic:spPr>
                </pic:pic>
              </a:graphicData>
            </a:graphic>
          </wp:inline>
        </w:drawing>
      </w:r>
    </w:p>
    <w:p w14:paraId="4619DDA9" w14:textId="77777777" w:rsidR="00ED40FC" w:rsidRPr="00920728" w:rsidRDefault="00ED40FC" w:rsidP="00F06F88">
      <w:pPr>
        <w:spacing w:line="360" w:lineRule="auto"/>
        <w:jc w:val="both"/>
        <w:rPr>
          <w:rFonts w:cs="Arial"/>
          <w:sz w:val="24"/>
          <w:szCs w:val="24"/>
        </w:rPr>
      </w:pPr>
    </w:p>
    <w:p w14:paraId="69598538" w14:textId="77777777" w:rsidR="00ED40FC" w:rsidRPr="00920728" w:rsidRDefault="00ED40FC" w:rsidP="00F06F88">
      <w:pPr>
        <w:spacing w:line="360" w:lineRule="auto"/>
        <w:jc w:val="both"/>
        <w:rPr>
          <w:rFonts w:cs="Arial"/>
          <w:sz w:val="24"/>
          <w:szCs w:val="24"/>
        </w:rPr>
      </w:pPr>
    </w:p>
    <w:p w14:paraId="2A58939B" w14:textId="77777777" w:rsidR="00ED40FC" w:rsidRPr="00920728" w:rsidRDefault="00ED40FC" w:rsidP="00F06F88">
      <w:pPr>
        <w:spacing w:line="360" w:lineRule="auto"/>
        <w:jc w:val="both"/>
        <w:rPr>
          <w:rFonts w:cs="Arial"/>
          <w:sz w:val="24"/>
          <w:szCs w:val="24"/>
        </w:rPr>
      </w:pPr>
    </w:p>
    <w:p w14:paraId="2323681E" w14:textId="77777777" w:rsidR="007B1A5B" w:rsidRDefault="007B1A5B" w:rsidP="00F06F88">
      <w:pPr>
        <w:spacing w:line="360" w:lineRule="auto"/>
        <w:jc w:val="both"/>
        <w:rPr>
          <w:rFonts w:cs="Arial"/>
          <w:b/>
          <w:sz w:val="24"/>
          <w:szCs w:val="24"/>
        </w:rPr>
      </w:pPr>
    </w:p>
    <w:p w14:paraId="205E1354" w14:textId="77777777" w:rsidR="00DC24E1" w:rsidRDefault="00DC24E1" w:rsidP="00F06F88">
      <w:pPr>
        <w:spacing w:line="360" w:lineRule="auto"/>
        <w:jc w:val="both"/>
        <w:rPr>
          <w:rFonts w:cs="Arial"/>
          <w:b/>
          <w:sz w:val="24"/>
          <w:szCs w:val="24"/>
        </w:rPr>
      </w:pPr>
    </w:p>
    <w:p w14:paraId="54183B7B" w14:textId="77777777" w:rsidR="007B1A5B" w:rsidRDefault="007B1A5B" w:rsidP="00F06F88">
      <w:pPr>
        <w:spacing w:line="360" w:lineRule="auto"/>
        <w:jc w:val="both"/>
        <w:rPr>
          <w:rFonts w:cs="Arial"/>
          <w:b/>
          <w:sz w:val="24"/>
          <w:szCs w:val="24"/>
        </w:rPr>
      </w:pPr>
    </w:p>
    <w:p w14:paraId="40AEBFD7" w14:textId="77777777" w:rsidR="007B1A5B" w:rsidRDefault="007B1A5B">
      <w:pPr>
        <w:rPr>
          <w:rFonts w:cs="Arial"/>
          <w:b/>
          <w:sz w:val="24"/>
          <w:szCs w:val="24"/>
        </w:rPr>
      </w:pPr>
      <w:r>
        <w:rPr>
          <w:rFonts w:cs="Arial"/>
          <w:b/>
          <w:sz w:val="24"/>
          <w:szCs w:val="24"/>
        </w:rPr>
        <w:br w:type="page"/>
      </w:r>
    </w:p>
    <w:p w14:paraId="0B027300" w14:textId="77777777" w:rsidR="006F6D32" w:rsidRPr="000E0C7E" w:rsidRDefault="007B1A5B" w:rsidP="00F06F88">
      <w:pPr>
        <w:pStyle w:val="Ttulo1"/>
        <w:numPr>
          <w:ilvl w:val="0"/>
          <w:numId w:val="0"/>
        </w:numPr>
        <w:spacing w:after="160" w:line="360" w:lineRule="auto"/>
        <w:rPr>
          <w:rFonts w:asciiTheme="minorHAnsi" w:hAnsiTheme="minorHAnsi"/>
          <w:szCs w:val="24"/>
        </w:rPr>
      </w:pPr>
      <w:bookmarkStart w:id="2960" w:name="_Toc493839429"/>
      <w:r w:rsidRPr="000E0C7E">
        <w:rPr>
          <w:rFonts w:asciiTheme="minorHAnsi" w:hAnsiTheme="minorHAnsi"/>
          <w:caps w:val="0"/>
          <w:szCs w:val="24"/>
        </w:rPr>
        <w:lastRenderedPageBreak/>
        <w:t xml:space="preserve">ANEXO </w:t>
      </w:r>
      <w:r>
        <w:rPr>
          <w:rFonts w:asciiTheme="minorHAnsi" w:hAnsiTheme="minorHAnsi"/>
          <w:caps w:val="0"/>
          <w:szCs w:val="24"/>
        </w:rPr>
        <w:t>2</w:t>
      </w:r>
      <w:bookmarkEnd w:id="2960"/>
    </w:p>
    <w:p w14:paraId="78027CF2" w14:textId="77777777" w:rsidR="006F6D32" w:rsidRPr="000E0C7E" w:rsidRDefault="007B1A5B" w:rsidP="00F06F88">
      <w:pPr>
        <w:pStyle w:val="Ttulo2"/>
        <w:numPr>
          <w:ilvl w:val="0"/>
          <w:numId w:val="0"/>
        </w:numPr>
        <w:spacing w:after="160" w:line="360" w:lineRule="auto"/>
        <w:ind w:left="576"/>
        <w:jc w:val="center"/>
        <w:rPr>
          <w:rFonts w:cs="Arial"/>
          <w:szCs w:val="24"/>
        </w:rPr>
      </w:pPr>
      <w:bookmarkStart w:id="2961" w:name="_Toc493839430"/>
      <w:r w:rsidRPr="000E0C7E">
        <w:rPr>
          <w:rFonts w:asciiTheme="minorHAnsi" w:hAnsiTheme="minorHAnsi"/>
          <w:caps w:val="0"/>
          <w:szCs w:val="24"/>
        </w:rPr>
        <w:t xml:space="preserve">GUÍA DE ENTREVISTA </w:t>
      </w:r>
      <w:r>
        <w:rPr>
          <w:rFonts w:asciiTheme="minorHAnsi" w:hAnsiTheme="minorHAnsi"/>
          <w:caps w:val="0"/>
          <w:szCs w:val="24"/>
        </w:rPr>
        <w:t>DIRIGIDA A SECRETARÍA DEL CENTRO MEDICO DE ESPECIALIDADES ESCULAPIO S.R.L.</w:t>
      </w:r>
      <w:bookmarkEnd w:id="2961"/>
    </w:p>
    <w:p w14:paraId="128047BA"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Objetivo</w:t>
      </w:r>
      <w:r w:rsidRPr="000E0C7E">
        <w:rPr>
          <w:rFonts w:cs="Arial"/>
          <w:sz w:val="24"/>
          <w:szCs w:val="24"/>
        </w:rPr>
        <w:t xml:space="preserve">. -  Conocer de cómo </w:t>
      </w:r>
      <w:r>
        <w:rPr>
          <w:rFonts w:cs="Arial"/>
          <w:sz w:val="24"/>
          <w:szCs w:val="24"/>
        </w:rPr>
        <w:t>es</w:t>
      </w:r>
      <w:r w:rsidRPr="000E0C7E">
        <w:rPr>
          <w:rFonts w:cs="Arial"/>
          <w:sz w:val="24"/>
          <w:szCs w:val="24"/>
        </w:rPr>
        <w:t xml:space="preserve"> el proceso de control de citas médicas del Centro Médico de Especialistas “Esculapio S.R.L.”</w:t>
      </w:r>
    </w:p>
    <w:p w14:paraId="5E4C6F21" w14:textId="77777777" w:rsidR="006F6D32" w:rsidRPr="000E0C7E" w:rsidRDefault="006F6D32" w:rsidP="00F06F88">
      <w:pPr>
        <w:pStyle w:val="Prrafodelista"/>
        <w:spacing w:line="360" w:lineRule="auto"/>
        <w:ind w:left="0"/>
        <w:contextualSpacing w:val="0"/>
        <w:jc w:val="both"/>
        <w:rPr>
          <w:rFonts w:cs="Arial"/>
          <w:b/>
          <w:sz w:val="24"/>
          <w:szCs w:val="24"/>
        </w:rPr>
      </w:pPr>
      <w:r w:rsidRPr="000E0C7E">
        <w:rPr>
          <w:rFonts w:cs="Arial"/>
          <w:b/>
          <w:sz w:val="24"/>
          <w:szCs w:val="24"/>
        </w:rPr>
        <w:t xml:space="preserve">Ubicación  </w:t>
      </w:r>
    </w:p>
    <w:p w14:paraId="3550268C" w14:textId="40735373"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Sector</w:t>
      </w:r>
      <w:r w:rsidRPr="000E0C7E">
        <w:rPr>
          <w:rFonts w:cs="Arial"/>
          <w:sz w:val="24"/>
          <w:szCs w:val="24"/>
        </w:rPr>
        <w:t>……………………………………………………………………………Fecha……………………………………………</w:t>
      </w:r>
      <w:ins w:id="2962" w:author="Luffi" w:date="2017-07-03T23:35:00Z">
        <w:r w:rsidR="0097683B">
          <w:rPr>
            <w:rFonts w:cs="Arial"/>
            <w:sz w:val="24"/>
            <w:szCs w:val="24"/>
          </w:rPr>
          <w:t>.</w:t>
        </w:r>
      </w:ins>
      <w:del w:id="2963" w:author="Luffi" w:date="2017-07-03T23:35:00Z">
        <w:r w:rsidRPr="000E0C7E" w:rsidDel="0097683B">
          <w:rPr>
            <w:rFonts w:cs="Arial"/>
            <w:sz w:val="24"/>
            <w:szCs w:val="24"/>
          </w:rPr>
          <w:delText>……</w:delText>
        </w:r>
      </w:del>
    </w:p>
    <w:p w14:paraId="5EE38F5E"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Hora</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inicio</w:t>
      </w:r>
      <w:r w:rsidRPr="000E0C7E">
        <w:rPr>
          <w:rFonts w:cs="Arial"/>
          <w:sz w:val="24"/>
          <w:szCs w:val="24"/>
        </w:rPr>
        <w:t>…………………………….........hora finalizado……………………………………………………………</w:t>
      </w:r>
      <w:del w:id="2964" w:author="Luffi" w:date="2017-07-03T23:35:00Z">
        <w:r w:rsidRPr="000E0C7E" w:rsidDel="0097683B">
          <w:rPr>
            <w:rFonts w:cs="Arial"/>
            <w:sz w:val="24"/>
            <w:szCs w:val="24"/>
          </w:rPr>
          <w:delText>…</w:delText>
        </w:r>
      </w:del>
    </w:p>
    <w:p w14:paraId="5AFFE010"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Datos</w:t>
      </w:r>
      <w:r w:rsidRPr="000E0C7E">
        <w:rPr>
          <w:rFonts w:cs="Arial"/>
          <w:sz w:val="24"/>
          <w:szCs w:val="24"/>
        </w:rPr>
        <w:t xml:space="preserve"> </w:t>
      </w:r>
      <w:r w:rsidRPr="000E0C7E">
        <w:rPr>
          <w:rFonts w:cs="Arial"/>
          <w:b/>
          <w:sz w:val="24"/>
          <w:szCs w:val="24"/>
        </w:rPr>
        <w:t>generales:</w:t>
      </w:r>
    </w:p>
    <w:p w14:paraId="2543BAA1"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w:t>
      </w:r>
      <w:r w:rsidRPr="000E0C7E">
        <w:rPr>
          <w:rFonts w:cs="Arial"/>
          <w:sz w:val="24"/>
          <w:szCs w:val="24"/>
        </w:rPr>
        <w:t xml:space="preserve"> </w:t>
      </w:r>
      <w:r w:rsidRPr="000E0C7E">
        <w:rPr>
          <w:rFonts w:cs="Arial"/>
          <w:b/>
          <w:sz w:val="24"/>
          <w:szCs w:val="24"/>
        </w:rPr>
        <w:t>entrevistado</w:t>
      </w:r>
      <w:r w:rsidRPr="000E0C7E">
        <w:rPr>
          <w:rFonts w:cs="Arial"/>
          <w:sz w:val="24"/>
          <w:szCs w:val="24"/>
        </w:rPr>
        <w:t xml:space="preserve"> ……………………………………………………………………………………….………………</w:t>
      </w:r>
      <w:del w:id="2965" w:author="Luffi" w:date="2017-07-03T23:35:00Z">
        <w:r w:rsidRPr="000E0C7E" w:rsidDel="0097683B">
          <w:rPr>
            <w:rFonts w:cs="Arial"/>
            <w:sz w:val="24"/>
            <w:szCs w:val="24"/>
          </w:rPr>
          <w:delText>…</w:delText>
        </w:r>
      </w:del>
    </w:p>
    <w:p w14:paraId="325B6CC9"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Profesión</w:t>
      </w:r>
      <w:r w:rsidRPr="000E0C7E">
        <w:rPr>
          <w:rFonts w:cs="Arial"/>
          <w:sz w:val="24"/>
          <w:szCs w:val="24"/>
        </w:rPr>
        <w:t xml:space="preserve"> ………………………………………………………………………………Edad…………………………………………</w:t>
      </w:r>
    </w:p>
    <w:p w14:paraId="78691AA1"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 entrevistador</w:t>
      </w:r>
      <w:r w:rsidRPr="000E0C7E">
        <w:rPr>
          <w:rFonts w:cs="Arial"/>
          <w:sz w:val="24"/>
          <w:szCs w:val="24"/>
        </w:rPr>
        <w:t>………………………………………………………………………………….……………………</w:t>
      </w:r>
    </w:p>
    <w:p w14:paraId="732F9ADB" w14:textId="77777777" w:rsidR="006F6D32" w:rsidRPr="000E0C7E" w:rsidDel="0097683B" w:rsidRDefault="006F6D32" w:rsidP="00F06F88">
      <w:pPr>
        <w:pStyle w:val="Prrafodelista"/>
        <w:spacing w:line="360" w:lineRule="auto"/>
        <w:ind w:left="0"/>
        <w:contextualSpacing w:val="0"/>
        <w:jc w:val="both"/>
        <w:rPr>
          <w:del w:id="2966" w:author="Luffi" w:date="2017-07-03T23:36:00Z"/>
          <w:rFonts w:cs="Arial"/>
          <w:sz w:val="24"/>
          <w:szCs w:val="24"/>
        </w:rPr>
      </w:pPr>
      <w:r w:rsidRPr="000E0C7E">
        <w:rPr>
          <w:rFonts w:cs="Arial"/>
          <w:b/>
          <w:sz w:val="24"/>
          <w:szCs w:val="24"/>
        </w:rPr>
        <w:t>Preguntas</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la</w:t>
      </w:r>
      <w:r w:rsidRPr="000E0C7E">
        <w:rPr>
          <w:rFonts w:cs="Arial"/>
          <w:sz w:val="24"/>
          <w:szCs w:val="24"/>
        </w:rPr>
        <w:t xml:space="preserve"> </w:t>
      </w:r>
      <w:r w:rsidRPr="000E0C7E">
        <w:rPr>
          <w:rFonts w:cs="Arial"/>
          <w:b/>
          <w:sz w:val="24"/>
          <w:szCs w:val="24"/>
        </w:rPr>
        <w:t>entrevista</w:t>
      </w:r>
    </w:p>
    <w:p w14:paraId="0454B3E1" w14:textId="77777777" w:rsidR="006F6D32" w:rsidRPr="0097683B" w:rsidRDefault="006F6D32">
      <w:pPr>
        <w:pStyle w:val="Prrafodelista"/>
        <w:spacing w:line="360" w:lineRule="auto"/>
        <w:ind w:left="0"/>
        <w:contextualSpacing w:val="0"/>
        <w:jc w:val="both"/>
        <w:pPrChange w:id="2967" w:author="Luffi" w:date="2017-07-03T23:36:00Z">
          <w:pPr>
            <w:pStyle w:val="Prrafodelista"/>
            <w:spacing w:line="360" w:lineRule="auto"/>
            <w:contextualSpacing w:val="0"/>
            <w:jc w:val="both"/>
          </w:pPr>
        </w:pPrChange>
      </w:pPr>
    </w:p>
    <w:p w14:paraId="40857D01" w14:textId="77777777" w:rsidR="006F6D32"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t>¿Cómo es el proceso de atención para la recepción de cita al médico especialista?</w:t>
      </w:r>
    </w:p>
    <w:p w14:paraId="5C196707" w14:textId="77777777" w:rsidR="006F6D32" w:rsidRPr="00571412" w:rsidRDefault="00571412" w:rsidP="00F06F88">
      <w:pPr>
        <w:spacing w:line="360" w:lineRule="auto"/>
        <w:ind w:left="360"/>
        <w:jc w:val="both"/>
        <w:rPr>
          <w:rFonts w:cs="Arial"/>
          <w:sz w:val="24"/>
          <w:szCs w:val="24"/>
        </w:rPr>
      </w:pPr>
      <w:r>
        <w:rPr>
          <w:rFonts w:cs="Arial"/>
          <w:sz w:val="24"/>
          <w:szCs w:val="24"/>
        </w:rPr>
        <w:t>R:…………………………………………………………………………………………………………………………………………………………………………………………………………………………………………………………………………………</w:t>
      </w:r>
      <w:del w:id="2968" w:author="Luffi" w:date="2017-07-03T23:35:00Z">
        <w:r w:rsidDel="0097683B">
          <w:rPr>
            <w:rFonts w:cs="Arial"/>
            <w:sz w:val="24"/>
            <w:szCs w:val="24"/>
          </w:rPr>
          <w:delText>……......</w:delText>
        </w:r>
      </w:del>
    </w:p>
    <w:p w14:paraId="55926550" w14:textId="77777777" w:rsidR="006F6D32" w:rsidRPr="000E0C7E"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t>¿Cómo es el proceso de cobro por cita médica?</w:t>
      </w:r>
    </w:p>
    <w:p w14:paraId="6C458BDF" w14:textId="77777777" w:rsidR="006F6D32" w:rsidRPr="00571412" w:rsidRDefault="00571412" w:rsidP="00F06F88">
      <w:pPr>
        <w:spacing w:line="360" w:lineRule="auto"/>
        <w:ind w:left="360"/>
        <w:jc w:val="both"/>
        <w:rPr>
          <w:rFonts w:cs="Arial"/>
          <w:sz w:val="24"/>
          <w:szCs w:val="24"/>
        </w:rPr>
      </w:pPr>
      <w:r w:rsidRPr="00571412">
        <w:rPr>
          <w:rFonts w:cs="Arial"/>
          <w:sz w:val="24"/>
          <w:szCs w:val="24"/>
        </w:rPr>
        <w:t>R:…………………………………………………………………………………………………………………………………………………………………………………………………………………………………………………………………………………</w:t>
      </w:r>
      <w:del w:id="2969" w:author="Luffi" w:date="2017-07-03T23:36:00Z">
        <w:r w:rsidRPr="00571412" w:rsidDel="0097683B">
          <w:rPr>
            <w:rFonts w:cs="Arial"/>
            <w:sz w:val="24"/>
            <w:szCs w:val="24"/>
          </w:rPr>
          <w:delText>……......</w:delText>
        </w:r>
      </w:del>
    </w:p>
    <w:p w14:paraId="4313D3BC" w14:textId="77777777" w:rsidR="006F6D32" w:rsidRPr="000E0C7E"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t>¿Qué problemas tiene mayormente al momento de realizar la cita médica?</w:t>
      </w:r>
    </w:p>
    <w:p w14:paraId="04CF10A9" w14:textId="77777777" w:rsidR="0097683B" w:rsidRDefault="00571412" w:rsidP="00F06F88">
      <w:pPr>
        <w:spacing w:line="360" w:lineRule="auto"/>
        <w:ind w:left="360"/>
        <w:jc w:val="both"/>
        <w:rPr>
          <w:ins w:id="2970" w:author="Luffi" w:date="2017-07-03T23:37:00Z"/>
          <w:rFonts w:cs="Arial"/>
          <w:sz w:val="24"/>
          <w:szCs w:val="24"/>
        </w:rPr>
      </w:pPr>
      <w:r>
        <w:rPr>
          <w:rFonts w:cs="Arial"/>
          <w:sz w:val="24"/>
          <w:szCs w:val="24"/>
        </w:rPr>
        <w:t>R:…………………………………………………………………………………………………………………………………………………………………………………………………………………………………………………………………………………</w:t>
      </w:r>
    </w:p>
    <w:p w14:paraId="6AAEB886" w14:textId="3B74A447" w:rsidR="006F6D32" w:rsidRPr="00571412" w:rsidRDefault="00571412" w:rsidP="00F06F88">
      <w:pPr>
        <w:spacing w:line="360" w:lineRule="auto"/>
        <w:ind w:left="360"/>
        <w:jc w:val="both"/>
        <w:rPr>
          <w:rFonts w:cs="Arial"/>
          <w:sz w:val="24"/>
          <w:szCs w:val="24"/>
        </w:rPr>
      </w:pPr>
      <w:del w:id="2971" w:author="Luffi" w:date="2017-07-03T23:36:00Z">
        <w:r w:rsidDel="0097683B">
          <w:rPr>
            <w:rFonts w:cs="Arial"/>
            <w:sz w:val="24"/>
            <w:szCs w:val="24"/>
          </w:rPr>
          <w:delText>……......</w:delText>
        </w:r>
      </w:del>
    </w:p>
    <w:p w14:paraId="4BE9D5BB" w14:textId="77777777" w:rsidR="006F6D32" w:rsidRPr="000E0C7E"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lastRenderedPageBreak/>
        <w:t>¿Cuántas consultas tiene por derecho el paciente para realizar el próximo pago?</w:t>
      </w:r>
    </w:p>
    <w:p w14:paraId="64B933BC" w14:textId="77777777" w:rsidR="006F6D32" w:rsidRPr="00571412" w:rsidRDefault="00571412" w:rsidP="00F06F88">
      <w:pPr>
        <w:spacing w:line="360" w:lineRule="auto"/>
        <w:ind w:left="360"/>
        <w:jc w:val="both"/>
        <w:rPr>
          <w:rFonts w:cs="Arial"/>
          <w:sz w:val="24"/>
          <w:szCs w:val="24"/>
        </w:rPr>
      </w:pPr>
      <w:r>
        <w:rPr>
          <w:rFonts w:cs="Arial"/>
          <w:sz w:val="24"/>
          <w:szCs w:val="24"/>
        </w:rPr>
        <w:t>R:…………………………………………………………………………………………………………………………………………………………………………………………………………………………………………………………………………………</w:t>
      </w:r>
      <w:del w:id="2972" w:author="Luffi" w:date="2017-07-03T23:37:00Z">
        <w:r w:rsidDel="0097683B">
          <w:rPr>
            <w:rFonts w:cs="Arial"/>
            <w:sz w:val="24"/>
            <w:szCs w:val="24"/>
          </w:rPr>
          <w:delText>……......</w:delText>
        </w:r>
      </w:del>
    </w:p>
    <w:p w14:paraId="3002941B" w14:textId="77777777" w:rsidR="006F6D32" w:rsidRPr="000E0C7E"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t>¿Le gustaría no perder tanto tiempo al realizar la cita médica?</w:t>
      </w:r>
    </w:p>
    <w:p w14:paraId="6DF89D5B" w14:textId="77777777" w:rsidR="006F6D32" w:rsidRPr="00571412" w:rsidRDefault="00571412" w:rsidP="00F06F88">
      <w:pPr>
        <w:spacing w:line="360" w:lineRule="auto"/>
        <w:ind w:left="360"/>
        <w:jc w:val="both"/>
        <w:rPr>
          <w:rFonts w:cs="Arial"/>
          <w:sz w:val="24"/>
          <w:szCs w:val="24"/>
        </w:rPr>
      </w:pPr>
      <w:r>
        <w:rPr>
          <w:rFonts w:cs="Arial"/>
          <w:sz w:val="24"/>
          <w:szCs w:val="24"/>
        </w:rPr>
        <w:t>R:…………………………………………………………………………………………………………………………………………………………………………………………………………………………………………………………………………………</w:t>
      </w:r>
      <w:del w:id="2973" w:author="Luffi" w:date="2017-07-03T23:37:00Z">
        <w:r w:rsidDel="0097683B">
          <w:rPr>
            <w:rFonts w:cs="Arial"/>
            <w:sz w:val="24"/>
            <w:szCs w:val="24"/>
          </w:rPr>
          <w:delText>…......</w:delText>
        </w:r>
      </w:del>
    </w:p>
    <w:p w14:paraId="75B9AC2F" w14:textId="77777777" w:rsidR="006F6D32" w:rsidRPr="000E0C7E" w:rsidRDefault="006F6D32" w:rsidP="00F06F88">
      <w:pPr>
        <w:pStyle w:val="Prrafodelista"/>
        <w:numPr>
          <w:ilvl w:val="0"/>
          <w:numId w:val="9"/>
        </w:numPr>
        <w:spacing w:line="360" w:lineRule="auto"/>
        <w:contextualSpacing w:val="0"/>
        <w:jc w:val="both"/>
        <w:rPr>
          <w:rFonts w:cs="Arial"/>
          <w:sz w:val="24"/>
          <w:szCs w:val="24"/>
        </w:rPr>
      </w:pPr>
      <w:r w:rsidRPr="000E0C7E">
        <w:rPr>
          <w:rFonts w:cs="Arial"/>
          <w:sz w:val="24"/>
          <w:szCs w:val="24"/>
        </w:rPr>
        <w:t>¿Desearía usar un sistema para realizar las funciones que realiza usted? ¿Por qué?</w:t>
      </w:r>
    </w:p>
    <w:p w14:paraId="6F0F784A" w14:textId="77777777" w:rsidR="006F6D32" w:rsidRPr="000E0C7E" w:rsidRDefault="006F6D32" w:rsidP="00F06F88">
      <w:pPr>
        <w:pStyle w:val="Prrafodelista"/>
        <w:spacing w:line="360" w:lineRule="auto"/>
        <w:contextualSpacing w:val="0"/>
        <w:jc w:val="both"/>
        <w:rPr>
          <w:rFonts w:cs="Arial"/>
          <w:sz w:val="24"/>
          <w:szCs w:val="24"/>
        </w:rPr>
      </w:pPr>
    </w:p>
    <w:p w14:paraId="3F869A68" w14:textId="27B5E585" w:rsidR="006F6D32" w:rsidRPr="000E0C7E" w:rsidRDefault="006F6D32" w:rsidP="00F06F88">
      <w:pPr>
        <w:pStyle w:val="Prrafodelista"/>
        <w:spacing w:line="360" w:lineRule="auto"/>
        <w:contextualSpacing w:val="0"/>
        <w:jc w:val="center"/>
        <w:rPr>
          <w:rFonts w:cs="Arial"/>
          <w:sz w:val="24"/>
          <w:szCs w:val="24"/>
        </w:rPr>
      </w:pPr>
      <w:del w:id="2974" w:author="Luffi" w:date="2017-07-03T23:38:00Z">
        <w:r w:rsidRPr="000E0C7E" w:rsidDel="0097683B">
          <w:rPr>
            <w:rFonts w:cs="Arial"/>
            <w:sz w:val="24"/>
            <w:szCs w:val="24"/>
          </w:rPr>
          <w:delText>Si</w:delText>
        </w:r>
      </w:del>
      <w:ins w:id="2975" w:author="Luffi" w:date="2017-07-03T23:38:00Z">
        <w:r w:rsidR="0097683B" w:rsidRPr="000E0C7E">
          <w:rPr>
            <w:rFonts w:cs="Arial"/>
            <w:sz w:val="24"/>
            <w:szCs w:val="24"/>
          </w:rPr>
          <w:t>Sí</w:t>
        </w:r>
      </w:ins>
      <w:r w:rsidRPr="000E0C7E">
        <w:rPr>
          <w:rFonts w:cs="Arial"/>
          <w:sz w:val="24"/>
          <w:szCs w:val="24"/>
        </w:rPr>
        <w:t xml:space="preserve"> </w:t>
      </w:r>
      <w:r w:rsidRPr="000E0C7E">
        <w:rPr>
          <w:rFonts w:cs="Arial"/>
          <w:sz w:val="24"/>
          <w:szCs w:val="24"/>
        </w:rPr>
        <w:tab/>
      </w:r>
      <w:r w:rsidRPr="000E0C7E">
        <w:rPr>
          <w:rFonts w:cs="Arial"/>
          <w:sz w:val="24"/>
          <w:szCs w:val="24"/>
        </w:rPr>
        <w:tab/>
      </w:r>
      <w:r w:rsidRPr="000E0C7E">
        <w:rPr>
          <w:rFonts w:cs="Arial"/>
          <w:sz w:val="24"/>
          <w:szCs w:val="24"/>
        </w:rPr>
        <w:tab/>
        <w:t>No</w:t>
      </w:r>
    </w:p>
    <w:p w14:paraId="29DE546F" w14:textId="7E5BE33F" w:rsidR="00571412" w:rsidDel="0097683B" w:rsidRDefault="00571412" w:rsidP="00F06F88">
      <w:pPr>
        <w:spacing w:line="360" w:lineRule="auto"/>
        <w:ind w:left="360"/>
        <w:jc w:val="both"/>
        <w:rPr>
          <w:del w:id="2976" w:author="Luffi" w:date="2017-07-03T23:37:00Z"/>
          <w:rFonts w:cs="Arial"/>
          <w:sz w:val="24"/>
          <w:szCs w:val="24"/>
        </w:rPr>
      </w:pPr>
      <w:r>
        <w:rPr>
          <w:rFonts w:cs="Arial"/>
          <w:sz w:val="24"/>
          <w:szCs w:val="24"/>
        </w:rPr>
        <w:t>¿Por</w:t>
      </w:r>
      <w:del w:id="2977" w:author="Luffi" w:date="2017-07-03T23:38:00Z">
        <w:r w:rsidDel="0097683B">
          <w:rPr>
            <w:rFonts w:cs="Arial"/>
            <w:sz w:val="24"/>
            <w:szCs w:val="24"/>
          </w:rPr>
          <w:delText xml:space="preserve"> </w:delText>
        </w:r>
      </w:del>
      <w:r>
        <w:rPr>
          <w:rFonts w:cs="Arial"/>
          <w:sz w:val="24"/>
          <w:szCs w:val="24"/>
        </w:rPr>
        <w:t>qué? ……………………………………………………………………………………………………</w:t>
      </w:r>
      <w:ins w:id="2978" w:author="Luffi" w:date="2017-07-03T23:38:00Z">
        <w:r w:rsidR="0097683B">
          <w:rPr>
            <w:rFonts w:cs="Arial"/>
            <w:sz w:val="24"/>
            <w:szCs w:val="24"/>
          </w:rPr>
          <w:t>………………………………………………………………………………………………………………………………………………………………………………………………</w:t>
        </w:r>
      </w:ins>
      <w:del w:id="2979" w:author="Luffi" w:date="2017-07-03T23:38:00Z">
        <w:r w:rsidDel="0097683B">
          <w:rPr>
            <w:rFonts w:cs="Arial"/>
            <w:sz w:val="24"/>
            <w:szCs w:val="24"/>
          </w:rPr>
          <w:delText>……………………</w:delText>
        </w:r>
      </w:del>
      <w:del w:id="2980" w:author="Luffi" w:date="2017-07-03T23:37:00Z">
        <w:r w:rsidDel="0097683B">
          <w:rPr>
            <w:rFonts w:cs="Arial"/>
            <w:sz w:val="24"/>
            <w:szCs w:val="24"/>
          </w:rPr>
          <w:delText>…..</w:delText>
        </w:r>
      </w:del>
    </w:p>
    <w:p w14:paraId="5159F932" w14:textId="77777777" w:rsidR="00D23BC2" w:rsidRPr="00D23BC2" w:rsidRDefault="00571412">
      <w:pPr>
        <w:spacing w:line="360" w:lineRule="auto"/>
        <w:jc w:val="both"/>
        <w:rPr>
          <w:rFonts w:cs="Arial"/>
          <w:sz w:val="24"/>
          <w:szCs w:val="24"/>
        </w:rPr>
        <w:pPrChange w:id="2981" w:author="Luffi" w:date="2017-07-03T23:38:00Z">
          <w:pPr>
            <w:spacing w:line="360" w:lineRule="auto"/>
            <w:ind w:left="360"/>
            <w:jc w:val="both"/>
          </w:pPr>
        </w:pPrChange>
      </w:pPr>
      <w:del w:id="2982" w:author="Luffi" w:date="2017-07-03T23:38:00Z">
        <w:r w:rsidDel="0097683B">
          <w:rPr>
            <w:rFonts w:cs="Arial"/>
            <w:sz w:val="24"/>
            <w:szCs w:val="24"/>
          </w:rPr>
          <w:delText>…………………………………………………………………………………………………………………………………………..</w:delText>
        </w:r>
      </w:del>
      <w:del w:id="2983" w:author="Luffi" w:date="2017-07-03T23:37:00Z">
        <w:r w:rsidDel="0097683B">
          <w:rPr>
            <w:rFonts w:cs="Arial"/>
            <w:sz w:val="24"/>
            <w:szCs w:val="24"/>
          </w:rPr>
          <w:delText>.....</w:delText>
        </w:r>
      </w:del>
      <w:r w:rsidR="00D23BC2">
        <w:rPr>
          <w:caps/>
        </w:rPr>
        <w:br w:type="page"/>
      </w:r>
    </w:p>
    <w:p w14:paraId="03B9C8F6" w14:textId="77777777" w:rsidR="006F6D32" w:rsidRDefault="007B1A5B" w:rsidP="00F06F88">
      <w:pPr>
        <w:pStyle w:val="Ttulo1"/>
        <w:numPr>
          <w:ilvl w:val="0"/>
          <w:numId w:val="0"/>
        </w:numPr>
        <w:spacing w:after="160" w:line="360" w:lineRule="auto"/>
      </w:pPr>
      <w:bookmarkStart w:id="2984" w:name="_Toc493839431"/>
      <w:r>
        <w:rPr>
          <w:caps w:val="0"/>
        </w:rPr>
        <w:lastRenderedPageBreak/>
        <w:t>ANEXO 3</w:t>
      </w:r>
      <w:bookmarkEnd w:id="2984"/>
    </w:p>
    <w:p w14:paraId="095F3806" w14:textId="77777777" w:rsidR="006F6D32" w:rsidRPr="000E0C7E" w:rsidRDefault="007B1A5B" w:rsidP="00F06F88">
      <w:pPr>
        <w:pStyle w:val="Ttulo2"/>
        <w:numPr>
          <w:ilvl w:val="0"/>
          <w:numId w:val="0"/>
        </w:numPr>
        <w:spacing w:after="160" w:line="360" w:lineRule="auto"/>
        <w:ind w:left="576"/>
        <w:jc w:val="center"/>
        <w:rPr>
          <w:rFonts w:asciiTheme="minorHAnsi" w:hAnsiTheme="minorHAnsi"/>
          <w:szCs w:val="24"/>
        </w:rPr>
      </w:pPr>
      <w:bookmarkStart w:id="2985" w:name="_Toc493839432"/>
      <w:r>
        <w:rPr>
          <w:rFonts w:asciiTheme="minorHAnsi" w:hAnsiTheme="minorHAnsi"/>
          <w:caps w:val="0"/>
          <w:szCs w:val="24"/>
        </w:rPr>
        <w:t>RESULTADOS DE APLICACIÓN</w:t>
      </w:r>
      <w:r w:rsidRPr="000E0C7E">
        <w:rPr>
          <w:rFonts w:asciiTheme="minorHAnsi" w:hAnsiTheme="minorHAnsi"/>
          <w:caps w:val="0"/>
          <w:szCs w:val="24"/>
        </w:rPr>
        <w:t xml:space="preserve"> DE</w:t>
      </w:r>
      <w:r>
        <w:rPr>
          <w:rFonts w:asciiTheme="minorHAnsi" w:hAnsiTheme="minorHAnsi"/>
          <w:caps w:val="0"/>
          <w:szCs w:val="24"/>
        </w:rPr>
        <w:t xml:space="preserve"> LA ENTREVISTA</w:t>
      </w:r>
      <w:bookmarkEnd w:id="2985"/>
      <w:r>
        <w:rPr>
          <w:rFonts w:asciiTheme="minorHAnsi" w:hAnsiTheme="minorHAnsi"/>
          <w:caps w:val="0"/>
          <w:szCs w:val="24"/>
        </w:rPr>
        <w:t xml:space="preserve"> </w:t>
      </w:r>
    </w:p>
    <w:p w14:paraId="24F4E991" w14:textId="77777777" w:rsidR="006F6D32" w:rsidRPr="000E0C7E" w:rsidRDefault="007B1A5B" w:rsidP="00F06F88">
      <w:pPr>
        <w:spacing w:line="360" w:lineRule="auto"/>
        <w:jc w:val="center"/>
        <w:rPr>
          <w:rFonts w:cs="Arial"/>
          <w:sz w:val="24"/>
          <w:szCs w:val="24"/>
        </w:rPr>
      </w:pPr>
      <w:r>
        <w:rPr>
          <w:rFonts w:cs="Arial"/>
          <w:b/>
          <w:sz w:val="24"/>
          <w:szCs w:val="24"/>
        </w:rPr>
        <w:t>A SECRETARÍ</w:t>
      </w:r>
      <w:r w:rsidRPr="000E0C7E">
        <w:rPr>
          <w:rFonts w:cs="Arial"/>
          <w:b/>
          <w:sz w:val="24"/>
          <w:szCs w:val="24"/>
        </w:rPr>
        <w:t>A</w:t>
      </w:r>
    </w:p>
    <w:p w14:paraId="62B119AB"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Objetivo</w:t>
      </w:r>
      <w:r w:rsidRPr="000E0C7E">
        <w:rPr>
          <w:rFonts w:cs="Arial"/>
          <w:sz w:val="24"/>
          <w:szCs w:val="24"/>
        </w:rPr>
        <w:t xml:space="preserve">. -  Conocer de cómo </w:t>
      </w:r>
      <w:r>
        <w:rPr>
          <w:rFonts w:cs="Arial"/>
          <w:sz w:val="24"/>
          <w:szCs w:val="24"/>
        </w:rPr>
        <w:t xml:space="preserve">es </w:t>
      </w:r>
      <w:r w:rsidRPr="000E0C7E">
        <w:rPr>
          <w:rFonts w:cs="Arial"/>
          <w:sz w:val="24"/>
          <w:szCs w:val="24"/>
        </w:rPr>
        <w:t>el proceso de control de citas médicas del Centro Médico de Especialistas “Esculapio S.R.L.”</w:t>
      </w:r>
    </w:p>
    <w:p w14:paraId="3F32A597" w14:textId="77777777" w:rsidR="006F6D32" w:rsidRPr="000E0C7E" w:rsidRDefault="006F6D32" w:rsidP="00F06F88">
      <w:pPr>
        <w:pStyle w:val="Prrafodelista"/>
        <w:spacing w:line="360" w:lineRule="auto"/>
        <w:ind w:left="0"/>
        <w:contextualSpacing w:val="0"/>
        <w:jc w:val="both"/>
        <w:rPr>
          <w:rFonts w:cs="Arial"/>
          <w:b/>
          <w:sz w:val="24"/>
          <w:szCs w:val="24"/>
        </w:rPr>
      </w:pPr>
      <w:r w:rsidRPr="000E0C7E">
        <w:rPr>
          <w:rFonts w:cs="Arial"/>
          <w:b/>
          <w:sz w:val="24"/>
          <w:szCs w:val="24"/>
        </w:rPr>
        <w:t>Ubicación:</w:t>
      </w:r>
    </w:p>
    <w:p w14:paraId="15075DFC"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Sector</w:t>
      </w:r>
      <w:r w:rsidRPr="000E0C7E">
        <w:rPr>
          <w:rFonts w:cs="Arial"/>
          <w:sz w:val="24"/>
          <w:szCs w:val="24"/>
        </w:rPr>
        <w:t>…………</w:t>
      </w:r>
      <w:r w:rsidRPr="000E0C7E">
        <w:rPr>
          <w:rFonts w:cs="Arial"/>
          <w:i/>
          <w:sz w:val="24"/>
          <w:szCs w:val="24"/>
        </w:rPr>
        <w:t>Secretaría</w:t>
      </w:r>
      <w:r w:rsidRPr="000E0C7E">
        <w:rPr>
          <w:rFonts w:cs="Arial"/>
          <w:sz w:val="24"/>
          <w:szCs w:val="24"/>
        </w:rPr>
        <w:t>………………………</w:t>
      </w:r>
      <w:r w:rsidRPr="000E0C7E">
        <w:rPr>
          <w:rFonts w:cs="Arial"/>
          <w:b/>
          <w:sz w:val="24"/>
          <w:szCs w:val="24"/>
        </w:rPr>
        <w:t>Fecha</w:t>
      </w:r>
      <w:r w:rsidRPr="000E0C7E">
        <w:rPr>
          <w:rFonts w:cs="Arial"/>
          <w:sz w:val="24"/>
          <w:szCs w:val="24"/>
        </w:rPr>
        <w:t>………………</w:t>
      </w:r>
      <w:r w:rsidRPr="000E0C7E">
        <w:rPr>
          <w:rFonts w:cs="Arial"/>
          <w:i/>
          <w:sz w:val="24"/>
          <w:szCs w:val="24"/>
        </w:rPr>
        <w:t>miércoles 05 de abril de 2017</w:t>
      </w:r>
      <w:r w:rsidRPr="000E0C7E">
        <w:rPr>
          <w:rFonts w:cs="Arial"/>
          <w:sz w:val="24"/>
          <w:szCs w:val="24"/>
        </w:rPr>
        <w:t>………………</w:t>
      </w:r>
      <w:del w:id="2986" w:author="Luffi" w:date="2017-07-03T23:38:00Z">
        <w:r w:rsidRPr="000E0C7E" w:rsidDel="0097683B">
          <w:rPr>
            <w:rFonts w:cs="Arial"/>
            <w:sz w:val="24"/>
            <w:szCs w:val="24"/>
          </w:rPr>
          <w:delText>….</w:delText>
        </w:r>
      </w:del>
    </w:p>
    <w:p w14:paraId="56AD5500"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Hora</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inicio</w:t>
      </w:r>
      <w:r w:rsidRPr="000E0C7E">
        <w:rPr>
          <w:rFonts w:cs="Arial"/>
          <w:sz w:val="24"/>
          <w:szCs w:val="24"/>
        </w:rPr>
        <w:t>………………</w:t>
      </w:r>
      <w:r w:rsidRPr="00571412">
        <w:rPr>
          <w:rFonts w:cs="Arial"/>
          <w:i/>
          <w:sz w:val="24"/>
          <w:szCs w:val="24"/>
        </w:rPr>
        <w:t>12:15 PM</w:t>
      </w:r>
      <w:r w:rsidRPr="000E0C7E">
        <w:rPr>
          <w:rFonts w:cs="Arial"/>
          <w:sz w:val="24"/>
          <w:szCs w:val="24"/>
        </w:rPr>
        <w:t>…........</w:t>
      </w:r>
      <w:r w:rsidRPr="000E0C7E">
        <w:rPr>
          <w:rFonts w:cs="Arial"/>
          <w:b/>
          <w:sz w:val="24"/>
          <w:szCs w:val="24"/>
        </w:rPr>
        <w:t>hora finalizado…</w:t>
      </w:r>
      <w:r w:rsidRPr="000E0C7E">
        <w:rPr>
          <w:rFonts w:cs="Arial"/>
          <w:sz w:val="24"/>
          <w:szCs w:val="24"/>
        </w:rPr>
        <w:t>……………12:35 PM…………………………</w:t>
      </w:r>
      <w:del w:id="2987" w:author="Luffi" w:date="2017-07-03T23:39:00Z">
        <w:r w:rsidRPr="000E0C7E" w:rsidDel="0097683B">
          <w:rPr>
            <w:rFonts w:cs="Arial"/>
            <w:sz w:val="24"/>
            <w:szCs w:val="24"/>
          </w:rPr>
          <w:delText>……</w:delText>
        </w:r>
      </w:del>
    </w:p>
    <w:p w14:paraId="52A2D3A4"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Datos</w:t>
      </w:r>
      <w:r w:rsidRPr="000E0C7E">
        <w:rPr>
          <w:rFonts w:cs="Arial"/>
          <w:sz w:val="24"/>
          <w:szCs w:val="24"/>
        </w:rPr>
        <w:t xml:space="preserve"> </w:t>
      </w:r>
      <w:r w:rsidRPr="000E0C7E">
        <w:rPr>
          <w:rFonts w:cs="Arial"/>
          <w:b/>
          <w:sz w:val="24"/>
          <w:szCs w:val="24"/>
        </w:rPr>
        <w:t>generales:</w:t>
      </w:r>
    </w:p>
    <w:p w14:paraId="4B9E10F8" w14:textId="788D007C"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w:t>
      </w:r>
      <w:r w:rsidRPr="000E0C7E">
        <w:rPr>
          <w:rFonts w:cs="Arial"/>
          <w:sz w:val="24"/>
          <w:szCs w:val="24"/>
        </w:rPr>
        <w:t xml:space="preserve"> </w:t>
      </w:r>
      <w:r w:rsidRPr="000E0C7E">
        <w:rPr>
          <w:rFonts w:cs="Arial"/>
          <w:b/>
          <w:sz w:val="24"/>
          <w:szCs w:val="24"/>
        </w:rPr>
        <w:t>entrevistado</w:t>
      </w:r>
      <w:r w:rsidRPr="000E0C7E">
        <w:rPr>
          <w:rFonts w:cs="Arial"/>
          <w:sz w:val="24"/>
          <w:szCs w:val="24"/>
        </w:rPr>
        <w:t xml:space="preserve"> …………………… Srta. </w:t>
      </w:r>
      <w:r w:rsidRPr="000E0C7E">
        <w:rPr>
          <w:rFonts w:cs="Arial"/>
          <w:i/>
          <w:sz w:val="24"/>
          <w:szCs w:val="24"/>
        </w:rPr>
        <w:t>Carolina Gómez Hurtado</w:t>
      </w:r>
      <w:r w:rsidRPr="000E0C7E">
        <w:rPr>
          <w:rFonts w:cs="Arial"/>
          <w:sz w:val="24"/>
          <w:szCs w:val="24"/>
        </w:rPr>
        <w:t xml:space="preserve"> …………………………………</w:t>
      </w:r>
      <w:ins w:id="2988" w:author="Luffi" w:date="2017-07-03T23:39:00Z">
        <w:r w:rsidR="0097683B">
          <w:rPr>
            <w:rFonts w:cs="Arial"/>
            <w:sz w:val="24"/>
            <w:szCs w:val="24"/>
          </w:rPr>
          <w:t>.</w:t>
        </w:r>
      </w:ins>
      <w:del w:id="2989" w:author="Luffi" w:date="2017-07-03T23:39:00Z">
        <w:r w:rsidRPr="000E0C7E" w:rsidDel="0097683B">
          <w:rPr>
            <w:rFonts w:cs="Arial"/>
            <w:sz w:val="24"/>
            <w:szCs w:val="24"/>
          </w:rPr>
          <w:delText>……</w:delText>
        </w:r>
      </w:del>
    </w:p>
    <w:p w14:paraId="09FDE47F" w14:textId="2D884F58"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Profesión</w:t>
      </w:r>
      <w:r w:rsidRPr="000E0C7E">
        <w:rPr>
          <w:rFonts w:cs="Arial"/>
          <w:sz w:val="24"/>
          <w:szCs w:val="24"/>
        </w:rPr>
        <w:t xml:space="preserve"> ………………</w:t>
      </w:r>
      <w:r w:rsidRPr="000E0C7E">
        <w:rPr>
          <w:rFonts w:cs="Arial"/>
          <w:i/>
          <w:sz w:val="24"/>
          <w:szCs w:val="24"/>
        </w:rPr>
        <w:t>Secretaria</w:t>
      </w:r>
      <w:r w:rsidRPr="000E0C7E">
        <w:rPr>
          <w:rFonts w:cs="Arial"/>
          <w:sz w:val="24"/>
          <w:szCs w:val="24"/>
        </w:rPr>
        <w:t>…………………………………………………Edad………………</w:t>
      </w:r>
      <w:r w:rsidRPr="000E0C7E">
        <w:rPr>
          <w:rFonts w:cs="Arial"/>
          <w:i/>
          <w:sz w:val="24"/>
          <w:szCs w:val="24"/>
        </w:rPr>
        <w:t>32…</w:t>
      </w:r>
      <w:r w:rsidRPr="000E0C7E">
        <w:rPr>
          <w:rFonts w:cs="Arial"/>
          <w:sz w:val="24"/>
          <w:szCs w:val="24"/>
        </w:rPr>
        <w:t>……………………</w:t>
      </w:r>
      <w:del w:id="2990" w:author="Luffi" w:date="2017-07-03T23:39:00Z">
        <w:r w:rsidRPr="000E0C7E" w:rsidDel="0097683B">
          <w:rPr>
            <w:rFonts w:cs="Arial"/>
            <w:sz w:val="24"/>
            <w:szCs w:val="24"/>
          </w:rPr>
          <w:delText>.</w:delText>
        </w:r>
      </w:del>
      <w:ins w:id="2991" w:author="Luffi" w:date="2017-07-03T23:39:00Z">
        <w:r w:rsidR="0097683B">
          <w:rPr>
            <w:rFonts w:cs="Arial"/>
            <w:sz w:val="24"/>
            <w:szCs w:val="24"/>
          </w:rPr>
          <w:t>………….</w:t>
        </w:r>
      </w:ins>
    </w:p>
    <w:p w14:paraId="6C338CEA"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 entrevistador</w:t>
      </w:r>
      <w:r w:rsidRPr="000E0C7E">
        <w:rPr>
          <w:rFonts w:cs="Arial"/>
          <w:sz w:val="24"/>
          <w:szCs w:val="24"/>
        </w:rPr>
        <w:t>…………</w:t>
      </w:r>
      <w:r>
        <w:rPr>
          <w:rFonts w:cs="Arial"/>
          <w:sz w:val="24"/>
          <w:szCs w:val="24"/>
        </w:rPr>
        <w:t>…………….</w:t>
      </w:r>
      <w:r w:rsidRPr="000E0C7E">
        <w:rPr>
          <w:rFonts w:cs="Arial"/>
          <w:sz w:val="24"/>
          <w:szCs w:val="24"/>
        </w:rPr>
        <w:t xml:space="preserve"> </w:t>
      </w:r>
      <w:r w:rsidRPr="000E0C7E">
        <w:rPr>
          <w:rFonts w:cs="Arial"/>
          <w:i/>
          <w:sz w:val="24"/>
          <w:szCs w:val="24"/>
        </w:rPr>
        <w:t>Univ. Eloy Fernando Mamani Puma</w:t>
      </w:r>
      <w:r w:rsidRPr="000E0C7E">
        <w:rPr>
          <w:rFonts w:cs="Arial"/>
          <w:sz w:val="24"/>
          <w:szCs w:val="24"/>
        </w:rPr>
        <w:t xml:space="preserve"> ………</w:t>
      </w:r>
      <w:r>
        <w:rPr>
          <w:rFonts w:cs="Arial"/>
          <w:sz w:val="24"/>
          <w:szCs w:val="24"/>
        </w:rPr>
        <w:t>……</w:t>
      </w:r>
      <w:r w:rsidRPr="000E0C7E">
        <w:rPr>
          <w:rFonts w:cs="Arial"/>
          <w:sz w:val="24"/>
          <w:szCs w:val="24"/>
        </w:rPr>
        <w:t>…………</w:t>
      </w:r>
      <w:del w:id="2992" w:author="Luffi" w:date="2017-07-03T23:39:00Z">
        <w:r w:rsidRPr="000E0C7E" w:rsidDel="0097683B">
          <w:rPr>
            <w:rFonts w:cs="Arial"/>
            <w:sz w:val="24"/>
            <w:szCs w:val="24"/>
          </w:rPr>
          <w:delText>……</w:delText>
        </w:r>
      </w:del>
    </w:p>
    <w:p w14:paraId="10B1D05E" w14:textId="77777777" w:rsidR="006F6D32" w:rsidRPr="000E0C7E" w:rsidRDefault="006F6D32" w:rsidP="00F06F88">
      <w:pPr>
        <w:pStyle w:val="Prrafodelista"/>
        <w:spacing w:line="360" w:lineRule="auto"/>
        <w:ind w:left="0"/>
        <w:contextualSpacing w:val="0"/>
        <w:jc w:val="both"/>
        <w:rPr>
          <w:rFonts w:cs="Arial"/>
          <w:sz w:val="24"/>
          <w:szCs w:val="24"/>
        </w:rPr>
      </w:pPr>
      <w:r w:rsidRPr="000E0C7E">
        <w:rPr>
          <w:rFonts w:cs="Arial"/>
          <w:b/>
          <w:sz w:val="24"/>
          <w:szCs w:val="24"/>
        </w:rPr>
        <w:t>Preguntas</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la</w:t>
      </w:r>
      <w:r w:rsidRPr="000E0C7E">
        <w:rPr>
          <w:rFonts w:cs="Arial"/>
          <w:sz w:val="24"/>
          <w:szCs w:val="24"/>
        </w:rPr>
        <w:t xml:space="preserve"> </w:t>
      </w:r>
      <w:r w:rsidRPr="000E0C7E">
        <w:rPr>
          <w:rFonts w:cs="Arial"/>
          <w:b/>
          <w:sz w:val="24"/>
          <w:szCs w:val="24"/>
        </w:rPr>
        <w:t>entrevista</w:t>
      </w:r>
    </w:p>
    <w:p w14:paraId="1093543C" w14:textId="77777777" w:rsidR="006F6D32" w:rsidRPr="0097683B" w:rsidRDefault="006F6D32">
      <w:pPr>
        <w:spacing w:line="360" w:lineRule="auto"/>
        <w:jc w:val="both"/>
        <w:rPr>
          <w:rFonts w:cs="Arial"/>
          <w:sz w:val="24"/>
          <w:szCs w:val="24"/>
          <w:rPrChange w:id="2993" w:author="Luffi" w:date="2017-07-03T23:39:00Z">
            <w:rPr/>
          </w:rPrChange>
        </w:rPr>
        <w:pPrChange w:id="2994" w:author="Luffi" w:date="2017-07-03T23:39:00Z">
          <w:pPr>
            <w:pStyle w:val="Prrafodelista"/>
            <w:spacing w:line="360" w:lineRule="auto"/>
            <w:contextualSpacing w:val="0"/>
            <w:jc w:val="both"/>
          </w:pPr>
        </w:pPrChange>
      </w:pPr>
    </w:p>
    <w:p w14:paraId="7F132A1B"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t>¿Cómo es el proceso de atención para la recepción de cita al médico especialista?</w:t>
      </w:r>
    </w:p>
    <w:p w14:paraId="1D434360" w14:textId="77777777" w:rsidR="006F6D32" w:rsidRPr="000E0C7E"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Bueno, el paciente viene a consultar si existe un médico en alguna especialidad, entonces se le realiza el respectivo registro buscando al paciente en los libros que se tiene registrado de todos los pacientes y cuantas citas ya tiene.</w:t>
      </w:r>
    </w:p>
    <w:p w14:paraId="387C6D34" w14:textId="77777777" w:rsidR="006F6D32" w:rsidRPr="000E0C7E" w:rsidRDefault="006F6D32">
      <w:pPr>
        <w:pStyle w:val="Prrafodelista"/>
        <w:spacing w:line="360" w:lineRule="auto"/>
        <w:contextualSpacing w:val="0"/>
        <w:jc w:val="both"/>
        <w:rPr>
          <w:rFonts w:cs="Arial"/>
          <w:sz w:val="24"/>
          <w:szCs w:val="24"/>
        </w:rPr>
      </w:pPr>
      <w:r w:rsidRPr="000E0C7E">
        <w:rPr>
          <w:rFonts w:cs="Arial"/>
          <w:sz w:val="24"/>
          <w:szCs w:val="24"/>
        </w:rPr>
        <w:t>Si el paciente es nuevo, entonces se hace el respectivo cobro.</w:t>
      </w:r>
    </w:p>
    <w:p w14:paraId="187627A1"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t>¿Cómo es el proceso de cobro por cita médica?</w:t>
      </w:r>
    </w:p>
    <w:p w14:paraId="07DB06C3" w14:textId="77777777" w:rsidR="006F6D32" w:rsidRPr="000E0C7E"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Se registra al paciente en los libros, después se emite la factura y por último se le asigna su ficha respectiva, según la llegada.</w:t>
      </w:r>
    </w:p>
    <w:p w14:paraId="789F0DF3"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lastRenderedPageBreak/>
        <w:t>¿Qué problemas tiene mayormente al momento de realizar la cita médica?</w:t>
      </w:r>
    </w:p>
    <w:p w14:paraId="08E71C71" w14:textId="77777777" w:rsidR="006F6D32" w:rsidRPr="000E0C7E"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Mayormente es en la busca de los registros de los pacientes, tengo varios libros y a veces vienen pacientes de hace mucho tiempo y es más difícil de encontrar el dato del paciente.</w:t>
      </w:r>
    </w:p>
    <w:p w14:paraId="253AC397"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t>¿Cuál es la queja que mayormente ha recibido de los pacientes en todo este tiempo que ha trabajado en este centro médico?</w:t>
      </w:r>
    </w:p>
    <w:p w14:paraId="5A6E3598" w14:textId="77777777" w:rsidR="006F6D32" w:rsidRPr="000E0C7E"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Pues por el problema anterior, los pacientes se molestan porque como no se encuentra el registro del paciente, entonces se les hace el cobro nuevamente. Y esto ocasiona molestia del paciente.</w:t>
      </w:r>
    </w:p>
    <w:p w14:paraId="510AFBD5"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t>¿Le gustaría no perder tanto tiempo al realizar la cita médica?</w:t>
      </w:r>
    </w:p>
    <w:p w14:paraId="2D6BFEA2" w14:textId="77777777" w:rsidR="006F6D32" w:rsidRPr="000E0C7E"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Claro, así me facilita mi trabajo.</w:t>
      </w:r>
    </w:p>
    <w:p w14:paraId="2314680B" w14:textId="77777777" w:rsidR="006F6D32" w:rsidRPr="000E0C7E" w:rsidRDefault="006F6D32">
      <w:pPr>
        <w:pStyle w:val="Prrafodelista"/>
        <w:numPr>
          <w:ilvl w:val="0"/>
          <w:numId w:val="21"/>
        </w:numPr>
        <w:spacing w:line="360" w:lineRule="auto"/>
        <w:contextualSpacing w:val="0"/>
        <w:jc w:val="both"/>
        <w:rPr>
          <w:rFonts w:cs="Arial"/>
          <w:b/>
          <w:sz w:val="24"/>
          <w:szCs w:val="24"/>
        </w:rPr>
      </w:pPr>
      <w:r w:rsidRPr="000E0C7E">
        <w:rPr>
          <w:rFonts w:cs="Arial"/>
          <w:b/>
          <w:sz w:val="24"/>
          <w:szCs w:val="24"/>
        </w:rPr>
        <w:t>¿Desearía usar un sistema para realizar las funciones que realiza usted? ¿Si, no, por qué?</w:t>
      </w:r>
    </w:p>
    <w:p w14:paraId="60E823A5" w14:textId="77777777" w:rsidR="006F6D32" w:rsidRDefault="006F6D3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Sí, porque creo que es muy importante para atender mejor a los pacientes.</w:t>
      </w:r>
    </w:p>
    <w:p w14:paraId="44AC4CE1" w14:textId="77777777" w:rsidR="00D23BC2" w:rsidRPr="00D23BC2" w:rsidRDefault="00D23BC2" w:rsidP="00D23BC2">
      <w:pPr>
        <w:rPr>
          <w:rFonts w:cs="Arial"/>
          <w:b/>
          <w:sz w:val="24"/>
          <w:szCs w:val="24"/>
        </w:rPr>
      </w:pPr>
      <w:r>
        <w:rPr>
          <w:rFonts w:cs="Arial"/>
          <w:b/>
          <w:sz w:val="24"/>
          <w:szCs w:val="24"/>
        </w:rPr>
        <w:br w:type="page"/>
      </w:r>
    </w:p>
    <w:p w14:paraId="210E28B6" w14:textId="77777777" w:rsidR="00571412" w:rsidRDefault="007B1A5B" w:rsidP="00F06F88">
      <w:pPr>
        <w:pStyle w:val="Ttulo1"/>
        <w:numPr>
          <w:ilvl w:val="0"/>
          <w:numId w:val="0"/>
        </w:numPr>
        <w:spacing w:after="160" w:line="360" w:lineRule="auto"/>
        <w:ind w:left="432" w:hanging="432"/>
      </w:pPr>
      <w:bookmarkStart w:id="2995" w:name="_Toc493839433"/>
      <w:r>
        <w:rPr>
          <w:caps w:val="0"/>
        </w:rPr>
        <w:lastRenderedPageBreak/>
        <w:t>ANEXO 4</w:t>
      </w:r>
      <w:bookmarkEnd w:id="2995"/>
    </w:p>
    <w:p w14:paraId="373C80D8" w14:textId="77777777" w:rsidR="00571412" w:rsidRDefault="007B1A5B" w:rsidP="00F06F88">
      <w:pPr>
        <w:pStyle w:val="Ttulo2"/>
        <w:numPr>
          <w:ilvl w:val="0"/>
          <w:numId w:val="0"/>
        </w:numPr>
        <w:spacing w:after="160" w:line="360" w:lineRule="auto"/>
        <w:ind w:left="576"/>
        <w:jc w:val="center"/>
        <w:rPr>
          <w:rFonts w:asciiTheme="minorHAnsi" w:hAnsiTheme="minorHAnsi"/>
          <w:szCs w:val="24"/>
        </w:rPr>
      </w:pPr>
      <w:bookmarkStart w:id="2996" w:name="_Toc493839434"/>
      <w:r w:rsidRPr="000E0C7E">
        <w:rPr>
          <w:rFonts w:asciiTheme="minorHAnsi" w:hAnsiTheme="minorHAnsi"/>
          <w:caps w:val="0"/>
          <w:szCs w:val="24"/>
        </w:rPr>
        <w:t xml:space="preserve">GUÍA DE ENTREVISTA </w:t>
      </w:r>
      <w:r>
        <w:rPr>
          <w:rFonts w:asciiTheme="minorHAnsi" w:hAnsiTheme="minorHAnsi"/>
          <w:caps w:val="0"/>
          <w:szCs w:val="24"/>
        </w:rPr>
        <w:t>DIRIGIDA A LOS MEDICOS ESPECIALISTAS DEL CENTRO MEDICO DE ESPECIALIDADES ESCULAPIO S.R.L.</w:t>
      </w:r>
      <w:bookmarkEnd w:id="2996"/>
    </w:p>
    <w:p w14:paraId="2727B730" w14:textId="77777777" w:rsidR="00571412" w:rsidRPr="00571412" w:rsidRDefault="00571412" w:rsidP="00F06F88">
      <w:pPr>
        <w:spacing w:line="360" w:lineRule="auto"/>
      </w:pPr>
    </w:p>
    <w:p w14:paraId="39AB6250"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Objetivo</w:t>
      </w:r>
      <w:r w:rsidRPr="000E0C7E">
        <w:rPr>
          <w:rFonts w:cs="Arial"/>
          <w:sz w:val="24"/>
          <w:szCs w:val="24"/>
        </w:rPr>
        <w:t>. -  Conocer la labor que realizan las consultas e historiales de la clínica especialistas “Esculapio S.R.L.”</w:t>
      </w:r>
    </w:p>
    <w:p w14:paraId="7EE7618A" w14:textId="77777777" w:rsidR="00571412" w:rsidRPr="000E0C7E" w:rsidRDefault="00571412" w:rsidP="00F06F88">
      <w:pPr>
        <w:pStyle w:val="Prrafodelista"/>
        <w:spacing w:line="360" w:lineRule="auto"/>
        <w:ind w:left="0"/>
        <w:contextualSpacing w:val="0"/>
        <w:jc w:val="both"/>
        <w:rPr>
          <w:rFonts w:cs="Arial"/>
          <w:b/>
          <w:sz w:val="24"/>
          <w:szCs w:val="24"/>
        </w:rPr>
      </w:pPr>
      <w:r w:rsidRPr="000E0C7E">
        <w:rPr>
          <w:rFonts w:cs="Arial"/>
          <w:b/>
          <w:sz w:val="24"/>
          <w:szCs w:val="24"/>
        </w:rPr>
        <w:t>U</w:t>
      </w:r>
      <w:r w:rsidR="002748C0">
        <w:rPr>
          <w:rFonts w:cs="Arial"/>
          <w:b/>
          <w:sz w:val="24"/>
          <w:szCs w:val="24"/>
        </w:rPr>
        <w:t>bicación:</w:t>
      </w:r>
    </w:p>
    <w:p w14:paraId="0D95DA1B"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Sector</w:t>
      </w:r>
      <w:r w:rsidRPr="000E0C7E">
        <w:rPr>
          <w:rFonts w:cs="Arial"/>
          <w:sz w:val="24"/>
          <w:szCs w:val="24"/>
        </w:rPr>
        <w:t>……………</w:t>
      </w:r>
      <w:r>
        <w:rPr>
          <w:rFonts w:cs="Arial"/>
          <w:i/>
          <w:sz w:val="24"/>
          <w:szCs w:val="24"/>
        </w:rPr>
        <w:t>…………………………………</w:t>
      </w:r>
      <w:r w:rsidRPr="000E0C7E">
        <w:rPr>
          <w:rFonts w:cs="Arial"/>
          <w:sz w:val="24"/>
          <w:szCs w:val="24"/>
        </w:rPr>
        <w:t>……</w:t>
      </w:r>
      <w:r w:rsidRPr="000E0C7E">
        <w:rPr>
          <w:rFonts w:cs="Arial"/>
          <w:b/>
          <w:sz w:val="24"/>
          <w:szCs w:val="24"/>
        </w:rPr>
        <w:t>Fecha</w:t>
      </w:r>
      <w:r w:rsidRPr="000E0C7E">
        <w:rPr>
          <w:rFonts w:cs="Arial"/>
          <w:sz w:val="24"/>
          <w:szCs w:val="24"/>
        </w:rPr>
        <w:t>…………</w:t>
      </w:r>
      <w:r>
        <w:rPr>
          <w:rFonts w:cs="Arial"/>
          <w:i/>
          <w:sz w:val="24"/>
          <w:szCs w:val="24"/>
        </w:rPr>
        <w:t>………………………………</w:t>
      </w:r>
      <w:r w:rsidRPr="000E0C7E">
        <w:rPr>
          <w:rFonts w:cs="Arial"/>
          <w:sz w:val="24"/>
          <w:szCs w:val="24"/>
        </w:rPr>
        <w:t>……………………………</w:t>
      </w:r>
      <w:del w:id="2997" w:author="Luffi" w:date="2017-07-03T23:40:00Z">
        <w:r w:rsidRPr="000E0C7E" w:rsidDel="0097683B">
          <w:rPr>
            <w:rFonts w:cs="Arial"/>
            <w:sz w:val="24"/>
            <w:szCs w:val="24"/>
          </w:rPr>
          <w:delText>……</w:delText>
        </w:r>
      </w:del>
    </w:p>
    <w:p w14:paraId="48DCF1BC"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Hora de inicio</w:t>
      </w:r>
      <w:r w:rsidRPr="000E0C7E">
        <w:rPr>
          <w:rFonts w:cs="Arial"/>
          <w:sz w:val="24"/>
          <w:szCs w:val="24"/>
        </w:rPr>
        <w:t>…………</w:t>
      </w:r>
      <w:r>
        <w:rPr>
          <w:rFonts w:cs="Arial"/>
          <w:i/>
          <w:sz w:val="24"/>
          <w:szCs w:val="24"/>
        </w:rPr>
        <w:t>…………………………</w:t>
      </w:r>
      <w:r w:rsidRPr="000E0C7E">
        <w:rPr>
          <w:rFonts w:cs="Arial"/>
          <w:b/>
          <w:sz w:val="24"/>
          <w:szCs w:val="24"/>
        </w:rPr>
        <w:t>Hora finalizado</w:t>
      </w:r>
      <w:r w:rsidRPr="000E0C7E">
        <w:rPr>
          <w:rFonts w:cs="Arial"/>
          <w:sz w:val="24"/>
          <w:szCs w:val="24"/>
        </w:rPr>
        <w:t>………………………</w:t>
      </w:r>
      <w:r>
        <w:rPr>
          <w:rFonts w:cs="Arial"/>
          <w:i/>
          <w:sz w:val="24"/>
          <w:szCs w:val="24"/>
        </w:rPr>
        <w:t>……………………………………</w:t>
      </w:r>
      <w:del w:id="2998" w:author="Luffi" w:date="2017-07-03T23:40:00Z">
        <w:r w:rsidDel="0097683B">
          <w:rPr>
            <w:rFonts w:cs="Arial"/>
            <w:i/>
            <w:sz w:val="24"/>
            <w:szCs w:val="24"/>
          </w:rPr>
          <w:delText>……</w:delText>
        </w:r>
      </w:del>
    </w:p>
    <w:p w14:paraId="5F328E6A"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Datos</w:t>
      </w:r>
      <w:r w:rsidRPr="000E0C7E">
        <w:rPr>
          <w:rFonts w:cs="Arial"/>
          <w:sz w:val="24"/>
          <w:szCs w:val="24"/>
        </w:rPr>
        <w:t xml:space="preserve"> </w:t>
      </w:r>
      <w:r w:rsidRPr="000E0C7E">
        <w:rPr>
          <w:rFonts w:cs="Arial"/>
          <w:b/>
          <w:sz w:val="24"/>
          <w:szCs w:val="24"/>
        </w:rPr>
        <w:t>generales</w:t>
      </w:r>
      <w:r w:rsidR="002748C0">
        <w:rPr>
          <w:rFonts w:cs="Arial"/>
          <w:b/>
          <w:sz w:val="24"/>
          <w:szCs w:val="24"/>
        </w:rPr>
        <w:t>:</w:t>
      </w:r>
    </w:p>
    <w:p w14:paraId="318E5F89" w14:textId="00E0DD30" w:rsidR="00571412" w:rsidRPr="000E0C7E" w:rsidRDefault="00571412" w:rsidP="00F06F88">
      <w:pPr>
        <w:pStyle w:val="Prrafodelista"/>
        <w:spacing w:line="360" w:lineRule="auto"/>
        <w:ind w:left="0"/>
        <w:contextualSpacing w:val="0"/>
        <w:jc w:val="both"/>
        <w:rPr>
          <w:rFonts w:cs="Arial"/>
          <w:sz w:val="24"/>
          <w:szCs w:val="24"/>
        </w:rPr>
      </w:pPr>
      <w:r w:rsidRPr="00481D37">
        <w:rPr>
          <w:rFonts w:cs="Arial"/>
          <w:b/>
          <w:sz w:val="24"/>
          <w:szCs w:val="24"/>
        </w:rPr>
        <w:t>Nombre del entrevistado</w:t>
      </w:r>
      <w:r w:rsidRPr="000E0C7E">
        <w:rPr>
          <w:rFonts w:cs="Arial"/>
          <w:sz w:val="24"/>
          <w:szCs w:val="24"/>
        </w:rPr>
        <w:t>………………………</w:t>
      </w:r>
      <w:r>
        <w:rPr>
          <w:rFonts w:cs="Arial"/>
          <w:i/>
          <w:sz w:val="24"/>
          <w:szCs w:val="24"/>
        </w:rPr>
        <w:t>………………………………</w:t>
      </w:r>
      <w:r w:rsidRPr="000E0C7E">
        <w:rPr>
          <w:rFonts w:cs="Arial"/>
          <w:i/>
          <w:sz w:val="24"/>
          <w:szCs w:val="24"/>
        </w:rPr>
        <w:t>………</w:t>
      </w:r>
      <w:r w:rsidRPr="000E0C7E">
        <w:rPr>
          <w:rFonts w:cs="Arial"/>
          <w:sz w:val="24"/>
          <w:szCs w:val="24"/>
        </w:rPr>
        <w:t>………………………………………</w:t>
      </w:r>
      <w:ins w:id="2999" w:author="Luffi" w:date="2017-07-03T23:40:00Z">
        <w:r w:rsidR="0097683B">
          <w:rPr>
            <w:rFonts w:cs="Arial"/>
            <w:sz w:val="24"/>
            <w:szCs w:val="24"/>
          </w:rPr>
          <w:t>.</w:t>
        </w:r>
      </w:ins>
      <w:del w:id="3000" w:author="Luffi" w:date="2017-07-03T23:40:00Z">
        <w:r w:rsidRPr="000E0C7E" w:rsidDel="0097683B">
          <w:rPr>
            <w:rFonts w:cs="Arial"/>
            <w:sz w:val="24"/>
            <w:szCs w:val="24"/>
          </w:rPr>
          <w:delText>…</w:delText>
        </w:r>
        <w:r w:rsidDel="0097683B">
          <w:rPr>
            <w:rFonts w:cs="Arial"/>
            <w:sz w:val="24"/>
            <w:szCs w:val="24"/>
          </w:rPr>
          <w:delText>…</w:delText>
        </w:r>
      </w:del>
    </w:p>
    <w:p w14:paraId="3DF3DB3E" w14:textId="77777777" w:rsidR="00571412" w:rsidRPr="000E0C7E" w:rsidRDefault="00571412" w:rsidP="00F06F88">
      <w:pPr>
        <w:pStyle w:val="Prrafodelista"/>
        <w:spacing w:line="360" w:lineRule="auto"/>
        <w:ind w:left="0"/>
        <w:contextualSpacing w:val="0"/>
        <w:jc w:val="both"/>
        <w:rPr>
          <w:rFonts w:cs="Arial"/>
          <w:sz w:val="24"/>
          <w:szCs w:val="24"/>
        </w:rPr>
      </w:pPr>
      <w:r w:rsidRPr="002748C0">
        <w:rPr>
          <w:rFonts w:cs="Arial"/>
          <w:b/>
          <w:sz w:val="24"/>
          <w:szCs w:val="24"/>
        </w:rPr>
        <w:t>Profesión</w:t>
      </w:r>
      <w:r w:rsidRPr="000E0C7E">
        <w:rPr>
          <w:rFonts w:cs="Arial"/>
          <w:sz w:val="24"/>
          <w:szCs w:val="24"/>
        </w:rPr>
        <w:t xml:space="preserve"> ……………………</w:t>
      </w:r>
      <w:r>
        <w:rPr>
          <w:rFonts w:cs="Arial"/>
          <w:i/>
          <w:sz w:val="24"/>
          <w:szCs w:val="24"/>
        </w:rPr>
        <w:t>……………</w:t>
      </w:r>
      <w:r w:rsidRPr="000E0C7E">
        <w:rPr>
          <w:rFonts w:cs="Arial"/>
          <w:sz w:val="24"/>
          <w:szCs w:val="24"/>
        </w:rPr>
        <w:t>……………………………</w:t>
      </w:r>
      <w:r w:rsidRPr="002748C0">
        <w:rPr>
          <w:rFonts w:cs="Arial"/>
          <w:b/>
          <w:sz w:val="24"/>
          <w:szCs w:val="24"/>
        </w:rPr>
        <w:t>Edad</w:t>
      </w:r>
      <w:r w:rsidRPr="000E0C7E">
        <w:rPr>
          <w:rFonts w:cs="Arial"/>
          <w:sz w:val="24"/>
          <w:szCs w:val="24"/>
        </w:rPr>
        <w:t>……………</w:t>
      </w:r>
      <w:r>
        <w:rPr>
          <w:rFonts w:cs="Arial"/>
          <w:i/>
          <w:sz w:val="24"/>
          <w:szCs w:val="24"/>
        </w:rPr>
        <w:t>……………………………………………</w:t>
      </w:r>
      <w:del w:id="3001" w:author="Luffi" w:date="2017-07-03T23:40:00Z">
        <w:r w:rsidDel="0097683B">
          <w:rPr>
            <w:rFonts w:cs="Arial"/>
            <w:i/>
            <w:sz w:val="24"/>
            <w:szCs w:val="24"/>
          </w:rPr>
          <w:delText>…..</w:delText>
        </w:r>
      </w:del>
    </w:p>
    <w:p w14:paraId="4F2EB682"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 entrevistador</w:t>
      </w:r>
      <w:r w:rsidRPr="000E0C7E">
        <w:rPr>
          <w:rFonts w:cs="Arial"/>
          <w:sz w:val="24"/>
          <w:szCs w:val="24"/>
        </w:rPr>
        <w:t>……………………</w:t>
      </w:r>
      <w:r>
        <w:rPr>
          <w:rFonts w:cs="Arial"/>
          <w:i/>
          <w:sz w:val="24"/>
          <w:szCs w:val="24"/>
        </w:rPr>
        <w:t>…………………………………………………….</w:t>
      </w:r>
      <w:r w:rsidRPr="000E0C7E">
        <w:rPr>
          <w:rFonts w:cs="Arial"/>
          <w:sz w:val="24"/>
          <w:szCs w:val="24"/>
        </w:rPr>
        <w:t>……………..……………</w:t>
      </w:r>
      <w:del w:id="3002" w:author="Luffi" w:date="2017-07-03T23:40:00Z">
        <w:r w:rsidRPr="000E0C7E" w:rsidDel="0097683B">
          <w:rPr>
            <w:rFonts w:cs="Arial"/>
            <w:sz w:val="24"/>
            <w:szCs w:val="24"/>
          </w:rPr>
          <w:delText>……</w:delText>
        </w:r>
      </w:del>
    </w:p>
    <w:p w14:paraId="4E1C8306" w14:textId="77777777" w:rsidR="00571412" w:rsidRPr="002748C0"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Preguntas</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la</w:t>
      </w:r>
      <w:r w:rsidRPr="000E0C7E">
        <w:rPr>
          <w:rFonts w:cs="Arial"/>
          <w:sz w:val="24"/>
          <w:szCs w:val="24"/>
        </w:rPr>
        <w:t xml:space="preserve"> </w:t>
      </w:r>
      <w:r w:rsidRPr="000E0C7E">
        <w:rPr>
          <w:rFonts w:cs="Arial"/>
          <w:b/>
          <w:sz w:val="24"/>
          <w:szCs w:val="24"/>
        </w:rPr>
        <w:t>entrevista</w:t>
      </w:r>
      <w:r w:rsidR="002748C0">
        <w:rPr>
          <w:rFonts w:cs="Arial"/>
          <w:b/>
          <w:sz w:val="24"/>
          <w:szCs w:val="24"/>
        </w:rPr>
        <w:t>:</w:t>
      </w:r>
    </w:p>
    <w:p w14:paraId="36DB694D" w14:textId="77777777" w:rsidR="00571412" w:rsidRPr="002748C0" w:rsidRDefault="00571412" w:rsidP="00F06F88">
      <w:pPr>
        <w:pStyle w:val="Prrafodelista"/>
        <w:numPr>
          <w:ilvl w:val="0"/>
          <w:numId w:val="10"/>
        </w:numPr>
        <w:spacing w:line="360" w:lineRule="auto"/>
        <w:contextualSpacing w:val="0"/>
        <w:jc w:val="both"/>
        <w:rPr>
          <w:rFonts w:cs="Arial"/>
          <w:sz w:val="24"/>
          <w:szCs w:val="24"/>
        </w:rPr>
      </w:pPr>
      <w:r w:rsidRPr="002748C0">
        <w:rPr>
          <w:rFonts w:cs="Arial"/>
          <w:sz w:val="24"/>
          <w:szCs w:val="24"/>
        </w:rPr>
        <w:t>¿Cuáles son los problemas que tiene mayormente cuando realiza la consulta a su paciente?</w:t>
      </w:r>
    </w:p>
    <w:p w14:paraId="1A638CEF" w14:textId="77777777" w:rsidR="00571412" w:rsidRPr="002748C0" w:rsidRDefault="002748C0" w:rsidP="00F06F88">
      <w:pPr>
        <w:spacing w:line="360" w:lineRule="auto"/>
        <w:ind w:left="360"/>
        <w:jc w:val="both"/>
        <w:rPr>
          <w:rFonts w:cs="Arial"/>
          <w:sz w:val="24"/>
          <w:szCs w:val="24"/>
        </w:rPr>
      </w:pPr>
      <w:r>
        <w:rPr>
          <w:rFonts w:cs="Arial"/>
          <w:sz w:val="24"/>
          <w:szCs w:val="24"/>
        </w:rPr>
        <w:t>R:………………………………………………………………………………………………………………………………………</w:t>
      </w:r>
      <w:del w:id="3003" w:author="Luffi" w:date="2017-07-03T23:40:00Z">
        <w:r w:rsidDel="0097683B">
          <w:rPr>
            <w:rFonts w:cs="Arial"/>
            <w:sz w:val="24"/>
            <w:szCs w:val="24"/>
          </w:rPr>
          <w:delText>……</w:delText>
        </w:r>
      </w:del>
    </w:p>
    <w:p w14:paraId="78227E1E" w14:textId="77777777" w:rsidR="00571412" w:rsidRPr="002748C0" w:rsidRDefault="00571412" w:rsidP="00F06F88">
      <w:pPr>
        <w:pStyle w:val="Prrafodelista"/>
        <w:numPr>
          <w:ilvl w:val="0"/>
          <w:numId w:val="10"/>
        </w:numPr>
        <w:spacing w:line="360" w:lineRule="auto"/>
        <w:contextualSpacing w:val="0"/>
        <w:jc w:val="both"/>
        <w:rPr>
          <w:rFonts w:cs="Arial"/>
          <w:sz w:val="24"/>
          <w:szCs w:val="24"/>
        </w:rPr>
      </w:pPr>
      <w:r w:rsidRPr="002748C0">
        <w:rPr>
          <w:rFonts w:cs="Arial"/>
          <w:sz w:val="24"/>
          <w:szCs w:val="24"/>
        </w:rPr>
        <w:t>¿Tiene dificultad al momento del registro de la consulta médica?</w:t>
      </w:r>
    </w:p>
    <w:p w14:paraId="5E4D482C" w14:textId="77777777" w:rsidR="00571412" w:rsidRPr="002748C0" w:rsidRDefault="002748C0" w:rsidP="00F06F88">
      <w:pPr>
        <w:spacing w:line="360" w:lineRule="auto"/>
        <w:ind w:left="360"/>
        <w:jc w:val="both"/>
        <w:rPr>
          <w:rFonts w:cs="Arial"/>
          <w:sz w:val="24"/>
          <w:szCs w:val="24"/>
        </w:rPr>
      </w:pPr>
      <w:r>
        <w:rPr>
          <w:rFonts w:cs="Arial"/>
          <w:sz w:val="24"/>
          <w:szCs w:val="24"/>
        </w:rPr>
        <w:t>R:………………………………………………………………………………………………………………………………………</w:t>
      </w:r>
      <w:del w:id="3004" w:author="Luffi" w:date="2017-07-03T23:40:00Z">
        <w:r w:rsidDel="0097683B">
          <w:rPr>
            <w:rFonts w:cs="Arial"/>
            <w:sz w:val="24"/>
            <w:szCs w:val="24"/>
          </w:rPr>
          <w:delText>……</w:delText>
        </w:r>
      </w:del>
    </w:p>
    <w:p w14:paraId="55D6A2D0" w14:textId="77777777" w:rsidR="00571412" w:rsidRPr="002748C0" w:rsidRDefault="00571412" w:rsidP="00F06F88">
      <w:pPr>
        <w:pStyle w:val="Prrafodelista"/>
        <w:numPr>
          <w:ilvl w:val="0"/>
          <w:numId w:val="10"/>
        </w:numPr>
        <w:spacing w:line="360" w:lineRule="auto"/>
        <w:contextualSpacing w:val="0"/>
        <w:jc w:val="both"/>
        <w:rPr>
          <w:rFonts w:cs="Arial"/>
          <w:sz w:val="24"/>
          <w:szCs w:val="24"/>
        </w:rPr>
      </w:pPr>
      <w:r w:rsidRPr="002748C0">
        <w:rPr>
          <w:rFonts w:cs="Arial"/>
          <w:sz w:val="24"/>
          <w:szCs w:val="24"/>
        </w:rPr>
        <w:t>¿Cuál es la queja que mayormente tuvo de sus pacientes, respecto al modo de atención?</w:t>
      </w:r>
    </w:p>
    <w:p w14:paraId="2630F5CF" w14:textId="38F588EF" w:rsidR="00571412" w:rsidRPr="002748C0" w:rsidRDefault="002748C0" w:rsidP="00F06F88">
      <w:pPr>
        <w:spacing w:line="360" w:lineRule="auto"/>
        <w:ind w:left="360"/>
        <w:jc w:val="both"/>
        <w:rPr>
          <w:rFonts w:cs="Arial"/>
          <w:sz w:val="24"/>
          <w:szCs w:val="24"/>
        </w:rPr>
      </w:pPr>
      <w:r>
        <w:rPr>
          <w:rFonts w:cs="Arial"/>
          <w:sz w:val="24"/>
          <w:szCs w:val="24"/>
        </w:rPr>
        <w:t>R:………………………………………………………………………………………………………………………………………</w:t>
      </w:r>
      <w:ins w:id="3005" w:author="Luffi" w:date="2017-07-03T23:41:00Z">
        <w:r w:rsidR="0097683B">
          <w:rPr>
            <w:rFonts w:cs="Arial"/>
            <w:sz w:val="24"/>
            <w:szCs w:val="24"/>
          </w:rPr>
          <w:t>…………………………………………………………………………………………………………………………………………</w:t>
        </w:r>
      </w:ins>
      <w:del w:id="3006" w:author="Luffi" w:date="2017-07-03T23:41:00Z">
        <w:r w:rsidDel="0097683B">
          <w:rPr>
            <w:rFonts w:cs="Arial"/>
            <w:sz w:val="24"/>
            <w:szCs w:val="24"/>
          </w:rPr>
          <w:delText>…</w:delText>
        </w:r>
      </w:del>
      <w:del w:id="3007" w:author="Luffi" w:date="2017-07-03T23:40:00Z">
        <w:r w:rsidDel="0097683B">
          <w:rPr>
            <w:rFonts w:cs="Arial"/>
            <w:sz w:val="24"/>
            <w:szCs w:val="24"/>
          </w:rPr>
          <w:delText>…</w:delText>
        </w:r>
      </w:del>
    </w:p>
    <w:p w14:paraId="3F52BD6C" w14:textId="77777777" w:rsidR="00571412" w:rsidRPr="002748C0" w:rsidRDefault="00571412" w:rsidP="00F06F88">
      <w:pPr>
        <w:pStyle w:val="Prrafodelista"/>
        <w:numPr>
          <w:ilvl w:val="0"/>
          <w:numId w:val="10"/>
        </w:numPr>
        <w:spacing w:line="360" w:lineRule="auto"/>
        <w:contextualSpacing w:val="0"/>
        <w:jc w:val="both"/>
        <w:rPr>
          <w:rFonts w:cs="Arial"/>
          <w:sz w:val="24"/>
          <w:szCs w:val="24"/>
        </w:rPr>
      </w:pPr>
      <w:r w:rsidRPr="002748C0">
        <w:rPr>
          <w:rFonts w:cs="Arial"/>
          <w:sz w:val="24"/>
          <w:szCs w:val="24"/>
        </w:rPr>
        <w:lastRenderedPageBreak/>
        <w:t>¿Al realizar la consulta médica, que tiempo demora en hacerlo?</w:t>
      </w:r>
    </w:p>
    <w:p w14:paraId="6439AD0D" w14:textId="77777777" w:rsidR="00571412" w:rsidRPr="002748C0" w:rsidRDefault="002748C0" w:rsidP="00F06F88">
      <w:pPr>
        <w:spacing w:line="360" w:lineRule="auto"/>
        <w:ind w:left="360"/>
        <w:jc w:val="both"/>
        <w:rPr>
          <w:rFonts w:cs="Arial"/>
          <w:sz w:val="24"/>
          <w:szCs w:val="24"/>
        </w:rPr>
      </w:pPr>
      <w:r>
        <w:rPr>
          <w:rFonts w:cs="Arial"/>
          <w:sz w:val="24"/>
          <w:szCs w:val="24"/>
        </w:rPr>
        <w:t>R:………………………………………………………………………………………………………………………………………</w:t>
      </w:r>
      <w:del w:id="3008" w:author="Luffi" w:date="2017-07-03T23:41:00Z">
        <w:r w:rsidDel="0097683B">
          <w:rPr>
            <w:rFonts w:cs="Arial"/>
            <w:sz w:val="24"/>
            <w:szCs w:val="24"/>
          </w:rPr>
          <w:delText>……</w:delText>
        </w:r>
      </w:del>
    </w:p>
    <w:p w14:paraId="13B0BD3E" w14:textId="77777777" w:rsidR="00571412" w:rsidRPr="002748C0" w:rsidRDefault="00571412" w:rsidP="00F06F88">
      <w:pPr>
        <w:pStyle w:val="Prrafodelista"/>
        <w:numPr>
          <w:ilvl w:val="0"/>
          <w:numId w:val="10"/>
        </w:numPr>
        <w:spacing w:line="360" w:lineRule="auto"/>
        <w:jc w:val="both"/>
        <w:rPr>
          <w:rFonts w:cs="Arial"/>
          <w:sz w:val="24"/>
          <w:szCs w:val="24"/>
        </w:rPr>
      </w:pPr>
      <w:r w:rsidRPr="002748C0">
        <w:rPr>
          <w:rFonts w:cs="Arial"/>
          <w:sz w:val="24"/>
          <w:szCs w:val="24"/>
        </w:rPr>
        <w:t>¿</w:t>
      </w:r>
      <w:r w:rsidRPr="002748C0">
        <w:rPr>
          <w:sz w:val="24"/>
          <w:szCs w:val="24"/>
        </w:rPr>
        <w:t>Cree</w:t>
      </w:r>
      <w:r w:rsidRPr="002748C0">
        <w:rPr>
          <w:rFonts w:cs="Arial"/>
          <w:sz w:val="24"/>
          <w:szCs w:val="24"/>
        </w:rPr>
        <w:t xml:space="preserve"> usted que la forma que manejan los informes de los pacientes es adecuada?</w:t>
      </w:r>
    </w:p>
    <w:p w14:paraId="7E58AE1D" w14:textId="77777777" w:rsidR="00571412" w:rsidRPr="002748C0" w:rsidRDefault="002748C0" w:rsidP="00F06F88">
      <w:pPr>
        <w:spacing w:line="360" w:lineRule="auto"/>
        <w:ind w:left="360"/>
        <w:jc w:val="both"/>
        <w:rPr>
          <w:rFonts w:cs="Arial"/>
          <w:sz w:val="24"/>
          <w:szCs w:val="24"/>
        </w:rPr>
      </w:pPr>
      <w:r>
        <w:rPr>
          <w:rFonts w:cs="Arial"/>
          <w:sz w:val="24"/>
          <w:szCs w:val="24"/>
        </w:rPr>
        <w:t>R:………………………………………………………………………………………………………………………………………</w:t>
      </w:r>
      <w:del w:id="3009" w:author="Luffi" w:date="2017-07-03T23:41:00Z">
        <w:r w:rsidDel="0097683B">
          <w:rPr>
            <w:rFonts w:cs="Arial"/>
            <w:sz w:val="24"/>
            <w:szCs w:val="24"/>
          </w:rPr>
          <w:delText>……</w:delText>
        </w:r>
      </w:del>
    </w:p>
    <w:p w14:paraId="2B1C9063" w14:textId="77777777" w:rsidR="00571412" w:rsidRPr="002748C0" w:rsidRDefault="00571412" w:rsidP="00F06F88">
      <w:pPr>
        <w:pStyle w:val="Prrafodelista"/>
        <w:numPr>
          <w:ilvl w:val="0"/>
          <w:numId w:val="10"/>
        </w:numPr>
        <w:spacing w:line="360" w:lineRule="auto"/>
        <w:jc w:val="both"/>
        <w:rPr>
          <w:rFonts w:cs="Arial"/>
          <w:sz w:val="24"/>
          <w:szCs w:val="24"/>
        </w:rPr>
      </w:pPr>
      <w:r w:rsidRPr="002748C0">
        <w:rPr>
          <w:rFonts w:cs="Arial"/>
          <w:sz w:val="24"/>
          <w:szCs w:val="24"/>
        </w:rPr>
        <w:t>¿Le gustaría no perder tanto tiempo al realizar su labor?</w:t>
      </w:r>
    </w:p>
    <w:p w14:paraId="01DBF791" w14:textId="77777777" w:rsidR="00571412" w:rsidRPr="002748C0" w:rsidRDefault="002748C0" w:rsidP="00F06F88">
      <w:pPr>
        <w:spacing w:line="360" w:lineRule="auto"/>
        <w:ind w:left="360"/>
        <w:jc w:val="both"/>
        <w:rPr>
          <w:rFonts w:cs="Arial"/>
          <w:sz w:val="24"/>
          <w:szCs w:val="24"/>
        </w:rPr>
      </w:pPr>
      <w:r>
        <w:rPr>
          <w:rFonts w:cs="Arial"/>
          <w:sz w:val="24"/>
          <w:szCs w:val="24"/>
        </w:rPr>
        <w:t>R:………………………………………………………………………………………………………………………………………</w:t>
      </w:r>
      <w:del w:id="3010" w:author="Luffi" w:date="2017-07-03T23:41:00Z">
        <w:r w:rsidDel="0097683B">
          <w:rPr>
            <w:rFonts w:cs="Arial"/>
            <w:sz w:val="24"/>
            <w:szCs w:val="24"/>
          </w:rPr>
          <w:delText>……</w:delText>
        </w:r>
      </w:del>
    </w:p>
    <w:p w14:paraId="6EB521BB" w14:textId="77777777" w:rsidR="00571412" w:rsidRPr="002748C0" w:rsidRDefault="00571412" w:rsidP="00F06F88">
      <w:pPr>
        <w:pStyle w:val="Prrafodelista"/>
        <w:numPr>
          <w:ilvl w:val="0"/>
          <w:numId w:val="10"/>
        </w:numPr>
        <w:spacing w:line="360" w:lineRule="auto"/>
        <w:jc w:val="both"/>
        <w:rPr>
          <w:rFonts w:cs="Arial"/>
          <w:sz w:val="24"/>
          <w:szCs w:val="24"/>
        </w:rPr>
      </w:pPr>
      <w:r w:rsidRPr="002748C0">
        <w:rPr>
          <w:rFonts w:cs="Arial"/>
          <w:sz w:val="24"/>
          <w:szCs w:val="24"/>
        </w:rPr>
        <w:t xml:space="preserve">¿Le gustaría manejar su información mediante un sistema? </w:t>
      </w:r>
    </w:p>
    <w:p w14:paraId="35DBFBA5" w14:textId="77777777" w:rsidR="002748C0" w:rsidRPr="002748C0" w:rsidRDefault="002748C0" w:rsidP="00F06F88">
      <w:pPr>
        <w:spacing w:line="360" w:lineRule="auto"/>
        <w:ind w:left="360"/>
        <w:jc w:val="both"/>
        <w:rPr>
          <w:rFonts w:cs="Arial"/>
          <w:sz w:val="24"/>
          <w:szCs w:val="24"/>
        </w:rPr>
      </w:pPr>
      <w:r>
        <w:rPr>
          <w:rFonts w:cs="Arial"/>
          <w:sz w:val="24"/>
          <w:szCs w:val="24"/>
        </w:rPr>
        <w:t>R:………………………………………………………………………………………………………………………………………</w:t>
      </w:r>
      <w:del w:id="3011" w:author="Luffi" w:date="2017-07-03T23:41:00Z">
        <w:r w:rsidDel="0097683B">
          <w:rPr>
            <w:rFonts w:cs="Arial"/>
            <w:sz w:val="24"/>
            <w:szCs w:val="24"/>
          </w:rPr>
          <w:delText>……</w:delText>
        </w:r>
      </w:del>
    </w:p>
    <w:p w14:paraId="5351CB52" w14:textId="77777777" w:rsidR="00571412" w:rsidRDefault="00571412" w:rsidP="00F06F88">
      <w:pPr>
        <w:spacing w:line="360" w:lineRule="auto"/>
        <w:ind w:left="708"/>
        <w:jc w:val="both"/>
        <w:rPr>
          <w:rFonts w:cs="Arial"/>
          <w:b/>
          <w:sz w:val="24"/>
          <w:szCs w:val="24"/>
        </w:rPr>
      </w:pPr>
    </w:p>
    <w:p w14:paraId="03F1F597" w14:textId="77777777" w:rsidR="00D23BC2" w:rsidRDefault="00D23BC2">
      <w:pPr>
        <w:rPr>
          <w:rFonts w:asciiTheme="majorHAnsi" w:eastAsiaTheme="majorEastAsia" w:hAnsiTheme="majorHAnsi" w:cstheme="majorBidi"/>
          <w:b/>
          <w:color w:val="0D0D0D" w:themeColor="text1" w:themeTint="F2"/>
          <w:sz w:val="24"/>
          <w:szCs w:val="32"/>
          <w:lang w:eastAsia="es-BO"/>
        </w:rPr>
      </w:pPr>
      <w:r>
        <w:rPr>
          <w:caps/>
        </w:rPr>
        <w:br w:type="page"/>
      </w:r>
    </w:p>
    <w:p w14:paraId="74674B70" w14:textId="77777777" w:rsidR="00571412" w:rsidRDefault="007B1A5B" w:rsidP="00F06F88">
      <w:pPr>
        <w:pStyle w:val="Ttulo1"/>
        <w:numPr>
          <w:ilvl w:val="0"/>
          <w:numId w:val="0"/>
        </w:numPr>
        <w:spacing w:after="160" w:line="360" w:lineRule="auto"/>
        <w:ind w:left="432"/>
      </w:pPr>
      <w:bookmarkStart w:id="3012" w:name="_Toc493839435"/>
      <w:r>
        <w:rPr>
          <w:caps w:val="0"/>
        </w:rPr>
        <w:lastRenderedPageBreak/>
        <w:t>ANEXO 5</w:t>
      </w:r>
      <w:bookmarkEnd w:id="3012"/>
    </w:p>
    <w:p w14:paraId="39C6009F" w14:textId="77777777" w:rsidR="00571412" w:rsidRPr="000E0C7E" w:rsidRDefault="007B1A5B" w:rsidP="00F06F88">
      <w:pPr>
        <w:pStyle w:val="Ttulo2"/>
        <w:numPr>
          <w:ilvl w:val="0"/>
          <w:numId w:val="0"/>
        </w:numPr>
        <w:spacing w:after="160" w:line="360" w:lineRule="auto"/>
        <w:ind w:left="576"/>
        <w:jc w:val="center"/>
        <w:rPr>
          <w:rFonts w:asciiTheme="minorHAnsi" w:hAnsiTheme="minorHAnsi"/>
          <w:szCs w:val="24"/>
        </w:rPr>
      </w:pPr>
      <w:bookmarkStart w:id="3013" w:name="_Toc493839436"/>
      <w:r>
        <w:rPr>
          <w:rFonts w:asciiTheme="minorHAnsi" w:hAnsiTheme="minorHAnsi"/>
          <w:caps w:val="0"/>
          <w:szCs w:val="24"/>
        </w:rPr>
        <w:t>RESULTADOS DE LA APLICACIÓN</w:t>
      </w:r>
      <w:r w:rsidRPr="000E0C7E">
        <w:rPr>
          <w:rFonts w:asciiTheme="minorHAnsi" w:hAnsiTheme="minorHAnsi"/>
          <w:caps w:val="0"/>
          <w:szCs w:val="24"/>
        </w:rPr>
        <w:t xml:space="preserve"> DE ENTREVISTA</w:t>
      </w:r>
      <w:bookmarkEnd w:id="3013"/>
      <w:r w:rsidRPr="000E0C7E">
        <w:rPr>
          <w:rFonts w:asciiTheme="minorHAnsi" w:hAnsiTheme="minorHAnsi"/>
          <w:caps w:val="0"/>
          <w:szCs w:val="24"/>
        </w:rPr>
        <w:t xml:space="preserve"> </w:t>
      </w:r>
    </w:p>
    <w:p w14:paraId="7C12B431" w14:textId="77777777" w:rsidR="00571412" w:rsidRPr="000E0C7E" w:rsidRDefault="007B1A5B" w:rsidP="00F06F88">
      <w:pPr>
        <w:spacing w:line="360" w:lineRule="auto"/>
        <w:ind w:firstLine="576"/>
        <w:jc w:val="center"/>
        <w:rPr>
          <w:rFonts w:cs="Arial"/>
          <w:sz w:val="24"/>
          <w:szCs w:val="24"/>
        </w:rPr>
      </w:pPr>
      <w:r>
        <w:rPr>
          <w:rFonts w:cs="Arial"/>
          <w:b/>
          <w:sz w:val="24"/>
          <w:szCs w:val="24"/>
        </w:rPr>
        <w:t xml:space="preserve">A </w:t>
      </w:r>
      <w:r w:rsidRPr="000E0C7E">
        <w:rPr>
          <w:rFonts w:cs="Arial"/>
          <w:b/>
          <w:sz w:val="24"/>
          <w:szCs w:val="24"/>
        </w:rPr>
        <w:t>MEDICO ESPECIALISTA</w:t>
      </w:r>
    </w:p>
    <w:p w14:paraId="7497B33C"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Objetivo</w:t>
      </w:r>
      <w:r w:rsidRPr="000E0C7E">
        <w:rPr>
          <w:rFonts w:cs="Arial"/>
          <w:sz w:val="24"/>
          <w:szCs w:val="24"/>
        </w:rPr>
        <w:t>. -  Conocer la labor que realizan las consultas e historiales de la clínica especialistas “Esculapio S.R.L.”</w:t>
      </w:r>
    </w:p>
    <w:p w14:paraId="7AC3F350" w14:textId="77777777" w:rsidR="00571412" w:rsidRPr="000E0C7E" w:rsidRDefault="002748C0" w:rsidP="00F06F88">
      <w:pPr>
        <w:pStyle w:val="Prrafodelista"/>
        <w:spacing w:line="360" w:lineRule="auto"/>
        <w:ind w:left="0"/>
        <w:contextualSpacing w:val="0"/>
        <w:jc w:val="both"/>
        <w:rPr>
          <w:rFonts w:cs="Arial"/>
          <w:b/>
          <w:sz w:val="24"/>
          <w:szCs w:val="24"/>
        </w:rPr>
      </w:pPr>
      <w:r>
        <w:rPr>
          <w:rFonts w:cs="Arial"/>
          <w:b/>
          <w:sz w:val="24"/>
          <w:szCs w:val="24"/>
        </w:rPr>
        <w:t>Ubicación:</w:t>
      </w:r>
    </w:p>
    <w:p w14:paraId="4A5A4144"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Sector</w:t>
      </w:r>
      <w:r w:rsidRPr="000E0C7E">
        <w:rPr>
          <w:rFonts w:cs="Arial"/>
          <w:sz w:val="24"/>
          <w:szCs w:val="24"/>
        </w:rPr>
        <w:t>……………</w:t>
      </w:r>
      <w:r w:rsidRPr="000E0C7E">
        <w:rPr>
          <w:rFonts w:cs="Arial"/>
          <w:i/>
          <w:sz w:val="24"/>
          <w:szCs w:val="24"/>
        </w:rPr>
        <w:t>Consultorio Médico Cardiología</w:t>
      </w:r>
      <w:r w:rsidRPr="000E0C7E">
        <w:rPr>
          <w:rFonts w:cs="Arial"/>
          <w:sz w:val="24"/>
          <w:szCs w:val="24"/>
        </w:rPr>
        <w:t>……</w:t>
      </w:r>
      <w:r w:rsidRPr="000E0C7E">
        <w:rPr>
          <w:rFonts w:cs="Arial"/>
          <w:b/>
          <w:sz w:val="24"/>
          <w:szCs w:val="24"/>
        </w:rPr>
        <w:t>Fecha</w:t>
      </w:r>
      <w:r w:rsidRPr="000E0C7E">
        <w:rPr>
          <w:rFonts w:cs="Arial"/>
          <w:sz w:val="24"/>
          <w:szCs w:val="24"/>
        </w:rPr>
        <w:t>…………</w:t>
      </w:r>
      <w:r w:rsidRPr="000E0C7E">
        <w:rPr>
          <w:rFonts w:cs="Arial"/>
          <w:i/>
          <w:sz w:val="24"/>
          <w:szCs w:val="24"/>
        </w:rPr>
        <w:t>11-04-2017</w:t>
      </w:r>
      <w:r w:rsidRPr="000E0C7E">
        <w:rPr>
          <w:rFonts w:cs="Arial"/>
          <w:sz w:val="24"/>
          <w:szCs w:val="24"/>
        </w:rPr>
        <w:t>……………………………</w:t>
      </w:r>
      <w:del w:id="3014" w:author="Luffi" w:date="2017-07-03T23:41:00Z">
        <w:r w:rsidRPr="000E0C7E" w:rsidDel="0097683B">
          <w:rPr>
            <w:rFonts w:cs="Arial"/>
            <w:sz w:val="24"/>
            <w:szCs w:val="24"/>
          </w:rPr>
          <w:delText>……</w:delText>
        </w:r>
      </w:del>
    </w:p>
    <w:p w14:paraId="0386BBA0"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Hora de inicio</w:t>
      </w:r>
      <w:r w:rsidRPr="000E0C7E">
        <w:rPr>
          <w:rFonts w:cs="Arial"/>
          <w:sz w:val="24"/>
          <w:szCs w:val="24"/>
        </w:rPr>
        <w:t>…………</w:t>
      </w:r>
      <w:r w:rsidRPr="000E0C7E">
        <w:rPr>
          <w:rFonts w:cs="Arial"/>
          <w:i/>
          <w:sz w:val="24"/>
          <w:szCs w:val="24"/>
        </w:rPr>
        <w:t>12:10 PM</w:t>
      </w:r>
      <w:r w:rsidRPr="000E0C7E">
        <w:rPr>
          <w:rFonts w:cs="Arial"/>
          <w:sz w:val="24"/>
          <w:szCs w:val="24"/>
        </w:rPr>
        <w:t>…….........</w:t>
      </w:r>
      <w:r w:rsidRPr="000E0C7E">
        <w:rPr>
          <w:rFonts w:cs="Arial"/>
          <w:b/>
          <w:sz w:val="24"/>
          <w:szCs w:val="24"/>
        </w:rPr>
        <w:t>Hora finalizado</w:t>
      </w:r>
      <w:r w:rsidRPr="000E0C7E">
        <w:rPr>
          <w:rFonts w:cs="Arial"/>
          <w:sz w:val="24"/>
          <w:szCs w:val="24"/>
        </w:rPr>
        <w:t>………………………</w:t>
      </w:r>
      <w:r w:rsidRPr="000E0C7E">
        <w:rPr>
          <w:rFonts w:cs="Arial"/>
          <w:i/>
          <w:sz w:val="24"/>
          <w:szCs w:val="24"/>
        </w:rPr>
        <w:t>12:30 PM</w:t>
      </w:r>
      <w:r w:rsidRPr="000E0C7E">
        <w:rPr>
          <w:rFonts w:cs="Arial"/>
          <w:sz w:val="24"/>
          <w:szCs w:val="24"/>
        </w:rPr>
        <w:t>……………………</w:t>
      </w:r>
      <w:del w:id="3015" w:author="Luffi" w:date="2017-07-03T23:41:00Z">
        <w:r w:rsidRPr="000E0C7E" w:rsidDel="0097683B">
          <w:rPr>
            <w:rFonts w:cs="Arial"/>
            <w:sz w:val="24"/>
            <w:szCs w:val="24"/>
          </w:rPr>
          <w:delText>……</w:delText>
        </w:r>
      </w:del>
    </w:p>
    <w:p w14:paraId="62D8AE82"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Datos</w:t>
      </w:r>
      <w:r w:rsidRPr="000E0C7E">
        <w:rPr>
          <w:rFonts w:cs="Arial"/>
          <w:sz w:val="24"/>
          <w:szCs w:val="24"/>
        </w:rPr>
        <w:t xml:space="preserve"> </w:t>
      </w:r>
      <w:r w:rsidRPr="000E0C7E">
        <w:rPr>
          <w:rFonts w:cs="Arial"/>
          <w:b/>
          <w:sz w:val="24"/>
          <w:szCs w:val="24"/>
        </w:rPr>
        <w:t>generales</w:t>
      </w:r>
      <w:r w:rsidR="002748C0">
        <w:rPr>
          <w:rFonts w:cs="Arial"/>
          <w:b/>
          <w:sz w:val="24"/>
          <w:szCs w:val="24"/>
        </w:rPr>
        <w:t>:</w:t>
      </w:r>
    </w:p>
    <w:p w14:paraId="2DAB92B6" w14:textId="77777777" w:rsidR="00571412" w:rsidRPr="000E0C7E" w:rsidRDefault="00571412" w:rsidP="00F06F88">
      <w:pPr>
        <w:pStyle w:val="Prrafodelista"/>
        <w:spacing w:line="360" w:lineRule="auto"/>
        <w:ind w:left="0"/>
        <w:contextualSpacing w:val="0"/>
        <w:jc w:val="both"/>
        <w:rPr>
          <w:rFonts w:cs="Arial"/>
          <w:sz w:val="24"/>
          <w:szCs w:val="24"/>
        </w:rPr>
      </w:pPr>
      <w:r w:rsidRPr="002748C0">
        <w:rPr>
          <w:rFonts w:cs="Arial"/>
          <w:b/>
          <w:sz w:val="24"/>
          <w:szCs w:val="24"/>
        </w:rPr>
        <w:t>Nombre del entrevistado</w:t>
      </w:r>
      <w:r w:rsidRPr="000E0C7E">
        <w:rPr>
          <w:rFonts w:cs="Arial"/>
          <w:sz w:val="24"/>
          <w:szCs w:val="24"/>
        </w:rPr>
        <w:t>………………………</w:t>
      </w:r>
      <w:r w:rsidRPr="000E0C7E">
        <w:rPr>
          <w:rFonts w:cs="Arial"/>
          <w:i/>
          <w:sz w:val="24"/>
          <w:szCs w:val="24"/>
        </w:rPr>
        <w:t>Dr. José Ochoa Colque………</w:t>
      </w:r>
      <w:r w:rsidRPr="000E0C7E">
        <w:rPr>
          <w:rFonts w:cs="Arial"/>
          <w:sz w:val="24"/>
          <w:szCs w:val="24"/>
        </w:rPr>
        <w:t>………………………..……………</w:t>
      </w:r>
      <w:del w:id="3016" w:author="Luffi" w:date="2017-07-03T23:41:00Z">
        <w:r w:rsidRPr="000E0C7E" w:rsidDel="0097683B">
          <w:rPr>
            <w:rFonts w:cs="Arial"/>
            <w:sz w:val="24"/>
            <w:szCs w:val="24"/>
          </w:rPr>
          <w:delText>……</w:delText>
        </w:r>
      </w:del>
    </w:p>
    <w:p w14:paraId="2A280FA8" w14:textId="77777777" w:rsidR="00571412" w:rsidRPr="000E0C7E" w:rsidRDefault="00571412" w:rsidP="00F06F88">
      <w:pPr>
        <w:pStyle w:val="Prrafodelista"/>
        <w:spacing w:line="360" w:lineRule="auto"/>
        <w:ind w:left="0"/>
        <w:contextualSpacing w:val="0"/>
        <w:jc w:val="both"/>
        <w:rPr>
          <w:rFonts w:cs="Arial"/>
          <w:sz w:val="24"/>
          <w:szCs w:val="24"/>
        </w:rPr>
      </w:pPr>
      <w:r w:rsidRPr="002748C0">
        <w:rPr>
          <w:rFonts w:cs="Arial"/>
          <w:b/>
          <w:sz w:val="24"/>
          <w:szCs w:val="24"/>
        </w:rPr>
        <w:t>Profesión</w:t>
      </w:r>
      <w:r w:rsidRPr="000E0C7E">
        <w:rPr>
          <w:rFonts w:cs="Arial"/>
          <w:sz w:val="24"/>
          <w:szCs w:val="24"/>
        </w:rPr>
        <w:t>……………………</w:t>
      </w:r>
      <w:r w:rsidRPr="000E0C7E">
        <w:rPr>
          <w:rFonts w:cs="Arial"/>
          <w:i/>
          <w:sz w:val="24"/>
          <w:szCs w:val="24"/>
        </w:rPr>
        <w:t>Cardiólogo</w:t>
      </w:r>
      <w:r w:rsidRPr="000E0C7E">
        <w:rPr>
          <w:rFonts w:cs="Arial"/>
          <w:sz w:val="24"/>
          <w:szCs w:val="24"/>
        </w:rPr>
        <w:t>……………………………</w:t>
      </w:r>
      <w:r w:rsidRPr="002748C0">
        <w:rPr>
          <w:rFonts w:cs="Arial"/>
          <w:b/>
          <w:sz w:val="24"/>
          <w:szCs w:val="24"/>
        </w:rPr>
        <w:t>Edad</w:t>
      </w:r>
      <w:r w:rsidRPr="000E0C7E">
        <w:rPr>
          <w:rFonts w:cs="Arial"/>
          <w:sz w:val="24"/>
          <w:szCs w:val="24"/>
        </w:rPr>
        <w:t>……………</w:t>
      </w:r>
      <w:r w:rsidRPr="000E0C7E">
        <w:rPr>
          <w:rFonts w:cs="Arial"/>
          <w:i/>
          <w:sz w:val="24"/>
          <w:szCs w:val="24"/>
        </w:rPr>
        <w:t>55………………………</w:t>
      </w:r>
      <w:r w:rsidRPr="000E0C7E">
        <w:rPr>
          <w:rFonts w:cs="Arial"/>
          <w:sz w:val="24"/>
          <w:szCs w:val="24"/>
        </w:rPr>
        <w:t>……………</w:t>
      </w:r>
      <w:del w:id="3017" w:author="Luffi" w:date="2017-07-03T23:41:00Z">
        <w:r w:rsidRPr="000E0C7E" w:rsidDel="0097683B">
          <w:rPr>
            <w:rFonts w:cs="Arial"/>
            <w:sz w:val="24"/>
            <w:szCs w:val="24"/>
          </w:rPr>
          <w:delText>……</w:delText>
        </w:r>
      </w:del>
    </w:p>
    <w:p w14:paraId="5DED7B11" w14:textId="77777777" w:rsidR="00571412" w:rsidRPr="000E0C7E" w:rsidRDefault="00571412" w:rsidP="00F06F88">
      <w:pPr>
        <w:pStyle w:val="Prrafodelista"/>
        <w:spacing w:line="360" w:lineRule="auto"/>
        <w:ind w:left="0"/>
        <w:contextualSpacing w:val="0"/>
        <w:jc w:val="both"/>
        <w:rPr>
          <w:rFonts w:cs="Arial"/>
          <w:sz w:val="24"/>
          <w:szCs w:val="24"/>
        </w:rPr>
      </w:pPr>
      <w:r w:rsidRPr="000E0C7E">
        <w:rPr>
          <w:rFonts w:cs="Arial"/>
          <w:b/>
          <w:sz w:val="24"/>
          <w:szCs w:val="24"/>
        </w:rPr>
        <w:t>Nombre</w:t>
      </w:r>
      <w:r w:rsidRPr="000E0C7E">
        <w:rPr>
          <w:rFonts w:cs="Arial"/>
          <w:sz w:val="24"/>
          <w:szCs w:val="24"/>
        </w:rPr>
        <w:t xml:space="preserve"> </w:t>
      </w:r>
      <w:r w:rsidRPr="000E0C7E">
        <w:rPr>
          <w:rFonts w:cs="Arial"/>
          <w:b/>
          <w:sz w:val="24"/>
          <w:szCs w:val="24"/>
        </w:rPr>
        <w:t>del entrevistador</w:t>
      </w:r>
      <w:r w:rsidRPr="000E0C7E">
        <w:rPr>
          <w:rFonts w:cs="Arial"/>
          <w:sz w:val="24"/>
          <w:szCs w:val="24"/>
        </w:rPr>
        <w:t>……………………</w:t>
      </w:r>
      <w:r w:rsidRPr="000E0C7E">
        <w:rPr>
          <w:rFonts w:cs="Arial"/>
          <w:i/>
          <w:sz w:val="24"/>
          <w:szCs w:val="24"/>
        </w:rPr>
        <w:t>Univ. Eloy Fernando Mamani Puma</w:t>
      </w:r>
      <w:r w:rsidRPr="000E0C7E">
        <w:rPr>
          <w:rFonts w:cs="Arial"/>
          <w:sz w:val="24"/>
          <w:szCs w:val="24"/>
        </w:rPr>
        <w:t>……………..……………</w:t>
      </w:r>
      <w:del w:id="3018" w:author="Luffi" w:date="2017-07-03T23:41:00Z">
        <w:r w:rsidRPr="000E0C7E" w:rsidDel="0097683B">
          <w:rPr>
            <w:rFonts w:cs="Arial"/>
            <w:sz w:val="24"/>
            <w:szCs w:val="24"/>
          </w:rPr>
          <w:delText>……</w:delText>
        </w:r>
      </w:del>
    </w:p>
    <w:p w14:paraId="7A972F9C" w14:textId="77777777" w:rsidR="00571412" w:rsidRPr="000E0C7E" w:rsidRDefault="00571412">
      <w:pPr>
        <w:pStyle w:val="Prrafodelista"/>
        <w:spacing w:line="360" w:lineRule="auto"/>
        <w:ind w:left="0"/>
        <w:contextualSpacing w:val="0"/>
        <w:jc w:val="both"/>
        <w:rPr>
          <w:rFonts w:cs="Arial"/>
          <w:sz w:val="24"/>
          <w:szCs w:val="24"/>
        </w:rPr>
      </w:pPr>
      <w:r w:rsidRPr="000E0C7E">
        <w:rPr>
          <w:rFonts w:cs="Arial"/>
          <w:b/>
          <w:sz w:val="24"/>
          <w:szCs w:val="24"/>
        </w:rPr>
        <w:t>Preguntas</w:t>
      </w:r>
      <w:r w:rsidRPr="000E0C7E">
        <w:rPr>
          <w:rFonts w:cs="Arial"/>
          <w:sz w:val="24"/>
          <w:szCs w:val="24"/>
        </w:rPr>
        <w:t xml:space="preserve"> </w:t>
      </w:r>
      <w:r w:rsidRPr="000E0C7E">
        <w:rPr>
          <w:rFonts w:cs="Arial"/>
          <w:b/>
          <w:sz w:val="24"/>
          <w:szCs w:val="24"/>
        </w:rPr>
        <w:t>de</w:t>
      </w:r>
      <w:r w:rsidRPr="000E0C7E">
        <w:rPr>
          <w:rFonts w:cs="Arial"/>
          <w:sz w:val="24"/>
          <w:szCs w:val="24"/>
        </w:rPr>
        <w:t xml:space="preserve"> </w:t>
      </w:r>
      <w:r w:rsidRPr="000E0C7E">
        <w:rPr>
          <w:rFonts w:cs="Arial"/>
          <w:b/>
          <w:sz w:val="24"/>
          <w:szCs w:val="24"/>
        </w:rPr>
        <w:t>la</w:t>
      </w:r>
      <w:r w:rsidRPr="000E0C7E">
        <w:rPr>
          <w:rFonts w:cs="Arial"/>
          <w:sz w:val="24"/>
          <w:szCs w:val="24"/>
        </w:rPr>
        <w:t xml:space="preserve"> </w:t>
      </w:r>
      <w:r w:rsidRPr="000E0C7E">
        <w:rPr>
          <w:rFonts w:cs="Arial"/>
          <w:b/>
          <w:sz w:val="24"/>
          <w:szCs w:val="24"/>
        </w:rPr>
        <w:t>entrevista</w:t>
      </w:r>
      <w:r w:rsidR="002748C0">
        <w:rPr>
          <w:rFonts w:cs="Arial"/>
          <w:b/>
          <w:sz w:val="24"/>
          <w:szCs w:val="24"/>
        </w:rPr>
        <w:t>:</w:t>
      </w:r>
    </w:p>
    <w:p w14:paraId="150A7E38" w14:textId="77777777" w:rsidR="00571412" w:rsidRPr="000E0C7E" w:rsidRDefault="00571412">
      <w:pPr>
        <w:pStyle w:val="Prrafodelista"/>
        <w:spacing w:line="360" w:lineRule="auto"/>
        <w:contextualSpacing w:val="0"/>
        <w:jc w:val="both"/>
        <w:rPr>
          <w:rFonts w:cs="Arial"/>
          <w:sz w:val="24"/>
          <w:szCs w:val="24"/>
        </w:rPr>
      </w:pPr>
    </w:p>
    <w:p w14:paraId="4E98D846" w14:textId="77777777" w:rsidR="00571412" w:rsidRPr="000E0C7E" w:rsidRDefault="00571412">
      <w:pPr>
        <w:pStyle w:val="Prrafodelista"/>
        <w:numPr>
          <w:ilvl w:val="0"/>
          <w:numId w:val="26"/>
        </w:numPr>
        <w:spacing w:line="360" w:lineRule="auto"/>
        <w:contextualSpacing w:val="0"/>
        <w:jc w:val="both"/>
        <w:rPr>
          <w:rFonts w:cs="Arial"/>
          <w:b/>
          <w:sz w:val="24"/>
          <w:szCs w:val="24"/>
        </w:rPr>
      </w:pPr>
      <w:r w:rsidRPr="000E0C7E">
        <w:rPr>
          <w:rFonts w:cs="Arial"/>
          <w:b/>
          <w:sz w:val="24"/>
          <w:szCs w:val="24"/>
        </w:rPr>
        <w:t>¿Cuáles son los problemas que tiene mayormente cuando realiza la consulta a su paciente?</w:t>
      </w:r>
    </w:p>
    <w:p w14:paraId="58ADDC88" w14:textId="77777777" w:rsidR="00571412" w:rsidRPr="000E0C7E" w:rsidRDefault="0057141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El problema principal es que no encuentro el historial de mi paciente, y eso me dificulta hacer control de su tratamiento, entonces tengo que empezar hacer el tratamiento de nuevo y eso es muy molestoso.</w:t>
      </w:r>
    </w:p>
    <w:p w14:paraId="20F224DA" w14:textId="77777777" w:rsidR="00571412" w:rsidRPr="000E0C7E" w:rsidRDefault="00571412">
      <w:pPr>
        <w:pStyle w:val="Prrafodelista"/>
        <w:numPr>
          <w:ilvl w:val="0"/>
          <w:numId w:val="26"/>
        </w:numPr>
        <w:spacing w:line="360" w:lineRule="auto"/>
        <w:contextualSpacing w:val="0"/>
        <w:jc w:val="both"/>
        <w:rPr>
          <w:rFonts w:cs="Arial"/>
          <w:b/>
          <w:sz w:val="24"/>
          <w:szCs w:val="24"/>
        </w:rPr>
      </w:pPr>
      <w:r w:rsidRPr="000E0C7E">
        <w:rPr>
          <w:rFonts w:cs="Arial"/>
          <w:b/>
          <w:sz w:val="24"/>
          <w:szCs w:val="24"/>
        </w:rPr>
        <w:t>¿Tiene dificultad al momento del registro de la consulta médica?</w:t>
      </w:r>
    </w:p>
    <w:p w14:paraId="047C71B3" w14:textId="77777777" w:rsidR="00571412" w:rsidRPr="000E0C7E" w:rsidRDefault="00571412">
      <w:pPr>
        <w:pStyle w:val="Prrafodelista"/>
        <w:spacing w:line="360" w:lineRule="auto"/>
        <w:contextualSpacing w:val="0"/>
        <w:jc w:val="both"/>
        <w:rPr>
          <w:rFonts w:cs="Arial"/>
          <w:sz w:val="24"/>
          <w:szCs w:val="24"/>
        </w:rPr>
      </w:pPr>
      <w:r w:rsidRPr="000E0C7E">
        <w:rPr>
          <w:rFonts w:cs="Arial"/>
          <w:b/>
          <w:sz w:val="24"/>
          <w:szCs w:val="24"/>
        </w:rPr>
        <w:t xml:space="preserve">R. </w:t>
      </w:r>
      <w:r w:rsidR="002748C0" w:rsidRPr="000E0C7E">
        <w:rPr>
          <w:rFonts w:cs="Arial"/>
          <w:sz w:val="24"/>
          <w:szCs w:val="24"/>
        </w:rPr>
        <w:t>Más</w:t>
      </w:r>
      <w:r w:rsidRPr="000E0C7E">
        <w:rPr>
          <w:rFonts w:cs="Arial"/>
          <w:sz w:val="24"/>
          <w:szCs w:val="24"/>
        </w:rPr>
        <w:t xml:space="preserve"> dificultad se tiene al momento al momento de buscar todo el registro que hice anteriormente.</w:t>
      </w:r>
    </w:p>
    <w:p w14:paraId="3522A3D7" w14:textId="77777777" w:rsidR="00571412" w:rsidRPr="000E0C7E" w:rsidRDefault="00571412">
      <w:pPr>
        <w:pStyle w:val="Prrafodelista"/>
        <w:numPr>
          <w:ilvl w:val="0"/>
          <w:numId w:val="26"/>
        </w:numPr>
        <w:spacing w:line="360" w:lineRule="auto"/>
        <w:contextualSpacing w:val="0"/>
        <w:jc w:val="both"/>
        <w:rPr>
          <w:rFonts w:cs="Arial"/>
          <w:b/>
          <w:sz w:val="24"/>
          <w:szCs w:val="24"/>
        </w:rPr>
      </w:pPr>
      <w:r w:rsidRPr="000E0C7E">
        <w:rPr>
          <w:rFonts w:cs="Arial"/>
          <w:b/>
          <w:sz w:val="24"/>
          <w:szCs w:val="24"/>
        </w:rPr>
        <w:lastRenderedPageBreak/>
        <w:t>¿Cuál es la queja que mayormente tuvo de sus pacientes, respecto al modo de atención?</w:t>
      </w:r>
    </w:p>
    <w:p w14:paraId="0CF43158" w14:textId="77777777" w:rsidR="00571412" w:rsidRPr="000E0C7E" w:rsidRDefault="0057141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el tiempo que espera para ser atendido y también me piden que escriba bien las recetas médicas, porque tienen dificultad para la compra de los medicamentos.</w:t>
      </w:r>
    </w:p>
    <w:p w14:paraId="0F15C654" w14:textId="77777777" w:rsidR="00571412" w:rsidRPr="000E0C7E" w:rsidRDefault="00571412">
      <w:pPr>
        <w:pStyle w:val="Prrafodelista"/>
        <w:numPr>
          <w:ilvl w:val="0"/>
          <w:numId w:val="26"/>
        </w:numPr>
        <w:spacing w:line="360" w:lineRule="auto"/>
        <w:contextualSpacing w:val="0"/>
        <w:jc w:val="both"/>
        <w:rPr>
          <w:rFonts w:cs="Arial"/>
          <w:b/>
          <w:sz w:val="24"/>
          <w:szCs w:val="24"/>
        </w:rPr>
      </w:pPr>
      <w:r w:rsidRPr="000E0C7E">
        <w:rPr>
          <w:rFonts w:cs="Arial"/>
          <w:b/>
          <w:sz w:val="24"/>
          <w:szCs w:val="24"/>
        </w:rPr>
        <w:t>¿Al realizar la consulta médica, que tiempo demora en hacerlo?</w:t>
      </w:r>
    </w:p>
    <w:p w14:paraId="51663152" w14:textId="77777777" w:rsidR="00571412" w:rsidRPr="00D23BC2" w:rsidRDefault="00571412">
      <w:pPr>
        <w:pStyle w:val="Prrafodelista"/>
        <w:spacing w:line="360" w:lineRule="auto"/>
        <w:contextualSpacing w:val="0"/>
        <w:jc w:val="both"/>
        <w:rPr>
          <w:rFonts w:cs="Arial"/>
          <w:sz w:val="24"/>
          <w:szCs w:val="24"/>
        </w:rPr>
      </w:pPr>
      <w:r w:rsidRPr="000E0C7E">
        <w:rPr>
          <w:rFonts w:cs="Arial"/>
          <w:b/>
          <w:sz w:val="24"/>
          <w:szCs w:val="24"/>
        </w:rPr>
        <w:t xml:space="preserve">R. </w:t>
      </w:r>
      <w:r w:rsidRPr="000E0C7E">
        <w:rPr>
          <w:rFonts w:cs="Arial"/>
          <w:sz w:val="24"/>
          <w:szCs w:val="24"/>
        </w:rPr>
        <w:t>Máximo como 30 minutos y mínimo como 15 minutos. Dependiendo de qué tipo de pacient</w:t>
      </w:r>
      <w:r w:rsidR="00D23BC2">
        <w:rPr>
          <w:rFonts w:cs="Arial"/>
          <w:sz w:val="24"/>
          <w:szCs w:val="24"/>
        </w:rPr>
        <w:t>e.</w:t>
      </w:r>
    </w:p>
    <w:p w14:paraId="587F0874" w14:textId="77777777" w:rsidR="00571412" w:rsidRPr="000E0C7E" w:rsidRDefault="00571412">
      <w:pPr>
        <w:pStyle w:val="Prrafodelista"/>
        <w:numPr>
          <w:ilvl w:val="0"/>
          <w:numId w:val="26"/>
        </w:numPr>
        <w:spacing w:line="360" w:lineRule="auto"/>
        <w:jc w:val="both"/>
        <w:rPr>
          <w:rFonts w:cs="Arial"/>
          <w:b/>
          <w:sz w:val="24"/>
          <w:szCs w:val="24"/>
        </w:rPr>
      </w:pPr>
      <w:r w:rsidRPr="000E0C7E">
        <w:rPr>
          <w:rFonts w:cs="Arial"/>
          <w:b/>
          <w:sz w:val="24"/>
          <w:szCs w:val="24"/>
        </w:rPr>
        <w:t>¿</w:t>
      </w:r>
      <w:r w:rsidRPr="000E0C7E">
        <w:rPr>
          <w:b/>
          <w:sz w:val="24"/>
          <w:szCs w:val="24"/>
        </w:rPr>
        <w:t>Cree</w:t>
      </w:r>
      <w:r w:rsidRPr="000E0C7E">
        <w:rPr>
          <w:rFonts w:cs="Arial"/>
          <w:b/>
          <w:sz w:val="24"/>
          <w:szCs w:val="24"/>
        </w:rPr>
        <w:t xml:space="preserve"> usted que la forma que manejan los informes de los pacientes es adecuada?</w:t>
      </w:r>
    </w:p>
    <w:p w14:paraId="1C743909" w14:textId="77777777" w:rsidR="00571412" w:rsidRPr="000E0C7E" w:rsidRDefault="00571412">
      <w:pPr>
        <w:pStyle w:val="Prrafodelista"/>
        <w:spacing w:line="360" w:lineRule="auto"/>
        <w:jc w:val="both"/>
        <w:rPr>
          <w:rFonts w:cs="Arial"/>
          <w:sz w:val="24"/>
          <w:szCs w:val="24"/>
        </w:rPr>
      </w:pPr>
      <w:r w:rsidRPr="000E0C7E">
        <w:rPr>
          <w:rFonts w:cs="Arial"/>
          <w:b/>
          <w:sz w:val="24"/>
          <w:szCs w:val="24"/>
        </w:rPr>
        <w:t xml:space="preserve">R. </w:t>
      </w:r>
      <w:r w:rsidRPr="000E0C7E">
        <w:rPr>
          <w:rFonts w:cs="Arial"/>
          <w:sz w:val="24"/>
          <w:szCs w:val="24"/>
        </w:rPr>
        <w:t>Debido a la cantidad de información que se tiene en mi consultorio, no es adecuado tener toda la información en cuadernos registrados. Además, estas informaciones crecen cada día más y más.</w:t>
      </w:r>
    </w:p>
    <w:p w14:paraId="31BCE184" w14:textId="77777777" w:rsidR="00571412" w:rsidRPr="000E0C7E" w:rsidRDefault="00571412">
      <w:pPr>
        <w:pStyle w:val="Prrafodelista"/>
        <w:numPr>
          <w:ilvl w:val="0"/>
          <w:numId w:val="26"/>
        </w:numPr>
        <w:spacing w:line="360" w:lineRule="auto"/>
        <w:jc w:val="both"/>
        <w:rPr>
          <w:rFonts w:cs="Arial"/>
          <w:b/>
          <w:sz w:val="24"/>
          <w:szCs w:val="24"/>
        </w:rPr>
      </w:pPr>
      <w:r w:rsidRPr="000E0C7E">
        <w:rPr>
          <w:rFonts w:cs="Arial"/>
          <w:b/>
          <w:sz w:val="24"/>
          <w:szCs w:val="24"/>
        </w:rPr>
        <w:t>¿Le gustaría no perder tanto tiempo al realizar su labor?</w:t>
      </w:r>
    </w:p>
    <w:p w14:paraId="3624573A" w14:textId="77777777" w:rsidR="00571412" w:rsidRPr="000E0C7E" w:rsidRDefault="00571412">
      <w:pPr>
        <w:pStyle w:val="Prrafodelista"/>
        <w:spacing w:line="360" w:lineRule="auto"/>
        <w:jc w:val="both"/>
        <w:rPr>
          <w:rFonts w:cs="Arial"/>
          <w:sz w:val="24"/>
          <w:szCs w:val="24"/>
        </w:rPr>
      </w:pPr>
      <w:r w:rsidRPr="000E0C7E">
        <w:rPr>
          <w:rFonts w:cs="Arial"/>
          <w:sz w:val="24"/>
          <w:szCs w:val="24"/>
        </w:rPr>
        <w:t>R. Por supuesto, nos gustaría realizar el control de manera más segura y rápida.</w:t>
      </w:r>
    </w:p>
    <w:p w14:paraId="2B33107B" w14:textId="77777777" w:rsidR="00571412" w:rsidRPr="000E0C7E" w:rsidRDefault="00571412">
      <w:pPr>
        <w:pStyle w:val="Prrafodelista"/>
        <w:numPr>
          <w:ilvl w:val="0"/>
          <w:numId w:val="26"/>
        </w:numPr>
        <w:spacing w:line="360" w:lineRule="auto"/>
        <w:jc w:val="both"/>
        <w:rPr>
          <w:rFonts w:cs="Arial"/>
          <w:b/>
          <w:sz w:val="24"/>
          <w:szCs w:val="24"/>
        </w:rPr>
      </w:pPr>
      <w:r w:rsidRPr="000E0C7E">
        <w:rPr>
          <w:rFonts w:cs="Arial"/>
          <w:b/>
          <w:sz w:val="24"/>
          <w:szCs w:val="24"/>
        </w:rPr>
        <w:t xml:space="preserve">¿Le gustaría manejar su información mediante un sistema? </w:t>
      </w:r>
    </w:p>
    <w:p w14:paraId="610C124D" w14:textId="77777777" w:rsidR="00571412" w:rsidRPr="000E0C7E" w:rsidRDefault="00571412">
      <w:pPr>
        <w:spacing w:line="360" w:lineRule="auto"/>
        <w:ind w:left="708"/>
        <w:jc w:val="both"/>
        <w:rPr>
          <w:rFonts w:cs="Arial"/>
          <w:sz w:val="24"/>
          <w:szCs w:val="24"/>
        </w:rPr>
      </w:pPr>
      <w:r w:rsidRPr="000E0C7E">
        <w:rPr>
          <w:rFonts w:cs="Arial"/>
          <w:b/>
          <w:sz w:val="24"/>
          <w:szCs w:val="24"/>
        </w:rPr>
        <w:t xml:space="preserve">R. </w:t>
      </w:r>
      <w:r w:rsidRPr="000E0C7E">
        <w:rPr>
          <w:rFonts w:cs="Arial"/>
          <w:sz w:val="24"/>
          <w:szCs w:val="24"/>
        </w:rPr>
        <w:t>Sería una buena opción ya que los sistemas son muy implementados de hoy en día y nos vendría bien de poder implementarlo en un sistema.</w:t>
      </w:r>
    </w:p>
    <w:p w14:paraId="27270916" w14:textId="77777777" w:rsidR="00571412" w:rsidRPr="00571412" w:rsidRDefault="00571412" w:rsidP="00F06F88">
      <w:pPr>
        <w:spacing w:line="360" w:lineRule="auto"/>
        <w:jc w:val="both"/>
      </w:pPr>
    </w:p>
    <w:p w14:paraId="1F946729" w14:textId="77777777" w:rsidR="00D23BC2" w:rsidRPr="00D23BC2" w:rsidRDefault="00D23BC2">
      <w:pPr>
        <w:rPr>
          <w:rFonts w:cs="Arial"/>
          <w:caps/>
          <w:szCs w:val="24"/>
        </w:rPr>
      </w:pPr>
    </w:p>
    <w:p w14:paraId="1B466564" w14:textId="77777777" w:rsidR="00D23BC2" w:rsidRDefault="00D23BC2">
      <w:pPr>
        <w:rPr>
          <w:rFonts w:asciiTheme="majorHAnsi" w:eastAsiaTheme="majorEastAsia" w:hAnsiTheme="majorHAnsi" w:cstheme="majorBidi"/>
          <w:b/>
          <w:color w:val="0D0D0D" w:themeColor="text1" w:themeTint="F2"/>
          <w:sz w:val="24"/>
          <w:szCs w:val="32"/>
          <w:lang w:eastAsia="es-BO"/>
        </w:rPr>
      </w:pPr>
      <w:r>
        <w:rPr>
          <w:caps/>
        </w:rPr>
        <w:br w:type="page"/>
      </w:r>
    </w:p>
    <w:p w14:paraId="76AC6A77" w14:textId="77777777" w:rsidR="002748C0" w:rsidRPr="00580743" w:rsidRDefault="007B1A5B" w:rsidP="00D23BC2">
      <w:pPr>
        <w:pStyle w:val="Ttulo1"/>
        <w:numPr>
          <w:ilvl w:val="0"/>
          <w:numId w:val="0"/>
        </w:numPr>
        <w:spacing w:after="160" w:line="360" w:lineRule="auto"/>
      </w:pPr>
      <w:bookmarkStart w:id="3019" w:name="_Toc493839437"/>
      <w:r>
        <w:rPr>
          <w:caps w:val="0"/>
        </w:rPr>
        <w:lastRenderedPageBreak/>
        <w:t>ANEXO 6</w:t>
      </w:r>
      <w:bookmarkEnd w:id="3019"/>
    </w:p>
    <w:p w14:paraId="4F7D5FD3" w14:textId="77777777" w:rsidR="002748C0" w:rsidRDefault="007B1A5B" w:rsidP="00F06F88">
      <w:pPr>
        <w:pStyle w:val="Ttulo2"/>
        <w:numPr>
          <w:ilvl w:val="0"/>
          <w:numId w:val="0"/>
        </w:numPr>
        <w:spacing w:after="160" w:line="360" w:lineRule="auto"/>
        <w:ind w:left="576"/>
        <w:jc w:val="center"/>
        <w:rPr>
          <w:rFonts w:asciiTheme="minorHAnsi" w:hAnsiTheme="minorHAnsi"/>
          <w:szCs w:val="24"/>
        </w:rPr>
      </w:pPr>
      <w:bookmarkStart w:id="3020" w:name="_Toc493839438"/>
      <w:r w:rsidRPr="000E0C7E">
        <w:rPr>
          <w:rFonts w:asciiTheme="minorHAnsi" w:hAnsiTheme="minorHAnsi"/>
          <w:caps w:val="0"/>
          <w:szCs w:val="24"/>
        </w:rPr>
        <w:t>ENCUESTA</w:t>
      </w:r>
      <w:r>
        <w:rPr>
          <w:rFonts w:asciiTheme="minorHAnsi" w:hAnsiTheme="minorHAnsi"/>
          <w:caps w:val="0"/>
          <w:szCs w:val="24"/>
        </w:rPr>
        <w:t xml:space="preserve"> DIRIGIDA A PACIENTES DEL CENTRO MEDICO DE ESPECIALIDADES ESCULAPIO S.R.L.</w:t>
      </w:r>
      <w:bookmarkEnd w:id="3020"/>
    </w:p>
    <w:p w14:paraId="17D20097" w14:textId="77777777" w:rsidR="003351DF" w:rsidRPr="003351DF" w:rsidRDefault="003351DF" w:rsidP="00F06F88">
      <w:pPr>
        <w:spacing w:line="360" w:lineRule="auto"/>
      </w:pPr>
    </w:p>
    <w:p w14:paraId="6E6D59A6" w14:textId="77777777" w:rsidR="002748C0" w:rsidRPr="000E0C7E" w:rsidRDefault="002748C0" w:rsidP="00F06F88">
      <w:pPr>
        <w:pStyle w:val="Prrafodelista"/>
        <w:spacing w:line="360" w:lineRule="auto"/>
        <w:ind w:left="0"/>
        <w:contextualSpacing w:val="0"/>
        <w:jc w:val="both"/>
        <w:rPr>
          <w:rFonts w:cs="Arial"/>
          <w:sz w:val="24"/>
          <w:szCs w:val="24"/>
        </w:rPr>
      </w:pPr>
      <w:r w:rsidRPr="000E0C7E">
        <w:rPr>
          <w:rFonts w:cs="Arial"/>
          <w:b/>
          <w:sz w:val="24"/>
          <w:szCs w:val="24"/>
        </w:rPr>
        <w:t>Objetivo</w:t>
      </w:r>
      <w:r w:rsidRPr="000E0C7E">
        <w:rPr>
          <w:rFonts w:cs="Arial"/>
          <w:sz w:val="24"/>
          <w:szCs w:val="24"/>
        </w:rPr>
        <w:t xml:space="preserve">. -  Conocer la opinión de los pacientes sobre el proceso que realizan los funcionarios del Centro de Especialistas “Esculapio S.R.L.”, en relación a las citas y consultas </w:t>
      </w:r>
      <w:r w:rsidR="003351DF" w:rsidRPr="000E0C7E">
        <w:rPr>
          <w:rFonts w:cs="Arial"/>
          <w:sz w:val="24"/>
          <w:szCs w:val="24"/>
        </w:rPr>
        <w:t>médicas</w:t>
      </w:r>
      <w:r w:rsidRPr="000E0C7E">
        <w:rPr>
          <w:rFonts w:cs="Arial"/>
          <w:sz w:val="24"/>
          <w:szCs w:val="24"/>
        </w:rPr>
        <w:t>.</w:t>
      </w:r>
    </w:p>
    <w:p w14:paraId="7415295E" w14:textId="77777777" w:rsidR="002748C0" w:rsidRPr="000E0C7E" w:rsidRDefault="002748C0" w:rsidP="00F06F88">
      <w:pPr>
        <w:pStyle w:val="Prrafodelista"/>
        <w:spacing w:line="360" w:lineRule="auto"/>
        <w:ind w:left="0"/>
        <w:contextualSpacing w:val="0"/>
        <w:jc w:val="both"/>
        <w:rPr>
          <w:rFonts w:cs="Arial"/>
          <w:b/>
          <w:sz w:val="24"/>
          <w:szCs w:val="24"/>
        </w:rPr>
      </w:pPr>
      <w:r w:rsidRPr="000E0C7E">
        <w:rPr>
          <w:rFonts w:cs="Arial"/>
          <w:b/>
          <w:sz w:val="24"/>
          <w:szCs w:val="24"/>
        </w:rPr>
        <w:t>Datos del encuestado:</w:t>
      </w:r>
    </w:p>
    <w:p w14:paraId="6AE0E2EC" w14:textId="77777777" w:rsidR="002748C0" w:rsidRPr="000E0C7E" w:rsidRDefault="002748C0" w:rsidP="00F06F88">
      <w:pPr>
        <w:pStyle w:val="Prrafodelista"/>
        <w:spacing w:line="360" w:lineRule="auto"/>
        <w:ind w:left="0"/>
        <w:contextualSpacing w:val="0"/>
        <w:jc w:val="both"/>
        <w:rPr>
          <w:rFonts w:cs="Arial"/>
          <w:b/>
          <w:sz w:val="24"/>
          <w:szCs w:val="24"/>
        </w:rPr>
      </w:pPr>
      <w:r w:rsidRPr="000E0C7E">
        <w:rPr>
          <w:rFonts w:cs="Arial"/>
          <w:b/>
          <w:sz w:val="24"/>
          <w:szCs w:val="24"/>
        </w:rPr>
        <w:t>Nombre completo: ……………………………………</w:t>
      </w:r>
      <w:del w:id="3021" w:author="Luffi" w:date="2017-07-03T23:42:00Z">
        <w:r w:rsidRPr="000E0C7E" w:rsidDel="0097683B">
          <w:rPr>
            <w:rFonts w:cs="Arial"/>
            <w:b/>
            <w:sz w:val="24"/>
            <w:szCs w:val="24"/>
          </w:rPr>
          <w:delText>…</w:delText>
        </w:r>
      </w:del>
      <w:r w:rsidRPr="000E0C7E">
        <w:rPr>
          <w:rFonts w:cs="Arial"/>
          <w:b/>
          <w:sz w:val="24"/>
          <w:szCs w:val="24"/>
        </w:rPr>
        <w:t>…………………………………………………………………………</w:t>
      </w:r>
    </w:p>
    <w:p w14:paraId="506E679A" w14:textId="77777777" w:rsidR="002748C0" w:rsidRPr="000E0C7E" w:rsidRDefault="002748C0" w:rsidP="00F06F88">
      <w:pPr>
        <w:pStyle w:val="Prrafodelista"/>
        <w:spacing w:line="360" w:lineRule="auto"/>
        <w:ind w:left="0"/>
        <w:contextualSpacing w:val="0"/>
        <w:jc w:val="both"/>
        <w:rPr>
          <w:rFonts w:cs="Arial"/>
          <w:b/>
          <w:sz w:val="24"/>
          <w:szCs w:val="24"/>
        </w:rPr>
      </w:pPr>
      <w:r w:rsidRPr="000E0C7E">
        <w:rPr>
          <w:rFonts w:cs="Arial"/>
          <w:b/>
          <w:sz w:val="24"/>
          <w:szCs w:val="24"/>
        </w:rPr>
        <w:t>Edad: ……………………... Sexo: ………………. Fecha de encuesta: …………………………………………………</w:t>
      </w:r>
      <w:del w:id="3022" w:author="Luffi" w:date="2017-07-03T23:42:00Z">
        <w:r w:rsidRPr="000E0C7E" w:rsidDel="0097683B">
          <w:rPr>
            <w:rFonts w:cs="Arial"/>
            <w:b/>
            <w:sz w:val="24"/>
            <w:szCs w:val="24"/>
          </w:rPr>
          <w:delText>…</w:delText>
        </w:r>
      </w:del>
    </w:p>
    <w:p w14:paraId="36896021" w14:textId="77777777" w:rsidR="002748C0" w:rsidRDefault="002748C0" w:rsidP="00F06F88">
      <w:pPr>
        <w:pStyle w:val="Prrafodelista"/>
        <w:spacing w:line="360" w:lineRule="auto"/>
        <w:ind w:left="0"/>
        <w:contextualSpacing w:val="0"/>
        <w:jc w:val="both"/>
        <w:rPr>
          <w:rFonts w:cs="Arial"/>
          <w:b/>
          <w:sz w:val="24"/>
          <w:szCs w:val="24"/>
        </w:rPr>
      </w:pPr>
      <w:r w:rsidRPr="000E0C7E">
        <w:rPr>
          <w:rFonts w:cs="Arial"/>
          <w:b/>
          <w:sz w:val="24"/>
          <w:szCs w:val="24"/>
        </w:rPr>
        <w:t xml:space="preserve">A continuación, se muestra el cuestionario que conforma la encuesta, por favor </w:t>
      </w:r>
      <w:r w:rsidR="003351DF">
        <w:rPr>
          <w:rFonts w:cs="Arial"/>
          <w:b/>
          <w:sz w:val="24"/>
          <w:szCs w:val="24"/>
        </w:rPr>
        <w:t>encierre una de las opciones que usted desee según la pregunta</w:t>
      </w:r>
      <w:r w:rsidRPr="000E0C7E">
        <w:rPr>
          <w:rFonts w:cs="Arial"/>
          <w:b/>
          <w:sz w:val="24"/>
          <w:szCs w:val="24"/>
        </w:rPr>
        <w:t>:</w:t>
      </w:r>
    </w:p>
    <w:p w14:paraId="4F399C04" w14:textId="77777777" w:rsidR="00814738" w:rsidRDefault="00814738" w:rsidP="00F06F88">
      <w:pPr>
        <w:pStyle w:val="Prrafodelista"/>
        <w:numPr>
          <w:ilvl w:val="0"/>
          <w:numId w:val="34"/>
        </w:numPr>
        <w:spacing w:line="360" w:lineRule="auto"/>
        <w:jc w:val="both"/>
        <w:rPr>
          <w:rFonts w:cs="Arial"/>
          <w:sz w:val="24"/>
          <w:szCs w:val="24"/>
        </w:rPr>
      </w:pPr>
      <w:r w:rsidRPr="000E0C7E">
        <w:rPr>
          <w:rFonts w:cs="Arial"/>
          <w:sz w:val="24"/>
          <w:szCs w:val="24"/>
        </w:rPr>
        <w:t>¿Cómo le parece el método que realiza la secretaria al momento de asignarle una cita?</w:t>
      </w:r>
    </w:p>
    <w:p w14:paraId="702330F9" w14:textId="77777777" w:rsidR="00814738" w:rsidRDefault="00814738" w:rsidP="00F06F88">
      <w:pPr>
        <w:pStyle w:val="Prrafodelista"/>
        <w:numPr>
          <w:ilvl w:val="0"/>
          <w:numId w:val="24"/>
        </w:numPr>
        <w:spacing w:line="360" w:lineRule="auto"/>
        <w:jc w:val="both"/>
        <w:rPr>
          <w:rFonts w:cs="Arial"/>
          <w:sz w:val="24"/>
          <w:szCs w:val="24"/>
        </w:rPr>
      </w:pPr>
      <w:r>
        <w:rPr>
          <w:rFonts w:cs="Arial"/>
          <w:sz w:val="24"/>
          <w:szCs w:val="24"/>
        </w:rPr>
        <w:t>Bueno</w:t>
      </w:r>
    </w:p>
    <w:p w14:paraId="111AB366" w14:textId="77777777" w:rsidR="00814738" w:rsidRDefault="00814738" w:rsidP="00F06F88">
      <w:pPr>
        <w:pStyle w:val="Prrafodelista"/>
        <w:numPr>
          <w:ilvl w:val="0"/>
          <w:numId w:val="24"/>
        </w:numPr>
        <w:spacing w:line="360" w:lineRule="auto"/>
        <w:jc w:val="both"/>
        <w:rPr>
          <w:rFonts w:cs="Arial"/>
          <w:sz w:val="24"/>
          <w:szCs w:val="24"/>
        </w:rPr>
      </w:pPr>
      <w:r>
        <w:rPr>
          <w:rFonts w:cs="Arial"/>
          <w:sz w:val="24"/>
          <w:szCs w:val="24"/>
        </w:rPr>
        <w:t>Malo</w:t>
      </w:r>
    </w:p>
    <w:p w14:paraId="48611C1B" w14:textId="77777777" w:rsidR="00814738" w:rsidRDefault="00814738" w:rsidP="00F06F88">
      <w:pPr>
        <w:pStyle w:val="Prrafodelista"/>
        <w:spacing w:line="360" w:lineRule="auto"/>
        <w:ind w:left="1440"/>
        <w:jc w:val="both"/>
        <w:rPr>
          <w:rFonts w:cs="Arial"/>
          <w:sz w:val="24"/>
          <w:szCs w:val="24"/>
        </w:rPr>
      </w:pPr>
    </w:p>
    <w:p w14:paraId="50801FA9" w14:textId="77777777" w:rsidR="00814738" w:rsidRDefault="00814738" w:rsidP="00F06F88">
      <w:pPr>
        <w:pStyle w:val="Prrafodelista"/>
        <w:numPr>
          <w:ilvl w:val="0"/>
          <w:numId w:val="34"/>
        </w:numPr>
        <w:spacing w:line="360" w:lineRule="auto"/>
        <w:jc w:val="both"/>
        <w:rPr>
          <w:rFonts w:cs="Arial"/>
          <w:sz w:val="24"/>
          <w:szCs w:val="24"/>
        </w:rPr>
      </w:pPr>
      <w:r>
        <w:rPr>
          <w:rFonts w:cs="Arial"/>
          <w:sz w:val="24"/>
          <w:szCs w:val="24"/>
        </w:rPr>
        <w:t>¿Usted ha recibido factura por el pago de atención médica?</w:t>
      </w:r>
    </w:p>
    <w:p w14:paraId="5E4B66CB" w14:textId="77777777" w:rsidR="00814738" w:rsidRDefault="00814738" w:rsidP="00F06F88">
      <w:pPr>
        <w:pStyle w:val="Prrafodelista"/>
        <w:numPr>
          <w:ilvl w:val="0"/>
          <w:numId w:val="30"/>
        </w:numPr>
        <w:spacing w:line="360" w:lineRule="auto"/>
        <w:jc w:val="both"/>
        <w:rPr>
          <w:rFonts w:cs="Arial"/>
          <w:sz w:val="24"/>
          <w:szCs w:val="24"/>
        </w:rPr>
      </w:pPr>
      <w:r>
        <w:rPr>
          <w:rFonts w:cs="Arial"/>
          <w:sz w:val="24"/>
          <w:szCs w:val="24"/>
        </w:rPr>
        <w:t>Si</w:t>
      </w:r>
    </w:p>
    <w:p w14:paraId="0DB34FC4" w14:textId="77777777" w:rsidR="00814738" w:rsidRDefault="00814738" w:rsidP="00F06F88">
      <w:pPr>
        <w:pStyle w:val="Prrafodelista"/>
        <w:numPr>
          <w:ilvl w:val="0"/>
          <w:numId w:val="30"/>
        </w:numPr>
        <w:spacing w:line="360" w:lineRule="auto"/>
        <w:jc w:val="both"/>
        <w:rPr>
          <w:rFonts w:cs="Arial"/>
          <w:sz w:val="24"/>
          <w:szCs w:val="24"/>
        </w:rPr>
      </w:pPr>
      <w:r>
        <w:rPr>
          <w:rFonts w:cs="Arial"/>
          <w:sz w:val="24"/>
          <w:szCs w:val="24"/>
        </w:rPr>
        <w:t>No</w:t>
      </w:r>
    </w:p>
    <w:p w14:paraId="3307D9C3" w14:textId="77777777" w:rsidR="00814738" w:rsidRPr="00FF431B" w:rsidRDefault="00814738" w:rsidP="00F06F88">
      <w:pPr>
        <w:pStyle w:val="Prrafodelista"/>
        <w:spacing w:line="360" w:lineRule="auto"/>
        <w:ind w:left="1440"/>
        <w:jc w:val="both"/>
        <w:rPr>
          <w:rFonts w:cs="Arial"/>
          <w:sz w:val="24"/>
          <w:szCs w:val="24"/>
        </w:rPr>
      </w:pPr>
      <w:r>
        <w:rPr>
          <w:rFonts w:cs="Arial"/>
          <w:sz w:val="24"/>
          <w:szCs w:val="24"/>
        </w:rPr>
        <w:t xml:space="preserve"> </w:t>
      </w:r>
    </w:p>
    <w:p w14:paraId="4F39D339" w14:textId="77777777" w:rsidR="00814738" w:rsidRDefault="00814738" w:rsidP="00F06F88">
      <w:pPr>
        <w:pStyle w:val="Prrafodelista"/>
        <w:numPr>
          <w:ilvl w:val="0"/>
          <w:numId w:val="34"/>
        </w:numPr>
        <w:spacing w:line="360" w:lineRule="auto"/>
        <w:jc w:val="both"/>
        <w:rPr>
          <w:rFonts w:cs="Arial"/>
          <w:sz w:val="24"/>
          <w:szCs w:val="24"/>
        </w:rPr>
      </w:pPr>
      <w:r w:rsidRPr="000E0C7E">
        <w:rPr>
          <w:rFonts w:cs="Arial"/>
          <w:sz w:val="24"/>
          <w:szCs w:val="24"/>
        </w:rPr>
        <w:t>¿Cómo le parece el método</w:t>
      </w:r>
      <w:r>
        <w:rPr>
          <w:rFonts w:cs="Arial"/>
          <w:sz w:val="24"/>
          <w:szCs w:val="24"/>
        </w:rPr>
        <w:t xml:space="preserve"> de registro</w:t>
      </w:r>
      <w:r w:rsidRPr="000E0C7E">
        <w:rPr>
          <w:rFonts w:cs="Arial"/>
          <w:sz w:val="24"/>
          <w:szCs w:val="24"/>
        </w:rPr>
        <w:t xml:space="preserve"> que realiza su médico al momento de realizar la consulta médica?</w:t>
      </w:r>
    </w:p>
    <w:p w14:paraId="78691330" w14:textId="77777777" w:rsidR="00814738" w:rsidRDefault="00814738" w:rsidP="00F06F88">
      <w:pPr>
        <w:pStyle w:val="Prrafodelista"/>
        <w:numPr>
          <w:ilvl w:val="0"/>
          <w:numId w:val="24"/>
        </w:numPr>
        <w:spacing w:line="360" w:lineRule="auto"/>
        <w:jc w:val="both"/>
        <w:rPr>
          <w:rFonts w:cs="Arial"/>
          <w:sz w:val="24"/>
          <w:szCs w:val="24"/>
        </w:rPr>
      </w:pPr>
      <w:r>
        <w:rPr>
          <w:rFonts w:cs="Arial"/>
          <w:sz w:val="24"/>
          <w:szCs w:val="24"/>
        </w:rPr>
        <w:t>Bueno</w:t>
      </w:r>
    </w:p>
    <w:p w14:paraId="7211FE56" w14:textId="77777777" w:rsidR="00814738" w:rsidRDefault="00814738" w:rsidP="00F06F88">
      <w:pPr>
        <w:pStyle w:val="Prrafodelista"/>
        <w:numPr>
          <w:ilvl w:val="0"/>
          <w:numId w:val="24"/>
        </w:numPr>
        <w:spacing w:line="360" w:lineRule="auto"/>
        <w:jc w:val="both"/>
        <w:rPr>
          <w:rFonts w:cs="Arial"/>
          <w:sz w:val="24"/>
          <w:szCs w:val="24"/>
        </w:rPr>
      </w:pPr>
      <w:r>
        <w:rPr>
          <w:rFonts w:cs="Arial"/>
          <w:sz w:val="24"/>
          <w:szCs w:val="24"/>
        </w:rPr>
        <w:t>Malo</w:t>
      </w:r>
    </w:p>
    <w:p w14:paraId="37572AA5" w14:textId="77777777" w:rsidR="00814738" w:rsidRDefault="00814738" w:rsidP="00F06F88">
      <w:pPr>
        <w:pStyle w:val="Prrafodelista"/>
        <w:spacing w:line="360" w:lineRule="auto"/>
        <w:ind w:left="1440"/>
        <w:jc w:val="both"/>
        <w:rPr>
          <w:rFonts w:cs="Arial"/>
          <w:sz w:val="24"/>
          <w:szCs w:val="24"/>
        </w:rPr>
      </w:pPr>
    </w:p>
    <w:p w14:paraId="260BCA18" w14:textId="77777777" w:rsidR="00814738" w:rsidRDefault="00814738" w:rsidP="00F06F88">
      <w:pPr>
        <w:pStyle w:val="Prrafodelista"/>
        <w:numPr>
          <w:ilvl w:val="0"/>
          <w:numId w:val="34"/>
        </w:numPr>
        <w:spacing w:line="360" w:lineRule="auto"/>
        <w:jc w:val="both"/>
        <w:rPr>
          <w:rFonts w:cs="Arial"/>
          <w:sz w:val="24"/>
          <w:szCs w:val="24"/>
        </w:rPr>
      </w:pPr>
      <w:r>
        <w:rPr>
          <w:rFonts w:cs="Arial"/>
          <w:sz w:val="24"/>
          <w:szCs w:val="24"/>
        </w:rPr>
        <w:t>¿Qué tiempo tarda su médico al momento de ser atendido?</w:t>
      </w:r>
    </w:p>
    <w:p w14:paraId="2D54BF81" w14:textId="77777777" w:rsidR="00814738" w:rsidRDefault="00814738" w:rsidP="00F06F88">
      <w:pPr>
        <w:pStyle w:val="Prrafodelista"/>
        <w:numPr>
          <w:ilvl w:val="0"/>
          <w:numId w:val="31"/>
        </w:numPr>
        <w:spacing w:line="360" w:lineRule="auto"/>
        <w:jc w:val="both"/>
        <w:rPr>
          <w:rFonts w:cs="Arial"/>
          <w:sz w:val="24"/>
          <w:szCs w:val="24"/>
        </w:rPr>
      </w:pPr>
      <w:r>
        <w:rPr>
          <w:rFonts w:cs="Arial"/>
          <w:sz w:val="24"/>
          <w:szCs w:val="24"/>
        </w:rPr>
        <w:t>Menos de 15 minutos</w:t>
      </w:r>
    </w:p>
    <w:p w14:paraId="274387F7" w14:textId="77777777" w:rsidR="00814738" w:rsidRDefault="00814738" w:rsidP="00F06F88">
      <w:pPr>
        <w:pStyle w:val="Prrafodelista"/>
        <w:numPr>
          <w:ilvl w:val="0"/>
          <w:numId w:val="31"/>
        </w:numPr>
        <w:spacing w:line="360" w:lineRule="auto"/>
        <w:jc w:val="both"/>
        <w:rPr>
          <w:rFonts w:cs="Arial"/>
          <w:sz w:val="24"/>
          <w:szCs w:val="24"/>
        </w:rPr>
      </w:pPr>
      <w:r>
        <w:rPr>
          <w:rFonts w:cs="Arial"/>
          <w:sz w:val="24"/>
          <w:szCs w:val="24"/>
        </w:rPr>
        <w:t>Menos de 30 minutos</w:t>
      </w:r>
    </w:p>
    <w:p w14:paraId="64C3C8DF" w14:textId="77777777" w:rsidR="00814738" w:rsidRDefault="00814738" w:rsidP="00F06F88">
      <w:pPr>
        <w:pStyle w:val="Prrafodelista"/>
        <w:numPr>
          <w:ilvl w:val="0"/>
          <w:numId w:val="31"/>
        </w:numPr>
        <w:spacing w:line="360" w:lineRule="auto"/>
        <w:jc w:val="both"/>
        <w:rPr>
          <w:rFonts w:cs="Arial"/>
          <w:sz w:val="24"/>
          <w:szCs w:val="24"/>
        </w:rPr>
      </w:pPr>
      <w:r>
        <w:rPr>
          <w:rFonts w:cs="Arial"/>
          <w:sz w:val="24"/>
          <w:szCs w:val="24"/>
        </w:rPr>
        <w:lastRenderedPageBreak/>
        <w:t>Más de 30 minutos</w:t>
      </w:r>
    </w:p>
    <w:p w14:paraId="45FE116A" w14:textId="77777777" w:rsidR="00814738" w:rsidDel="0097683B" w:rsidRDefault="00814738" w:rsidP="00F06F88">
      <w:pPr>
        <w:pStyle w:val="Prrafodelista"/>
        <w:spacing w:line="360" w:lineRule="auto"/>
        <w:ind w:left="1440"/>
        <w:jc w:val="both"/>
        <w:rPr>
          <w:del w:id="3023" w:author="Luffi" w:date="2017-07-03T23:43:00Z"/>
          <w:rFonts w:cs="Arial"/>
          <w:sz w:val="24"/>
          <w:szCs w:val="24"/>
        </w:rPr>
      </w:pPr>
    </w:p>
    <w:p w14:paraId="3EEEF9C2" w14:textId="77777777" w:rsidR="00814738" w:rsidRPr="0097683B" w:rsidRDefault="00814738">
      <w:pPr>
        <w:spacing w:line="360" w:lineRule="auto"/>
        <w:jc w:val="both"/>
        <w:rPr>
          <w:rFonts w:cs="Arial"/>
          <w:sz w:val="24"/>
          <w:szCs w:val="24"/>
          <w:rPrChange w:id="3024" w:author="Luffi" w:date="2017-07-03T23:43:00Z">
            <w:rPr/>
          </w:rPrChange>
        </w:rPr>
        <w:pPrChange w:id="3025" w:author="Luffi" w:date="2017-07-03T23:43:00Z">
          <w:pPr>
            <w:pStyle w:val="Prrafodelista"/>
            <w:spacing w:line="360" w:lineRule="auto"/>
            <w:ind w:left="1440"/>
            <w:jc w:val="both"/>
          </w:pPr>
        </w:pPrChange>
      </w:pPr>
    </w:p>
    <w:p w14:paraId="70F050AE" w14:textId="77777777" w:rsidR="00814738" w:rsidRDefault="00814738" w:rsidP="00F06F88">
      <w:pPr>
        <w:pStyle w:val="Prrafodelista"/>
        <w:numPr>
          <w:ilvl w:val="0"/>
          <w:numId w:val="34"/>
        </w:numPr>
        <w:spacing w:line="360" w:lineRule="auto"/>
        <w:jc w:val="both"/>
        <w:rPr>
          <w:rFonts w:cs="Arial"/>
          <w:sz w:val="24"/>
          <w:szCs w:val="24"/>
        </w:rPr>
      </w:pPr>
      <w:r>
        <w:rPr>
          <w:rFonts w:cs="Arial"/>
          <w:sz w:val="24"/>
          <w:szCs w:val="24"/>
        </w:rPr>
        <w:t>¿Qué tiempo desearía esperar para ser atendido por su médico?</w:t>
      </w:r>
    </w:p>
    <w:p w14:paraId="4E540ECF" w14:textId="77777777" w:rsidR="00814738" w:rsidRDefault="00814738" w:rsidP="00F06F88">
      <w:pPr>
        <w:pStyle w:val="Prrafodelista"/>
        <w:numPr>
          <w:ilvl w:val="0"/>
          <w:numId w:val="32"/>
        </w:numPr>
        <w:spacing w:line="360" w:lineRule="auto"/>
        <w:jc w:val="both"/>
        <w:rPr>
          <w:rFonts w:cs="Arial"/>
          <w:sz w:val="24"/>
          <w:szCs w:val="24"/>
        </w:rPr>
      </w:pPr>
      <w:r>
        <w:rPr>
          <w:rFonts w:cs="Arial"/>
          <w:sz w:val="24"/>
          <w:szCs w:val="24"/>
        </w:rPr>
        <w:t>5 a 10 minutos</w:t>
      </w:r>
    </w:p>
    <w:p w14:paraId="09C8EEBF" w14:textId="77777777" w:rsidR="00814738" w:rsidRDefault="00814738" w:rsidP="00F06F88">
      <w:pPr>
        <w:pStyle w:val="Prrafodelista"/>
        <w:numPr>
          <w:ilvl w:val="0"/>
          <w:numId w:val="32"/>
        </w:numPr>
        <w:spacing w:line="360" w:lineRule="auto"/>
        <w:jc w:val="both"/>
        <w:rPr>
          <w:rFonts w:cs="Arial"/>
          <w:sz w:val="24"/>
          <w:szCs w:val="24"/>
        </w:rPr>
      </w:pPr>
      <w:r>
        <w:rPr>
          <w:rFonts w:cs="Arial"/>
          <w:sz w:val="24"/>
          <w:szCs w:val="24"/>
        </w:rPr>
        <w:t>10 a 20 minutos</w:t>
      </w:r>
    </w:p>
    <w:p w14:paraId="7C7BDD2A" w14:textId="77777777" w:rsidR="00814738" w:rsidRDefault="00814738" w:rsidP="00F06F88">
      <w:pPr>
        <w:pStyle w:val="Prrafodelista"/>
        <w:numPr>
          <w:ilvl w:val="0"/>
          <w:numId w:val="32"/>
        </w:numPr>
        <w:spacing w:line="360" w:lineRule="auto"/>
        <w:jc w:val="both"/>
        <w:rPr>
          <w:rFonts w:cs="Arial"/>
          <w:sz w:val="24"/>
          <w:szCs w:val="24"/>
        </w:rPr>
      </w:pPr>
      <w:r>
        <w:rPr>
          <w:rFonts w:cs="Arial"/>
          <w:sz w:val="24"/>
          <w:szCs w:val="24"/>
        </w:rPr>
        <w:t>Más de 20 minutos</w:t>
      </w:r>
    </w:p>
    <w:p w14:paraId="36E094E9" w14:textId="77777777" w:rsidR="00814738" w:rsidRDefault="00814738" w:rsidP="00F06F88">
      <w:pPr>
        <w:pStyle w:val="Prrafodelista"/>
        <w:spacing w:line="360" w:lineRule="auto"/>
        <w:ind w:left="1440"/>
        <w:jc w:val="both"/>
        <w:rPr>
          <w:rFonts w:cs="Arial"/>
          <w:sz w:val="24"/>
          <w:szCs w:val="24"/>
        </w:rPr>
      </w:pPr>
    </w:p>
    <w:p w14:paraId="60BD83D6" w14:textId="77777777" w:rsidR="00814738" w:rsidRDefault="00814738" w:rsidP="00F06F88">
      <w:pPr>
        <w:pStyle w:val="Prrafodelista"/>
        <w:numPr>
          <w:ilvl w:val="0"/>
          <w:numId w:val="34"/>
        </w:numPr>
        <w:spacing w:line="360" w:lineRule="auto"/>
        <w:jc w:val="both"/>
        <w:rPr>
          <w:rFonts w:cs="Arial"/>
          <w:sz w:val="24"/>
          <w:szCs w:val="24"/>
        </w:rPr>
      </w:pPr>
      <w:r>
        <w:rPr>
          <w:rFonts w:cs="Arial"/>
          <w:sz w:val="24"/>
          <w:szCs w:val="24"/>
        </w:rPr>
        <w:t>¿Qué le parece la ortografía de la receta que le otorga su médico?</w:t>
      </w:r>
    </w:p>
    <w:p w14:paraId="617796BC" w14:textId="77777777" w:rsidR="00814738" w:rsidRDefault="00814738" w:rsidP="00F06F88">
      <w:pPr>
        <w:pStyle w:val="Prrafodelista"/>
        <w:numPr>
          <w:ilvl w:val="0"/>
          <w:numId w:val="33"/>
        </w:numPr>
        <w:spacing w:line="360" w:lineRule="auto"/>
        <w:jc w:val="both"/>
        <w:rPr>
          <w:rFonts w:cs="Arial"/>
          <w:sz w:val="24"/>
          <w:szCs w:val="24"/>
        </w:rPr>
      </w:pPr>
      <w:r>
        <w:rPr>
          <w:rFonts w:cs="Arial"/>
          <w:sz w:val="24"/>
          <w:szCs w:val="24"/>
        </w:rPr>
        <w:t>Bueno</w:t>
      </w:r>
    </w:p>
    <w:p w14:paraId="43DE9D03" w14:textId="77777777" w:rsidR="00814738" w:rsidRDefault="00814738" w:rsidP="00F06F88">
      <w:pPr>
        <w:pStyle w:val="Prrafodelista"/>
        <w:numPr>
          <w:ilvl w:val="0"/>
          <w:numId w:val="33"/>
        </w:numPr>
        <w:spacing w:line="360" w:lineRule="auto"/>
        <w:jc w:val="both"/>
        <w:rPr>
          <w:rFonts w:cs="Arial"/>
          <w:sz w:val="24"/>
          <w:szCs w:val="24"/>
        </w:rPr>
      </w:pPr>
      <w:r>
        <w:rPr>
          <w:rFonts w:cs="Arial"/>
          <w:sz w:val="24"/>
          <w:szCs w:val="24"/>
        </w:rPr>
        <w:t>Malo</w:t>
      </w:r>
    </w:p>
    <w:p w14:paraId="4E3A5973" w14:textId="77777777" w:rsidR="00814738" w:rsidRPr="00E54587" w:rsidRDefault="00814738" w:rsidP="00F06F88">
      <w:pPr>
        <w:pStyle w:val="Prrafodelista"/>
        <w:spacing w:line="360" w:lineRule="auto"/>
        <w:ind w:left="1440"/>
        <w:jc w:val="both"/>
        <w:rPr>
          <w:rFonts w:cs="Arial"/>
          <w:sz w:val="24"/>
          <w:szCs w:val="24"/>
        </w:rPr>
      </w:pPr>
    </w:p>
    <w:p w14:paraId="2F86770E" w14:textId="77777777" w:rsidR="00814738" w:rsidRDefault="00814738" w:rsidP="00F06F88">
      <w:pPr>
        <w:pStyle w:val="Prrafodelista"/>
        <w:numPr>
          <w:ilvl w:val="0"/>
          <w:numId w:val="34"/>
        </w:numPr>
        <w:spacing w:line="360" w:lineRule="auto"/>
        <w:contextualSpacing w:val="0"/>
        <w:jc w:val="both"/>
        <w:rPr>
          <w:rFonts w:cs="Arial"/>
          <w:sz w:val="24"/>
          <w:szCs w:val="24"/>
        </w:rPr>
      </w:pPr>
      <w:r w:rsidRPr="000E0C7E">
        <w:rPr>
          <w:rFonts w:cs="Arial"/>
          <w:sz w:val="24"/>
          <w:szCs w:val="24"/>
        </w:rPr>
        <w:t>¿Le encantaría que se implante un sistema de control para este centro médico?</w:t>
      </w:r>
    </w:p>
    <w:p w14:paraId="54922B9A" w14:textId="77777777" w:rsidR="00814738" w:rsidRDefault="00814738" w:rsidP="00F06F88">
      <w:pPr>
        <w:pStyle w:val="Prrafodelista"/>
        <w:numPr>
          <w:ilvl w:val="0"/>
          <w:numId w:val="23"/>
        </w:numPr>
        <w:spacing w:line="360" w:lineRule="auto"/>
        <w:contextualSpacing w:val="0"/>
        <w:jc w:val="both"/>
        <w:rPr>
          <w:rFonts w:cs="Arial"/>
          <w:sz w:val="24"/>
          <w:szCs w:val="24"/>
        </w:rPr>
      </w:pPr>
      <w:r>
        <w:rPr>
          <w:rFonts w:cs="Arial"/>
          <w:sz w:val="24"/>
          <w:szCs w:val="24"/>
        </w:rPr>
        <w:t>Si</w:t>
      </w:r>
    </w:p>
    <w:p w14:paraId="069F92C8" w14:textId="77777777" w:rsidR="00814738" w:rsidRDefault="00814738" w:rsidP="00F06F88">
      <w:pPr>
        <w:pStyle w:val="Prrafodelista"/>
        <w:numPr>
          <w:ilvl w:val="0"/>
          <w:numId w:val="23"/>
        </w:numPr>
        <w:spacing w:line="360" w:lineRule="auto"/>
        <w:contextualSpacing w:val="0"/>
        <w:jc w:val="both"/>
        <w:rPr>
          <w:rFonts w:cs="Arial"/>
          <w:sz w:val="24"/>
          <w:szCs w:val="24"/>
        </w:rPr>
      </w:pPr>
      <w:r>
        <w:rPr>
          <w:rFonts w:cs="Arial"/>
          <w:sz w:val="24"/>
          <w:szCs w:val="24"/>
        </w:rPr>
        <w:t>No</w:t>
      </w:r>
    </w:p>
    <w:p w14:paraId="32CEC259" w14:textId="77777777" w:rsidR="00E54587" w:rsidRDefault="00E54587" w:rsidP="00F06F88">
      <w:pPr>
        <w:pStyle w:val="Prrafodelista"/>
        <w:spacing w:line="360" w:lineRule="auto"/>
        <w:ind w:left="0"/>
        <w:contextualSpacing w:val="0"/>
        <w:jc w:val="both"/>
        <w:rPr>
          <w:rFonts w:cs="Arial"/>
          <w:b/>
          <w:sz w:val="24"/>
          <w:szCs w:val="24"/>
        </w:rPr>
      </w:pPr>
    </w:p>
    <w:p w14:paraId="410292F2" w14:textId="77777777" w:rsidR="002748C0" w:rsidRPr="000E0C7E" w:rsidRDefault="002748C0" w:rsidP="00F06F88">
      <w:pPr>
        <w:spacing w:line="360" w:lineRule="auto"/>
        <w:jc w:val="both"/>
        <w:rPr>
          <w:rFonts w:cs="Arial"/>
          <w:sz w:val="24"/>
          <w:szCs w:val="24"/>
        </w:rPr>
      </w:pPr>
    </w:p>
    <w:p w14:paraId="1ACC13C0" w14:textId="77777777" w:rsidR="002748C0" w:rsidRPr="000E0C7E" w:rsidRDefault="002748C0" w:rsidP="00F06F88">
      <w:pPr>
        <w:spacing w:line="360" w:lineRule="auto"/>
        <w:jc w:val="both"/>
        <w:rPr>
          <w:rFonts w:cs="Arial"/>
          <w:sz w:val="24"/>
          <w:szCs w:val="24"/>
        </w:rPr>
      </w:pPr>
    </w:p>
    <w:p w14:paraId="221E6B51" w14:textId="77777777" w:rsidR="00E54587" w:rsidRDefault="00E54587" w:rsidP="00F06F88">
      <w:pPr>
        <w:spacing w:line="360" w:lineRule="auto"/>
        <w:jc w:val="both"/>
        <w:rPr>
          <w:rFonts w:cs="Arial"/>
          <w:sz w:val="24"/>
          <w:szCs w:val="24"/>
        </w:rPr>
      </w:pPr>
    </w:p>
    <w:p w14:paraId="0407CF9B" w14:textId="77777777" w:rsidR="002748C0" w:rsidRDefault="002748C0" w:rsidP="00F06F88">
      <w:pPr>
        <w:spacing w:line="360" w:lineRule="auto"/>
        <w:jc w:val="both"/>
        <w:rPr>
          <w:rFonts w:cs="Arial"/>
          <w:sz w:val="24"/>
          <w:szCs w:val="24"/>
        </w:rPr>
      </w:pPr>
    </w:p>
    <w:p w14:paraId="3AB4243B" w14:textId="77777777" w:rsidR="002748C0" w:rsidRDefault="002748C0" w:rsidP="00F06F88">
      <w:pPr>
        <w:spacing w:line="360" w:lineRule="auto"/>
        <w:jc w:val="both"/>
        <w:rPr>
          <w:rFonts w:cs="Arial"/>
          <w:sz w:val="24"/>
          <w:szCs w:val="24"/>
        </w:rPr>
      </w:pPr>
    </w:p>
    <w:p w14:paraId="2BDECABE" w14:textId="77777777" w:rsidR="00D23BC2" w:rsidRDefault="00D23BC2">
      <w:pPr>
        <w:rPr>
          <w:rFonts w:asciiTheme="majorHAnsi" w:eastAsiaTheme="majorEastAsia" w:hAnsiTheme="majorHAnsi" w:cstheme="majorBidi"/>
          <w:b/>
          <w:color w:val="0D0D0D" w:themeColor="text1" w:themeTint="F2"/>
          <w:sz w:val="24"/>
          <w:szCs w:val="32"/>
          <w:lang w:eastAsia="es-BO"/>
        </w:rPr>
      </w:pPr>
      <w:r>
        <w:rPr>
          <w:caps/>
        </w:rPr>
        <w:br w:type="page"/>
      </w:r>
    </w:p>
    <w:p w14:paraId="1D14B6AA" w14:textId="77777777" w:rsidR="002748C0" w:rsidRDefault="007B1A5B" w:rsidP="00F06F88">
      <w:pPr>
        <w:pStyle w:val="Ttulo1"/>
        <w:numPr>
          <w:ilvl w:val="0"/>
          <w:numId w:val="0"/>
        </w:numPr>
        <w:spacing w:after="160" w:line="360" w:lineRule="auto"/>
        <w:ind w:left="432"/>
      </w:pPr>
      <w:bookmarkStart w:id="3026" w:name="_Toc493839439"/>
      <w:r>
        <w:rPr>
          <w:caps w:val="0"/>
        </w:rPr>
        <w:lastRenderedPageBreak/>
        <w:t>ANEXO 7</w:t>
      </w:r>
      <w:bookmarkEnd w:id="3026"/>
    </w:p>
    <w:p w14:paraId="3EB050DB" w14:textId="77777777" w:rsidR="002748C0" w:rsidRPr="000E0C7E" w:rsidRDefault="007B1A5B" w:rsidP="00F06F88">
      <w:pPr>
        <w:pStyle w:val="Ttulo2"/>
        <w:numPr>
          <w:ilvl w:val="0"/>
          <w:numId w:val="0"/>
        </w:numPr>
        <w:spacing w:after="160" w:line="360" w:lineRule="auto"/>
        <w:ind w:left="576"/>
        <w:jc w:val="center"/>
        <w:rPr>
          <w:rFonts w:asciiTheme="minorHAnsi" w:hAnsiTheme="minorHAnsi"/>
          <w:szCs w:val="24"/>
        </w:rPr>
      </w:pPr>
      <w:bookmarkStart w:id="3027" w:name="_Toc493839440"/>
      <w:r>
        <w:rPr>
          <w:rFonts w:asciiTheme="minorHAnsi" w:hAnsiTheme="minorHAnsi"/>
          <w:caps w:val="0"/>
          <w:szCs w:val="24"/>
        </w:rPr>
        <w:t>RESULTADOS DE APLICACIÓN</w:t>
      </w:r>
      <w:r w:rsidRPr="000E0C7E">
        <w:rPr>
          <w:rFonts w:asciiTheme="minorHAnsi" w:hAnsiTheme="minorHAnsi"/>
          <w:caps w:val="0"/>
          <w:szCs w:val="24"/>
        </w:rPr>
        <w:t xml:space="preserve"> DE</w:t>
      </w:r>
      <w:r>
        <w:rPr>
          <w:rFonts w:asciiTheme="minorHAnsi" w:hAnsiTheme="minorHAnsi"/>
          <w:caps w:val="0"/>
          <w:szCs w:val="24"/>
        </w:rPr>
        <w:t xml:space="preserve"> LA ENCUESTA</w:t>
      </w:r>
      <w:bookmarkEnd w:id="3027"/>
      <w:r>
        <w:rPr>
          <w:rFonts w:asciiTheme="minorHAnsi" w:hAnsiTheme="minorHAnsi"/>
          <w:caps w:val="0"/>
          <w:szCs w:val="24"/>
        </w:rPr>
        <w:t xml:space="preserve"> </w:t>
      </w:r>
    </w:p>
    <w:p w14:paraId="0D1AA4C6" w14:textId="77777777" w:rsidR="002748C0" w:rsidRDefault="007B1A5B" w:rsidP="00F06F88">
      <w:pPr>
        <w:spacing w:line="360" w:lineRule="auto"/>
        <w:jc w:val="center"/>
        <w:rPr>
          <w:rFonts w:cs="Arial"/>
          <w:b/>
          <w:sz w:val="24"/>
          <w:szCs w:val="24"/>
        </w:rPr>
      </w:pPr>
      <w:r>
        <w:rPr>
          <w:rFonts w:cs="Arial"/>
          <w:b/>
          <w:sz w:val="24"/>
          <w:szCs w:val="24"/>
        </w:rPr>
        <w:t>A LOS PACIENTES DEL CENTRO MÉDICO DE ESPECIALIDADES ESCULAPIO S.R.L.</w:t>
      </w:r>
    </w:p>
    <w:p w14:paraId="522FF0C8" w14:textId="77777777" w:rsidR="002748C0" w:rsidRPr="00A71B61" w:rsidRDefault="002748C0" w:rsidP="00F06F88">
      <w:pPr>
        <w:spacing w:line="360" w:lineRule="auto"/>
        <w:jc w:val="both"/>
        <w:rPr>
          <w:rFonts w:eastAsia="Calibri" w:cs="Times New Roman"/>
          <w:b/>
          <w:sz w:val="24"/>
          <w:szCs w:val="24"/>
        </w:rPr>
      </w:pPr>
      <w:r w:rsidRPr="00A71B61">
        <w:rPr>
          <w:rFonts w:eastAsia="Calibri" w:cs="Times New Roman"/>
          <w:b/>
          <w:sz w:val="24"/>
          <w:szCs w:val="24"/>
        </w:rPr>
        <w:t>DETERMINACIÓN DE LA MUESTRA.</w:t>
      </w:r>
    </w:p>
    <w:p w14:paraId="143512FC" w14:textId="77777777" w:rsidR="002748C0" w:rsidRPr="002B7780" w:rsidRDefault="002748C0" w:rsidP="00F06F88">
      <w:pPr>
        <w:spacing w:line="360" w:lineRule="auto"/>
        <w:jc w:val="both"/>
        <w:rPr>
          <w:rFonts w:eastAsia="Calibri" w:cs="Times New Roman"/>
          <w:sz w:val="24"/>
          <w:szCs w:val="24"/>
        </w:rPr>
      </w:pPr>
      <w:r w:rsidRPr="002B7780">
        <w:rPr>
          <w:rFonts w:eastAsia="Calibri" w:cs="Times New Roman"/>
          <w:sz w:val="24"/>
          <w:szCs w:val="24"/>
        </w:rPr>
        <w:t>Para determinar el tamaño de la muestra, es decir, el número de encuestas que se realizaron, se tomó en cuenta la siguiente información:</w:t>
      </w:r>
    </w:p>
    <w:p w14:paraId="5325F75B" w14:textId="77777777" w:rsidR="002748C0" w:rsidRPr="00E25B81" w:rsidRDefault="002748C0" w:rsidP="00F06F88">
      <w:pPr>
        <w:pStyle w:val="Prrafodelista"/>
        <w:numPr>
          <w:ilvl w:val="0"/>
          <w:numId w:val="25"/>
        </w:numPr>
        <w:spacing w:line="360" w:lineRule="auto"/>
        <w:jc w:val="both"/>
        <w:rPr>
          <w:rFonts w:eastAsia="Calibri" w:cs="Times New Roman"/>
          <w:sz w:val="24"/>
          <w:szCs w:val="24"/>
        </w:rPr>
      </w:pPr>
      <w:r>
        <w:rPr>
          <w:rFonts w:eastAsia="Calibri" w:cs="Times New Roman"/>
          <w:sz w:val="24"/>
          <w:szCs w:val="24"/>
        </w:rPr>
        <w:t>E</w:t>
      </w:r>
      <w:r w:rsidRPr="00E25B81">
        <w:rPr>
          <w:rFonts w:eastAsia="Calibri" w:cs="Times New Roman"/>
          <w:sz w:val="24"/>
          <w:szCs w:val="24"/>
        </w:rPr>
        <w:t>l mercado objetivo, el cual estuvo conformado por</w:t>
      </w:r>
      <w:r>
        <w:rPr>
          <w:rFonts w:eastAsia="Calibri" w:cs="Times New Roman"/>
          <w:sz w:val="24"/>
          <w:szCs w:val="24"/>
        </w:rPr>
        <w:t xml:space="preserve"> hombres y</w:t>
      </w:r>
      <w:r w:rsidRPr="00E25B81">
        <w:rPr>
          <w:rFonts w:eastAsia="Calibri" w:cs="Times New Roman"/>
          <w:sz w:val="24"/>
          <w:szCs w:val="24"/>
        </w:rPr>
        <w:t xml:space="preserve"> m</w:t>
      </w:r>
      <w:r>
        <w:rPr>
          <w:rFonts w:eastAsia="Calibri" w:cs="Times New Roman"/>
          <w:sz w:val="24"/>
          <w:szCs w:val="24"/>
        </w:rPr>
        <w:t>ujeres jóvenes y adultas</w:t>
      </w:r>
      <w:r w:rsidRPr="00E25B81">
        <w:rPr>
          <w:rFonts w:eastAsia="Calibri" w:cs="Times New Roman"/>
          <w:sz w:val="24"/>
          <w:szCs w:val="24"/>
        </w:rPr>
        <w:t xml:space="preserve"> de 15 a 44 años de edad</w:t>
      </w:r>
      <w:r>
        <w:rPr>
          <w:rFonts w:eastAsia="Calibri" w:cs="Times New Roman"/>
          <w:sz w:val="24"/>
          <w:szCs w:val="24"/>
        </w:rPr>
        <w:t>,</w:t>
      </w:r>
      <w:r w:rsidRPr="00E25B81">
        <w:rPr>
          <w:rFonts w:eastAsia="Calibri" w:cs="Times New Roman"/>
          <w:sz w:val="24"/>
          <w:szCs w:val="24"/>
        </w:rPr>
        <w:t xml:space="preserve"> la cual está confo</w:t>
      </w:r>
      <w:r w:rsidR="00293BEA">
        <w:rPr>
          <w:rFonts w:eastAsia="Calibri" w:cs="Times New Roman"/>
          <w:sz w:val="24"/>
          <w:szCs w:val="24"/>
        </w:rPr>
        <w:t xml:space="preserve">rmada por una población de </w:t>
      </w:r>
      <w:r w:rsidR="0080243D">
        <w:rPr>
          <w:rFonts w:eastAsia="Calibri" w:cs="Times New Roman"/>
          <w:sz w:val="24"/>
          <w:szCs w:val="24"/>
        </w:rPr>
        <w:t>12.</w:t>
      </w:r>
      <w:r w:rsidR="00293BEA">
        <w:rPr>
          <w:rFonts w:eastAsia="Calibri" w:cs="Times New Roman"/>
          <w:sz w:val="24"/>
          <w:szCs w:val="24"/>
        </w:rPr>
        <w:t>440</w:t>
      </w:r>
      <w:r w:rsidR="0080243D">
        <w:rPr>
          <w:rFonts w:eastAsia="Calibri" w:cs="Times New Roman"/>
          <w:sz w:val="24"/>
          <w:szCs w:val="24"/>
        </w:rPr>
        <w:t xml:space="preserve"> historiales de</w:t>
      </w:r>
      <w:r w:rsidR="00293BEA">
        <w:rPr>
          <w:rFonts w:eastAsia="Calibri" w:cs="Times New Roman"/>
          <w:sz w:val="24"/>
          <w:szCs w:val="24"/>
        </w:rPr>
        <w:t xml:space="preserve"> pacientes atendidas en el Centro de Especialidades Esculapio S.R.L.</w:t>
      </w:r>
      <w:r w:rsidRPr="00E25B81">
        <w:rPr>
          <w:rFonts w:eastAsia="Calibri" w:cs="Times New Roman"/>
          <w:sz w:val="24"/>
          <w:szCs w:val="24"/>
        </w:rPr>
        <w:t xml:space="preserve">, según fuentes estadísticas externas. </w:t>
      </w:r>
    </w:p>
    <w:p w14:paraId="728F4588" w14:textId="77777777" w:rsidR="002748C0" w:rsidRPr="00E25B81" w:rsidRDefault="002748C0" w:rsidP="00F06F88">
      <w:pPr>
        <w:pStyle w:val="Prrafodelista"/>
        <w:numPr>
          <w:ilvl w:val="0"/>
          <w:numId w:val="25"/>
        </w:numPr>
        <w:spacing w:line="360" w:lineRule="auto"/>
        <w:jc w:val="both"/>
        <w:rPr>
          <w:rFonts w:eastAsia="Calibri" w:cs="Times New Roman"/>
          <w:sz w:val="24"/>
          <w:szCs w:val="24"/>
        </w:rPr>
      </w:pPr>
      <w:r>
        <w:rPr>
          <w:rFonts w:eastAsia="Calibri" w:cs="Times New Roman"/>
          <w:sz w:val="24"/>
          <w:szCs w:val="24"/>
        </w:rPr>
        <w:t>U</w:t>
      </w:r>
      <w:r w:rsidRPr="00E25B81">
        <w:rPr>
          <w:rFonts w:eastAsia="Calibri" w:cs="Times New Roman"/>
          <w:sz w:val="24"/>
          <w:szCs w:val="24"/>
        </w:rPr>
        <w:t xml:space="preserve">n nivel de confianza de </w:t>
      </w:r>
      <w:r>
        <w:rPr>
          <w:rFonts w:eastAsia="Calibri" w:cs="Times New Roman"/>
          <w:sz w:val="24"/>
          <w:szCs w:val="24"/>
        </w:rPr>
        <w:t>92% y un grado de error de 8</w:t>
      </w:r>
      <w:r w:rsidRPr="00E25B81">
        <w:rPr>
          <w:rFonts w:eastAsia="Calibri" w:cs="Times New Roman"/>
          <w:sz w:val="24"/>
          <w:szCs w:val="24"/>
        </w:rPr>
        <w:t xml:space="preserve">% en la fórmula de la muestra. </w:t>
      </w:r>
    </w:p>
    <w:p w14:paraId="7D6B6CB0" w14:textId="77777777" w:rsidR="002748C0" w:rsidRPr="00A71B61" w:rsidRDefault="002748C0" w:rsidP="00F06F88">
      <w:pPr>
        <w:spacing w:line="360" w:lineRule="auto"/>
        <w:jc w:val="both"/>
        <w:rPr>
          <w:rFonts w:eastAsia="Calibri" w:cs="Times New Roman"/>
          <w:b/>
          <w:sz w:val="24"/>
          <w:szCs w:val="24"/>
        </w:rPr>
      </w:pPr>
      <w:r w:rsidRPr="00A71B61">
        <w:rPr>
          <w:rFonts w:eastAsia="Calibri" w:cs="Times New Roman"/>
          <w:b/>
          <w:sz w:val="24"/>
          <w:szCs w:val="24"/>
        </w:rPr>
        <w:t>Solución:</w:t>
      </w:r>
    </w:p>
    <w:p w14:paraId="1D358690" w14:textId="77777777" w:rsidR="002748C0" w:rsidRPr="00A71B61" w:rsidRDefault="002748C0">
      <w:pPr>
        <w:spacing w:after="0" w:line="360" w:lineRule="auto"/>
        <w:rPr>
          <w:rFonts w:eastAsia="Calibri" w:cs="Times New Roman"/>
          <w:b/>
          <w:sz w:val="24"/>
          <w:szCs w:val="24"/>
        </w:rPr>
        <w:pPrChange w:id="3028" w:author="Luffi" w:date="2017-07-03T23:48:00Z">
          <w:pPr>
            <w:spacing w:line="360" w:lineRule="auto"/>
          </w:pPr>
        </w:pPrChange>
      </w:pPr>
      <w:r w:rsidRPr="00A71B61">
        <w:rPr>
          <w:rFonts w:eastAsia="Calibri" w:cs="Times New Roman"/>
          <w:b/>
          <w:sz w:val="24"/>
          <w:szCs w:val="24"/>
        </w:rPr>
        <w:t xml:space="preserve">N = </w:t>
      </w:r>
      <w:r w:rsidR="00293BEA">
        <w:rPr>
          <w:rFonts w:eastAsia="Calibri" w:cs="Times New Roman"/>
          <w:sz w:val="24"/>
          <w:szCs w:val="24"/>
        </w:rPr>
        <w:t>1</w:t>
      </w:r>
      <w:r w:rsidR="0080243D">
        <w:rPr>
          <w:rFonts w:eastAsia="Calibri" w:cs="Times New Roman"/>
          <w:sz w:val="24"/>
          <w:szCs w:val="24"/>
        </w:rPr>
        <w:t>2</w:t>
      </w:r>
      <w:r w:rsidR="00293BEA">
        <w:rPr>
          <w:rFonts w:eastAsia="Calibri" w:cs="Times New Roman"/>
          <w:sz w:val="24"/>
          <w:szCs w:val="24"/>
        </w:rPr>
        <w:t>.440</w:t>
      </w:r>
    </w:p>
    <w:p w14:paraId="29780813" w14:textId="77777777" w:rsidR="002748C0" w:rsidRPr="00A71B61" w:rsidRDefault="002748C0">
      <w:pPr>
        <w:spacing w:after="0" w:line="360" w:lineRule="auto"/>
        <w:rPr>
          <w:rFonts w:eastAsia="Calibri" w:cs="Times New Roman"/>
          <w:b/>
          <w:sz w:val="24"/>
          <w:szCs w:val="24"/>
        </w:rPr>
        <w:pPrChange w:id="3029" w:author="Luffi" w:date="2017-07-03T23:48:00Z">
          <w:pPr>
            <w:spacing w:line="360" w:lineRule="auto"/>
          </w:pPr>
        </w:pPrChange>
      </w:pPr>
      <w:r w:rsidRPr="00A71B61">
        <w:rPr>
          <w:rFonts w:eastAsia="Calibri" w:cs="Times New Roman"/>
          <w:b/>
          <w:sz w:val="24"/>
          <w:szCs w:val="24"/>
        </w:rPr>
        <w:t xml:space="preserve">α = </w:t>
      </w:r>
      <w:r w:rsidRPr="00A71B61">
        <w:rPr>
          <w:rFonts w:eastAsia="Calibri" w:cs="Times New Roman"/>
          <w:sz w:val="24"/>
          <w:szCs w:val="24"/>
        </w:rPr>
        <w:t>92</w:t>
      </w:r>
      <w:r w:rsidR="00293BEA" w:rsidRPr="00A71B61">
        <w:rPr>
          <w:rFonts w:eastAsia="Calibri" w:cs="Times New Roman"/>
          <w:sz w:val="24"/>
          <w:szCs w:val="24"/>
        </w:rPr>
        <w:t>% luego</w:t>
      </w:r>
      <w:r w:rsidRPr="00A71B61">
        <w:rPr>
          <w:rFonts w:eastAsia="Calibri" w:cs="Times New Roman"/>
          <w:sz w:val="24"/>
          <w:szCs w:val="24"/>
        </w:rPr>
        <w:t xml:space="preserve"> Z</w:t>
      </w:r>
      <w:r w:rsidRPr="00A71B61">
        <w:rPr>
          <w:rFonts w:eastAsia="Calibri" w:cs="Times New Roman"/>
          <w:sz w:val="24"/>
          <w:szCs w:val="24"/>
          <w:vertAlign w:val="subscript"/>
        </w:rPr>
        <w:t xml:space="preserve">0,46 </w:t>
      </w:r>
      <w:r w:rsidRPr="00A71B61">
        <w:rPr>
          <w:rFonts w:eastAsia="Calibri" w:cs="Times New Roman"/>
          <w:sz w:val="24"/>
          <w:szCs w:val="24"/>
        </w:rPr>
        <w:t>=1,75</w:t>
      </w:r>
    </w:p>
    <w:p w14:paraId="7CDA787F" w14:textId="77777777" w:rsidR="002748C0" w:rsidRPr="00A71B61" w:rsidRDefault="002748C0">
      <w:pPr>
        <w:spacing w:after="0" w:line="360" w:lineRule="auto"/>
        <w:rPr>
          <w:rFonts w:eastAsia="Calibri" w:cs="Times New Roman"/>
          <w:sz w:val="24"/>
          <w:szCs w:val="24"/>
        </w:rPr>
        <w:pPrChange w:id="3030" w:author="Luffi" w:date="2017-07-03T23:48:00Z">
          <w:pPr>
            <w:spacing w:line="360" w:lineRule="auto"/>
          </w:pPr>
        </w:pPrChange>
      </w:pPr>
      <w:r w:rsidRPr="00A71B61">
        <w:rPr>
          <w:rFonts w:eastAsia="Calibri" w:cs="Times New Roman"/>
          <w:b/>
          <w:sz w:val="24"/>
          <w:szCs w:val="24"/>
        </w:rPr>
        <w:t xml:space="preserve">e= </w:t>
      </w:r>
      <w:r w:rsidRPr="00A71B61">
        <w:rPr>
          <w:rFonts w:eastAsia="Calibri" w:cs="Times New Roman"/>
          <w:sz w:val="24"/>
          <w:szCs w:val="24"/>
        </w:rPr>
        <w:t>8% = 0,08</w:t>
      </w:r>
    </w:p>
    <w:p w14:paraId="644D97CC" w14:textId="77777777" w:rsidR="002748C0" w:rsidRPr="00A71B61" w:rsidRDefault="002748C0">
      <w:pPr>
        <w:spacing w:after="0" w:line="360" w:lineRule="auto"/>
        <w:rPr>
          <w:rFonts w:eastAsia="Calibri" w:cs="Times New Roman"/>
          <w:sz w:val="24"/>
          <w:szCs w:val="24"/>
        </w:rPr>
        <w:pPrChange w:id="3031" w:author="Luffi" w:date="2017-07-03T23:48:00Z">
          <w:pPr>
            <w:spacing w:line="360" w:lineRule="auto"/>
          </w:pPr>
        </w:pPrChange>
      </w:pPr>
      <w:r w:rsidRPr="00A71B61">
        <w:rPr>
          <w:rFonts w:eastAsia="Calibri" w:cs="Times New Roman"/>
          <w:b/>
          <w:sz w:val="24"/>
          <w:szCs w:val="24"/>
        </w:rPr>
        <w:t>p =</w:t>
      </w:r>
      <w:r w:rsidRPr="00A71B61">
        <w:rPr>
          <w:rFonts w:eastAsia="Calibri" w:cs="Times New Roman"/>
          <w:sz w:val="24"/>
          <w:szCs w:val="24"/>
        </w:rPr>
        <w:t xml:space="preserve"> 0,5</w:t>
      </w:r>
    </w:p>
    <w:p w14:paraId="0FC54A19" w14:textId="77777777" w:rsidR="002748C0" w:rsidRPr="00A71B61" w:rsidRDefault="002748C0">
      <w:pPr>
        <w:spacing w:after="0" w:line="360" w:lineRule="auto"/>
        <w:rPr>
          <w:rFonts w:eastAsia="Calibri" w:cs="Times New Roman"/>
          <w:sz w:val="24"/>
          <w:szCs w:val="24"/>
        </w:rPr>
        <w:pPrChange w:id="3032" w:author="Luffi" w:date="2017-07-03T23:48:00Z">
          <w:pPr>
            <w:spacing w:line="360" w:lineRule="auto"/>
          </w:pPr>
        </w:pPrChange>
      </w:pPr>
      <w:r w:rsidRPr="00A71B61">
        <w:rPr>
          <w:rFonts w:eastAsia="Calibri" w:cs="Times New Roman"/>
          <w:b/>
          <w:sz w:val="24"/>
          <w:szCs w:val="24"/>
        </w:rPr>
        <w:t>q=</w:t>
      </w:r>
      <w:r w:rsidRPr="00A71B61">
        <w:rPr>
          <w:rFonts w:eastAsia="Calibri" w:cs="Times New Roman"/>
          <w:sz w:val="24"/>
          <w:szCs w:val="24"/>
        </w:rPr>
        <w:t>1-p=0,5</w:t>
      </w:r>
    </w:p>
    <w:p w14:paraId="1EB86485" w14:textId="77777777" w:rsidR="002748C0" w:rsidRPr="00A71B61" w:rsidRDefault="002748C0">
      <w:pPr>
        <w:spacing w:after="0" w:line="360" w:lineRule="auto"/>
        <w:rPr>
          <w:rFonts w:eastAsia="Calibri" w:cs="Times New Roman"/>
          <w:sz w:val="24"/>
          <w:szCs w:val="24"/>
        </w:rPr>
        <w:pPrChange w:id="3033" w:author="Luffi" w:date="2017-07-03T23:48:00Z">
          <w:pPr>
            <w:spacing w:line="360" w:lineRule="auto"/>
          </w:pPr>
        </w:pPrChange>
      </w:pPr>
      <w:r w:rsidRPr="00A71B61">
        <w:rPr>
          <w:rFonts w:eastAsia="Calibri" w:cs="Times New Roman"/>
          <w:b/>
          <w:sz w:val="24"/>
          <w:szCs w:val="24"/>
        </w:rPr>
        <w:t xml:space="preserve">Paso 1: </w:t>
      </w:r>
      <w:r w:rsidRPr="00A71B61">
        <w:rPr>
          <w:rFonts w:eastAsia="Calibri" w:cs="Times New Roman"/>
          <w:sz w:val="24"/>
          <w:szCs w:val="24"/>
        </w:rPr>
        <w:t>Determinación de tamaño provisional de la muestra.</w:t>
      </w:r>
    </w:p>
    <w:p w14:paraId="22F50814" w14:textId="77777777" w:rsidR="002748C0" w:rsidRPr="00A71B61" w:rsidRDefault="002748C0">
      <w:pPr>
        <w:spacing w:after="0" w:line="360" w:lineRule="auto"/>
        <w:jc w:val="center"/>
        <w:rPr>
          <w:rFonts w:eastAsia="Calibri" w:cs="Times New Roman"/>
          <w:sz w:val="24"/>
          <w:szCs w:val="24"/>
        </w:rPr>
        <w:pPrChange w:id="3034" w:author="Luffi" w:date="2017-07-03T23:48:00Z">
          <w:pPr>
            <w:spacing w:line="360" w:lineRule="auto"/>
            <w:jc w:val="center"/>
          </w:pPr>
        </w:pPrChange>
      </w:pPr>
      <w:r w:rsidRPr="00A71B61">
        <w:rPr>
          <w:rFonts w:eastAsia="Calibri" w:cs="Times New Roman"/>
          <w:b/>
          <w:sz w:val="24"/>
          <w:szCs w:val="24"/>
        </w:rPr>
        <w:t>n</w:t>
      </w:r>
      <w:r w:rsidRPr="00A71B61">
        <w:rPr>
          <w:rFonts w:eastAsia="Calibri" w:cs="Times New Roman"/>
          <w:b/>
          <w:sz w:val="24"/>
          <w:szCs w:val="24"/>
          <w:vertAlign w:val="subscript"/>
        </w:rPr>
        <w:t>0</w:t>
      </w:r>
      <w:r w:rsidRPr="00A71B61">
        <w:rPr>
          <w:rFonts w:eastAsia="Calibri" w:cs="Times New Roman"/>
          <w:b/>
          <w:sz w:val="24"/>
          <w:szCs w:val="24"/>
        </w:rPr>
        <w:t xml:space="preserve"> = </w:t>
      </w:r>
      <w:r w:rsidRPr="00A71B61">
        <w:rPr>
          <w:rFonts w:eastAsia="Calibri" w:cs="Times New Roman"/>
          <w:sz w:val="24"/>
          <w:szCs w:val="24"/>
        </w:rPr>
        <w:t>(1,75)</w:t>
      </w:r>
      <w:r w:rsidRPr="00A71B61">
        <w:rPr>
          <w:rFonts w:eastAsia="Calibri" w:cs="Times New Roman"/>
          <w:sz w:val="24"/>
          <w:szCs w:val="24"/>
          <w:vertAlign w:val="superscript"/>
        </w:rPr>
        <w:t>2</w:t>
      </w:r>
      <w:r w:rsidRPr="00A71B61">
        <w:rPr>
          <w:rFonts w:eastAsia="Calibri" w:cs="Times New Roman"/>
          <w:sz w:val="24"/>
          <w:szCs w:val="24"/>
        </w:rPr>
        <w:t xml:space="preserve"> (0,5) (0,5) = 120</w:t>
      </w:r>
    </w:p>
    <w:p w14:paraId="2D439EDD" w14:textId="77777777" w:rsidR="002748C0" w:rsidRPr="00A71B61" w:rsidRDefault="002748C0">
      <w:pPr>
        <w:spacing w:after="0" w:line="360" w:lineRule="auto"/>
        <w:jc w:val="center"/>
        <w:rPr>
          <w:rFonts w:eastAsia="Calibri" w:cs="Times New Roman"/>
          <w:sz w:val="24"/>
          <w:szCs w:val="24"/>
          <w:vertAlign w:val="superscript"/>
        </w:rPr>
        <w:pPrChange w:id="3035" w:author="Luffi" w:date="2017-07-03T23:48:00Z">
          <w:pPr>
            <w:spacing w:line="360" w:lineRule="auto"/>
            <w:jc w:val="center"/>
          </w:pPr>
        </w:pPrChange>
      </w:pPr>
      <w:r w:rsidRPr="00A71B61">
        <w:rPr>
          <w:rFonts w:eastAsia="Calibri" w:cs="Times New Roman"/>
          <w:b/>
          <w:noProof/>
          <w:sz w:val="24"/>
          <w:szCs w:val="24"/>
          <w:lang w:eastAsia="es-BO"/>
        </w:rPr>
        <mc:AlternateContent>
          <mc:Choice Requires="wps">
            <w:drawing>
              <wp:anchor distT="0" distB="0" distL="114300" distR="114300" simplePos="0" relativeHeight="251659264" behindDoc="0" locked="0" layoutInCell="1" allowOverlap="1" wp14:anchorId="25BF814A" wp14:editId="3ECFC75A">
                <wp:simplePos x="0" y="0"/>
                <wp:positionH relativeFrom="margin">
                  <wp:posOffset>2251296</wp:posOffset>
                </wp:positionH>
                <wp:positionV relativeFrom="paragraph">
                  <wp:posOffset>9525</wp:posOffset>
                </wp:positionV>
                <wp:extent cx="1008000" cy="0"/>
                <wp:effectExtent l="0" t="0" r="20955" b="19050"/>
                <wp:wrapNone/>
                <wp:docPr id="7" name="Conector recto 7"/>
                <wp:cNvGraphicFramePr/>
                <a:graphic xmlns:a="http://schemas.openxmlformats.org/drawingml/2006/main">
                  <a:graphicData uri="http://schemas.microsoft.com/office/word/2010/wordprocessingShape">
                    <wps:wsp>
                      <wps:cNvCnPr/>
                      <wps:spPr>
                        <a:xfrm flipV="1">
                          <a:off x="0" y="0"/>
                          <a:ext cx="1008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57E00E" id="Conector recto 7"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25pt,.75pt" to="256.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" strokecolor="windowText" strokeweight=".5pt">
                <v:stroke joinstyle="miter"/>
                <w10:wrap anchorx="margin"/>
              </v:line>
            </w:pict>
          </mc:Fallback>
        </mc:AlternateContent>
      </w:r>
      <w:r w:rsidRPr="00A71B61">
        <w:rPr>
          <w:rFonts w:eastAsia="Calibri" w:cs="Times New Roman"/>
          <w:sz w:val="24"/>
          <w:szCs w:val="24"/>
        </w:rPr>
        <w:t>0,08</w:t>
      </w:r>
      <w:r w:rsidRPr="00A71B61">
        <w:rPr>
          <w:rFonts w:eastAsia="Calibri" w:cs="Times New Roman"/>
          <w:sz w:val="24"/>
          <w:szCs w:val="24"/>
          <w:vertAlign w:val="superscript"/>
        </w:rPr>
        <w:t>2</w:t>
      </w:r>
    </w:p>
    <w:p w14:paraId="16325596" w14:textId="4424A058" w:rsidR="002748C0" w:rsidRDefault="002748C0">
      <w:pPr>
        <w:spacing w:after="0" w:line="360" w:lineRule="auto"/>
        <w:rPr>
          <w:ins w:id="3036" w:author="Luffi" w:date="2017-07-03T23:44:00Z"/>
          <w:rFonts w:eastAsia="Calibri" w:cs="Times New Roman"/>
          <w:sz w:val="24"/>
          <w:szCs w:val="24"/>
          <w:vertAlign w:val="superscript"/>
        </w:rPr>
        <w:pPrChange w:id="3037" w:author="Luffi" w:date="2017-07-03T23:48:00Z">
          <w:pPr>
            <w:spacing w:line="360" w:lineRule="auto"/>
            <w:jc w:val="center"/>
          </w:pPr>
        </w:pPrChange>
      </w:pPr>
    </w:p>
    <w:p w14:paraId="4C2834F9" w14:textId="51587C28" w:rsidR="0097683B" w:rsidRDefault="0097683B">
      <w:pPr>
        <w:spacing w:after="0" w:line="360" w:lineRule="auto"/>
        <w:rPr>
          <w:ins w:id="3038" w:author="Luffi" w:date="2017-07-03T23:44:00Z"/>
          <w:rFonts w:eastAsia="Calibri" w:cs="Times New Roman"/>
          <w:sz w:val="24"/>
          <w:szCs w:val="24"/>
          <w:vertAlign w:val="superscript"/>
        </w:rPr>
        <w:pPrChange w:id="3039" w:author="Luffi" w:date="2017-07-03T23:48:00Z">
          <w:pPr>
            <w:spacing w:line="360" w:lineRule="auto"/>
            <w:jc w:val="center"/>
          </w:pPr>
        </w:pPrChange>
      </w:pPr>
    </w:p>
    <w:p w14:paraId="4A9FDC47" w14:textId="77777777" w:rsidR="0097683B" w:rsidRPr="00A71B61" w:rsidRDefault="0097683B">
      <w:pPr>
        <w:spacing w:after="0" w:line="360" w:lineRule="auto"/>
        <w:rPr>
          <w:rFonts w:eastAsia="Calibri" w:cs="Times New Roman"/>
          <w:sz w:val="24"/>
          <w:szCs w:val="24"/>
          <w:vertAlign w:val="superscript"/>
        </w:rPr>
        <w:pPrChange w:id="3040" w:author="Luffi" w:date="2017-07-03T23:48:00Z">
          <w:pPr>
            <w:spacing w:line="360" w:lineRule="auto"/>
            <w:jc w:val="center"/>
          </w:pPr>
        </w:pPrChange>
      </w:pPr>
    </w:p>
    <w:p w14:paraId="240A120B" w14:textId="77777777" w:rsidR="002748C0" w:rsidRPr="00A71B61" w:rsidRDefault="002748C0">
      <w:pPr>
        <w:spacing w:after="0" w:line="360" w:lineRule="auto"/>
        <w:rPr>
          <w:rFonts w:eastAsia="Calibri" w:cs="Times New Roman"/>
          <w:sz w:val="24"/>
          <w:szCs w:val="24"/>
        </w:rPr>
        <w:pPrChange w:id="3041" w:author="Luffi" w:date="2017-07-03T23:48:00Z">
          <w:pPr>
            <w:spacing w:line="360" w:lineRule="auto"/>
          </w:pPr>
        </w:pPrChange>
      </w:pPr>
      <w:r w:rsidRPr="00A71B61">
        <w:rPr>
          <w:rFonts w:eastAsia="Calibri" w:cs="Times New Roman"/>
          <w:b/>
          <w:sz w:val="24"/>
          <w:szCs w:val="24"/>
        </w:rPr>
        <w:t xml:space="preserve">Paso 2: </w:t>
      </w:r>
      <w:r w:rsidRPr="00A71B61">
        <w:rPr>
          <w:rFonts w:eastAsia="Calibri" w:cs="Times New Roman"/>
          <w:sz w:val="24"/>
          <w:szCs w:val="24"/>
        </w:rPr>
        <w:t xml:space="preserve">Condición </w:t>
      </w:r>
    </w:p>
    <w:p w14:paraId="3162EC77" w14:textId="77777777" w:rsidR="002748C0" w:rsidRPr="00A71B61" w:rsidDel="0097683B" w:rsidRDefault="002748C0">
      <w:pPr>
        <w:spacing w:after="0" w:line="360" w:lineRule="auto"/>
        <w:jc w:val="center"/>
        <w:rPr>
          <w:del w:id="3042" w:author="Luffi" w:date="2017-07-03T23:44:00Z"/>
          <w:rFonts w:eastAsia="Calibri" w:cs="Times New Roman"/>
          <w:b/>
          <w:sz w:val="24"/>
          <w:szCs w:val="24"/>
        </w:rPr>
        <w:pPrChange w:id="3043" w:author="Luffi" w:date="2017-07-03T23:48:00Z">
          <w:pPr>
            <w:spacing w:line="360" w:lineRule="auto"/>
            <w:jc w:val="center"/>
          </w:pPr>
        </w:pPrChange>
      </w:pPr>
      <w:r w:rsidRPr="00A71B61">
        <w:rPr>
          <w:rFonts w:eastAsia="Calibri" w:cs="Times New Roman"/>
          <w:b/>
          <w:sz w:val="24"/>
          <w:szCs w:val="24"/>
        </w:rPr>
        <w:t>N&gt;n</w:t>
      </w:r>
      <w:r w:rsidRPr="00A71B61">
        <w:rPr>
          <w:rFonts w:eastAsia="Calibri" w:cs="Times New Roman"/>
          <w:b/>
          <w:sz w:val="24"/>
          <w:szCs w:val="24"/>
          <w:vertAlign w:val="subscript"/>
        </w:rPr>
        <w:t xml:space="preserve">0 </w:t>
      </w:r>
      <w:r w:rsidRPr="00A71B61">
        <w:rPr>
          <w:rFonts w:eastAsia="Calibri" w:cs="Times New Roman"/>
          <w:b/>
          <w:sz w:val="24"/>
          <w:szCs w:val="24"/>
        </w:rPr>
        <w:t>(n</w:t>
      </w:r>
      <w:r w:rsidRPr="00A71B61">
        <w:rPr>
          <w:rFonts w:eastAsia="Calibri" w:cs="Times New Roman"/>
          <w:b/>
          <w:sz w:val="24"/>
          <w:szCs w:val="24"/>
          <w:vertAlign w:val="subscript"/>
        </w:rPr>
        <w:t>0</w:t>
      </w:r>
      <w:r w:rsidRPr="00A71B61">
        <w:rPr>
          <w:rFonts w:eastAsia="Calibri" w:cs="Times New Roman"/>
          <w:b/>
          <w:sz w:val="24"/>
          <w:szCs w:val="24"/>
        </w:rPr>
        <w:t>-1)</w:t>
      </w:r>
    </w:p>
    <w:p w14:paraId="3B165B1C" w14:textId="77777777" w:rsidR="002748C0" w:rsidRPr="00A71B61" w:rsidRDefault="002748C0">
      <w:pPr>
        <w:spacing w:after="0" w:line="360" w:lineRule="auto"/>
        <w:jc w:val="center"/>
        <w:rPr>
          <w:rFonts w:eastAsia="Calibri" w:cs="Times New Roman"/>
          <w:b/>
          <w:sz w:val="24"/>
          <w:szCs w:val="24"/>
        </w:rPr>
        <w:pPrChange w:id="3044" w:author="Luffi" w:date="2017-07-03T23:48:00Z">
          <w:pPr>
            <w:spacing w:line="360" w:lineRule="auto"/>
            <w:jc w:val="center"/>
          </w:pPr>
        </w:pPrChange>
      </w:pPr>
    </w:p>
    <w:p w14:paraId="63B21EC1" w14:textId="77777777" w:rsidR="002748C0" w:rsidRPr="00A71B61" w:rsidRDefault="0080243D">
      <w:pPr>
        <w:spacing w:after="0" w:line="360" w:lineRule="auto"/>
        <w:jc w:val="center"/>
        <w:rPr>
          <w:rFonts w:eastAsia="Calibri" w:cs="Times New Roman"/>
          <w:sz w:val="24"/>
          <w:szCs w:val="24"/>
        </w:rPr>
        <w:pPrChange w:id="3045" w:author="Luffi" w:date="2017-07-03T23:48:00Z">
          <w:pPr>
            <w:spacing w:line="360" w:lineRule="auto"/>
            <w:jc w:val="center"/>
          </w:pPr>
        </w:pPrChange>
      </w:pPr>
      <w:r>
        <w:rPr>
          <w:rFonts w:eastAsia="Calibri" w:cs="Times New Roman"/>
          <w:sz w:val="24"/>
          <w:szCs w:val="24"/>
        </w:rPr>
        <w:t>12.440</w:t>
      </w:r>
      <w:r w:rsidR="002748C0" w:rsidRPr="00A71B61">
        <w:rPr>
          <w:rFonts w:eastAsia="Calibri" w:cs="Times New Roman"/>
          <w:sz w:val="24"/>
          <w:szCs w:val="24"/>
        </w:rPr>
        <w:t>&gt;120(120-1)</w:t>
      </w:r>
    </w:p>
    <w:p w14:paraId="4352CD4C" w14:textId="747520FF" w:rsidR="002748C0" w:rsidRDefault="0080243D">
      <w:pPr>
        <w:spacing w:after="0" w:line="360" w:lineRule="auto"/>
        <w:jc w:val="center"/>
        <w:rPr>
          <w:ins w:id="3046" w:author="Luffi" w:date="2017-07-03T23:46:00Z"/>
          <w:rFonts w:eastAsia="Calibri" w:cs="Times New Roman"/>
          <w:sz w:val="24"/>
          <w:szCs w:val="24"/>
        </w:rPr>
        <w:pPrChange w:id="3047" w:author="Luffi" w:date="2017-07-03T23:48:00Z">
          <w:pPr>
            <w:spacing w:line="360" w:lineRule="auto"/>
            <w:jc w:val="center"/>
          </w:pPr>
        </w:pPrChange>
      </w:pPr>
      <w:r>
        <w:rPr>
          <w:rFonts w:eastAsia="Calibri" w:cs="Times New Roman"/>
          <w:sz w:val="24"/>
          <w:szCs w:val="24"/>
        </w:rPr>
        <w:t>12.4</w:t>
      </w:r>
      <w:r w:rsidR="002748C0" w:rsidRPr="00A71B61">
        <w:rPr>
          <w:rFonts w:eastAsia="Calibri" w:cs="Times New Roman"/>
          <w:sz w:val="24"/>
          <w:szCs w:val="24"/>
        </w:rPr>
        <w:t>40&gt;14280</w:t>
      </w:r>
    </w:p>
    <w:p w14:paraId="4C7FDBB5" w14:textId="51674DA5" w:rsidR="008925E2" w:rsidRPr="00A71B61" w:rsidDel="008925E2" w:rsidRDefault="008925E2">
      <w:pPr>
        <w:spacing w:after="0" w:line="360" w:lineRule="auto"/>
        <w:jc w:val="center"/>
        <w:rPr>
          <w:del w:id="3048" w:author="Luffi" w:date="2017-07-03T23:49:00Z"/>
          <w:rFonts w:eastAsia="Calibri" w:cs="Times New Roman"/>
          <w:sz w:val="24"/>
          <w:szCs w:val="24"/>
        </w:rPr>
        <w:pPrChange w:id="3049" w:author="Luffi" w:date="2017-07-03T23:48:00Z">
          <w:pPr>
            <w:spacing w:line="360" w:lineRule="auto"/>
            <w:jc w:val="center"/>
          </w:pPr>
        </w:pPrChange>
      </w:pPr>
    </w:p>
    <w:p w14:paraId="5A9AA7C3" w14:textId="77777777" w:rsidR="002748C0" w:rsidRPr="00A71B61" w:rsidDel="0097683B" w:rsidRDefault="002748C0">
      <w:pPr>
        <w:spacing w:after="0" w:line="360" w:lineRule="auto"/>
        <w:rPr>
          <w:del w:id="3050" w:author="Luffi" w:date="2017-07-03T23:44:00Z"/>
          <w:rFonts w:eastAsia="Calibri" w:cs="Times New Roman"/>
          <w:sz w:val="24"/>
          <w:szCs w:val="24"/>
        </w:rPr>
        <w:pPrChange w:id="3051" w:author="Luffi" w:date="2017-07-03T23:48:00Z">
          <w:pPr>
            <w:spacing w:line="360" w:lineRule="auto"/>
          </w:pPr>
        </w:pPrChange>
      </w:pPr>
      <w:r w:rsidRPr="00A71B61">
        <w:rPr>
          <w:rFonts w:eastAsia="Calibri" w:cs="Times New Roman"/>
          <w:b/>
          <w:sz w:val="24"/>
          <w:szCs w:val="24"/>
        </w:rPr>
        <w:t xml:space="preserve">Paso 3: </w:t>
      </w:r>
      <w:r w:rsidRPr="00A71B61">
        <w:rPr>
          <w:rFonts w:eastAsia="Calibri" w:cs="Times New Roman"/>
          <w:sz w:val="24"/>
          <w:szCs w:val="24"/>
        </w:rPr>
        <w:t>Tamaño de la muestra.</w:t>
      </w:r>
    </w:p>
    <w:p w14:paraId="7A22C4CB" w14:textId="77777777" w:rsidR="002748C0" w:rsidRPr="00A71B61" w:rsidRDefault="002748C0">
      <w:pPr>
        <w:spacing w:after="0" w:line="360" w:lineRule="auto"/>
        <w:rPr>
          <w:rFonts w:eastAsia="Calibri" w:cs="Times New Roman"/>
          <w:sz w:val="24"/>
          <w:szCs w:val="24"/>
        </w:rPr>
        <w:pPrChange w:id="3052" w:author="Luffi" w:date="2017-07-03T23:48:00Z">
          <w:pPr>
            <w:spacing w:line="360" w:lineRule="auto"/>
          </w:pPr>
        </w:pPrChange>
      </w:pPr>
    </w:p>
    <w:p w14:paraId="22E4A199" w14:textId="77777777" w:rsidR="002748C0" w:rsidRPr="00A71B61" w:rsidRDefault="002748C0">
      <w:pPr>
        <w:spacing w:after="0" w:line="360" w:lineRule="auto"/>
        <w:jc w:val="center"/>
        <w:rPr>
          <w:rFonts w:eastAsia="Calibri" w:cs="Times New Roman"/>
          <w:b/>
          <w:sz w:val="24"/>
          <w:szCs w:val="24"/>
          <w:vertAlign w:val="subscript"/>
        </w:rPr>
        <w:pPrChange w:id="3053" w:author="Luffi" w:date="2017-07-03T23:48:00Z">
          <w:pPr>
            <w:spacing w:line="360" w:lineRule="auto"/>
            <w:jc w:val="center"/>
          </w:pPr>
        </w:pPrChange>
      </w:pPr>
      <w:r w:rsidRPr="00A71B61">
        <w:rPr>
          <w:rFonts w:eastAsia="Calibri" w:cs="Times New Roman"/>
          <w:b/>
          <w:sz w:val="24"/>
          <w:szCs w:val="24"/>
        </w:rPr>
        <w:t>n=       n</w:t>
      </w:r>
      <w:r w:rsidRPr="00A71B61">
        <w:rPr>
          <w:rFonts w:eastAsia="Calibri" w:cs="Times New Roman"/>
          <w:b/>
          <w:sz w:val="24"/>
          <w:szCs w:val="24"/>
          <w:vertAlign w:val="subscript"/>
        </w:rPr>
        <w:t>0</w:t>
      </w:r>
    </w:p>
    <w:p w14:paraId="38183C2E" w14:textId="77777777" w:rsidR="002748C0" w:rsidRPr="00A71B61" w:rsidRDefault="002748C0">
      <w:pPr>
        <w:spacing w:after="0" w:line="360" w:lineRule="auto"/>
        <w:jc w:val="center"/>
        <w:rPr>
          <w:rFonts w:eastAsia="Calibri" w:cs="Times New Roman"/>
          <w:b/>
          <w:sz w:val="24"/>
          <w:szCs w:val="24"/>
          <w:vertAlign w:val="subscript"/>
        </w:rPr>
        <w:pPrChange w:id="3054" w:author="Luffi" w:date="2017-07-03T23:48:00Z">
          <w:pPr>
            <w:spacing w:line="360" w:lineRule="auto"/>
            <w:jc w:val="center"/>
          </w:pPr>
        </w:pPrChange>
      </w:pPr>
      <w:r w:rsidRPr="00A71B61">
        <w:rPr>
          <w:rFonts w:eastAsia="Calibri" w:cs="Times New Roman"/>
          <w:b/>
          <w:noProof/>
          <w:sz w:val="24"/>
          <w:szCs w:val="24"/>
          <w:lang w:eastAsia="es-BO"/>
        </w:rPr>
        <mc:AlternateContent>
          <mc:Choice Requires="wps">
            <w:drawing>
              <wp:anchor distT="0" distB="0" distL="114300" distR="114300" simplePos="0" relativeHeight="251663360" behindDoc="0" locked="0" layoutInCell="1" allowOverlap="1" wp14:anchorId="441FAEDF" wp14:editId="0E847F6D">
                <wp:simplePos x="0" y="0"/>
                <wp:positionH relativeFrom="margin">
                  <wp:posOffset>2972435</wp:posOffset>
                </wp:positionH>
                <wp:positionV relativeFrom="paragraph">
                  <wp:posOffset>188595</wp:posOffset>
                </wp:positionV>
                <wp:extent cx="278130" cy="0"/>
                <wp:effectExtent l="0" t="0" r="26670" b="19050"/>
                <wp:wrapNone/>
                <wp:docPr id="5" name="Conector recto 5"/>
                <wp:cNvGraphicFramePr/>
                <a:graphic xmlns:a="http://schemas.openxmlformats.org/drawingml/2006/main">
                  <a:graphicData uri="http://schemas.microsoft.com/office/word/2010/wordprocessingShape">
                    <wps:wsp>
                      <wps:cNvCnPr/>
                      <wps:spPr>
                        <a:xfrm>
                          <a:off x="0" y="0"/>
                          <a:ext cx="27813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B71773"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4.05pt,14.85pt" to="255.9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" strokecolor="windowText" strokeweight=".5pt">
                <v:stroke joinstyle="miter"/>
                <w10:wrap anchorx="margin"/>
              </v:line>
            </w:pict>
          </mc:Fallback>
        </mc:AlternateContent>
      </w:r>
      <w:r w:rsidRPr="00A71B61">
        <w:rPr>
          <w:rFonts w:eastAsia="Calibri" w:cs="Times New Roman"/>
          <w:b/>
          <w:noProof/>
          <w:sz w:val="24"/>
          <w:szCs w:val="24"/>
          <w:lang w:eastAsia="es-BO"/>
        </w:rPr>
        <mc:AlternateContent>
          <mc:Choice Requires="wps">
            <w:drawing>
              <wp:anchor distT="0" distB="0" distL="114300" distR="114300" simplePos="0" relativeHeight="251662336" behindDoc="0" locked="0" layoutInCell="1" allowOverlap="1" wp14:anchorId="0C1926FB" wp14:editId="3BF92F5E">
                <wp:simplePos x="0" y="0"/>
                <wp:positionH relativeFrom="margin">
                  <wp:posOffset>2966498</wp:posOffset>
                </wp:positionH>
                <wp:positionV relativeFrom="paragraph">
                  <wp:posOffset>3972</wp:posOffset>
                </wp:positionV>
                <wp:extent cx="427382" cy="9939"/>
                <wp:effectExtent l="0" t="0" r="29845" b="28575"/>
                <wp:wrapNone/>
                <wp:docPr id="4" name="Conector recto 4"/>
                <wp:cNvGraphicFramePr/>
                <a:graphic xmlns:a="http://schemas.openxmlformats.org/drawingml/2006/main">
                  <a:graphicData uri="http://schemas.microsoft.com/office/word/2010/wordprocessingShape">
                    <wps:wsp>
                      <wps:cNvCnPr/>
                      <wps:spPr>
                        <a:xfrm>
                          <a:off x="0" y="0"/>
                          <a:ext cx="427382" cy="993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3FE421" id="Conector recto 4"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6pt,.3pt" to="267.2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" strokecolor="windowText" strokeweight=".5pt">
                <v:stroke joinstyle="miter"/>
                <w10:wrap anchorx="margin"/>
              </v:line>
            </w:pict>
          </mc:Fallback>
        </mc:AlternateContent>
      </w:r>
      <w:r w:rsidRPr="00A71B61">
        <w:rPr>
          <w:rFonts w:eastAsia="Calibri" w:cs="Times New Roman"/>
          <w:b/>
          <w:sz w:val="24"/>
          <w:szCs w:val="24"/>
        </w:rPr>
        <w:t xml:space="preserve">        1 + n</w:t>
      </w:r>
      <w:r w:rsidRPr="00A71B61">
        <w:rPr>
          <w:rFonts w:eastAsia="Calibri" w:cs="Times New Roman"/>
          <w:b/>
          <w:sz w:val="24"/>
          <w:szCs w:val="24"/>
          <w:vertAlign w:val="subscript"/>
        </w:rPr>
        <w:t>0</w:t>
      </w:r>
    </w:p>
    <w:p w14:paraId="14C98323" w14:textId="1F415E97" w:rsidR="002748C0" w:rsidDel="008925E2" w:rsidRDefault="002748C0">
      <w:pPr>
        <w:spacing w:after="0" w:line="360" w:lineRule="auto"/>
        <w:jc w:val="center"/>
        <w:rPr>
          <w:del w:id="3055" w:author="Luffi" w:date="2017-07-03T23:44:00Z"/>
          <w:rFonts w:eastAsia="Calibri" w:cs="Times New Roman"/>
          <w:b/>
          <w:sz w:val="24"/>
          <w:szCs w:val="24"/>
        </w:rPr>
        <w:pPrChange w:id="3056" w:author="Luffi" w:date="2017-07-03T23:48:00Z">
          <w:pPr>
            <w:spacing w:line="360" w:lineRule="auto"/>
            <w:jc w:val="center"/>
          </w:pPr>
        </w:pPrChange>
      </w:pPr>
      <w:r w:rsidRPr="00A71B61">
        <w:rPr>
          <w:rFonts w:eastAsia="Calibri" w:cs="Times New Roman"/>
          <w:b/>
          <w:sz w:val="24"/>
          <w:szCs w:val="24"/>
        </w:rPr>
        <w:t xml:space="preserve">              N</w:t>
      </w:r>
    </w:p>
    <w:p w14:paraId="29D67C48" w14:textId="77777777" w:rsidR="008925E2" w:rsidRPr="00A71B61" w:rsidRDefault="008925E2">
      <w:pPr>
        <w:spacing w:after="0" w:line="360" w:lineRule="auto"/>
        <w:jc w:val="center"/>
        <w:rPr>
          <w:ins w:id="3057" w:author="Luffi" w:date="2017-07-03T23:47:00Z"/>
          <w:rFonts w:eastAsia="Calibri" w:cs="Times New Roman"/>
          <w:b/>
          <w:sz w:val="24"/>
          <w:szCs w:val="24"/>
        </w:rPr>
        <w:pPrChange w:id="3058" w:author="Luffi" w:date="2017-07-03T23:48:00Z">
          <w:pPr>
            <w:spacing w:line="360" w:lineRule="auto"/>
            <w:jc w:val="center"/>
          </w:pPr>
        </w:pPrChange>
      </w:pPr>
    </w:p>
    <w:p w14:paraId="11B881B3" w14:textId="77777777" w:rsidR="002748C0" w:rsidRPr="00A71B61" w:rsidRDefault="002748C0">
      <w:pPr>
        <w:spacing w:after="0" w:line="360" w:lineRule="auto"/>
        <w:jc w:val="center"/>
        <w:rPr>
          <w:rFonts w:eastAsia="Calibri" w:cs="Times New Roman"/>
          <w:sz w:val="24"/>
          <w:szCs w:val="24"/>
        </w:rPr>
        <w:pPrChange w:id="3059" w:author="Luffi" w:date="2017-07-03T23:48:00Z">
          <w:pPr>
            <w:spacing w:line="360" w:lineRule="auto"/>
            <w:jc w:val="center"/>
          </w:pPr>
        </w:pPrChange>
      </w:pPr>
    </w:p>
    <w:p w14:paraId="6E547B67" w14:textId="77777777" w:rsidR="002748C0" w:rsidRPr="00A71B61" w:rsidRDefault="002748C0">
      <w:pPr>
        <w:spacing w:after="0" w:line="360" w:lineRule="auto"/>
        <w:jc w:val="center"/>
        <w:rPr>
          <w:rFonts w:eastAsia="Calibri" w:cs="Times New Roman"/>
          <w:sz w:val="24"/>
          <w:szCs w:val="24"/>
        </w:rPr>
        <w:pPrChange w:id="3060" w:author="Luffi" w:date="2017-07-03T23:48:00Z">
          <w:pPr>
            <w:spacing w:line="360" w:lineRule="auto"/>
            <w:jc w:val="center"/>
          </w:pPr>
        </w:pPrChange>
      </w:pPr>
      <w:r w:rsidRPr="00A71B61">
        <w:rPr>
          <w:rFonts w:eastAsia="Calibri" w:cs="Times New Roman"/>
          <w:noProof/>
          <w:sz w:val="24"/>
          <w:szCs w:val="24"/>
          <w:lang w:eastAsia="es-BO"/>
        </w:rPr>
        <mc:AlternateContent>
          <mc:Choice Requires="wps">
            <w:drawing>
              <wp:anchor distT="0" distB="0" distL="114300" distR="114300" simplePos="0" relativeHeight="251660288" behindDoc="0" locked="0" layoutInCell="1" allowOverlap="1" wp14:anchorId="619B0E3A" wp14:editId="147DA230">
                <wp:simplePos x="0" y="0"/>
                <wp:positionH relativeFrom="margin">
                  <wp:posOffset>2785745</wp:posOffset>
                </wp:positionH>
                <wp:positionV relativeFrom="paragraph">
                  <wp:posOffset>168910</wp:posOffset>
                </wp:positionV>
                <wp:extent cx="612775" cy="0"/>
                <wp:effectExtent l="0" t="0" r="34925" b="19050"/>
                <wp:wrapNone/>
                <wp:docPr id="2" name="Conector recto 2"/>
                <wp:cNvGraphicFramePr/>
                <a:graphic xmlns:a="http://schemas.openxmlformats.org/drawingml/2006/main">
                  <a:graphicData uri="http://schemas.microsoft.com/office/word/2010/wordprocessingShape">
                    <wps:wsp>
                      <wps:cNvCnPr/>
                      <wps:spPr>
                        <a:xfrm>
                          <a:off x="0" y="0"/>
                          <a:ext cx="6127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43E721" id="Conector recto 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35pt,13.3pt" to="267.6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" strokecolor="windowText" strokeweight=".5pt">
                <v:stroke joinstyle="miter"/>
                <w10:wrap anchorx="margin"/>
              </v:line>
            </w:pict>
          </mc:Fallback>
        </mc:AlternateContent>
      </w:r>
      <w:r w:rsidR="0080243D">
        <w:rPr>
          <w:rFonts w:eastAsia="Calibri" w:cs="Times New Roman"/>
          <w:sz w:val="24"/>
          <w:szCs w:val="24"/>
        </w:rPr>
        <w:t xml:space="preserve">        n=      120           = </w:t>
      </w:r>
      <w:r w:rsidR="0080243D" w:rsidRPr="0080243D">
        <w:rPr>
          <w:rFonts w:eastAsia="Calibri" w:cs="Times New Roman"/>
          <w:b/>
          <w:sz w:val="24"/>
          <w:szCs w:val="24"/>
        </w:rPr>
        <w:t>119</w:t>
      </w:r>
    </w:p>
    <w:p w14:paraId="3A0F1448" w14:textId="77777777" w:rsidR="002748C0" w:rsidRPr="00A71B61" w:rsidRDefault="002748C0">
      <w:pPr>
        <w:spacing w:after="0" w:line="360" w:lineRule="auto"/>
        <w:jc w:val="center"/>
        <w:rPr>
          <w:rFonts w:eastAsia="Calibri" w:cs="Times New Roman"/>
          <w:sz w:val="24"/>
          <w:szCs w:val="24"/>
        </w:rPr>
        <w:pPrChange w:id="3061" w:author="Luffi" w:date="2017-07-03T23:48:00Z">
          <w:pPr>
            <w:spacing w:line="360" w:lineRule="auto"/>
            <w:jc w:val="center"/>
          </w:pPr>
        </w:pPrChange>
      </w:pPr>
      <w:r w:rsidRPr="00A71B61">
        <w:rPr>
          <w:rFonts w:eastAsia="Calibri" w:cs="Times New Roman"/>
          <w:sz w:val="24"/>
          <w:szCs w:val="24"/>
        </w:rPr>
        <w:t xml:space="preserve">  1</w:t>
      </w:r>
      <w:r w:rsidR="0080243D">
        <w:rPr>
          <w:rFonts w:eastAsia="Calibri" w:cs="Times New Roman"/>
          <w:sz w:val="24"/>
          <w:szCs w:val="24"/>
        </w:rPr>
        <w:t xml:space="preserve"> </w:t>
      </w:r>
      <w:r w:rsidRPr="00A71B61">
        <w:rPr>
          <w:rFonts w:eastAsia="Calibri" w:cs="Times New Roman"/>
          <w:sz w:val="24"/>
          <w:szCs w:val="24"/>
        </w:rPr>
        <w:t>+</w:t>
      </w:r>
      <w:r w:rsidR="0080243D">
        <w:rPr>
          <w:rFonts w:eastAsia="Calibri" w:cs="Times New Roman"/>
          <w:sz w:val="24"/>
          <w:szCs w:val="24"/>
        </w:rPr>
        <w:t xml:space="preserve">   </w:t>
      </w:r>
      <w:r w:rsidRPr="00A71B61">
        <w:rPr>
          <w:rFonts w:eastAsia="Calibri" w:cs="Times New Roman"/>
          <w:sz w:val="24"/>
          <w:szCs w:val="24"/>
        </w:rPr>
        <w:t>120</w:t>
      </w:r>
    </w:p>
    <w:p w14:paraId="6F89DD5A" w14:textId="77777777" w:rsidR="002748C0" w:rsidRPr="00A71B61" w:rsidDel="0097683B" w:rsidRDefault="0080243D">
      <w:pPr>
        <w:spacing w:after="0" w:line="360" w:lineRule="auto"/>
        <w:jc w:val="center"/>
        <w:rPr>
          <w:del w:id="3062" w:author="Luffi" w:date="2017-07-03T23:44:00Z"/>
          <w:rFonts w:eastAsia="Calibri" w:cs="Times New Roman"/>
          <w:sz w:val="24"/>
          <w:szCs w:val="24"/>
        </w:rPr>
        <w:pPrChange w:id="3063" w:author="Luffi" w:date="2017-07-03T23:48:00Z">
          <w:pPr>
            <w:spacing w:line="360" w:lineRule="auto"/>
            <w:jc w:val="center"/>
          </w:pPr>
        </w:pPrChange>
      </w:pPr>
      <w:r w:rsidRPr="00A71B61">
        <w:rPr>
          <w:rFonts w:eastAsia="Calibri" w:cs="Times New Roman"/>
          <w:noProof/>
          <w:sz w:val="24"/>
          <w:szCs w:val="24"/>
          <w:lang w:eastAsia="es-BO"/>
        </w:rPr>
        <mc:AlternateContent>
          <mc:Choice Requires="wps">
            <w:drawing>
              <wp:anchor distT="0" distB="0" distL="114300" distR="114300" simplePos="0" relativeHeight="251661312" behindDoc="0" locked="0" layoutInCell="1" allowOverlap="1" wp14:anchorId="32C3BA1E" wp14:editId="19C7F0F6">
                <wp:simplePos x="0" y="0"/>
                <wp:positionH relativeFrom="margin">
                  <wp:posOffset>2957194</wp:posOffset>
                </wp:positionH>
                <wp:positionV relativeFrom="paragraph">
                  <wp:posOffset>6349</wp:posOffset>
                </wp:positionV>
                <wp:extent cx="466725" cy="9525"/>
                <wp:effectExtent l="0" t="0" r="28575" b="28575"/>
                <wp:wrapNone/>
                <wp:docPr id="3" name="Conector recto 3"/>
                <wp:cNvGraphicFramePr/>
                <a:graphic xmlns:a="http://schemas.openxmlformats.org/drawingml/2006/main">
                  <a:graphicData uri="http://schemas.microsoft.com/office/word/2010/wordprocessingShape">
                    <wps:wsp>
                      <wps:cNvCnPr/>
                      <wps:spPr>
                        <a:xfrm flipV="1">
                          <a:off x="0" y="0"/>
                          <a:ext cx="4667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F3D5777" id="Conector recto 3"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85pt,.5pt" to="269.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" strokecolor="windowText" strokeweight=".5pt">
                <v:stroke joinstyle="miter"/>
                <w10:wrap anchorx="margin"/>
              </v:line>
            </w:pict>
          </mc:Fallback>
        </mc:AlternateContent>
      </w:r>
      <w:r w:rsidR="002748C0" w:rsidRPr="00A71B61">
        <w:rPr>
          <w:rFonts w:eastAsia="Calibri" w:cs="Times New Roman"/>
          <w:sz w:val="24"/>
          <w:szCs w:val="24"/>
        </w:rPr>
        <w:t xml:space="preserve">       </w:t>
      </w:r>
      <w:r>
        <w:rPr>
          <w:rFonts w:eastAsia="Calibri" w:cs="Times New Roman"/>
          <w:sz w:val="24"/>
          <w:szCs w:val="24"/>
        </w:rPr>
        <w:t xml:space="preserve">      12.4</w:t>
      </w:r>
      <w:r w:rsidR="002748C0" w:rsidRPr="00A71B61">
        <w:rPr>
          <w:rFonts w:eastAsia="Calibri" w:cs="Times New Roman"/>
          <w:sz w:val="24"/>
          <w:szCs w:val="24"/>
        </w:rPr>
        <w:t>40</w:t>
      </w:r>
    </w:p>
    <w:p w14:paraId="16FDC5AD" w14:textId="77777777" w:rsidR="002748C0" w:rsidRPr="000E0C7E" w:rsidRDefault="002748C0">
      <w:pPr>
        <w:spacing w:after="0" w:line="360" w:lineRule="auto"/>
        <w:jc w:val="center"/>
        <w:rPr>
          <w:rFonts w:cs="Arial"/>
          <w:sz w:val="24"/>
          <w:szCs w:val="24"/>
        </w:rPr>
        <w:pPrChange w:id="3064" w:author="Luffi" w:date="2017-07-03T23:48:00Z">
          <w:pPr>
            <w:spacing w:line="360" w:lineRule="auto"/>
          </w:pPr>
        </w:pPrChange>
      </w:pPr>
    </w:p>
    <w:p w14:paraId="3FD320D9" w14:textId="77777777" w:rsidR="0097683B" w:rsidRDefault="0097683B" w:rsidP="00F06F88">
      <w:pPr>
        <w:spacing w:line="360" w:lineRule="auto"/>
        <w:jc w:val="both"/>
        <w:rPr>
          <w:ins w:id="3065" w:author="Luffi" w:date="2017-07-03T23:45:00Z"/>
          <w:rFonts w:cs="Arial"/>
          <w:b/>
          <w:sz w:val="24"/>
          <w:szCs w:val="24"/>
        </w:rPr>
      </w:pPr>
    </w:p>
    <w:p w14:paraId="20953A9E" w14:textId="6FE1ADBD" w:rsidR="002748C0" w:rsidRPr="00481D37" w:rsidRDefault="002748C0" w:rsidP="00F06F88">
      <w:pPr>
        <w:spacing w:line="360" w:lineRule="auto"/>
        <w:jc w:val="both"/>
        <w:rPr>
          <w:rFonts w:cs="Arial"/>
          <w:b/>
          <w:sz w:val="24"/>
          <w:szCs w:val="24"/>
        </w:rPr>
      </w:pPr>
      <w:r w:rsidRPr="00481D37">
        <w:rPr>
          <w:rFonts w:cs="Arial"/>
          <w:b/>
          <w:sz w:val="24"/>
          <w:szCs w:val="24"/>
        </w:rPr>
        <w:t>Resultados de la encuesta</w:t>
      </w:r>
    </w:p>
    <w:p w14:paraId="17F67ECA" w14:textId="77777777" w:rsidR="002748C0" w:rsidRPr="000E0C7E" w:rsidRDefault="002748C0" w:rsidP="00F06F88">
      <w:pPr>
        <w:spacing w:line="360" w:lineRule="auto"/>
        <w:jc w:val="both"/>
        <w:rPr>
          <w:rFonts w:cs="Arial"/>
          <w:sz w:val="24"/>
          <w:szCs w:val="24"/>
        </w:rPr>
      </w:pPr>
      <w:r w:rsidRPr="000E0C7E">
        <w:rPr>
          <w:rFonts w:cs="Arial"/>
          <w:sz w:val="24"/>
          <w:szCs w:val="24"/>
        </w:rPr>
        <w:t>Una vez realizada la encuesta, los resultados fueron los siguientes:</w:t>
      </w:r>
    </w:p>
    <w:p w14:paraId="666AD87B" w14:textId="77777777" w:rsidR="00814738" w:rsidRDefault="00814738" w:rsidP="00F06F88">
      <w:pPr>
        <w:pStyle w:val="Prrafodelista"/>
        <w:numPr>
          <w:ilvl w:val="0"/>
          <w:numId w:val="22"/>
        </w:numPr>
        <w:spacing w:line="360" w:lineRule="auto"/>
        <w:jc w:val="both"/>
        <w:rPr>
          <w:rFonts w:cs="Arial"/>
          <w:sz w:val="24"/>
          <w:szCs w:val="24"/>
        </w:rPr>
      </w:pPr>
      <w:r w:rsidRPr="000E0C7E">
        <w:rPr>
          <w:rFonts w:cs="Arial"/>
          <w:sz w:val="24"/>
          <w:szCs w:val="24"/>
        </w:rPr>
        <w:t>¿Cómo le parece el método que realiza la secretaria al momento de asignarle una cita?</w:t>
      </w:r>
    </w:p>
    <w:p w14:paraId="2BFFE35E" w14:textId="77777777" w:rsidR="00814738" w:rsidRDefault="00A84EEE" w:rsidP="0097683B">
      <w:pPr>
        <w:pStyle w:val="Prrafodelista"/>
        <w:spacing w:line="360" w:lineRule="auto"/>
        <w:jc w:val="center"/>
        <w:rPr>
          <w:rFonts w:cs="Arial"/>
          <w:sz w:val="24"/>
          <w:szCs w:val="24"/>
        </w:rPr>
      </w:pPr>
      <w:r>
        <w:rPr>
          <w:noProof/>
          <w:lang w:eastAsia="es-BO"/>
        </w:rPr>
        <w:drawing>
          <wp:inline distT="0" distB="0" distL="0" distR="0" wp14:anchorId="2673BB9A" wp14:editId="40F0B932">
            <wp:extent cx="3244132" cy="1868557"/>
            <wp:effectExtent l="0" t="0" r="13970" b="1778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2C24A38" w14:textId="77777777" w:rsidR="00814738" w:rsidRDefault="00814738" w:rsidP="0097683B">
      <w:pPr>
        <w:pStyle w:val="Prrafodelista"/>
        <w:numPr>
          <w:ilvl w:val="0"/>
          <w:numId w:val="22"/>
        </w:numPr>
        <w:spacing w:line="360" w:lineRule="auto"/>
        <w:jc w:val="both"/>
        <w:rPr>
          <w:rFonts w:cs="Arial"/>
          <w:sz w:val="24"/>
          <w:szCs w:val="24"/>
        </w:rPr>
      </w:pPr>
      <w:r>
        <w:rPr>
          <w:rFonts w:cs="Arial"/>
          <w:sz w:val="24"/>
          <w:szCs w:val="24"/>
        </w:rPr>
        <w:t>¿Usted ha recibido factura por el pago de atención médica?</w:t>
      </w:r>
    </w:p>
    <w:p w14:paraId="42A5FB3E" w14:textId="77777777" w:rsidR="00814738" w:rsidRDefault="00A84EEE" w:rsidP="00F06F88">
      <w:pPr>
        <w:pStyle w:val="Prrafodelista"/>
        <w:spacing w:line="360" w:lineRule="auto"/>
        <w:jc w:val="center"/>
        <w:rPr>
          <w:rFonts w:cs="Arial"/>
          <w:sz w:val="24"/>
          <w:szCs w:val="24"/>
        </w:rPr>
      </w:pPr>
      <w:r>
        <w:rPr>
          <w:noProof/>
          <w:lang w:eastAsia="es-BO"/>
        </w:rPr>
        <w:drawing>
          <wp:inline distT="0" distB="0" distL="0" distR="0" wp14:anchorId="6DFD7A1E" wp14:editId="3042D1A0">
            <wp:extent cx="3267710" cy="2130950"/>
            <wp:effectExtent l="0" t="0" r="8890" b="317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4A45C80" w14:textId="77777777" w:rsidR="00814738" w:rsidRDefault="00814738" w:rsidP="00F06F88">
      <w:pPr>
        <w:pStyle w:val="Prrafodelista"/>
        <w:numPr>
          <w:ilvl w:val="0"/>
          <w:numId w:val="22"/>
        </w:numPr>
        <w:spacing w:line="360" w:lineRule="auto"/>
        <w:jc w:val="both"/>
        <w:rPr>
          <w:rFonts w:cs="Arial"/>
          <w:sz w:val="24"/>
          <w:szCs w:val="24"/>
        </w:rPr>
      </w:pPr>
      <w:r w:rsidRPr="000E0C7E">
        <w:rPr>
          <w:rFonts w:cs="Arial"/>
          <w:sz w:val="24"/>
          <w:szCs w:val="24"/>
        </w:rPr>
        <w:lastRenderedPageBreak/>
        <w:t>¿Cómo le parece el método</w:t>
      </w:r>
      <w:r>
        <w:rPr>
          <w:rFonts w:cs="Arial"/>
          <w:sz w:val="24"/>
          <w:szCs w:val="24"/>
        </w:rPr>
        <w:t xml:space="preserve"> de registro</w:t>
      </w:r>
      <w:r w:rsidRPr="000E0C7E">
        <w:rPr>
          <w:rFonts w:cs="Arial"/>
          <w:sz w:val="24"/>
          <w:szCs w:val="24"/>
        </w:rPr>
        <w:t xml:space="preserve"> que realiza su médico al momento de realizar la consulta médica?</w:t>
      </w:r>
    </w:p>
    <w:p w14:paraId="607D98AD" w14:textId="77777777" w:rsidR="00814738" w:rsidRPr="00814738" w:rsidRDefault="0089389E" w:rsidP="00F06F88">
      <w:pPr>
        <w:pStyle w:val="Prrafodelista"/>
        <w:spacing w:line="360" w:lineRule="auto"/>
        <w:jc w:val="center"/>
        <w:rPr>
          <w:rFonts w:cs="Arial"/>
          <w:sz w:val="24"/>
          <w:szCs w:val="24"/>
        </w:rPr>
      </w:pPr>
      <w:r>
        <w:rPr>
          <w:noProof/>
          <w:lang w:eastAsia="es-BO"/>
        </w:rPr>
        <w:drawing>
          <wp:inline distT="0" distB="0" distL="0" distR="0" wp14:anchorId="0E70C35D" wp14:editId="17039144">
            <wp:extent cx="3331210" cy="2035534"/>
            <wp:effectExtent l="0" t="0" r="2540" b="31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D57208E" w14:textId="77777777" w:rsidR="00814738" w:rsidRDefault="00814738" w:rsidP="00F06F88">
      <w:pPr>
        <w:pStyle w:val="Prrafodelista"/>
        <w:numPr>
          <w:ilvl w:val="0"/>
          <w:numId w:val="22"/>
        </w:numPr>
        <w:spacing w:line="360" w:lineRule="auto"/>
        <w:jc w:val="both"/>
        <w:rPr>
          <w:rFonts w:cs="Arial"/>
          <w:sz w:val="24"/>
          <w:szCs w:val="24"/>
        </w:rPr>
      </w:pPr>
      <w:r>
        <w:rPr>
          <w:rFonts w:cs="Arial"/>
          <w:sz w:val="24"/>
          <w:szCs w:val="24"/>
        </w:rPr>
        <w:t>¿Qué tiempo tarda su médico al momento de ser atendido?</w:t>
      </w:r>
    </w:p>
    <w:p w14:paraId="2288BD28" w14:textId="77777777" w:rsidR="00814738" w:rsidRDefault="0089389E" w:rsidP="00F06F88">
      <w:pPr>
        <w:pStyle w:val="Prrafodelista"/>
        <w:spacing w:line="360" w:lineRule="auto"/>
        <w:jc w:val="center"/>
        <w:rPr>
          <w:rFonts w:cs="Arial"/>
          <w:sz w:val="24"/>
          <w:szCs w:val="24"/>
        </w:rPr>
      </w:pPr>
      <w:r>
        <w:rPr>
          <w:noProof/>
          <w:lang w:eastAsia="es-BO"/>
        </w:rPr>
        <w:drawing>
          <wp:inline distT="0" distB="0" distL="0" distR="0" wp14:anchorId="7EE8A64E" wp14:editId="3E40FEEA">
            <wp:extent cx="3355340" cy="2194560"/>
            <wp:effectExtent l="0" t="0" r="16510" b="1524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2CD6BA3" w14:textId="77777777" w:rsidR="00814738" w:rsidRDefault="00814738" w:rsidP="00F06F88">
      <w:pPr>
        <w:pStyle w:val="Prrafodelista"/>
        <w:spacing w:line="360" w:lineRule="auto"/>
        <w:jc w:val="center"/>
        <w:rPr>
          <w:rFonts w:cs="Arial"/>
          <w:sz w:val="24"/>
          <w:szCs w:val="24"/>
        </w:rPr>
      </w:pPr>
    </w:p>
    <w:p w14:paraId="4DA750B0" w14:textId="77777777" w:rsidR="00814738" w:rsidRDefault="00814738" w:rsidP="00F06F88">
      <w:pPr>
        <w:pStyle w:val="Prrafodelista"/>
        <w:numPr>
          <w:ilvl w:val="0"/>
          <w:numId w:val="22"/>
        </w:numPr>
        <w:spacing w:line="360" w:lineRule="auto"/>
        <w:jc w:val="both"/>
        <w:rPr>
          <w:rFonts w:cs="Arial"/>
          <w:sz w:val="24"/>
          <w:szCs w:val="24"/>
        </w:rPr>
      </w:pPr>
      <w:r>
        <w:rPr>
          <w:rFonts w:cs="Arial"/>
          <w:sz w:val="24"/>
          <w:szCs w:val="24"/>
        </w:rPr>
        <w:t>¿Qué tiempo desearía esperar para ser atendido por su médico?</w:t>
      </w:r>
    </w:p>
    <w:p w14:paraId="26CF4F2C" w14:textId="77777777" w:rsidR="00814738" w:rsidRDefault="0089389E" w:rsidP="00F06F88">
      <w:pPr>
        <w:pStyle w:val="Prrafodelista"/>
        <w:spacing w:line="360" w:lineRule="auto"/>
        <w:jc w:val="center"/>
        <w:rPr>
          <w:rFonts w:cs="Arial"/>
          <w:sz w:val="24"/>
          <w:szCs w:val="24"/>
        </w:rPr>
      </w:pPr>
      <w:r>
        <w:rPr>
          <w:noProof/>
          <w:lang w:eastAsia="es-BO"/>
        </w:rPr>
        <w:drawing>
          <wp:inline distT="0" distB="0" distL="0" distR="0" wp14:anchorId="5E802528" wp14:editId="751E5AAD">
            <wp:extent cx="3426460" cy="2067339"/>
            <wp:effectExtent l="0" t="0" r="2540" b="952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A1D1FA6" w14:textId="77777777" w:rsidR="00814738" w:rsidRPr="00F35D30" w:rsidRDefault="00814738" w:rsidP="00F06F88">
      <w:pPr>
        <w:pStyle w:val="Prrafodelista"/>
        <w:spacing w:line="360" w:lineRule="auto"/>
        <w:jc w:val="center"/>
        <w:rPr>
          <w:rFonts w:cs="Arial"/>
          <w:sz w:val="24"/>
          <w:szCs w:val="24"/>
        </w:rPr>
      </w:pPr>
    </w:p>
    <w:p w14:paraId="4A542D3F" w14:textId="77777777" w:rsidR="00814738" w:rsidRDefault="00814738" w:rsidP="00F06F88">
      <w:pPr>
        <w:pStyle w:val="Prrafodelista"/>
        <w:numPr>
          <w:ilvl w:val="0"/>
          <w:numId w:val="22"/>
        </w:numPr>
        <w:spacing w:line="360" w:lineRule="auto"/>
        <w:jc w:val="both"/>
        <w:rPr>
          <w:rFonts w:cs="Arial"/>
          <w:sz w:val="24"/>
          <w:szCs w:val="24"/>
        </w:rPr>
      </w:pPr>
      <w:r>
        <w:rPr>
          <w:rFonts w:cs="Arial"/>
          <w:sz w:val="24"/>
          <w:szCs w:val="24"/>
        </w:rPr>
        <w:lastRenderedPageBreak/>
        <w:t>¿Qué le parece la ortografía de la receta que le otorga su médico?</w:t>
      </w:r>
    </w:p>
    <w:p w14:paraId="1A58B32A" w14:textId="77777777" w:rsidR="00814738" w:rsidRPr="0089389E" w:rsidRDefault="0089389E" w:rsidP="00F06F88">
      <w:pPr>
        <w:pStyle w:val="Prrafodelista"/>
        <w:spacing w:line="360" w:lineRule="auto"/>
        <w:jc w:val="center"/>
        <w:rPr>
          <w:rFonts w:cs="Arial"/>
          <w:sz w:val="24"/>
          <w:szCs w:val="24"/>
        </w:rPr>
      </w:pPr>
      <w:r>
        <w:rPr>
          <w:noProof/>
          <w:lang w:eastAsia="es-BO"/>
        </w:rPr>
        <w:drawing>
          <wp:inline distT="0" distB="0" distL="0" distR="0" wp14:anchorId="28899550" wp14:editId="4131D848">
            <wp:extent cx="3418840" cy="2242268"/>
            <wp:effectExtent l="0" t="0" r="10160" b="571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7DE0D9A" w14:textId="77777777" w:rsidR="00814738" w:rsidRDefault="00814738" w:rsidP="00F06F88">
      <w:pPr>
        <w:pStyle w:val="Prrafodelista"/>
        <w:numPr>
          <w:ilvl w:val="0"/>
          <w:numId w:val="22"/>
        </w:numPr>
        <w:spacing w:line="360" w:lineRule="auto"/>
        <w:contextualSpacing w:val="0"/>
        <w:jc w:val="both"/>
        <w:rPr>
          <w:rFonts w:cs="Arial"/>
          <w:sz w:val="24"/>
          <w:szCs w:val="24"/>
        </w:rPr>
      </w:pPr>
      <w:r w:rsidRPr="000E0C7E">
        <w:rPr>
          <w:rFonts w:cs="Arial"/>
          <w:sz w:val="24"/>
          <w:szCs w:val="24"/>
        </w:rPr>
        <w:t>¿Le encantaría que se implante un sistema de control para este centro médico?</w:t>
      </w:r>
    </w:p>
    <w:p w14:paraId="7CBCA163" w14:textId="77777777" w:rsidR="00DE0CD6" w:rsidRPr="00D23BC2" w:rsidRDefault="0089389E" w:rsidP="00D23BC2">
      <w:pPr>
        <w:spacing w:line="360" w:lineRule="auto"/>
        <w:ind w:firstLine="708"/>
        <w:jc w:val="center"/>
        <w:rPr>
          <w:rFonts w:cs="Arial"/>
          <w:sz w:val="24"/>
          <w:szCs w:val="24"/>
        </w:rPr>
      </w:pPr>
      <w:r>
        <w:rPr>
          <w:noProof/>
          <w:lang w:eastAsia="es-BO"/>
        </w:rPr>
        <w:drawing>
          <wp:inline distT="0" distB="0" distL="0" distR="0" wp14:anchorId="3043212B" wp14:editId="1A5C2E63">
            <wp:extent cx="3593465" cy="1733797"/>
            <wp:effectExtent l="0" t="0" r="6985"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884800" w14:textId="77777777" w:rsidR="00D23BC2" w:rsidRDefault="00D23BC2">
      <w:pPr>
        <w:rPr>
          <w:rFonts w:eastAsiaTheme="majorEastAsia" w:cstheme="majorBidi"/>
          <w:b/>
          <w:color w:val="0D0D0D" w:themeColor="text1" w:themeTint="F2"/>
          <w:sz w:val="24"/>
          <w:szCs w:val="24"/>
          <w:lang w:eastAsia="es-BO"/>
        </w:rPr>
      </w:pPr>
      <w:r>
        <w:rPr>
          <w:caps/>
          <w:szCs w:val="24"/>
        </w:rPr>
        <w:br w:type="page"/>
      </w:r>
    </w:p>
    <w:p w14:paraId="663F1DB6" w14:textId="77777777" w:rsidR="00ED40FC" w:rsidRPr="000E0C7E" w:rsidRDefault="007B1A5B" w:rsidP="00F06F88">
      <w:pPr>
        <w:pStyle w:val="Ttulo1"/>
        <w:numPr>
          <w:ilvl w:val="0"/>
          <w:numId w:val="0"/>
        </w:numPr>
        <w:spacing w:after="160" w:line="360" w:lineRule="auto"/>
        <w:ind w:left="432"/>
        <w:rPr>
          <w:rFonts w:asciiTheme="minorHAnsi" w:hAnsiTheme="minorHAnsi"/>
          <w:szCs w:val="24"/>
        </w:rPr>
      </w:pPr>
      <w:bookmarkStart w:id="3066" w:name="_Toc493839441"/>
      <w:r w:rsidRPr="000E0C7E">
        <w:rPr>
          <w:rFonts w:asciiTheme="minorHAnsi" w:hAnsiTheme="minorHAnsi"/>
          <w:caps w:val="0"/>
          <w:szCs w:val="24"/>
        </w:rPr>
        <w:lastRenderedPageBreak/>
        <w:t xml:space="preserve">ANEXO </w:t>
      </w:r>
      <w:r>
        <w:rPr>
          <w:rFonts w:asciiTheme="minorHAnsi" w:hAnsiTheme="minorHAnsi"/>
          <w:caps w:val="0"/>
          <w:szCs w:val="24"/>
        </w:rPr>
        <w:t>8</w:t>
      </w:r>
      <w:bookmarkEnd w:id="3066"/>
    </w:p>
    <w:p w14:paraId="1E63B6BF" w14:textId="77777777" w:rsidR="00ED40FC" w:rsidRPr="000E0C7E" w:rsidRDefault="007B1A5B" w:rsidP="00F06F88">
      <w:pPr>
        <w:pStyle w:val="Ttulo2"/>
        <w:numPr>
          <w:ilvl w:val="0"/>
          <w:numId w:val="0"/>
        </w:numPr>
        <w:spacing w:after="160" w:line="360" w:lineRule="auto"/>
        <w:ind w:left="576"/>
        <w:jc w:val="center"/>
        <w:rPr>
          <w:rFonts w:asciiTheme="minorHAnsi" w:hAnsiTheme="minorHAnsi"/>
          <w:szCs w:val="24"/>
        </w:rPr>
      </w:pPr>
      <w:bookmarkStart w:id="3067" w:name="_Toc493839442"/>
      <w:r w:rsidRPr="000E0C7E">
        <w:rPr>
          <w:rFonts w:asciiTheme="minorHAnsi" w:hAnsiTheme="minorHAnsi"/>
          <w:caps w:val="0"/>
          <w:szCs w:val="24"/>
        </w:rPr>
        <w:t>GUÍA DE OBSERVACIÓN</w:t>
      </w:r>
      <w:bookmarkEnd w:id="3067"/>
    </w:p>
    <w:p w14:paraId="726678E1" w14:textId="77777777" w:rsidR="00ED40FC" w:rsidRPr="000E0C7E" w:rsidRDefault="00ED40FC" w:rsidP="00F06F88">
      <w:pPr>
        <w:spacing w:line="360" w:lineRule="auto"/>
        <w:jc w:val="both"/>
        <w:rPr>
          <w:rFonts w:cs="Arial"/>
          <w:sz w:val="24"/>
          <w:szCs w:val="24"/>
        </w:rPr>
      </w:pPr>
      <w:r w:rsidRPr="008925E2">
        <w:rPr>
          <w:rFonts w:cs="Arial"/>
          <w:b/>
          <w:sz w:val="24"/>
          <w:szCs w:val="24"/>
          <w:rPrChange w:id="3068" w:author="Luffi" w:date="2017-07-03T23:50:00Z">
            <w:rPr>
              <w:rFonts w:cs="Arial"/>
              <w:sz w:val="24"/>
              <w:szCs w:val="24"/>
            </w:rPr>
          </w:rPrChange>
        </w:rPr>
        <w:t>Fecha de observación</w:t>
      </w:r>
      <w:del w:id="3069" w:author="Luffi" w:date="2017-07-03T23:50:00Z">
        <w:r w:rsidRPr="000E0C7E" w:rsidDel="008925E2">
          <w:rPr>
            <w:rFonts w:cs="Arial"/>
            <w:sz w:val="24"/>
            <w:szCs w:val="24"/>
          </w:rPr>
          <w:delText>……</w:delText>
        </w:r>
      </w:del>
      <w:r w:rsidRPr="000E0C7E">
        <w:rPr>
          <w:rFonts w:cs="Arial"/>
          <w:sz w:val="24"/>
          <w:szCs w:val="24"/>
        </w:rPr>
        <w:t>……………………………</w:t>
      </w:r>
      <w:r w:rsidR="00DC24E1" w:rsidRPr="000E0C7E">
        <w:rPr>
          <w:rFonts w:cs="Arial"/>
          <w:sz w:val="24"/>
          <w:szCs w:val="24"/>
        </w:rPr>
        <w:t>…………………………………………………………………………………</w:t>
      </w:r>
    </w:p>
    <w:p w14:paraId="6038321E" w14:textId="77777777" w:rsidR="00ED40FC" w:rsidRPr="000E0C7E" w:rsidRDefault="00DC24E1" w:rsidP="00F06F88">
      <w:pPr>
        <w:spacing w:line="360" w:lineRule="auto"/>
        <w:jc w:val="both"/>
        <w:rPr>
          <w:rFonts w:cs="Arial"/>
          <w:sz w:val="24"/>
          <w:szCs w:val="24"/>
        </w:rPr>
      </w:pPr>
      <w:r w:rsidRPr="000E0C7E">
        <w:rPr>
          <w:rFonts w:cs="Arial"/>
          <w:b/>
          <w:sz w:val="24"/>
          <w:szCs w:val="24"/>
        </w:rPr>
        <w:t>Lugar</w:t>
      </w:r>
      <w:r w:rsidRPr="000E0C7E">
        <w:rPr>
          <w:rFonts w:cs="Arial"/>
          <w:sz w:val="24"/>
          <w:szCs w:val="24"/>
        </w:rPr>
        <w:t>: …</w:t>
      </w:r>
      <w:r w:rsidR="00ED40FC" w:rsidRPr="000E0C7E">
        <w:rPr>
          <w:rFonts w:cs="Arial"/>
          <w:sz w:val="24"/>
          <w:szCs w:val="24"/>
        </w:rPr>
        <w:t>…………………………</w:t>
      </w:r>
      <w:del w:id="3070" w:author="Luffi" w:date="2017-07-03T23:50:00Z">
        <w:r w:rsidR="00ED40FC" w:rsidRPr="000E0C7E" w:rsidDel="008925E2">
          <w:rPr>
            <w:rFonts w:cs="Arial"/>
            <w:sz w:val="24"/>
            <w:szCs w:val="24"/>
          </w:rPr>
          <w:delText>……</w:delText>
        </w:r>
      </w:del>
      <w:r w:rsidR="00ED40FC" w:rsidRPr="000E0C7E">
        <w:rPr>
          <w:rFonts w:cs="Arial"/>
          <w:sz w:val="24"/>
          <w:szCs w:val="24"/>
        </w:rPr>
        <w:t>………………………</w:t>
      </w:r>
      <w:r w:rsidRPr="000E0C7E">
        <w:rPr>
          <w:rFonts w:cs="Arial"/>
          <w:sz w:val="24"/>
          <w:szCs w:val="24"/>
        </w:rPr>
        <w:t>………………………………………………………………………………..</w:t>
      </w:r>
    </w:p>
    <w:p w14:paraId="66E795C4" w14:textId="77777777" w:rsidR="00ED40FC" w:rsidRPr="000E0C7E" w:rsidRDefault="00ED40FC" w:rsidP="00F06F88">
      <w:pPr>
        <w:spacing w:line="360" w:lineRule="auto"/>
        <w:jc w:val="both"/>
        <w:rPr>
          <w:rFonts w:cs="Arial"/>
          <w:b/>
          <w:sz w:val="24"/>
          <w:szCs w:val="24"/>
        </w:rPr>
      </w:pPr>
      <w:r w:rsidRPr="000E0C7E">
        <w:rPr>
          <w:rFonts w:cs="Arial"/>
          <w:b/>
          <w:sz w:val="24"/>
          <w:szCs w:val="24"/>
        </w:rPr>
        <w:t>Observados</w:t>
      </w:r>
      <w:r w:rsidR="005423F7">
        <w:rPr>
          <w:rFonts w:cs="Arial"/>
          <w:b/>
          <w:sz w:val="24"/>
          <w:szCs w:val="24"/>
        </w:rPr>
        <w:t>:</w:t>
      </w:r>
    </w:p>
    <w:p w14:paraId="5D697D7B" w14:textId="77777777" w:rsidR="00ED40FC" w:rsidRPr="000E0C7E" w:rsidRDefault="00ED40FC" w:rsidP="00F06F88">
      <w:pPr>
        <w:spacing w:line="360" w:lineRule="auto"/>
        <w:jc w:val="both"/>
        <w:rPr>
          <w:rFonts w:cs="Arial"/>
          <w:sz w:val="24"/>
          <w:szCs w:val="24"/>
        </w:rPr>
      </w:pPr>
      <w:r w:rsidRPr="000E0C7E">
        <w:rPr>
          <w:rFonts w:cs="Arial"/>
          <w:sz w:val="24"/>
          <w:szCs w:val="24"/>
        </w:rPr>
        <w:t>To</w:t>
      </w:r>
      <w:r w:rsidR="005423F7">
        <w:rPr>
          <w:rFonts w:cs="Arial"/>
          <w:sz w:val="24"/>
          <w:szCs w:val="24"/>
        </w:rPr>
        <w:t>da el área de funcionamiento del Centro Médico de E</w:t>
      </w:r>
      <w:r w:rsidRPr="000E0C7E">
        <w:rPr>
          <w:rFonts w:cs="Arial"/>
          <w:sz w:val="24"/>
          <w:szCs w:val="24"/>
        </w:rPr>
        <w:t>specialistas “Esculapio S.R.L.”</w:t>
      </w:r>
    </w:p>
    <w:p w14:paraId="32FFCC7F" w14:textId="77777777" w:rsidR="00ED40FC" w:rsidRPr="000E0C7E" w:rsidRDefault="00ED40FC" w:rsidP="00F06F88">
      <w:pPr>
        <w:pStyle w:val="Prrafodelista"/>
        <w:numPr>
          <w:ilvl w:val="0"/>
          <w:numId w:val="7"/>
        </w:numPr>
        <w:spacing w:line="360" w:lineRule="auto"/>
        <w:contextualSpacing w:val="0"/>
        <w:jc w:val="both"/>
        <w:rPr>
          <w:rFonts w:cs="Arial"/>
          <w:b/>
          <w:sz w:val="24"/>
          <w:szCs w:val="24"/>
        </w:rPr>
      </w:pPr>
      <w:r w:rsidRPr="000E0C7E">
        <w:rPr>
          <w:rFonts w:cs="Arial"/>
          <w:b/>
          <w:sz w:val="24"/>
          <w:szCs w:val="24"/>
        </w:rPr>
        <w:t>Objetivo</w:t>
      </w:r>
    </w:p>
    <w:p w14:paraId="1A5504CC" w14:textId="77777777" w:rsidR="00ED40FC" w:rsidRPr="000E0C7E" w:rsidRDefault="00ED40FC" w:rsidP="00F06F88">
      <w:pPr>
        <w:spacing w:line="360" w:lineRule="auto"/>
        <w:jc w:val="both"/>
        <w:rPr>
          <w:rFonts w:cs="Arial"/>
          <w:sz w:val="24"/>
          <w:szCs w:val="24"/>
        </w:rPr>
      </w:pPr>
      <w:r w:rsidRPr="000E0C7E">
        <w:rPr>
          <w:rFonts w:cs="Arial"/>
          <w:sz w:val="24"/>
          <w:szCs w:val="24"/>
        </w:rPr>
        <w:t>Conocer la labor que realizan los funcionarios de la clínica especialistas “Esculapio S.R.L.”</w:t>
      </w:r>
    </w:p>
    <w:p w14:paraId="4AA5C5B9" w14:textId="77777777" w:rsidR="00ED40FC" w:rsidRPr="000E0C7E" w:rsidRDefault="00ED40FC" w:rsidP="00F06F88">
      <w:pPr>
        <w:pStyle w:val="Prrafodelista"/>
        <w:numPr>
          <w:ilvl w:val="0"/>
          <w:numId w:val="7"/>
        </w:numPr>
        <w:spacing w:line="360" w:lineRule="auto"/>
        <w:contextualSpacing w:val="0"/>
        <w:jc w:val="both"/>
        <w:rPr>
          <w:rFonts w:cs="Arial"/>
          <w:b/>
          <w:sz w:val="24"/>
          <w:szCs w:val="24"/>
        </w:rPr>
      </w:pPr>
      <w:r w:rsidRPr="000E0C7E">
        <w:rPr>
          <w:rFonts w:cs="Arial"/>
          <w:b/>
          <w:sz w:val="24"/>
          <w:szCs w:val="24"/>
        </w:rPr>
        <w:t>Aspectos a observar</w:t>
      </w:r>
    </w:p>
    <w:p w14:paraId="549F2C36" w14:textId="77777777" w:rsidR="00ED40FC" w:rsidRPr="000E0C7E" w:rsidRDefault="00ED40FC"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Proceso en la realización de citas para los respectivos médicos especialistas.</w:t>
      </w:r>
    </w:p>
    <w:p w14:paraId="797003EE" w14:textId="77777777" w:rsidR="00ED40FC" w:rsidRPr="000E0C7E" w:rsidRDefault="00ED40FC"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Modo de pago para cada consulta.</w:t>
      </w:r>
    </w:p>
    <w:p w14:paraId="5953CC60" w14:textId="77777777" w:rsidR="00ED40FC" w:rsidRPr="000E0C7E" w:rsidRDefault="00ED40FC"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La elaboración de las consultas a los pacientes por los médicos de cada especialidad.</w:t>
      </w:r>
    </w:p>
    <w:p w14:paraId="7ED47615" w14:textId="77777777" w:rsidR="00ED40FC" w:rsidRPr="000E0C7E" w:rsidRDefault="00ED40FC"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Manejo del cuadro clínico de los pacientes.</w:t>
      </w:r>
    </w:p>
    <w:p w14:paraId="37C30375" w14:textId="77777777" w:rsidR="00ED40FC" w:rsidRPr="000E0C7E" w:rsidRDefault="00ED40FC"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Control de historiales de los pacientes.</w:t>
      </w:r>
    </w:p>
    <w:p w14:paraId="4F6874D9" w14:textId="77777777" w:rsidR="00ED40FC" w:rsidRPr="000E0C7E" w:rsidRDefault="00ED40FC" w:rsidP="00F06F88">
      <w:pPr>
        <w:pStyle w:val="Prrafodelista"/>
        <w:numPr>
          <w:ilvl w:val="0"/>
          <w:numId w:val="7"/>
        </w:numPr>
        <w:spacing w:line="360" w:lineRule="auto"/>
        <w:contextualSpacing w:val="0"/>
        <w:jc w:val="both"/>
        <w:rPr>
          <w:rFonts w:cs="Arial"/>
          <w:b/>
          <w:sz w:val="24"/>
          <w:szCs w:val="24"/>
        </w:rPr>
      </w:pPr>
      <w:r w:rsidRPr="000E0C7E">
        <w:rPr>
          <w:rFonts w:cs="Arial"/>
          <w:b/>
          <w:sz w:val="24"/>
          <w:szCs w:val="24"/>
        </w:rPr>
        <w:t>Indicadores para la observación</w:t>
      </w:r>
    </w:p>
    <w:tbl>
      <w:tblPr>
        <w:tblW w:w="84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8"/>
        <w:gridCol w:w="1703"/>
        <w:gridCol w:w="1178"/>
        <w:gridCol w:w="1178"/>
        <w:gridCol w:w="958"/>
      </w:tblGrid>
      <w:tr w:rsidR="00ED40FC" w:rsidRPr="000E0C7E" w14:paraId="24C5A8C7" w14:textId="77777777" w:rsidTr="00D23BC2">
        <w:trPr>
          <w:trHeight w:val="396"/>
          <w:jc w:val="right"/>
        </w:trPr>
        <w:tc>
          <w:tcPr>
            <w:tcW w:w="4771" w:type="dxa"/>
          </w:tcPr>
          <w:p w14:paraId="75577E66" w14:textId="77777777" w:rsidR="00ED40FC" w:rsidRPr="000E0C7E" w:rsidRDefault="00ED40FC" w:rsidP="00F06F88">
            <w:pPr>
              <w:spacing w:line="360" w:lineRule="auto"/>
              <w:jc w:val="both"/>
              <w:rPr>
                <w:rFonts w:cs="Arial"/>
                <w:b/>
                <w:sz w:val="24"/>
                <w:szCs w:val="24"/>
              </w:rPr>
            </w:pPr>
            <w:r w:rsidRPr="000E0C7E">
              <w:rPr>
                <w:rFonts w:cs="Arial"/>
                <w:b/>
                <w:sz w:val="24"/>
                <w:szCs w:val="24"/>
              </w:rPr>
              <w:t>INDICADORES</w:t>
            </w:r>
          </w:p>
        </w:tc>
        <w:tc>
          <w:tcPr>
            <w:tcW w:w="245" w:type="dxa"/>
          </w:tcPr>
          <w:p w14:paraId="3898F987" w14:textId="77777777" w:rsidR="00ED40FC" w:rsidRPr="000E0C7E" w:rsidRDefault="00ED40FC" w:rsidP="00F06F88">
            <w:pPr>
              <w:spacing w:line="360" w:lineRule="auto"/>
              <w:jc w:val="both"/>
              <w:rPr>
                <w:rFonts w:cs="Arial"/>
                <w:sz w:val="24"/>
                <w:szCs w:val="24"/>
              </w:rPr>
            </w:pPr>
            <w:r w:rsidRPr="000E0C7E">
              <w:rPr>
                <w:rFonts w:cs="Arial"/>
                <w:sz w:val="24"/>
                <w:szCs w:val="24"/>
              </w:rPr>
              <w:t>Si eficientemente</w:t>
            </w:r>
          </w:p>
        </w:tc>
        <w:tc>
          <w:tcPr>
            <w:tcW w:w="1215" w:type="dxa"/>
          </w:tcPr>
          <w:p w14:paraId="5FA98E3A" w14:textId="77777777" w:rsidR="00ED40FC" w:rsidRPr="000E0C7E" w:rsidRDefault="00ED40FC" w:rsidP="00F06F88">
            <w:pPr>
              <w:spacing w:line="360" w:lineRule="auto"/>
              <w:jc w:val="both"/>
              <w:rPr>
                <w:rFonts w:cs="Arial"/>
                <w:sz w:val="24"/>
                <w:szCs w:val="24"/>
              </w:rPr>
            </w:pPr>
            <w:r w:rsidRPr="000E0C7E">
              <w:rPr>
                <w:rFonts w:cs="Arial"/>
                <w:sz w:val="24"/>
                <w:szCs w:val="24"/>
              </w:rPr>
              <w:t xml:space="preserve">Con cierta dificultad </w:t>
            </w:r>
          </w:p>
        </w:tc>
        <w:tc>
          <w:tcPr>
            <w:tcW w:w="1215" w:type="dxa"/>
          </w:tcPr>
          <w:p w14:paraId="06C22D47" w14:textId="77777777" w:rsidR="00ED40FC" w:rsidRPr="000E0C7E" w:rsidRDefault="00ED40FC" w:rsidP="00F06F88">
            <w:pPr>
              <w:spacing w:line="360" w:lineRule="auto"/>
              <w:jc w:val="both"/>
              <w:rPr>
                <w:rFonts w:cs="Arial"/>
                <w:sz w:val="24"/>
                <w:szCs w:val="24"/>
              </w:rPr>
            </w:pPr>
            <w:r w:rsidRPr="000E0C7E">
              <w:rPr>
                <w:rFonts w:cs="Arial"/>
                <w:sz w:val="24"/>
                <w:szCs w:val="24"/>
              </w:rPr>
              <w:t>Con mucha dificultad</w:t>
            </w:r>
          </w:p>
        </w:tc>
        <w:tc>
          <w:tcPr>
            <w:tcW w:w="1039" w:type="dxa"/>
          </w:tcPr>
          <w:p w14:paraId="624FA6FA" w14:textId="77777777" w:rsidR="00ED40FC" w:rsidRPr="000E0C7E" w:rsidRDefault="00ED40FC" w:rsidP="00F06F88">
            <w:pPr>
              <w:spacing w:line="360" w:lineRule="auto"/>
              <w:jc w:val="both"/>
              <w:rPr>
                <w:rFonts w:cs="Arial"/>
                <w:sz w:val="24"/>
                <w:szCs w:val="24"/>
              </w:rPr>
            </w:pPr>
            <w:r w:rsidRPr="000E0C7E">
              <w:rPr>
                <w:rFonts w:cs="Arial"/>
                <w:sz w:val="24"/>
                <w:szCs w:val="24"/>
              </w:rPr>
              <w:t>No la realiza</w:t>
            </w:r>
          </w:p>
        </w:tc>
      </w:tr>
      <w:tr w:rsidR="00ED40FC" w:rsidRPr="000E0C7E" w14:paraId="440D957E" w14:textId="77777777" w:rsidTr="00D23BC2">
        <w:trPr>
          <w:trHeight w:val="599"/>
          <w:jc w:val="right"/>
        </w:trPr>
        <w:tc>
          <w:tcPr>
            <w:tcW w:w="4771" w:type="dxa"/>
          </w:tcPr>
          <w:p w14:paraId="4DE8999B" w14:textId="77777777" w:rsidR="00ED40FC" w:rsidRPr="000E0C7E" w:rsidRDefault="00ED40FC" w:rsidP="00F06F88">
            <w:pPr>
              <w:spacing w:line="360" w:lineRule="auto"/>
              <w:jc w:val="both"/>
              <w:rPr>
                <w:rFonts w:cs="Arial"/>
                <w:sz w:val="24"/>
                <w:szCs w:val="24"/>
              </w:rPr>
            </w:pPr>
            <w:r w:rsidRPr="000E0C7E">
              <w:rPr>
                <w:rFonts w:cs="Arial"/>
                <w:sz w:val="24"/>
                <w:szCs w:val="24"/>
              </w:rPr>
              <w:t>La realización de una cita médica a los pacientes es:</w:t>
            </w:r>
          </w:p>
        </w:tc>
        <w:tc>
          <w:tcPr>
            <w:tcW w:w="245" w:type="dxa"/>
          </w:tcPr>
          <w:p w14:paraId="6F59BBCD" w14:textId="77777777" w:rsidR="00ED40FC" w:rsidRPr="000E0C7E" w:rsidRDefault="00ED40FC" w:rsidP="00F06F88">
            <w:pPr>
              <w:spacing w:line="360" w:lineRule="auto"/>
              <w:jc w:val="both"/>
              <w:rPr>
                <w:rFonts w:cs="Arial"/>
                <w:sz w:val="24"/>
                <w:szCs w:val="24"/>
              </w:rPr>
            </w:pPr>
          </w:p>
        </w:tc>
        <w:tc>
          <w:tcPr>
            <w:tcW w:w="1215" w:type="dxa"/>
          </w:tcPr>
          <w:p w14:paraId="6086A846" w14:textId="77777777" w:rsidR="00ED40FC" w:rsidRPr="000E0C7E" w:rsidRDefault="00ED40FC" w:rsidP="00F06F88">
            <w:pPr>
              <w:spacing w:line="360" w:lineRule="auto"/>
              <w:jc w:val="both"/>
              <w:rPr>
                <w:rFonts w:cs="Arial"/>
                <w:sz w:val="24"/>
                <w:szCs w:val="24"/>
              </w:rPr>
            </w:pPr>
          </w:p>
        </w:tc>
        <w:tc>
          <w:tcPr>
            <w:tcW w:w="1215" w:type="dxa"/>
          </w:tcPr>
          <w:p w14:paraId="28F26890" w14:textId="77777777" w:rsidR="00ED40FC" w:rsidRPr="000E0C7E" w:rsidRDefault="00ED40FC" w:rsidP="00F06F88">
            <w:pPr>
              <w:spacing w:line="360" w:lineRule="auto"/>
              <w:jc w:val="both"/>
              <w:rPr>
                <w:rFonts w:cs="Arial"/>
                <w:sz w:val="24"/>
                <w:szCs w:val="24"/>
              </w:rPr>
            </w:pPr>
          </w:p>
        </w:tc>
        <w:tc>
          <w:tcPr>
            <w:tcW w:w="1039" w:type="dxa"/>
          </w:tcPr>
          <w:p w14:paraId="76A21BB3" w14:textId="77777777" w:rsidR="00ED40FC" w:rsidRPr="000E0C7E" w:rsidRDefault="00ED40FC" w:rsidP="00F06F88">
            <w:pPr>
              <w:spacing w:line="360" w:lineRule="auto"/>
              <w:jc w:val="both"/>
              <w:rPr>
                <w:rFonts w:cs="Arial"/>
                <w:sz w:val="24"/>
                <w:szCs w:val="24"/>
              </w:rPr>
            </w:pPr>
          </w:p>
        </w:tc>
      </w:tr>
      <w:tr w:rsidR="00ED40FC" w:rsidRPr="000E0C7E" w14:paraId="3E3D78A8" w14:textId="77777777" w:rsidTr="00D23BC2">
        <w:trPr>
          <w:trHeight w:val="691"/>
          <w:jc w:val="right"/>
        </w:trPr>
        <w:tc>
          <w:tcPr>
            <w:tcW w:w="4771" w:type="dxa"/>
          </w:tcPr>
          <w:p w14:paraId="582CD92A" w14:textId="77777777" w:rsidR="00ED40FC" w:rsidRPr="000E0C7E" w:rsidRDefault="00ED40FC" w:rsidP="00F06F88">
            <w:pPr>
              <w:spacing w:line="360" w:lineRule="auto"/>
              <w:jc w:val="both"/>
              <w:rPr>
                <w:rFonts w:cs="Arial"/>
                <w:sz w:val="24"/>
                <w:szCs w:val="24"/>
              </w:rPr>
            </w:pPr>
            <w:r w:rsidRPr="000E0C7E">
              <w:rPr>
                <w:rFonts w:cs="Arial"/>
                <w:sz w:val="24"/>
                <w:szCs w:val="24"/>
              </w:rPr>
              <w:lastRenderedPageBreak/>
              <w:t>Se tiene un control de fichaje para la espera de los médicos.</w:t>
            </w:r>
          </w:p>
        </w:tc>
        <w:tc>
          <w:tcPr>
            <w:tcW w:w="245" w:type="dxa"/>
          </w:tcPr>
          <w:p w14:paraId="4B940AA8" w14:textId="77777777" w:rsidR="00ED40FC" w:rsidRPr="000E0C7E" w:rsidRDefault="00ED40FC" w:rsidP="00F06F88">
            <w:pPr>
              <w:spacing w:line="360" w:lineRule="auto"/>
              <w:jc w:val="both"/>
              <w:rPr>
                <w:rFonts w:cs="Arial"/>
                <w:sz w:val="24"/>
                <w:szCs w:val="24"/>
              </w:rPr>
            </w:pPr>
          </w:p>
        </w:tc>
        <w:tc>
          <w:tcPr>
            <w:tcW w:w="1215" w:type="dxa"/>
          </w:tcPr>
          <w:p w14:paraId="0969A62D" w14:textId="77777777" w:rsidR="00ED40FC" w:rsidRPr="000E0C7E" w:rsidRDefault="00ED40FC" w:rsidP="00F06F88">
            <w:pPr>
              <w:spacing w:line="360" w:lineRule="auto"/>
              <w:jc w:val="both"/>
              <w:rPr>
                <w:rFonts w:cs="Arial"/>
                <w:sz w:val="24"/>
                <w:szCs w:val="24"/>
              </w:rPr>
            </w:pPr>
          </w:p>
        </w:tc>
        <w:tc>
          <w:tcPr>
            <w:tcW w:w="1215" w:type="dxa"/>
          </w:tcPr>
          <w:p w14:paraId="3518C957" w14:textId="77777777" w:rsidR="00ED40FC" w:rsidRPr="000E0C7E" w:rsidRDefault="00ED40FC" w:rsidP="00F06F88">
            <w:pPr>
              <w:spacing w:line="360" w:lineRule="auto"/>
              <w:jc w:val="both"/>
              <w:rPr>
                <w:rFonts w:cs="Arial"/>
                <w:sz w:val="24"/>
                <w:szCs w:val="24"/>
              </w:rPr>
            </w:pPr>
          </w:p>
        </w:tc>
        <w:tc>
          <w:tcPr>
            <w:tcW w:w="1039" w:type="dxa"/>
          </w:tcPr>
          <w:p w14:paraId="12F0E2E7" w14:textId="77777777" w:rsidR="00ED40FC" w:rsidRPr="000E0C7E" w:rsidRDefault="00ED40FC" w:rsidP="00F06F88">
            <w:pPr>
              <w:spacing w:line="360" w:lineRule="auto"/>
              <w:jc w:val="both"/>
              <w:rPr>
                <w:rFonts w:cs="Arial"/>
                <w:sz w:val="24"/>
                <w:szCs w:val="24"/>
              </w:rPr>
            </w:pPr>
          </w:p>
        </w:tc>
      </w:tr>
      <w:tr w:rsidR="00ED40FC" w:rsidRPr="000E0C7E" w14:paraId="07E67074" w14:textId="77777777" w:rsidTr="00D23BC2">
        <w:trPr>
          <w:trHeight w:val="803"/>
          <w:jc w:val="right"/>
        </w:trPr>
        <w:tc>
          <w:tcPr>
            <w:tcW w:w="4771" w:type="dxa"/>
          </w:tcPr>
          <w:p w14:paraId="574A9C79" w14:textId="77777777" w:rsidR="00ED40FC" w:rsidRPr="000E0C7E" w:rsidRDefault="00ED40FC" w:rsidP="00F06F88">
            <w:pPr>
              <w:spacing w:line="360" w:lineRule="auto"/>
              <w:jc w:val="both"/>
              <w:rPr>
                <w:rFonts w:cs="Arial"/>
                <w:sz w:val="24"/>
                <w:szCs w:val="24"/>
              </w:rPr>
            </w:pPr>
            <w:r w:rsidRPr="000E0C7E">
              <w:rPr>
                <w:rFonts w:cs="Arial"/>
                <w:sz w:val="24"/>
                <w:szCs w:val="24"/>
              </w:rPr>
              <w:t>Se emite factura para el pago de la respectiva consulta.</w:t>
            </w:r>
          </w:p>
        </w:tc>
        <w:tc>
          <w:tcPr>
            <w:tcW w:w="245" w:type="dxa"/>
          </w:tcPr>
          <w:p w14:paraId="6461A6D2" w14:textId="77777777" w:rsidR="00ED40FC" w:rsidRPr="000E0C7E" w:rsidRDefault="00ED40FC" w:rsidP="00F06F88">
            <w:pPr>
              <w:spacing w:line="360" w:lineRule="auto"/>
              <w:jc w:val="both"/>
              <w:rPr>
                <w:rFonts w:cs="Arial"/>
                <w:sz w:val="24"/>
                <w:szCs w:val="24"/>
              </w:rPr>
            </w:pPr>
          </w:p>
        </w:tc>
        <w:tc>
          <w:tcPr>
            <w:tcW w:w="1215" w:type="dxa"/>
          </w:tcPr>
          <w:p w14:paraId="1149B077" w14:textId="77777777" w:rsidR="00ED40FC" w:rsidRPr="000E0C7E" w:rsidRDefault="00ED40FC" w:rsidP="00F06F88">
            <w:pPr>
              <w:spacing w:line="360" w:lineRule="auto"/>
              <w:jc w:val="both"/>
              <w:rPr>
                <w:rFonts w:cs="Arial"/>
                <w:sz w:val="24"/>
                <w:szCs w:val="24"/>
              </w:rPr>
            </w:pPr>
          </w:p>
        </w:tc>
        <w:tc>
          <w:tcPr>
            <w:tcW w:w="1215" w:type="dxa"/>
          </w:tcPr>
          <w:p w14:paraId="53038777" w14:textId="77777777" w:rsidR="00ED40FC" w:rsidRPr="000E0C7E" w:rsidRDefault="00ED40FC" w:rsidP="00F06F88">
            <w:pPr>
              <w:spacing w:line="360" w:lineRule="auto"/>
              <w:jc w:val="both"/>
              <w:rPr>
                <w:rFonts w:cs="Arial"/>
                <w:sz w:val="24"/>
                <w:szCs w:val="24"/>
              </w:rPr>
            </w:pPr>
          </w:p>
        </w:tc>
        <w:tc>
          <w:tcPr>
            <w:tcW w:w="1039" w:type="dxa"/>
          </w:tcPr>
          <w:p w14:paraId="4970CFF3" w14:textId="77777777" w:rsidR="00ED40FC" w:rsidRPr="000E0C7E" w:rsidRDefault="00ED40FC" w:rsidP="00F06F88">
            <w:pPr>
              <w:spacing w:line="360" w:lineRule="auto"/>
              <w:jc w:val="both"/>
              <w:rPr>
                <w:rFonts w:cs="Arial"/>
                <w:sz w:val="24"/>
                <w:szCs w:val="24"/>
              </w:rPr>
            </w:pPr>
          </w:p>
        </w:tc>
      </w:tr>
      <w:tr w:rsidR="00ED40FC" w:rsidRPr="000E0C7E" w14:paraId="3281FC2C" w14:textId="77777777" w:rsidTr="00D23BC2">
        <w:trPr>
          <w:trHeight w:val="803"/>
          <w:jc w:val="right"/>
        </w:trPr>
        <w:tc>
          <w:tcPr>
            <w:tcW w:w="4771" w:type="dxa"/>
          </w:tcPr>
          <w:p w14:paraId="2E74B715" w14:textId="77777777" w:rsidR="00ED40FC" w:rsidRPr="000E0C7E" w:rsidRDefault="00ED40FC" w:rsidP="00F06F88">
            <w:pPr>
              <w:spacing w:line="360" w:lineRule="auto"/>
              <w:jc w:val="both"/>
              <w:rPr>
                <w:rFonts w:cs="Arial"/>
                <w:sz w:val="24"/>
                <w:szCs w:val="24"/>
              </w:rPr>
            </w:pPr>
            <w:r w:rsidRPr="000E0C7E">
              <w:rPr>
                <w:rFonts w:cs="Arial"/>
                <w:sz w:val="24"/>
                <w:szCs w:val="24"/>
              </w:rPr>
              <w:t>Se realiza de buena forma la consulta de los pacientes</w:t>
            </w:r>
          </w:p>
        </w:tc>
        <w:tc>
          <w:tcPr>
            <w:tcW w:w="245" w:type="dxa"/>
          </w:tcPr>
          <w:p w14:paraId="4EA06929" w14:textId="77777777" w:rsidR="00ED40FC" w:rsidRPr="000E0C7E" w:rsidRDefault="00ED40FC" w:rsidP="00F06F88">
            <w:pPr>
              <w:spacing w:line="360" w:lineRule="auto"/>
              <w:jc w:val="both"/>
              <w:rPr>
                <w:rFonts w:cs="Arial"/>
                <w:sz w:val="24"/>
                <w:szCs w:val="24"/>
              </w:rPr>
            </w:pPr>
          </w:p>
        </w:tc>
        <w:tc>
          <w:tcPr>
            <w:tcW w:w="1215" w:type="dxa"/>
          </w:tcPr>
          <w:p w14:paraId="7AEF1D23" w14:textId="77777777" w:rsidR="00ED40FC" w:rsidRPr="000E0C7E" w:rsidRDefault="00ED40FC" w:rsidP="00F06F88">
            <w:pPr>
              <w:spacing w:line="360" w:lineRule="auto"/>
              <w:jc w:val="both"/>
              <w:rPr>
                <w:rFonts w:cs="Arial"/>
                <w:sz w:val="24"/>
                <w:szCs w:val="24"/>
              </w:rPr>
            </w:pPr>
          </w:p>
        </w:tc>
        <w:tc>
          <w:tcPr>
            <w:tcW w:w="1215" w:type="dxa"/>
          </w:tcPr>
          <w:p w14:paraId="423DC059" w14:textId="77777777" w:rsidR="00ED40FC" w:rsidRPr="000E0C7E" w:rsidRDefault="00ED40FC" w:rsidP="00F06F88">
            <w:pPr>
              <w:spacing w:line="360" w:lineRule="auto"/>
              <w:jc w:val="both"/>
              <w:rPr>
                <w:rFonts w:cs="Arial"/>
                <w:sz w:val="24"/>
                <w:szCs w:val="24"/>
              </w:rPr>
            </w:pPr>
          </w:p>
        </w:tc>
        <w:tc>
          <w:tcPr>
            <w:tcW w:w="1039" w:type="dxa"/>
          </w:tcPr>
          <w:p w14:paraId="56090141" w14:textId="77777777" w:rsidR="00ED40FC" w:rsidRPr="000E0C7E" w:rsidRDefault="00ED40FC" w:rsidP="00F06F88">
            <w:pPr>
              <w:spacing w:line="360" w:lineRule="auto"/>
              <w:jc w:val="both"/>
              <w:rPr>
                <w:rFonts w:cs="Arial"/>
                <w:sz w:val="24"/>
                <w:szCs w:val="24"/>
              </w:rPr>
            </w:pPr>
          </w:p>
        </w:tc>
      </w:tr>
      <w:tr w:rsidR="00ED40FC" w:rsidRPr="000E0C7E" w14:paraId="1505E187" w14:textId="77777777" w:rsidTr="00D23BC2">
        <w:trPr>
          <w:trHeight w:val="996"/>
          <w:jc w:val="right"/>
        </w:trPr>
        <w:tc>
          <w:tcPr>
            <w:tcW w:w="4771" w:type="dxa"/>
          </w:tcPr>
          <w:p w14:paraId="3FB3EA7E" w14:textId="77777777" w:rsidR="00ED40FC" w:rsidRPr="000E0C7E" w:rsidRDefault="00ED40FC" w:rsidP="00F06F88">
            <w:pPr>
              <w:spacing w:line="360" w:lineRule="auto"/>
              <w:jc w:val="both"/>
              <w:rPr>
                <w:rFonts w:cs="Arial"/>
                <w:sz w:val="24"/>
                <w:szCs w:val="24"/>
              </w:rPr>
            </w:pPr>
            <w:r w:rsidRPr="000E0C7E">
              <w:rPr>
                <w:rFonts w:cs="Arial"/>
                <w:sz w:val="24"/>
                <w:szCs w:val="24"/>
              </w:rPr>
              <w:t>Se maneja adecuadamente los cuadros clínicos de los pacientes.</w:t>
            </w:r>
          </w:p>
        </w:tc>
        <w:tc>
          <w:tcPr>
            <w:tcW w:w="245" w:type="dxa"/>
          </w:tcPr>
          <w:p w14:paraId="7437BAB0" w14:textId="77777777" w:rsidR="00ED40FC" w:rsidRPr="000E0C7E" w:rsidRDefault="00ED40FC" w:rsidP="00F06F88">
            <w:pPr>
              <w:spacing w:line="360" w:lineRule="auto"/>
              <w:jc w:val="both"/>
              <w:rPr>
                <w:rFonts w:cs="Arial"/>
                <w:sz w:val="24"/>
                <w:szCs w:val="24"/>
              </w:rPr>
            </w:pPr>
          </w:p>
        </w:tc>
        <w:tc>
          <w:tcPr>
            <w:tcW w:w="1215" w:type="dxa"/>
          </w:tcPr>
          <w:p w14:paraId="1901E6C1" w14:textId="77777777" w:rsidR="00ED40FC" w:rsidRPr="000E0C7E" w:rsidRDefault="00ED40FC" w:rsidP="00F06F88">
            <w:pPr>
              <w:spacing w:line="360" w:lineRule="auto"/>
              <w:jc w:val="both"/>
              <w:rPr>
                <w:rFonts w:cs="Arial"/>
                <w:sz w:val="24"/>
                <w:szCs w:val="24"/>
              </w:rPr>
            </w:pPr>
          </w:p>
        </w:tc>
        <w:tc>
          <w:tcPr>
            <w:tcW w:w="1215" w:type="dxa"/>
          </w:tcPr>
          <w:p w14:paraId="78FE347B" w14:textId="77777777" w:rsidR="00ED40FC" w:rsidRPr="000E0C7E" w:rsidRDefault="00ED40FC" w:rsidP="00F06F88">
            <w:pPr>
              <w:spacing w:line="360" w:lineRule="auto"/>
              <w:jc w:val="both"/>
              <w:rPr>
                <w:rFonts w:cs="Arial"/>
                <w:sz w:val="24"/>
                <w:szCs w:val="24"/>
              </w:rPr>
            </w:pPr>
          </w:p>
        </w:tc>
        <w:tc>
          <w:tcPr>
            <w:tcW w:w="1039" w:type="dxa"/>
          </w:tcPr>
          <w:p w14:paraId="4B303FA1" w14:textId="77777777" w:rsidR="00ED40FC" w:rsidRPr="000E0C7E" w:rsidRDefault="00ED40FC" w:rsidP="00F06F88">
            <w:pPr>
              <w:spacing w:line="360" w:lineRule="auto"/>
              <w:jc w:val="both"/>
              <w:rPr>
                <w:rFonts w:cs="Arial"/>
                <w:sz w:val="24"/>
                <w:szCs w:val="24"/>
              </w:rPr>
            </w:pPr>
          </w:p>
        </w:tc>
      </w:tr>
      <w:tr w:rsidR="00ED40FC" w:rsidRPr="000E0C7E" w14:paraId="5667EE19" w14:textId="77777777" w:rsidTr="00D23BC2">
        <w:trPr>
          <w:trHeight w:val="274"/>
          <w:jc w:val="right"/>
        </w:trPr>
        <w:tc>
          <w:tcPr>
            <w:tcW w:w="4771" w:type="dxa"/>
          </w:tcPr>
          <w:p w14:paraId="1DA9A9F3" w14:textId="77777777" w:rsidR="00ED40FC" w:rsidRPr="000E0C7E" w:rsidRDefault="00ED40FC" w:rsidP="00F06F88">
            <w:pPr>
              <w:spacing w:line="360" w:lineRule="auto"/>
              <w:jc w:val="both"/>
              <w:rPr>
                <w:rFonts w:cs="Arial"/>
                <w:sz w:val="24"/>
                <w:szCs w:val="24"/>
              </w:rPr>
            </w:pPr>
            <w:r w:rsidRPr="000E0C7E">
              <w:rPr>
                <w:rFonts w:cs="Arial"/>
                <w:sz w:val="24"/>
                <w:szCs w:val="24"/>
              </w:rPr>
              <w:t>Se tiene un buen control de los historiales de los pacientes</w:t>
            </w:r>
          </w:p>
        </w:tc>
        <w:tc>
          <w:tcPr>
            <w:tcW w:w="245" w:type="dxa"/>
          </w:tcPr>
          <w:p w14:paraId="10E981B5" w14:textId="77777777" w:rsidR="00ED40FC" w:rsidRPr="000E0C7E" w:rsidRDefault="00ED40FC" w:rsidP="00F06F88">
            <w:pPr>
              <w:spacing w:line="360" w:lineRule="auto"/>
              <w:jc w:val="both"/>
              <w:rPr>
                <w:rFonts w:cs="Arial"/>
                <w:sz w:val="24"/>
                <w:szCs w:val="24"/>
              </w:rPr>
            </w:pPr>
          </w:p>
        </w:tc>
        <w:tc>
          <w:tcPr>
            <w:tcW w:w="1215" w:type="dxa"/>
          </w:tcPr>
          <w:p w14:paraId="6921B998" w14:textId="77777777" w:rsidR="00ED40FC" w:rsidRPr="000E0C7E" w:rsidRDefault="00ED40FC" w:rsidP="00F06F88">
            <w:pPr>
              <w:spacing w:line="360" w:lineRule="auto"/>
              <w:jc w:val="both"/>
              <w:rPr>
                <w:rFonts w:cs="Arial"/>
                <w:sz w:val="24"/>
                <w:szCs w:val="24"/>
              </w:rPr>
            </w:pPr>
          </w:p>
        </w:tc>
        <w:tc>
          <w:tcPr>
            <w:tcW w:w="1215" w:type="dxa"/>
          </w:tcPr>
          <w:p w14:paraId="4DD9E8F0" w14:textId="77777777" w:rsidR="00ED40FC" w:rsidRPr="000E0C7E" w:rsidRDefault="00ED40FC" w:rsidP="00F06F88">
            <w:pPr>
              <w:spacing w:line="360" w:lineRule="auto"/>
              <w:jc w:val="both"/>
              <w:rPr>
                <w:rFonts w:cs="Arial"/>
                <w:sz w:val="24"/>
                <w:szCs w:val="24"/>
              </w:rPr>
            </w:pPr>
          </w:p>
        </w:tc>
        <w:tc>
          <w:tcPr>
            <w:tcW w:w="1039" w:type="dxa"/>
          </w:tcPr>
          <w:p w14:paraId="3BCA2E88" w14:textId="77777777" w:rsidR="00ED40FC" w:rsidRPr="000E0C7E" w:rsidRDefault="00ED40FC" w:rsidP="00F06F88">
            <w:pPr>
              <w:spacing w:line="360" w:lineRule="auto"/>
              <w:jc w:val="both"/>
              <w:rPr>
                <w:rFonts w:cs="Arial"/>
                <w:sz w:val="24"/>
                <w:szCs w:val="24"/>
              </w:rPr>
            </w:pPr>
          </w:p>
        </w:tc>
      </w:tr>
    </w:tbl>
    <w:p w14:paraId="6C2614FD" w14:textId="77777777" w:rsidR="009F3274" w:rsidRPr="000E0C7E" w:rsidRDefault="009F3274" w:rsidP="00F06F88">
      <w:pPr>
        <w:spacing w:line="360" w:lineRule="auto"/>
        <w:jc w:val="both"/>
        <w:rPr>
          <w:rFonts w:cs="Arial"/>
          <w:b/>
          <w:sz w:val="24"/>
          <w:szCs w:val="24"/>
        </w:rPr>
      </w:pPr>
    </w:p>
    <w:p w14:paraId="0C001AEF" w14:textId="77777777" w:rsidR="00D23BC2" w:rsidRDefault="00D23BC2">
      <w:pPr>
        <w:rPr>
          <w:rFonts w:eastAsiaTheme="majorEastAsia" w:cstheme="majorBidi"/>
          <w:b/>
          <w:color w:val="0D0D0D" w:themeColor="text1" w:themeTint="F2"/>
          <w:sz w:val="24"/>
          <w:szCs w:val="24"/>
          <w:lang w:eastAsia="es-BO"/>
        </w:rPr>
      </w:pPr>
      <w:r>
        <w:rPr>
          <w:caps/>
          <w:szCs w:val="24"/>
        </w:rPr>
        <w:br w:type="page"/>
      </w:r>
    </w:p>
    <w:p w14:paraId="7B160163" w14:textId="77777777" w:rsidR="00DE45D1" w:rsidRPr="000E0C7E" w:rsidRDefault="007B1A5B" w:rsidP="00F06F88">
      <w:pPr>
        <w:pStyle w:val="Ttulo1"/>
        <w:numPr>
          <w:ilvl w:val="0"/>
          <w:numId w:val="0"/>
        </w:numPr>
        <w:spacing w:after="160" w:line="360" w:lineRule="auto"/>
        <w:ind w:left="432"/>
        <w:rPr>
          <w:rFonts w:asciiTheme="minorHAnsi" w:hAnsiTheme="minorHAnsi"/>
          <w:szCs w:val="24"/>
        </w:rPr>
      </w:pPr>
      <w:bookmarkStart w:id="3071" w:name="_Toc493839443"/>
      <w:r>
        <w:rPr>
          <w:rFonts w:asciiTheme="minorHAnsi" w:hAnsiTheme="minorHAnsi"/>
          <w:caps w:val="0"/>
          <w:szCs w:val="24"/>
        </w:rPr>
        <w:lastRenderedPageBreak/>
        <w:t>ANEXO 9</w:t>
      </w:r>
      <w:bookmarkEnd w:id="3071"/>
    </w:p>
    <w:p w14:paraId="16402682" w14:textId="77777777" w:rsidR="00DE45D1" w:rsidRDefault="005423F7" w:rsidP="00F06F88">
      <w:pPr>
        <w:pStyle w:val="Ttulo2"/>
        <w:numPr>
          <w:ilvl w:val="0"/>
          <w:numId w:val="0"/>
        </w:numPr>
        <w:spacing w:after="160" w:line="360" w:lineRule="auto"/>
        <w:ind w:left="576"/>
        <w:jc w:val="center"/>
        <w:rPr>
          <w:rFonts w:asciiTheme="minorHAnsi" w:hAnsiTheme="minorHAnsi"/>
          <w:szCs w:val="24"/>
        </w:rPr>
      </w:pPr>
      <w:bookmarkStart w:id="3072" w:name="_Toc493839444"/>
      <w:r>
        <w:rPr>
          <w:rFonts w:asciiTheme="minorHAnsi" w:hAnsiTheme="minorHAnsi"/>
          <w:szCs w:val="24"/>
        </w:rPr>
        <w:t>RESULTADO DE LA OBSERVACIÓN</w:t>
      </w:r>
      <w:bookmarkEnd w:id="3072"/>
    </w:p>
    <w:p w14:paraId="3612004D" w14:textId="77777777" w:rsidR="005423F7" w:rsidRPr="005423F7" w:rsidRDefault="005423F7" w:rsidP="00F06F88">
      <w:pPr>
        <w:spacing w:line="360" w:lineRule="auto"/>
      </w:pPr>
    </w:p>
    <w:p w14:paraId="6BA250DA" w14:textId="77777777" w:rsidR="00DE45D1" w:rsidRPr="000E0C7E" w:rsidRDefault="00DE45D1" w:rsidP="00F06F88">
      <w:pPr>
        <w:spacing w:line="360" w:lineRule="auto"/>
        <w:jc w:val="both"/>
        <w:rPr>
          <w:rFonts w:cs="Arial"/>
          <w:sz w:val="24"/>
          <w:szCs w:val="24"/>
        </w:rPr>
      </w:pPr>
      <w:r w:rsidRPr="000E0C7E">
        <w:rPr>
          <w:rFonts w:cs="Arial"/>
          <w:b/>
          <w:sz w:val="24"/>
          <w:szCs w:val="24"/>
        </w:rPr>
        <w:t>Fecha de observación</w:t>
      </w:r>
      <w:r w:rsidRPr="000E0C7E">
        <w:rPr>
          <w:rFonts w:cs="Arial"/>
          <w:sz w:val="24"/>
          <w:szCs w:val="24"/>
        </w:rPr>
        <w:t>: miércoles 05 de abril de 2017</w:t>
      </w:r>
    </w:p>
    <w:p w14:paraId="4D04B4F4" w14:textId="77777777" w:rsidR="00DE45D1" w:rsidRPr="000E0C7E" w:rsidRDefault="00DE45D1" w:rsidP="00F06F88">
      <w:pPr>
        <w:spacing w:line="360" w:lineRule="auto"/>
        <w:jc w:val="both"/>
        <w:rPr>
          <w:rFonts w:cs="Arial"/>
          <w:sz w:val="24"/>
          <w:szCs w:val="24"/>
        </w:rPr>
      </w:pPr>
      <w:r w:rsidRPr="000E0C7E">
        <w:rPr>
          <w:rFonts w:cs="Arial"/>
          <w:b/>
          <w:sz w:val="24"/>
          <w:szCs w:val="24"/>
        </w:rPr>
        <w:t>Lugar</w:t>
      </w:r>
      <w:r w:rsidRPr="000E0C7E">
        <w:rPr>
          <w:rFonts w:cs="Arial"/>
          <w:sz w:val="24"/>
          <w:szCs w:val="24"/>
        </w:rPr>
        <w:t xml:space="preserve">: Centro Médicos Especialistas Esculapio S.R.L. </w:t>
      </w:r>
    </w:p>
    <w:p w14:paraId="489ED4EC" w14:textId="77777777" w:rsidR="00DE45D1" w:rsidRPr="000E0C7E" w:rsidRDefault="00DE45D1" w:rsidP="00F06F88">
      <w:pPr>
        <w:spacing w:line="360" w:lineRule="auto"/>
        <w:jc w:val="both"/>
        <w:rPr>
          <w:rFonts w:cs="Arial"/>
          <w:b/>
          <w:sz w:val="24"/>
          <w:szCs w:val="24"/>
        </w:rPr>
      </w:pPr>
      <w:r w:rsidRPr="000E0C7E">
        <w:rPr>
          <w:rFonts w:cs="Arial"/>
          <w:b/>
          <w:sz w:val="24"/>
          <w:szCs w:val="24"/>
        </w:rPr>
        <w:t>Observados</w:t>
      </w:r>
    </w:p>
    <w:p w14:paraId="105B4B3D" w14:textId="77777777" w:rsidR="00DE45D1" w:rsidRPr="000E0C7E" w:rsidRDefault="00DE45D1" w:rsidP="00F06F88">
      <w:pPr>
        <w:spacing w:line="360" w:lineRule="auto"/>
        <w:jc w:val="both"/>
        <w:rPr>
          <w:rFonts w:cs="Arial"/>
          <w:sz w:val="24"/>
          <w:szCs w:val="24"/>
        </w:rPr>
      </w:pPr>
      <w:r w:rsidRPr="000E0C7E">
        <w:rPr>
          <w:rFonts w:cs="Arial"/>
          <w:sz w:val="24"/>
          <w:szCs w:val="24"/>
        </w:rPr>
        <w:t>Toda el área de funcionamiento de la clínica de especialistas “Esculapio S.R.L.”</w:t>
      </w:r>
    </w:p>
    <w:p w14:paraId="19620D0C" w14:textId="77777777" w:rsidR="00DE45D1" w:rsidRPr="000E0C7E" w:rsidRDefault="00DE45D1" w:rsidP="00F06F88">
      <w:pPr>
        <w:pStyle w:val="Prrafodelista"/>
        <w:numPr>
          <w:ilvl w:val="0"/>
          <w:numId w:val="27"/>
        </w:numPr>
        <w:spacing w:line="360" w:lineRule="auto"/>
        <w:contextualSpacing w:val="0"/>
        <w:jc w:val="both"/>
        <w:rPr>
          <w:rFonts w:cs="Arial"/>
          <w:b/>
          <w:sz w:val="24"/>
          <w:szCs w:val="24"/>
        </w:rPr>
      </w:pPr>
      <w:r w:rsidRPr="000E0C7E">
        <w:rPr>
          <w:rFonts w:cs="Arial"/>
          <w:b/>
          <w:sz w:val="24"/>
          <w:szCs w:val="24"/>
        </w:rPr>
        <w:t>Objetivo</w:t>
      </w:r>
    </w:p>
    <w:p w14:paraId="619B4D70" w14:textId="77777777" w:rsidR="00DE45D1" w:rsidRPr="000E0C7E" w:rsidRDefault="00DE45D1" w:rsidP="00F06F88">
      <w:pPr>
        <w:spacing w:line="360" w:lineRule="auto"/>
        <w:jc w:val="both"/>
        <w:rPr>
          <w:rFonts w:cs="Arial"/>
          <w:sz w:val="24"/>
          <w:szCs w:val="24"/>
        </w:rPr>
      </w:pPr>
      <w:r w:rsidRPr="000E0C7E">
        <w:rPr>
          <w:rFonts w:cs="Arial"/>
          <w:sz w:val="24"/>
          <w:szCs w:val="24"/>
        </w:rPr>
        <w:t>Conocer el proceso de atención médica (citas, consultas e historiales médicos) del Centro Medico de Especialistas “Esculapio S.R.L.”</w:t>
      </w:r>
    </w:p>
    <w:p w14:paraId="1DF6B7DA" w14:textId="77777777" w:rsidR="00DE45D1" w:rsidRPr="000E0C7E" w:rsidRDefault="00DE45D1" w:rsidP="00F06F88">
      <w:pPr>
        <w:pStyle w:val="Prrafodelista"/>
        <w:numPr>
          <w:ilvl w:val="0"/>
          <w:numId w:val="27"/>
        </w:numPr>
        <w:spacing w:line="360" w:lineRule="auto"/>
        <w:contextualSpacing w:val="0"/>
        <w:jc w:val="both"/>
        <w:rPr>
          <w:rFonts w:cs="Arial"/>
          <w:b/>
          <w:sz w:val="24"/>
          <w:szCs w:val="24"/>
        </w:rPr>
      </w:pPr>
      <w:r w:rsidRPr="000E0C7E">
        <w:rPr>
          <w:rFonts w:cs="Arial"/>
          <w:b/>
          <w:sz w:val="24"/>
          <w:szCs w:val="24"/>
        </w:rPr>
        <w:t>Aspectos a observar</w:t>
      </w:r>
    </w:p>
    <w:p w14:paraId="1CF7EAD5" w14:textId="77777777" w:rsidR="00DE45D1" w:rsidRPr="000E0C7E" w:rsidRDefault="00DE45D1"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Proceso en la realización de citas para los respectivos médicos especialistas.</w:t>
      </w:r>
    </w:p>
    <w:p w14:paraId="6DF8AF8A" w14:textId="77777777" w:rsidR="00DE45D1" w:rsidRPr="000E0C7E" w:rsidRDefault="00DE45D1"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La elaboración de las consultas a los pacientes por los médicos de cada especialidad.</w:t>
      </w:r>
    </w:p>
    <w:p w14:paraId="787329E1" w14:textId="77777777" w:rsidR="00DE45D1" w:rsidRPr="000E0C7E" w:rsidRDefault="00DE45D1"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Manejo del cuadro clínico de los pacientes.</w:t>
      </w:r>
    </w:p>
    <w:p w14:paraId="751A9A8A" w14:textId="77777777" w:rsidR="00DE45D1" w:rsidRPr="000E0C7E" w:rsidRDefault="00DE45D1" w:rsidP="00F06F88">
      <w:pPr>
        <w:pStyle w:val="Prrafodelista"/>
        <w:numPr>
          <w:ilvl w:val="0"/>
          <w:numId w:val="8"/>
        </w:numPr>
        <w:spacing w:line="360" w:lineRule="auto"/>
        <w:contextualSpacing w:val="0"/>
        <w:jc w:val="both"/>
        <w:rPr>
          <w:rFonts w:cs="Arial"/>
          <w:sz w:val="24"/>
          <w:szCs w:val="24"/>
        </w:rPr>
      </w:pPr>
      <w:r w:rsidRPr="000E0C7E">
        <w:rPr>
          <w:rFonts w:cs="Arial"/>
          <w:sz w:val="24"/>
          <w:szCs w:val="24"/>
        </w:rPr>
        <w:t>Control de historiales de los pacientes.</w:t>
      </w:r>
    </w:p>
    <w:p w14:paraId="18A79F70" w14:textId="77777777" w:rsidR="00DE45D1" w:rsidRPr="000E0C7E" w:rsidRDefault="00DE45D1" w:rsidP="00F06F88">
      <w:pPr>
        <w:pStyle w:val="Prrafodelista"/>
        <w:numPr>
          <w:ilvl w:val="0"/>
          <w:numId w:val="27"/>
        </w:numPr>
        <w:spacing w:line="360" w:lineRule="auto"/>
        <w:contextualSpacing w:val="0"/>
        <w:jc w:val="both"/>
        <w:rPr>
          <w:rFonts w:cs="Arial"/>
          <w:b/>
          <w:sz w:val="24"/>
          <w:szCs w:val="24"/>
        </w:rPr>
      </w:pPr>
      <w:r w:rsidRPr="000E0C7E">
        <w:rPr>
          <w:rFonts w:cs="Arial"/>
          <w:b/>
          <w:sz w:val="24"/>
          <w:szCs w:val="24"/>
        </w:rPr>
        <w:t>Indicadores para la observación</w:t>
      </w:r>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0"/>
        <w:gridCol w:w="1681"/>
        <w:gridCol w:w="1433"/>
        <w:gridCol w:w="1601"/>
        <w:gridCol w:w="801"/>
      </w:tblGrid>
      <w:tr w:rsidR="00DE45D1" w:rsidRPr="005423F7" w14:paraId="252B721B" w14:textId="77777777" w:rsidTr="00D23BC2">
        <w:trPr>
          <w:trHeight w:val="583"/>
          <w:jc w:val="center"/>
        </w:trPr>
        <w:tc>
          <w:tcPr>
            <w:tcW w:w="2997" w:type="dxa"/>
          </w:tcPr>
          <w:p w14:paraId="719C568A" w14:textId="77777777" w:rsidR="00DE45D1" w:rsidRPr="005423F7" w:rsidRDefault="00DE45D1" w:rsidP="00F06F88">
            <w:pPr>
              <w:spacing w:line="360" w:lineRule="auto"/>
              <w:jc w:val="both"/>
              <w:rPr>
                <w:rFonts w:cs="Arial"/>
                <w:b/>
              </w:rPr>
            </w:pPr>
            <w:r w:rsidRPr="005423F7">
              <w:rPr>
                <w:rFonts w:cs="Arial"/>
                <w:b/>
              </w:rPr>
              <w:t>INDICADORES</w:t>
            </w:r>
          </w:p>
        </w:tc>
        <w:tc>
          <w:tcPr>
            <w:tcW w:w="1682" w:type="dxa"/>
          </w:tcPr>
          <w:p w14:paraId="15B0D795" w14:textId="77777777" w:rsidR="00DE45D1" w:rsidRPr="005423F7" w:rsidRDefault="00DE45D1" w:rsidP="00F06F88">
            <w:pPr>
              <w:spacing w:line="360" w:lineRule="auto"/>
              <w:jc w:val="both"/>
              <w:rPr>
                <w:rFonts w:cs="Arial"/>
              </w:rPr>
            </w:pPr>
            <w:r w:rsidRPr="005423F7">
              <w:rPr>
                <w:rFonts w:cs="Arial"/>
              </w:rPr>
              <w:t>Si eficientemente</w:t>
            </w:r>
          </w:p>
        </w:tc>
        <w:tc>
          <w:tcPr>
            <w:tcW w:w="1435" w:type="dxa"/>
          </w:tcPr>
          <w:p w14:paraId="3C4B34E3" w14:textId="77777777" w:rsidR="00DE45D1" w:rsidRPr="005423F7" w:rsidRDefault="00DE45D1" w:rsidP="00F06F88">
            <w:pPr>
              <w:spacing w:line="360" w:lineRule="auto"/>
              <w:jc w:val="both"/>
              <w:rPr>
                <w:rFonts w:cs="Arial"/>
              </w:rPr>
            </w:pPr>
            <w:r w:rsidRPr="005423F7">
              <w:rPr>
                <w:rFonts w:cs="Arial"/>
              </w:rPr>
              <w:t xml:space="preserve">Con cierta dificultad </w:t>
            </w:r>
          </w:p>
        </w:tc>
        <w:tc>
          <w:tcPr>
            <w:tcW w:w="1604" w:type="dxa"/>
          </w:tcPr>
          <w:p w14:paraId="2C38C66D" w14:textId="77777777" w:rsidR="00DE45D1" w:rsidRPr="005423F7" w:rsidRDefault="00DE45D1" w:rsidP="00F06F88">
            <w:pPr>
              <w:spacing w:line="360" w:lineRule="auto"/>
              <w:jc w:val="both"/>
              <w:rPr>
                <w:rFonts w:cs="Arial"/>
              </w:rPr>
            </w:pPr>
            <w:r w:rsidRPr="005423F7">
              <w:rPr>
                <w:rFonts w:cs="Arial"/>
              </w:rPr>
              <w:t>Con mucha dificultad</w:t>
            </w:r>
          </w:p>
        </w:tc>
        <w:tc>
          <w:tcPr>
            <w:tcW w:w="788" w:type="dxa"/>
          </w:tcPr>
          <w:p w14:paraId="192114E6" w14:textId="77777777" w:rsidR="00DE45D1" w:rsidRPr="005423F7" w:rsidRDefault="00DE45D1" w:rsidP="00F06F88">
            <w:pPr>
              <w:spacing w:line="360" w:lineRule="auto"/>
              <w:jc w:val="both"/>
              <w:rPr>
                <w:rFonts w:cs="Arial"/>
              </w:rPr>
            </w:pPr>
            <w:r w:rsidRPr="005423F7">
              <w:rPr>
                <w:rFonts w:cs="Arial"/>
              </w:rPr>
              <w:t>No la realiza</w:t>
            </w:r>
          </w:p>
        </w:tc>
      </w:tr>
      <w:tr w:rsidR="00DE45D1" w:rsidRPr="005423F7" w14:paraId="5CC2265C" w14:textId="77777777" w:rsidTr="00D23BC2">
        <w:trPr>
          <w:trHeight w:val="578"/>
          <w:jc w:val="center"/>
        </w:trPr>
        <w:tc>
          <w:tcPr>
            <w:tcW w:w="2997" w:type="dxa"/>
          </w:tcPr>
          <w:p w14:paraId="0EC53247" w14:textId="77777777" w:rsidR="00DE45D1" w:rsidRPr="005423F7" w:rsidRDefault="00DE45D1" w:rsidP="00F06F88">
            <w:pPr>
              <w:spacing w:line="360" w:lineRule="auto"/>
              <w:jc w:val="both"/>
              <w:rPr>
                <w:rFonts w:cs="Arial"/>
              </w:rPr>
            </w:pPr>
            <w:r w:rsidRPr="005423F7">
              <w:rPr>
                <w:rFonts w:cs="Arial"/>
              </w:rPr>
              <w:t>La realización de una cita médica a los pacientes es:</w:t>
            </w:r>
          </w:p>
        </w:tc>
        <w:tc>
          <w:tcPr>
            <w:tcW w:w="1682" w:type="dxa"/>
          </w:tcPr>
          <w:p w14:paraId="3E2697AC" w14:textId="77777777" w:rsidR="00DE45D1" w:rsidRPr="005423F7" w:rsidRDefault="00DE45D1" w:rsidP="00F06F88">
            <w:pPr>
              <w:spacing w:line="360" w:lineRule="auto"/>
              <w:jc w:val="both"/>
              <w:rPr>
                <w:rFonts w:cs="Arial"/>
                <w:b/>
              </w:rPr>
            </w:pPr>
          </w:p>
        </w:tc>
        <w:tc>
          <w:tcPr>
            <w:tcW w:w="1435" w:type="dxa"/>
          </w:tcPr>
          <w:p w14:paraId="69957F11" w14:textId="77777777" w:rsidR="00DE45D1" w:rsidRPr="005423F7" w:rsidRDefault="00DE45D1" w:rsidP="00F06F88">
            <w:pPr>
              <w:spacing w:line="360" w:lineRule="auto"/>
              <w:jc w:val="center"/>
              <w:rPr>
                <w:rFonts w:ascii="Brush Script MT" w:hAnsi="Brush Script MT" w:cs="Arial"/>
                <w:b/>
                <w:i/>
              </w:rPr>
            </w:pPr>
          </w:p>
        </w:tc>
        <w:tc>
          <w:tcPr>
            <w:tcW w:w="1604" w:type="dxa"/>
          </w:tcPr>
          <w:p w14:paraId="2738AA5C" w14:textId="77777777" w:rsidR="00DE45D1" w:rsidRPr="005423F7" w:rsidRDefault="00DE45D1" w:rsidP="00F06F88">
            <w:pPr>
              <w:spacing w:line="360" w:lineRule="auto"/>
              <w:jc w:val="center"/>
              <w:rPr>
                <w:rFonts w:ascii="Brush Script MT" w:hAnsi="Brush Script MT" w:cs="Arial"/>
                <w:b/>
                <w:i/>
              </w:rPr>
            </w:pPr>
            <w:r w:rsidRPr="005423F7">
              <w:rPr>
                <w:rFonts w:ascii="Brush Script MT" w:hAnsi="Brush Script MT" w:cs="Arial"/>
                <w:b/>
                <w:i/>
              </w:rPr>
              <w:t>1</w:t>
            </w:r>
          </w:p>
        </w:tc>
        <w:tc>
          <w:tcPr>
            <w:tcW w:w="788" w:type="dxa"/>
          </w:tcPr>
          <w:p w14:paraId="43EC5693" w14:textId="77777777" w:rsidR="00DE45D1" w:rsidRPr="005423F7" w:rsidRDefault="00DE45D1" w:rsidP="00F06F88">
            <w:pPr>
              <w:spacing w:line="360" w:lineRule="auto"/>
              <w:jc w:val="both"/>
              <w:rPr>
                <w:rFonts w:cs="Arial"/>
                <w:b/>
              </w:rPr>
            </w:pPr>
          </w:p>
        </w:tc>
      </w:tr>
      <w:tr w:rsidR="00DE45D1" w:rsidRPr="005423F7" w14:paraId="489E5B64" w14:textId="77777777" w:rsidTr="00D23BC2">
        <w:trPr>
          <w:trHeight w:val="666"/>
          <w:jc w:val="center"/>
        </w:trPr>
        <w:tc>
          <w:tcPr>
            <w:tcW w:w="2997" w:type="dxa"/>
          </w:tcPr>
          <w:p w14:paraId="1F4672E9" w14:textId="77777777" w:rsidR="00DE45D1" w:rsidRPr="005423F7" w:rsidRDefault="00DE45D1" w:rsidP="00F06F88">
            <w:pPr>
              <w:spacing w:line="360" w:lineRule="auto"/>
              <w:jc w:val="both"/>
              <w:rPr>
                <w:rFonts w:cs="Arial"/>
              </w:rPr>
            </w:pPr>
            <w:r w:rsidRPr="005423F7">
              <w:rPr>
                <w:rFonts w:cs="Arial"/>
              </w:rPr>
              <w:t>Se tiene un control de fichaje para la espera de los médicos.</w:t>
            </w:r>
          </w:p>
        </w:tc>
        <w:tc>
          <w:tcPr>
            <w:tcW w:w="1682" w:type="dxa"/>
          </w:tcPr>
          <w:p w14:paraId="6CB3262A" w14:textId="77777777" w:rsidR="00DE45D1" w:rsidRPr="005423F7" w:rsidRDefault="00DE45D1" w:rsidP="00F06F88">
            <w:pPr>
              <w:spacing w:line="360" w:lineRule="auto"/>
              <w:jc w:val="both"/>
              <w:rPr>
                <w:rFonts w:cs="Arial"/>
                <w:b/>
              </w:rPr>
            </w:pPr>
          </w:p>
        </w:tc>
        <w:tc>
          <w:tcPr>
            <w:tcW w:w="1435" w:type="dxa"/>
          </w:tcPr>
          <w:p w14:paraId="2FCC0B13" w14:textId="77777777" w:rsidR="005423F7" w:rsidRPr="005423F7" w:rsidRDefault="005423F7" w:rsidP="00F06F88">
            <w:pPr>
              <w:spacing w:line="360" w:lineRule="auto"/>
              <w:jc w:val="center"/>
              <w:rPr>
                <w:rFonts w:ascii="Brush Script MT" w:hAnsi="Brush Script MT" w:cs="Arial"/>
                <w:b/>
                <w:i/>
              </w:rPr>
            </w:pPr>
          </w:p>
          <w:p w14:paraId="41D1AE72" w14:textId="77777777" w:rsidR="00DE45D1" w:rsidRPr="005423F7" w:rsidRDefault="00DE45D1" w:rsidP="00F06F88">
            <w:pPr>
              <w:spacing w:line="360" w:lineRule="auto"/>
              <w:jc w:val="center"/>
              <w:rPr>
                <w:rFonts w:ascii="Brush Script MT" w:hAnsi="Brush Script MT" w:cs="Arial"/>
                <w:b/>
                <w:i/>
              </w:rPr>
            </w:pPr>
            <w:r w:rsidRPr="005423F7">
              <w:rPr>
                <w:rFonts w:ascii="Brush Script MT" w:hAnsi="Brush Script MT" w:cs="Arial"/>
                <w:b/>
                <w:i/>
              </w:rPr>
              <w:t>1</w:t>
            </w:r>
          </w:p>
        </w:tc>
        <w:tc>
          <w:tcPr>
            <w:tcW w:w="1604" w:type="dxa"/>
          </w:tcPr>
          <w:p w14:paraId="241E1D63" w14:textId="77777777" w:rsidR="00DE45D1" w:rsidRPr="005423F7" w:rsidRDefault="00DE45D1" w:rsidP="00F06F88">
            <w:pPr>
              <w:spacing w:line="360" w:lineRule="auto"/>
              <w:jc w:val="center"/>
              <w:rPr>
                <w:rFonts w:ascii="Brush Script MT" w:hAnsi="Brush Script MT" w:cs="Arial"/>
                <w:b/>
                <w:i/>
              </w:rPr>
            </w:pPr>
          </w:p>
        </w:tc>
        <w:tc>
          <w:tcPr>
            <w:tcW w:w="788" w:type="dxa"/>
          </w:tcPr>
          <w:p w14:paraId="325A2DDE" w14:textId="77777777" w:rsidR="00DE45D1" w:rsidRPr="005423F7" w:rsidRDefault="00DE45D1" w:rsidP="00F06F88">
            <w:pPr>
              <w:spacing w:line="360" w:lineRule="auto"/>
              <w:jc w:val="both"/>
              <w:rPr>
                <w:rFonts w:cs="Arial"/>
                <w:b/>
              </w:rPr>
            </w:pPr>
          </w:p>
        </w:tc>
      </w:tr>
      <w:tr w:rsidR="00DE45D1" w:rsidRPr="005423F7" w14:paraId="129AEE3D" w14:textId="77777777" w:rsidTr="00D23BC2">
        <w:trPr>
          <w:trHeight w:val="499"/>
          <w:jc w:val="center"/>
        </w:trPr>
        <w:tc>
          <w:tcPr>
            <w:tcW w:w="2997" w:type="dxa"/>
          </w:tcPr>
          <w:p w14:paraId="7E24D893" w14:textId="77777777" w:rsidR="00DE45D1" w:rsidRPr="005423F7" w:rsidRDefault="00DE45D1" w:rsidP="00F06F88">
            <w:pPr>
              <w:spacing w:line="360" w:lineRule="auto"/>
              <w:jc w:val="both"/>
              <w:rPr>
                <w:rFonts w:cs="Arial"/>
              </w:rPr>
            </w:pPr>
            <w:r w:rsidRPr="005423F7">
              <w:rPr>
                <w:rFonts w:cs="Arial"/>
              </w:rPr>
              <w:lastRenderedPageBreak/>
              <w:t>Se emite factura para el pago de la respectiva consulta.</w:t>
            </w:r>
          </w:p>
        </w:tc>
        <w:tc>
          <w:tcPr>
            <w:tcW w:w="1682" w:type="dxa"/>
          </w:tcPr>
          <w:p w14:paraId="66958A05" w14:textId="77777777" w:rsidR="00DE45D1" w:rsidRPr="005423F7" w:rsidRDefault="00DE45D1" w:rsidP="00F06F88">
            <w:pPr>
              <w:spacing w:line="360" w:lineRule="auto"/>
              <w:jc w:val="both"/>
              <w:rPr>
                <w:rFonts w:cs="Arial"/>
                <w:b/>
              </w:rPr>
            </w:pPr>
          </w:p>
        </w:tc>
        <w:tc>
          <w:tcPr>
            <w:tcW w:w="1435" w:type="dxa"/>
          </w:tcPr>
          <w:p w14:paraId="11DCBD28" w14:textId="77777777" w:rsidR="00DE45D1" w:rsidRPr="005423F7" w:rsidRDefault="00DE45D1" w:rsidP="00F06F88">
            <w:pPr>
              <w:spacing w:line="360" w:lineRule="auto"/>
              <w:jc w:val="center"/>
              <w:rPr>
                <w:rFonts w:ascii="Brush Script MT" w:hAnsi="Brush Script MT" w:cs="Arial"/>
                <w:b/>
                <w:i/>
              </w:rPr>
            </w:pPr>
          </w:p>
        </w:tc>
        <w:tc>
          <w:tcPr>
            <w:tcW w:w="1604" w:type="dxa"/>
          </w:tcPr>
          <w:p w14:paraId="5C516B1D" w14:textId="77777777" w:rsidR="005423F7" w:rsidRPr="005423F7" w:rsidRDefault="005423F7" w:rsidP="00F06F88">
            <w:pPr>
              <w:spacing w:line="360" w:lineRule="auto"/>
              <w:jc w:val="center"/>
              <w:rPr>
                <w:rFonts w:ascii="Brush Script MT" w:hAnsi="Brush Script MT" w:cs="Arial"/>
                <w:b/>
                <w:i/>
              </w:rPr>
            </w:pPr>
          </w:p>
          <w:p w14:paraId="3A873198" w14:textId="77777777" w:rsidR="00DE45D1" w:rsidRPr="005423F7" w:rsidRDefault="00DE45D1" w:rsidP="00F06F88">
            <w:pPr>
              <w:spacing w:line="360" w:lineRule="auto"/>
              <w:jc w:val="center"/>
              <w:rPr>
                <w:rFonts w:ascii="Brush Script MT" w:hAnsi="Brush Script MT" w:cs="Arial"/>
                <w:b/>
                <w:i/>
              </w:rPr>
            </w:pPr>
            <w:r w:rsidRPr="005423F7">
              <w:rPr>
                <w:rFonts w:ascii="Brush Script MT" w:hAnsi="Brush Script MT" w:cs="Arial"/>
                <w:b/>
                <w:i/>
              </w:rPr>
              <w:t>1</w:t>
            </w:r>
          </w:p>
        </w:tc>
        <w:tc>
          <w:tcPr>
            <w:tcW w:w="788" w:type="dxa"/>
          </w:tcPr>
          <w:p w14:paraId="6F8669EF" w14:textId="77777777" w:rsidR="00DE45D1" w:rsidRPr="005423F7" w:rsidRDefault="00DE45D1" w:rsidP="00F06F88">
            <w:pPr>
              <w:spacing w:line="360" w:lineRule="auto"/>
              <w:jc w:val="both"/>
              <w:rPr>
                <w:rFonts w:cs="Arial"/>
                <w:b/>
              </w:rPr>
            </w:pPr>
          </w:p>
        </w:tc>
      </w:tr>
      <w:tr w:rsidR="00DE45D1" w:rsidRPr="005423F7" w14:paraId="1275F1C6" w14:textId="77777777" w:rsidTr="00D23BC2">
        <w:trPr>
          <w:trHeight w:val="553"/>
          <w:jc w:val="center"/>
        </w:trPr>
        <w:tc>
          <w:tcPr>
            <w:tcW w:w="2997" w:type="dxa"/>
          </w:tcPr>
          <w:p w14:paraId="5CB249BD" w14:textId="77777777" w:rsidR="00DE45D1" w:rsidRPr="005423F7" w:rsidRDefault="00DE45D1" w:rsidP="00F06F88">
            <w:pPr>
              <w:spacing w:line="360" w:lineRule="auto"/>
              <w:jc w:val="both"/>
              <w:rPr>
                <w:rFonts w:cs="Arial"/>
              </w:rPr>
            </w:pPr>
            <w:r w:rsidRPr="005423F7">
              <w:rPr>
                <w:rFonts w:cs="Arial"/>
              </w:rPr>
              <w:t>Se realiza de buena forma la consulta de los pacientes</w:t>
            </w:r>
          </w:p>
        </w:tc>
        <w:tc>
          <w:tcPr>
            <w:tcW w:w="1682" w:type="dxa"/>
          </w:tcPr>
          <w:p w14:paraId="3EC3BE9D" w14:textId="77777777" w:rsidR="00DE45D1" w:rsidRPr="005423F7" w:rsidRDefault="00DE45D1" w:rsidP="00F06F88">
            <w:pPr>
              <w:spacing w:line="360" w:lineRule="auto"/>
              <w:jc w:val="both"/>
              <w:rPr>
                <w:rFonts w:cs="Arial"/>
                <w:b/>
              </w:rPr>
            </w:pPr>
          </w:p>
        </w:tc>
        <w:tc>
          <w:tcPr>
            <w:tcW w:w="1435" w:type="dxa"/>
          </w:tcPr>
          <w:p w14:paraId="76745689" w14:textId="77777777" w:rsidR="00DE45D1" w:rsidRPr="005423F7" w:rsidRDefault="00DE45D1" w:rsidP="00F06F88">
            <w:pPr>
              <w:spacing w:line="360" w:lineRule="auto"/>
              <w:jc w:val="center"/>
              <w:rPr>
                <w:rFonts w:ascii="Brush Script MT" w:hAnsi="Brush Script MT" w:cs="Arial"/>
                <w:b/>
                <w:i/>
              </w:rPr>
            </w:pPr>
            <w:r w:rsidRPr="005423F7">
              <w:rPr>
                <w:rFonts w:ascii="Brush Script MT" w:hAnsi="Brush Script MT" w:cs="Arial"/>
                <w:b/>
                <w:i/>
              </w:rPr>
              <w:t>1</w:t>
            </w:r>
          </w:p>
        </w:tc>
        <w:tc>
          <w:tcPr>
            <w:tcW w:w="1604" w:type="dxa"/>
          </w:tcPr>
          <w:p w14:paraId="6828CD3D" w14:textId="77777777" w:rsidR="00DE45D1" w:rsidRPr="005423F7" w:rsidRDefault="00DE45D1" w:rsidP="00F06F88">
            <w:pPr>
              <w:spacing w:line="360" w:lineRule="auto"/>
              <w:jc w:val="center"/>
              <w:rPr>
                <w:rFonts w:ascii="Brush Script MT" w:hAnsi="Brush Script MT" w:cs="Arial"/>
                <w:b/>
                <w:i/>
              </w:rPr>
            </w:pPr>
          </w:p>
        </w:tc>
        <w:tc>
          <w:tcPr>
            <w:tcW w:w="788" w:type="dxa"/>
          </w:tcPr>
          <w:p w14:paraId="00568697" w14:textId="77777777" w:rsidR="00DE45D1" w:rsidRPr="005423F7" w:rsidRDefault="00DE45D1" w:rsidP="00F06F88">
            <w:pPr>
              <w:spacing w:line="360" w:lineRule="auto"/>
              <w:jc w:val="both"/>
              <w:rPr>
                <w:rFonts w:cs="Arial"/>
                <w:b/>
              </w:rPr>
            </w:pPr>
          </w:p>
        </w:tc>
      </w:tr>
      <w:tr w:rsidR="00DE45D1" w:rsidRPr="005423F7" w14:paraId="6DD86E49" w14:textId="77777777" w:rsidTr="00D23BC2">
        <w:trPr>
          <w:trHeight w:val="715"/>
          <w:jc w:val="center"/>
        </w:trPr>
        <w:tc>
          <w:tcPr>
            <w:tcW w:w="2997" w:type="dxa"/>
          </w:tcPr>
          <w:p w14:paraId="51C90522" w14:textId="77777777" w:rsidR="00DE45D1" w:rsidRPr="005423F7" w:rsidRDefault="00DE45D1" w:rsidP="00F06F88">
            <w:pPr>
              <w:spacing w:line="360" w:lineRule="auto"/>
              <w:jc w:val="both"/>
              <w:rPr>
                <w:rFonts w:cs="Arial"/>
              </w:rPr>
            </w:pPr>
            <w:r w:rsidRPr="005423F7">
              <w:rPr>
                <w:rFonts w:cs="Arial"/>
              </w:rPr>
              <w:t>Se maneja adecuadamente los cuadros clínicos de los pacientes.</w:t>
            </w:r>
          </w:p>
        </w:tc>
        <w:tc>
          <w:tcPr>
            <w:tcW w:w="1682" w:type="dxa"/>
          </w:tcPr>
          <w:p w14:paraId="27D6C725" w14:textId="77777777" w:rsidR="00DE45D1" w:rsidRPr="005423F7" w:rsidRDefault="00DE45D1" w:rsidP="00F06F88">
            <w:pPr>
              <w:spacing w:line="360" w:lineRule="auto"/>
              <w:jc w:val="both"/>
              <w:rPr>
                <w:rFonts w:cs="Arial"/>
                <w:b/>
              </w:rPr>
            </w:pPr>
          </w:p>
        </w:tc>
        <w:tc>
          <w:tcPr>
            <w:tcW w:w="1435" w:type="dxa"/>
          </w:tcPr>
          <w:p w14:paraId="75A2A1AB" w14:textId="77777777" w:rsidR="00DE45D1" w:rsidRPr="005423F7" w:rsidRDefault="00DE45D1" w:rsidP="00F06F88">
            <w:pPr>
              <w:spacing w:line="360" w:lineRule="auto"/>
              <w:jc w:val="center"/>
              <w:rPr>
                <w:rFonts w:ascii="Brush Script MT" w:hAnsi="Brush Script MT" w:cs="Arial"/>
                <w:b/>
                <w:i/>
              </w:rPr>
            </w:pPr>
          </w:p>
        </w:tc>
        <w:tc>
          <w:tcPr>
            <w:tcW w:w="1604" w:type="dxa"/>
          </w:tcPr>
          <w:p w14:paraId="7B21050B" w14:textId="77777777" w:rsidR="005423F7" w:rsidRPr="005423F7" w:rsidRDefault="005423F7" w:rsidP="00F06F88">
            <w:pPr>
              <w:spacing w:line="360" w:lineRule="auto"/>
              <w:jc w:val="center"/>
              <w:rPr>
                <w:rFonts w:ascii="Brush Script MT" w:hAnsi="Brush Script MT" w:cs="Arial"/>
                <w:b/>
                <w:i/>
              </w:rPr>
            </w:pPr>
          </w:p>
          <w:p w14:paraId="3CCB74CD" w14:textId="77777777" w:rsidR="00DE45D1" w:rsidRPr="005423F7" w:rsidRDefault="00DE45D1" w:rsidP="00F06F88">
            <w:pPr>
              <w:spacing w:line="360" w:lineRule="auto"/>
              <w:jc w:val="center"/>
              <w:rPr>
                <w:rFonts w:ascii="Brush Script MT" w:hAnsi="Brush Script MT" w:cs="Arial"/>
                <w:b/>
                <w:i/>
              </w:rPr>
            </w:pPr>
            <w:r w:rsidRPr="005423F7">
              <w:rPr>
                <w:rFonts w:ascii="Brush Script MT" w:hAnsi="Brush Script MT" w:cs="Arial"/>
                <w:b/>
                <w:i/>
              </w:rPr>
              <w:t>1</w:t>
            </w:r>
          </w:p>
        </w:tc>
        <w:tc>
          <w:tcPr>
            <w:tcW w:w="788" w:type="dxa"/>
          </w:tcPr>
          <w:p w14:paraId="644CB569" w14:textId="77777777" w:rsidR="00DE45D1" w:rsidRPr="005423F7" w:rsidRDefault="00DE45D1" w:rsidP="00F06F88">
            <w:pPr>
              <w:spacing w:line="360" w:lineRule="auto"/>
              <w:jc w:val="both"/>
              <w:rPr>
                <w:rFonts w:cs="Arial"/>
                <w:b/>
              </w:rPr>
            </w:pPr>
          </w:p>
        </w:tc>
      </w:tr>
      <w:tr w:rsidR="00DE45D1" w:rsidRPr="005423F7" w14:paraId="756AE25D" w14:textId="77777777" w:rsidTr="00D23BC2">
        <w:trPr>
          <w:trHeight w:val="704"/>
          <w:jc w:val="center"/>
        </w:trPr>
        <w:tc>
          <w:tcPr>
            <w:tcW w:w="2997" w:type="dxa"/>
          </w:tcPr>
          <w:p w14:paraId="230BCB00" w14:textId="77777777" w:rsidR="00DE45D1" w:rsidRPr="005423F7" w:rsidRDefault="00DE45D1" w:rsidP="00F06F88">
            <w:pPr>
              <w:spacing w:line="360" w:lineRule="auto"/>
              <w:jc w:val="both"/>
              <w:rPr>
                <w:rFonts w:cs="Arial"/>
              </w:rPr>
            </w:pPr>
            <w:r w:rsidRPr="005423F7">
              <w:rPr>
                <w:rFonts w:cs="Arial"/>
              </w:rPr>
              <w:t>Se tiene un buen control de los historiales de los pacientes</w:t>
            </w:r>
          </w:p>
        </w:tc>
        <w:tc>
          <w:tcPr>
            <w:tcW w:w="1682" w:type="dxa"/>
          </w:tcPr>
          <w:p w14:paraId="167788CF" w14:textId="77777777" w:rsidR="00DE45D1" w:rsidRPr="005423F7" w:rsidRDefault="00DE45D1" w:rsidP="00F06F88">
            <w:pPr>
              <w:spacing w:line="360" w:lineRule="auto"/>
              <w:jc w:val="both"/>
              <w:rPr>
                <w:rFonts w:cs="Arial"/>
                <w:b/>
              </w:rPr>
            </w:pPr>
          </w:p>
        </w:tc>
        <w:tc>
          <w:tcPr>
            <w:tcW w:w="1435" w:type="dxa"/>
          </w:tcPr>
          <w:p w14:paraId="02C81D75" w14:textId="77777777" w:rsidR="00DE45D1" w:rsidRPr="005423F7" w:rsidRDefault="00DE45D1" w:rsidP="00F06F88">
            <w:pPr>
              <w:spacing w:line="360" w:lineRule="auto"/>
              <w:jc w:val="both"/>
              <w:rPr>
                <w:rFonts w:cs="Arial"/>
                <w:b/>
              </w:rPr>
            </w:pPr>
          </w:p>
        </w:tc>
        <w:tc>
          <w:tcPr>
            <w:tcW w:w="1604" w:type="dxa"/>
          </w:tcPr>
          <w:p w14:paraId="521EC414" w14:textId="77777777" w:rsidR="005423F7" w:rsidRPr="005423F7" w:rsidRDefault="005423F7" w:rsidP="00F06F88">
            <w:pPr>
              <w:spacing w:line="360" w:lineRule="auto"/>
              <w:jc w:val="center"/>
              <w:rPr>
                <w:rFonts w:ascii="Brush Script MT" w:hAnsi="Brush Script MT" w:cs="Arial"/>
                <w:b/>
                <w:i/>
              </w:rPr>
            </w:pPr>
          </w:p>
          <w:p w14:paraId="0155246A" w14:textId="77777777" w:rsidR="00DE45D1" w:rsidRPr="005423F7" w:rsidRDefault="005423F7" w:rsidP="00F06F88">
            <w:pPr>
              <w:spacing w:line="360" w:lineRule="auto"/>
              <w:jc w:val="center"/>
              <w:rPr>
                <w:rFonts w:cs="Arial"/>
                <w:b/>
              </w:rPr>
            </w:pPr>
            <w:r w:rsidRPr="005423F7">
              <w:rPr>
                <w:rFonts w:ascii="Brush Script MT" w:hAnsi="Brush Script MT" w:cs="Arial"/>
                <w:b/>
                <w:i/>
              </w:rPr>
              <w:t>1</w:t>
            </w:r>
          </w:p>
        </w:tc>
        <w:tc>
          <w:tcPr>
            <w:tcW w:w="788" w:type="dxa"/>
          </w:tcPr>
          <w:p w14:paraId="3A62A544" w14:textId="77777777" w:rsidR="00DE45D1" w:rsidRPr="005423F7" w:rsidRDefault="00DE45D1" w:rsidP="00F06F88">
            <w:pPr>
              <w:spacing w:line="360" w:lineRule="auto"/>
              <w:jc w:val="both"/>
              <w:rPr>
                <w:rFonts w:cs="Arial"/>
                <w:b/>
              </w:rPr>
            </w:pPr>
          </w:p>
        </w:tc>
      </w:tr>
    </w:tbl>
    <w:p w14:paraId="207B0C16" w14:textId="77777777" w:rsidR="000A2951" w:rsidRPr="000E0C7E" w:rsidRDefault="000A2951" w:rsidP="00F06F88">
      <w:pPr>
        <w:spacing w:line="360" w:lineRule="auto"/>
        <w:jc w:val="both"/>
        <w:rPr>
          <w:sz w:val="24"/>
          <w:szCs w:val="24"/>
          <w:lang w:eastAsia="es-BO"/>
        </w:rPr>
      </w:pPr>
    </w:p>
    <w:p w14:paraId="2B8B7D0A" w14:textId="77777777" w:rsidR="00686AC9" w:rsidRDefault="00686AC9" w:rsidP="00F06F88">
      <w:pPr>
        <w:spacing w:line="360" w:lineRule="auto"/>
        <w:jc w:val="both"/>
        <w:rPr>
          <w:rFonts w:cs="Arial"/>
          <w:b/>
          <w:sz w:val="24"/>
          <w:szCs w:val="24"/>
        </w:rPr>
      </w:pPr>
    </w:p>
    <w:p w14:paraId="2148A254" w14:textId="77777777" w:rsidR="00D23BC2" w:rsidRDefault="00D23BC2">
      <w:pPr>
        <w:rPr>
          <w:rFonts w:eastAsiaTheme="majorEastAsia" w:cstheme="majorBidi"/>
          <w:b/>
          <w:color w:val="0D0D0D" w:themeColor="text1" w:themeTint="F2"/>
          <w:sz w:val="24"/>
          <w:szCs w:val="24"/>
          <w:lang w:eastAsia="es-BO"/>
        </w:rPr>
      </w:pPr>
      <w:r>
        <w:rPr>
          <w:caps/>
          <w:szCs w:val="24"/>
        </w:rPr>
        <w:br w:type="page"/>
      </w:r>
    </w:p>
    <w:p w14:paraId="7A88451B" w14:textId="77777777" w:rsidR="00686AC9" w:rsidRPr="000E0C7E" w:rsidRDefault="007B1A5B" w:rsidP="00F06F88">
      <w:pPr>
        <w:pStyle w:val="Ttulo1"/>
        <w:numPr>
          <w:ilvl w:val="0"/>
          <w:numId w:val="0"/>
        </w:numPr>
        <w:spacing w:after="160" w:line="360" w:lineRule="auto"/>
        <w:ind w:left="432"/>
        <w:rPr>
          <w:rFonts w:asciiTheme="minorHAnsi" w:hAnsiTheme="minorHAnsi"/>
          <w:szCs w:val="24"/>
        </w:rPr>
      </w:pPr>
      <w:bookmarkStart w:id="3073" w:name="_Toc493839445"/>
      <w:r>
        <w:rPr>
          <w:rFonts w:asciiTheme="minorHAnsi" w:hAnsiTheme="minorHAnsi"/>
          <w:caps w:val="0"/>
          <w:szCs w:val="24"/>
        </w:rPr>
        <w:lastRenderedPageBreak/>
        <w:t>ANEXO 10</w:t>
      </w:r>
      <w:bookmarkEnd w:id="3073"/>
    </w:p>
    <w:p w14:paraId="58D01FC8" w14:textId="77777777" w:rsidR="00686AC9" w:rsidRDefault="00686AC9" w:rsidP="00F06F88">
      <w:pPr>
        <w:pStyle w:val="Ttulo2"/>
        <w:numPr>
          <w:ilvl w:val="0"/>
          <w:numId w:val="0"/>
        </w:numPr>
        <w:spacing w:after="160" w:line="360" w:lineRule="auto"/>
        <w:ind w:left="576"/>
        <w:jc w:val="center"/>
        <w:rPr>
          <w:rFonts w:asciiTheme="minorHAnsi" w:hAnsiTheme="minorHAnsi"/>
          <w:szCs w:val="24"/>
        </w:rPr>
      </w:pPr>
      <w:bookmarkStart w:id="3074" w:name="_Toc493839446"/>
      <w:r>
        <w:rPr>
          <w:rFonts w:asciiTheme="minorHAnsi" w:hAnsiTheme="minorHAnsi"/>
          <w:szCs w:val="24"/>
        </w:rPr>
        <w:t>RECURSOS DE HARDWARE UTILIZADOS PARA EL DESARROLLO</w:t>
      </w:r>
      <w:bookmarkEnd w:id="3074"/>
    </w:p>
    <w:p w14:paraId="436028FA" w14:textId="77777777" w:rsidR="00686AC9" w:rsidRDefault="00686AC9" w:rsidP="00F06F88">
      <w:pPr>
        <w:pStyle w:val="Prrafodelista"/>
        <w:numPr>
          <w:ilvl w:val="0"/>
          <w:numId w:val="39"/>
        </w:numPr>
        <w:spacing w:line="360" w:lineRule="auto"/>
      </w:pPr>
      <w:r>
        <w:t>Equipo de computación para el desarrollo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3264"/>
        <w:gridCol w:w="3341"/>
      </w:tblGrid>
      <w:tr w:rsidR="00686AC9" w:rsidRPr="00BC6BE2" w14:paraId="5D26B052" w14:textId="77777777" w:rsidTr="00D23BC2">
        <w:trPr>
          <w:trHeight w:val="470"/>
        </w:trPr>
        <w:tc>
          <w:tcPr>
            <w:tcW w:w="2008" w:type="dxa"/>
          </w:tcPr>
          <w:p w14:paraId="5B10D92F" w14:textId="77777777" w:rsidR="00686AC9" w:rsidRPr="00BC6BE2" w:rsidRDefault="00686AC9" w:rsidP="00F06F88">
            <w:pPr>
              <w:spacing w:line="360" w:lineRule="auto"/>
              <w:rPr>
                <w:rFonts w:cs="Arial"/>
              </w:rPr>
            </w:pPr>
          </w:p>
        </w:tc>
        <w:tc>
          <w:tcPr>
            <w:tcW w:w="3264" w:type="dxa"/>
          </w:tcPr>
          <w:p w14:paraId="3068BC2A" w14:textId="77777777" w:rsidR="00686AC9" w:rsidRPr="00BC6BE2" w:rsidRDefault="00686AC9" w:rsidP="00F06F88">
            <w:pPr>
              <w:spacing w:line="360" w:lineRule="auto"/>
              <w:rPr>
                <w:rFonts w:cs="Arial"/>
                <w:b/>
              </w:rPr>
            </w:pPr>
            <w:r w:rsidRPr="00BC6BE2">
              <w:rPr>
                <w:rFonts w:cs="Arial"/>
                <w:b/>
              </w:rPr>
              <w:t>REQUERIMIENTO MÍNIMO</w:t>
            </w:r>
          </w:p>
        </w:tc>
        <w:tc>
          <w:tcPr>
            <w:tcW w:w="3341" w:type="dxa"/>
          </w:tcPr>
          <w:p w14:paraId="3D0753CD" w14:textId="77777777" w:rsidR="00686AC9" w:rsidRPr="00BC6BE2" w:rsidRDefault="000801A0" w:rsidP="00F06F88">
            <w:pPr>
              <w:spacing w:line="360" w:lineRule="auto"/>
              <w:rPr>
                <w:rFonts w:cs="Arial"/>
                <w:b/>
              </w:rPr>
            </w:pPr>
            <w:r>
              <w:rPr>
                <w:rFonts w:cs="Arial"/>
                <w:b/>
              </w:rPr>
              <w:t>REQUERIMIENTO Ó</w:t>
            </w:r>
            <w:r w:rsidR="00686AC9" w:rsidRPr="00BC6BE2">
              <w:rPr>
                <w:rFonts w:cs="Arial"/>
                <w:b/>
              </w:rPr>
              <w:t>PTIMO</w:t>
            </w:r>
          </w:p>
        </w:tc>
      </w:tr>
      <w:tr w:rsidR="00686AC9" w:rsidRPr="00BC6BE2" w14:paraId="781BD4BA" w14:textId="77777777" w:rsidTr="00D23BC2">
        <w:trPr>
          <w:trHeight w:val="470"/>
        </w:trPr>
        <w:tc>
          <w:tcPr>
            <w:tcW w:w="2008" w:type="dxa"/>
          </w:tcPr>
          <w:p w14:paraId="30471341" w14:textId="77777777" w:rsidR="00686AC9" w:rsidRPr="00BC6BE2" w:rsidRDefault="00686AC9" w:rsidP="00F06F88">
            <w:pPr>
              <w:spacing w:line="360" w:lineRule="auto"/>
              <w:rPr>
                <w:rFonts w:cs="Arial"/>
                <w:b/>
              </w:rPr>
            </w:pPr>
            <w:r w:rsidRPr="00BC6BE2">
              <w:rPr>
                <w:rFonts w:cs="Arial"/>
                <w:b/>
              </w:rPr>
              <w:t>Características</w:t>
            </w:r>
          </w:p>
        </w:tc>
        <w:tc>
          <w:tcPr>
            <w:tcW w:w="3264" w:type="dxa"/>
          </w:tcPr>
          <w:p w14:paraId="31BA79CF" w14:textId="77777777" w:rsidR="00686AC9" w:rsidRPr="00BC6BE2" w:rsidRDefault="00686AC9" w:rsidP="00F06F88">
            <w:pPr>
              <w:spacing w:line="360" w:lineRule="auto"/>
              <w:rPr>
                <w:rFonts w:cs="Arial"/>
              </w:rPr>
            </w:pPr>
            <w:r w:rsidRPr="00BC6BE2">
              <w:rPr>
                <w:rFonts w:cs="Arial"/>
              </w:rPr>
              <w:t>Computadora Integrada</w:t>
            </w:r>
          </w:p>
        </w:tc>
        <w:tc>
          <w:tcPr>
            <w:tcW w:w="3341" w:type="dxa"/>
          </w:tcPr>
          <w:p w14:paraId="59DFC1D4" w14:textId="77777777" w:rsidR="00686AC9" w:rsidRPr="00BC6BE2" w:rsidRDefault="00686AC9" w:rsidP="00F06F88">
            <w:pPr>
              <w:spacing w:line="360" w:lineRule="auto"/>
              <w:rPr>
                <w:rFonts w:cs="Arial"/>
              </w:rPr>
            </w:pPr>
            <w:r w:rsidRPr="00BC6BE2">
              <w:rPr>
                <w:rFonts w:cs="Arial"/>
              </w:rPr>
              <w:t>Computadora Integrada</w:t>
            </w:r>
          </w:p>
        </w:tc>
      </w:tr>
      <w:tr w:rsidR="00686AC9" w:rsidRPr="00BC6BE2" w14:paraId="3D91EBC7" w14:textId="77777777" w:rsidTr="00D23BC2">
        <w:trPr>
          <w:trHeight w:val="492"/>
        </w:trPr>
        <w:tc>
          <w:tcPr>
            <w:tcW w:w="2008" w:type="dxa"/>
          </w:tcPr>
          <w:p w14:paraId="5EBCE74B" w14:textId="77777777" w:rsidR="00686AC9" w:rsidRPr="00BC6BE2" w:rsidRDefault="00686AC9" w:rsidP="00F06F88">
            <w:pPr>
              <w:spacing w:line="360" w:lineRule="auto"/>
              <w:rPr>
                <w:rFonts w:cs="Arial"/>
                <w:b/>
              </w:rPr>
            </w:pPr>
            <w:r w:rsidRPr="00BC6BE2">
              <w:rPr>
                <w:rFonts w:cs="Arial"/>
                <w:b/>
              </w:rPr>
              <w:t>Arquitectura</w:t>
            </w:r>
          </w:p>
        </w:tc>
        <w:tc>
          <w:tcPr>
            <w:tcW w:w="3264" w:type="dxa"/>
          </w:tcPr>
          <w:p w14:paraId="10020EAD" w14:textId="77777777" w:rsidR="00686AC9" w:rsidRPr="00BC6BE2" w:rsidRDefault="00686AC9" w:rsidP="00F06F88">
            <w:pPr>
              <w:spacing w:line="360" w:lineRule="auto"/>
              <w:rPr>
                <w:rFonts w:cs="Arial"/>
              </w:rPr>
            </w:pPr>
            <w:r w:rsidRPr="00BC6BE2">
              <w:rPr>
                <w:rFonts w:cs="Arial"/>
              </w:rPr>
              <w:t>32 bits</w:t>
            </w:r>
          </w:p>
        </w:tc>
        <w:tc>
          <w:tcPr>
            <w:tcW w:w="3341" w:type="dxa"/>
          </w:tcPr>
          <w:p w14:paraId="39F9C1F0" w14:textId="77777777" w:rsidR="00686AC9" w:rsidRPr="00BC6BE2" w:rsidRDefault="00686AC9" w:rsidP="00F06F88">
            <w:pPr>
              <w:spacing w:line="360" w:lineRule="auto"/>
              <w:rPr>
                <w:rFonts w:cs="Arial"/>
              </w:rPr>
            </w:pPr>
            <w:r w:rsidRPr="00BC6BE2">
              <w:rPr>
                <w:rFonts w:cs="Arial"/>
              </w:rPr>
              <w:t>64 bits</w:t>
            </w:r>
          </w:p>
        </w:tc>
      </w:tr>
      <w:tr w:rsidR="00686AC9" w:rsidRPr="00BC6BE2" w14:paraId="40C33658" w14:textId="77777777" w:rsidTr="00D23BC2">
        <w:trPr>
          <w:trHeight w:val="470"/>
        </w:trPr>
        <w:tc>
          <w:tcPr>
            <w:tcW w:w="2008" w:type="dxa"/>
          </w:tcPr>
          <w:p w14:paraId="220F1819" w14:textId="77777777" w:rsidR="00686AC9" w:rsidRPr="00BC6BE2" w:rsidRDefault="00686AC9" w:rsidP="00F06F88">
            <w:pPr>
              <w:spacing w:line="360" w:lineRule="auto"/>
              <w:rPr>
                <w:rFonts w:cs="Arial"/>
                <w:b/>
              </w:rPr>
            </w:pPr>
            <w:r w:rsidRPr="00BC6BE2">
              <w:rPr>
                <w:rFonts w:cs="Arial"/>
                <w:b/>
              </w:rPr>
              <w:t>Procesador</w:t>
            </w:r>
          </w:p>
        </w:tc>
        <w:tc>
          <w:tcPr>
            <w:tcW w:w="3264" w:type="dxa"/>
          </w:tcPr>
          <w:p w14:paraId="381C32A7" w14:textId="77777777" w:rsidR="00686AC9" w:rsidRPr="00BC6BE2" w:rsidRDefault="00686AC9" w:rsidP="00F06F88">
            <w:pPr>
              <w:spacing w:line="360" w:lineRule="auto"/>
              <w:rPr>
                <w:rFonts w:cs="Arial"/>
              </w:rPr>
            </w:pPr>
            <w:r w:rsidRPr="00BC6BE2">
              <w:rPr>
                <w:rFonts w:cs="Arial"/>
              </w:rPr>
              <w:t>Core i3</w:t>
            </w:r>
          </w:p>
        </w:tc>
        <w:tc>
          <w:tcPr>
            <w:tcW w:w="3341" w:type="dxa"/>
          </w:tcPr>
          <w:p w14:paraId="2CCFF3A8" w14:textId="77777777" w:rsidR="00686AC9" w:rsidRPr="00BC6BE2" w:rsidRDefault="00686AC9" w:rsidP="00F06F88">
            <w:pPr>
              <w:spacing w:line="360" w:lineRule="auto"/>
              <w:rPr>
                <w:rFonts w:cs="Arial"/>
              </w:rPr>
            </w:pPr>
            <w:r w:rsidRPr="00BC6BE2">
              <w:rPr>
                <w:rFonts w:cs="Arial"/>
              </w:rPr>
              <w:t>Core i5</w:t>
            </w:r>
          </w:p>
        </w:tc>
      </w:tr>
      <w:tr w:rsidR="00686AC9" w:rsidRPr="00BC6BE2" w14:paraId="063370E5" w14:textId="77777777" w:rsidTr="00D23BC2">
        <w:trPr>
          <w:trHeight w:val="470"/>
        </w:trPr>
        <w:tc>
          <w:tcPr>
            <w:tcW w:w="2008" w:type="dxa"/>
          </w:tcPr>
          <w:p w14:paraId="1C089E4B" w14:textId="77777777" w:rsidR="00686AC9" w:rsidRPr="00BC6BE2" w:rsidRDefault="00686AC9" w:rsidP="00F06F88">
            <w:pPr>
              <w:spacing w:line="360" w:lineRule="auto"/>
              <w:rPr>
                <w:rFonts w:cs="Arial"/>
                <w:b/>
              </w:rPr>
            </w:pPr>
            <w:r w:rsidRPr="00BC6BE2">
              <w:rPr>
                <w:rFonts w:cs="Arial"/>
                <w:b/>
              </w:rPr>
              <w:t>Memoria RAM</w:t>
            </w:r>
          </w:p>
        </w:tc>
        <w:tc>
          <w:tcPr>
            <w:tcW w:w="3264" w:type="dxa"/>
          </w:tcPr>
          <w:p w14:paraId="11AD724C" w14:textId="77777777" w:rsidR="00686AC9" w:rsidRPr="00BC6BE2" w:rsidRDefault="00686AC9" w:rsidP="00F06F88">
            <w:pPr>
              <w:spacing w:line="360" w:lineRule="auto"/>
              <w:rPr>
                <w:rFonts w:cs="Arial"/>
              </w:rPr>
            </w:pPr>
            <w:r w:rsidRPr="00BC6BE2">
              <w:rPr>
                <w:rFonts w:cs="Arial"/>
              </w:rPr>
              <w:t>2 GB</w:t>
            </w:r>
          </w:p>
        </w:tc>
        <w:tc>
          <w:tcPr>
            <w:tcW w:w="3341" w:type="dxa"/>
          </w:tcPr>
          <w:p w14:paraId="46069949" w14:textId="77777777" w:rsidR="00686AC9" w:rsidRPr="00BC6BE2" w:rsidRDefault="00686AC9" w:rsidP="00F06F88">
            <w:pPr>
              <w:spacing w:line="360" w:lineRule="auto"/>
              <w:rPr>
                <w:rFonts w:cs="Arial"/>
              </w:rPr>
            </w:pPr>
            <w:r w:rsidRPr="00BC6BE2">
              <w:rPr>
                <w:rFonts w:cs="Arial"/>
              </w:rPr>
              <w:t>8 GB</w:t>
            </w:r>
          </w:p>
        </w:tc>
      </w:tr>
      <w:tr w:rsidR="00686AC9" w:rsidRPr="00BC6BE2" w14:paraId="242AE906" w14:textId="77777777" w:rsidTr="00D23BC2">
        <w:trPr>
          <w:trHeight w:val="470"/>
        </w:trPr>
        <w:tc>
          <w:tcPr>
            <w:tcW w:w="2008" w:type="dxa"/>
          </w:tcPr>
          <w:p w14:paraId="7E7EBFD4" w14:textId="77777777" w:rsidR="00686AC9" w:rsidRPr="00BC6BE2" w:rsidRDefault="00686AC9" w:rsidP="00F06F88">
            <w:pPr>
              <w:spacing w:line="360" w:lineRule="auto"/>
              <w:rPr>
                <w:rFonts w:cs="Arial"/>
                <w:b/>
              </w:rPr>
            </w:pPr>
            <w:r w:rsidRPr="00BC6BE2">
              <w:rPr>
                <w:rFonts w:cs="Arial"/>
                <w:b/>
              </w:rPr>
              <w:t>Disco duro</w:t>
            </w:r>
          </w:p>
        </w:tc>
        <w:tc>
          <w:tcPr>
            <w:tcW w:w="3264" w:type="dxa"/>
          </w:tcPr>
          <w:p w14:paraId="5F922286" w14:textId="77777777" w:rsidR="00686AC9" w:rsidRPr="00BC6BE2" w:rsidRDefault="00686AC9" w:rsidP="00F06F88">
            <w:pPr>
              <w:spacing w:line="360" w:lineRule="auto"/>
              <w:rPr>
                <w:rFonts w:cs="Arial"/>
              </w:rPr>
            </w:pPr>
            <w:r w:rsidRPr="00BC6BE2">
              <w:rPr>
                <w:rFonts w:cs="Arial"/>
              </w:rPr>
              <w:t>500 GB</w:t>
            </w:r>
          </w:p>
        </w:tc>
        <w:tc>
          <w:tcPr>
            <w:tcW w:w="3341" w:type="dxa"/>
          </w:tcPr>
          <w:p w14:paraId="044347EC" w14:textId="77777777" w:rsidR="00686AC9" w:rsidRPr="00BC6BE2" w:rsidRDefault="00686AC9" w:rsidP="00F06F88">
            <w:pPr>
              <w:spacing w:line="360" w:lineRule="auto"/>
              <w:rPr>
                <w:rFonts w:cs="Arial"/>
              </w:rPr>
            </w:pPr>
            <w:r w:rsidRPr="00BC6BE2">
              <w:rPr>
                <w:rFonts w:cs="Arial"/>
              </w:rPr>
              <w:t>1 TB</w:t>
            </w:r>
          </w:p>
        </w:tc>
      </w:tr>
      <w:tr w:rsidR="00686AC9" w:rsidRPr="00BC6BE2" w14:paraId="11C42C00" w14:textId="77777777" w:rsidTr="00D23BC2">
        <w:trPr>
          <w:trHeight w:val="963"/>
        </w:trPr>
        <w:tc>
          <w:tcPr>
            <w:tcW w:w="2008" w:type="dxa"/>
          </w:tcPr>
          <w:p w14:paraId="1D3A5F2D" w14:textId="77777777" w:rsidR="00686AC9" w:rsidRPr="00BC6BE2" w:rsidRDefault="00686AC9" w:rsidP="00F06F88">
            <w:pPr>
              <w:spacing w:line="360" w:lineRule="auto"/>
              <w:rPr>
                <w:rFonts w:cs="Arial"/>
                <w:b/>
              </w:rPr>
            </w:pPr>
            <w:r w:rsidRPr="00BC6BE2">
              <w:rPr>
                <w:rFonts w:cs="Arial"/>
                <w:b/>
              </w:rPr>
              <w:t>NIC</w:t>
            </w:r>
          </w:p>
          <w:p w14:paraId="63620C93" w14:textId="77777777" w:rsidR="00686AC9" w:rsidRPr="00BC6BE2" w:rsidRDefault="00686AC9" w:rsidP="00F06F88">
            <w:pPr>
              <w:spacing w:line="360" w:lineRule="auto"/>
              <w:rPr>
                <w:rFonts w:cs="Arial"/>
                <w:b/>
              </w:rPr>
            </w:pPr>
          </w:p>
        </w:tc>
        <w:tc>
          <w:tcPr>
            <w:tcW w:w="3264" w:type="dxa"/>
          </w:tcPr>
          <w:p w14:paraId="43894B54" w14:textId="77777777" w:rsidR="00686AC9" w:rsidRPr="00BC6BE2" w:rsidRDefault="00686AC9" w:rsidP="00F06F88">
            <w:pPr>
              <w:spacing w:line="360" w:lineRule="auto"/>
              <w:rPr>
                <w:rFonts w:cs="Arial"/>
              </w:rPr>
            </w:pPr>
            <w:r w:rsidRPr="00BC6BE2">
              <w:rPr>
                <w:rFonts w:cs="Arial"/>
              </w:rPr>
              <w:t>Tarjeta de red soportada por la red instalada 100 MB/s</w:t>
            </w:r>
          </w:p>
        </w:tc>
        <w:tc>
          <w:tcPr>
            <w:tcW w:w="3341" w:type="dxa"/>
          </w:tcPr>
          <w:p w14:paraId="051BACE3" w14:textId="77777777" w:rsidR="00686AC9" w:rsidRPr="00BC6BE2" w:rsidRDefault="00686AC9" w:rsidP="00F06F88">
            <w:pPr>
              <w:spacing w:line="360" w:lineRule="auto"/>
              <w:rPr>
                <w:rFonts w:cs="Arial"/>
              </w:rPr>
            </w:pPr>
            <w:r w:rsidRPr="00BC6BE2">
              <w:rPr>
                <w:rFonts w:cs="Arial"/>
              </w:rPr>
              <w:t>Tarjeta de red soportada por la red instalada 100 MB/s</w:t>
            </w:r>
          </w:p>
        </w:tc>
      </w:tr>
    </w:tbl>
    <w:p w14:paraId="2DD8C3EF" w14:textId="77777777" w:rsidR="00686AC9" w:rsidRPr="00686AC9" w:rsidRDefault="00686AC9" w:rsidP="00F06F88">
      <w:pPr>
        <w:pStyle w:val="Prrafodelista"/>
        <w:spacing w:line="360" w:lineRule="auto"/>
      </w:pPr>
    </w:p>
    <w:p w14:paraId="6FE169AF" w14:textId="77777777" w:rsidR="00686AC9" w:rsidRDefault="00686AC9" w:rsidP="00F06F88">
      <w:pPr>
        <w:spacing w:line="360" w:lineRule="auto"/>
      </w:pPr>
    </w:p>
    <w:p w14:paraId="35A051D1" w14:textId="77777777" w:rsidR="00D23BC2" w:rsidRDefault="00D23BC2" w:rsidP="00F06F88">
      <w:pPr>
        <w:spacing w:line="360" w:lineRule="auto"/>
      </w:pPr>
    </w:p>
    <w:p w14:paraId="626F807C" w14:textId="77777777" w:rsidR="00D23BC2" w:rsidRDefault="00D23BC2" w:rsidP="00F06F88">
      <w:pPr>
        <w:spacing w:line="360" w:lineRule="auto"/>
      </w:pPr>
    </w:p>
    <w:p w14:paraId="6AA112C6" w14:textId="77777777" w:rsidR="00D23BC2" w:rsidRDefault="00D23BC2" w:rsidP="00F06F88">
      <w:pPr>
        <w:spacing w:line="360" w:lineRule="auto"/>
      </w:pPr>
    </w:p>
    <w:p w14:paraId="405A2E31" w14:textId="77777777" w:rsidR="00D23BC2" w:rsidRDefault="00D23BC2" w:rsidP="00F06F88">
      <w:pPr>
        <w:spacing w:line="360" w:lineRule="auto"/>
      </w:pPr>
    </w:p>
    <w:p w14:paraId="5EAAD5BB" w14:textId="77777777" w:rsidR="00D23BC2" w:rsidRDefault="00D23BC2" w:rsidP="00F06F88">
      <w:pPr>
        <w:spacing w:line="360" w:lineRule="auto"/>
      </w:pPr>
    </w:p>
    <w:p w14:paraId="5AD64F28" w14:textId="77777777" w:rsidR="00D23BC2" w:rsidRDefault="00D23BC2" w:rsidP="00F06F88">
      <w:pPr>
        <w:spacing w:line="360" w:lineRule="auto"/>
      </w:pPr>
    </w:p>
    <w:p w14:paraId="6AA7A4C5" w14:textId="77777777" w:rsidR="00D23BC2" w:rsidRDefault="00D23BC2" w:rsidP="00F06F88">
      <w:pPr>
        <w:spacing w:line="360" w:lineRule="auto"/>
      </w:pPr>
    </w:p>
    <w:p w14:paraId="3C690158" w14:textId="77777777" w:rsidR="00D23BC2" w:rsidRDefault="00D23BC2" w:rsidP="00F06F88">
      <w:pPr>
        <w:spacing w:line="360" w:lineRule="auto"/>
      </w:pPr>
    </w:p>
    <w:p w14:paraId="23655667" w14:textId="77777777" w:rsidR="00D23BC2" w:rsidRDefault="00D23BC2" w:rsidP="00F06F88">
      <w:pPr>
        <w:spacing w:line="360" w:lineRule="auto"/>
      </w:pPr>
    </w:p>
    <w:p w14:paraId="01B06133" w14:textId="77777777" w:rsidR="000801A0" w:rsidRDefault="00686AC9" w:rsidP="00F06F88">
      <w:pPr>
        <w:spacing w:line="360" w:lineRule="auto"/>
      </w:pPr>
      <w:r>
        <w:br w:type="page"/>
      </w:r>
    </w:p>
    <w:p w14:paraId="668D8258" w14:textId="77777777" w:rsidR="000801A0" w:rsidRPr="000E0C7E" w:rsidRDefault="007B1A5B" w:rsidP="00F06F88">
      <w:pPr>
        <w:pStyle w:val="Ttulo1"/>
        <w:numPr>
          <w:ilvl w:val="0"/>
          <w:numId w:val="0"/>
        </w:numPr>
        <w:spacing w:after="160" w:line="360" w:lineRule="auto"/>
        <w:rPr>
          <w:rFonts w:asciiTheme="minorHAnsi" w:hAnsiTheme="minorHAnsi"/>
          <w:szCs w:val="24"/>
        </w:rPr>
      </w:pPr>
      <w:bookmarkStart w:id="3075" w:name="_Toc493839447"/>
      <w:r>
        <w:rPr>
          <w:rFonts w:asciiTheme="minorHAnsi" w:hAnsiTheme="minorHAnsi"/>
          <w:caps w:val="0"/>
          <w:szCs w:val="24"/>
        </w:rPr>
        <w:lastRenderedPageBreak/>
        <w:t>ANEXO 11</w:t>
      </w:r>
      <w:bookmarkEnd w:id="3075"/>
    </w:p>
    <w:p w14:paraId="5DCE593D" w14:textId="77777777" w:rsidR="000801A0" w:rsidRDefault="007B1A5B" w:rsidP="00F06F88">
      <w:pPr>
        <w:pStyle w:val="Ttulo2"/>
        <w:numPr>
          <w:ilvl w:val="0"/>
          <w:numId w:val="0"/>
        </w:numPr>
        <w:spacing w:after="160" w:line="360" w:lineRule="auto"/>
        <w:ind w:left="576"/>
        <w:jc w:val="center"/>
        <w:rPr>
          <w:rFonts w:asciiTheme="minorHAnsi" w:hAnsiTheme="minorHAnsi"/>
          <w:szCs w:val="24"/>
        </w:rPr>
      </w:pPr>
      <w:bookmarkStart w:id="3076" w:name="_Toc493839448"/>
      <w:r w:rsidRPr="000801A0">
        <w:rPr>
          <w:rFonts w:asciiTheme="minorHAnsi" w:hAnsiTheme="minorHAnsi"/>
          <w:caps w:val="0"/>
          <w:szCs w:val="24"/>
        </w:rPr>
        <w:t>RECURSOS DE HARDWARE UTILIZADOS PARA LA IMPLANTACIÓN DEL SISTEMA EN LA INSTITUCIÓN</w:t>
      </w:r>
      <w:bookmarkEnd w:id="3076"/>
    </w:p>
    <w:p w14:paraId="50425FE3" w14:textId="77777777" w:rsidR="000801A0" w:rsidRDefault="000801A0" w:rsidP="00F06F88">
      <w:pPr>
        <w:pStyle w:val="Prrafodelista"/>
        <w:numPr>
          <w:ilvl w:val="0"/>
          <w:numId w:val="39"/>
        </w:numPr>
        <w:spacing w:line="360" w:lineRule="auto"/>
      </w:pPr>
      <w:r>
        <w:t>Características del equipo servidor</w:t>
      </w:r>
    </w:p>
    <w:tbl>
      <w:tblPr>
        <w:tblW w:w="8875"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3363"/>
        <w:gridCol w:w="3443"/>
      </w:tblGrid>
      <w:tr w:rsidR="000801A0" w:rsidRPr="00BC6BE2" w14:paraId="29EFC52B" w14:textId="77777777" w:rsidTr="002D4757">
        <w:trPr>
          <w:trHeight w:val="276"/>
        </w:trPr>
        <w:tc>
          <w:tcPr>
            <w:tcW w:w="2069" w:type="dxa"/>
          </w:tcPr>
          <w:p w14:paraId="1D65626E" w14:textId="77777777" w:rsidR="000801A0" w:rsidRPr="00BC6BE2" w:rsidRDefault="000801A0" w:rsidP="00F06F88">
            <w:pPr>
              <w:spacing w:line="360" w:lineRule="auto"/>
              <w:rPr>
                <w:rFonts w:cs="Arial"/>
              </w:rPr>
            </w:pPr>
          </w:p>
        </w:tc>
        <w:tc>
          <w:tcPr>
            <w:tcW w:w="3363" w:type="dxa"/>
          </w:tcPr>
          <w:p w14:paraId="557DDD11" w14:textId="77777777" w:rsidR="000801A0" w:rsidRPr="00BC6BE2" w:rsidRDefault="000801A0" w:rsidP="00F06F88">
            <w:pPr>
              <w:spacing w:line="360" w:lineRule="auto"/>
              <w:rPr>
                <w:rFonts w:cs="Arial"/>
                <w:b/>
              </w:rPr>
            </w:pPr>
            <w:r w:rsidRPr="00BC6BE2">
              <w:rPr>
                <w:rFonts w:cs="Arial"/>
                <w:b/>
              </w:rPr>
              <w:t>REQUERIMIENTO MÍNIMO</w:t>
            </w:r>
          </w:p>
        </w:tc>
        <w:tc>
          <w:tcPr>
            <w:tcW w:w="3443" w:type="dxa"/>
          </w:tcPr>
          <w:p w14:paraId="5896BD7A" w14:textId="77777777" w:rsidR="000801A0" w:rsidRPr="00BC6BE2" w:rsidRDefault="000801A0" w:rsidP="00F06F88">
            <w:pPr>
              <w:spacing w:line="360" w:lineRule="auto"/>
              <w:rPr>
                <w:rFonts w:cs="Arial"/>
                <w:b/>
              </w:rPr>
            </w:pPr>
            <w:r w:rsidRPr="00BC6BE2">
              <w:rPr>
                <w:rFonts w:cs="Arial"/>
                <w:b/>
              </w:rPr>
              <w:t>REQUERIMIENTO OPTIMO</w:t>
            </w:r>
          </w:p>
        </w:tc>
      </w:tr>
      <w:tr w:rsidR="000801A0" w:rsidRPr="00BC6BE2" w14:paraId="17363C86" w14:textId="77777777" w:rsidTr="002D4757">
        <w:trPr>
          <w:trHeight w:val="808"/>
        </w:trPr>
        <w:tc>
          <w:tcPr>
            <w:tcW w:w="2069" w:type="dxa"/>
          </w:tcPr>
          <w:p w14:paraId="6E6BBFE9" w14:textId="77777777" w:rsidR="000801A0" w:rsidRPr="00BC6BE2" w:rsidRDefault="000801A0" w:rsidP="00F06F88">
            <w:pPr>
              <w:spacing w:line="360" w:lineRule="auto"/>
              <w:rPr>
                <w:rFonts w:cs="Arial"/>
                <w:b/>
              </w:rPr>
            </w:pPr>
            <w:r w:rsidRPr="00BC6BE2">
              <w:rPr>
                <w:rFonts w:cs="Arial"/>
                <w:b/>
              </w:rPr>
              <w:t>Características</w:t>
            </w:r>
          </w:p>
        </w:tc>
        <w:tc>
          <w:tcPr>
            <w:tcW w:w="3363" w:type="dxa"/>
          </w:tcPr>
          <w:p w14:paraId="36AE3DD0" w14:textId="77777777" w:rsidR="000801A0" w:rsidRPr="00BC6BE2" w:rsidRDefault="00766EA3" w:rsidP="00F06F88">
            <w:pPr>
              <w:spacing w:line="360" w:lineRule="auto"/>
              <w:rPr>
                <w:rFonts w:cs="Arial"/>
              </w:rPr>
            </w:pPr>
            <w:r>
              <w:rPr>
                <w:rFonts w:eastAsia="Times New Roman" w:cs="Arial"/>
                <w:i/>
                <w:lang w:eastAsia="es-ES"/>
              </w:rPr>
              <w:t>Computadora integrada</w:t>
            </w:r>
          </w:p>
        </w:tc>
        <w:tc>
          <w:tcPr>
            <w:tcW w:w="3443" w:type="dxa"/>
          </w:tcPr>
          <w:p w14:paraId="55862B41" w14:textId="77777777" w:rsidR="00766EA3" w:rsidRPr="00BC6BE2" w:rsidRDefault="00766EA3" w:rsidP="00F06F88">
            <w:pPr>
              <w:spacing w:line="360" w:lineRule="auto"/>
              <w:rPr>
                <w:rFonts w:cs="Arial"/>
              </w:rPr>
            </w:pPr>
            <w:r>
              <w:rPr>
                <w:rFonts w:cs="Arial"/>
              </w:rPr>
              <w:t xml:space="preserve">Mayor rendimiento </w:t>
            </w:r>
            <w:r w:rsidR="007F481A">
              <w:rPr>
                <w:rFonts w:cs="Arial"/>
              </w:rPr>
              <w:t>que las demás computadoras.</w:t>
            </w:r>
          </w:p>
        </w:tc>
      </w:tr>
      <w:tr w:rsidR="000801A0" w:rsidRPr="00BC6BE2" w14:paraId="64E3944A" w14:textId="77777777" w:rsidTr="002D4757">
        <w:trPr>
          <w:trHeight w:val="276"/>
        </w:trPr>
        <w:tc>
          <w:tcPr>
            <w:tcW w:w="2069" w:type="dxa"/>
          </w:tcPr>
          <w:p w14:paraId="16BCA757" w14:textId="77777777" w:rsidR="000801A0" w:rsidRPr="00BC6BE2" w:rsidRDefault="000801A0" w:rsidP="00F06F88">
            <w:pPr>
              <w:spacing w:line="360" w:lineRule="auto"/>
              <w:rPr>
                <w:rFonts w:cs="Arial"/>
                <w:b/>
              </w:rPr>
            </w:pPr>
            <w:r w:rsidRPr="00BC6BE2">
              <w:rPr>
                <w:rFonts w:cs="Arial"/>
                <w:b/>
              </w:rPr>
              <w:t>Arquitectura</w:t>
            </w:r>
          </w:p>
        </w:tc>
        <w:tc>
          <w:tcPr>
            <w:tcW w:w="3363" w:type="dxa"/>
          </w:tcPr>
          <w:p w14:paraId="5E6C7318" w14:textId="77777777" w:rsidR="000801A0" w:rsidRPr="00BC6BE2" w:rsidRDefault="007F481A" w:rsidP="00F06F88">
            <w:pPr>
              <w:spacing w:line="360" w:lineRule="auto"/>
              <w:rPr>
                <w:rFonts w:cs="Arial"/>
              </w:rPr>
            </w:pPr>
            <w:r>
              <w:rPr>
                <w:rFonts w:cs="Arial"/>
              </w:rPr>
              <w:t>64</w:t>
            </w:r>
            <w:r w:rsidR="000801A0" w:rsidRPr="00BC6BE2">
              <w:rPr>
                <w:rFonts w:cs="Arial"/>
              </w:rPr>
              <w:t xml:space="preserve"> bits</w:t>
            </w:r>
          </w:p>
        </w:tc>
        <w:tc>
          <w:tcPr>
            <w:tcW w:w="3443" w:type="dxa"/>
          </w:tcPr>
          <w:p w14:paraId="01884C4B" w14:textId="77777777" w:rsidR="000801A0" w:rsidRPr="00BC6BE2" w:rsidRDefault="000801A0" w:rsidP="00F06F88">
            <w:pPr>
              <w:spacing w:line="360" w:lineRule="auto"/>
              <w:rPr>
                <w:rFonts w:cs="Arial"/>
              </w:rPr>
            </w:pPr>
            <w:r w:rsidRPr="00BC6BE2">
              <w:rPr>
                <w:rFonts w:cs="Arial"/>
              </w:rPr>
              <w:t>64 bits</w:t>
            </w:r>
          </w:p>
        </w:tc>
      </w:tr>
      <w:tr w:rsidR="000801A0" w:rsidRPr="00BC6BE2" w14:paraId="5CE2E246" w14:textId="77777777" w:rsidTr="002D4757">
        <w:trPr>
          <w:trHeight w:val="566"/>
        </w:trPr>
        <w:tc>
          <w:tcPr>
            <w:tcW w:w="2069" w:type="dxa"/>
          </w:tcPr>
          <w:p w14:paraId="09BCB9D2" w14:textId="77777777" w:rsidR="000801A0" w:rsidRPr="00BC6BE2" w:rsidRDefault="000801A0" w:rsidP="00F06F88">
            <w:pPr>
              <w:spacing w:line="360" w:lineRule="auto"/>
              <w:rPr>
                <w:rFonts w:cs="Arial"/>
                <w:b/>
              </w:rPr>
            </w:pPr>
            <w:r w:rsidRPr="00BC6BE2">
              <w:rPr>
                <w:rFonts w:cs="Arial"/>
                <w:b/>
              </w:rPr>
              <w:t>Procesador</w:t>
            </w:r>
          </w:p>
        </w:tc>
        <w:tc>
          <w:tcPr>
            <w:tcW w:w="3363" w:type="dxa"/>
          </w:tcPr>
          <w:p w14:paraId="2831718D" w14:textId="77777777" w:rsidR="000801A0" w:rsidRPr="00BC6BE2" w:rsidRDefault="007F481A" w:rsidP="00F06F88">
            <w:pPr>
              <w:spacing w:line="360" w:lineRule="auto"/>
              <w:rPr>
                <w:rFonts w:cs="Arial"/>
              </w:rPr>
            </w:pPr>
            <w:r>
              <w:rPr>
                <w:rFonts w:eastAsia="Times New Roman" w:cs="Arial"/>
                <w:i/>
                <w:lang w:eastAsia="es-ES"/>
              </w:rPr>
              <w:t>Core i7</w:t>
            </w:r>
          </w:p>
        </w:tc>
        <w:tc>
          <w:tcPr>
            <w:tcW w:w="3443" w:type="dxa"/>
          </w:tcPr>
          <w:p w14:paraId="0BDDF3E9" w14:textId="77777777" w:rsidR="000801A0" w:rsidRPr="00BC6BE2" w:rsidRDefault="007F481A" w:rsidP="00F06F88">
            <w:pPr>
              <w:spacing w:line="360" w:lineRule="auto"/>
              <w:rPr>
                <w:rFonts w:cs="Arial"/>
              </w:rPr>
            </w:pPr>
            <w:r>
              <w:rPr>
                <w:rFonts w:eastAsia="Times New Roman" w:cs="Arial"/>
                <w:i/>
                <w:lang w:eastAsia="es-ES"/>
              </w:rPr>
              <w:t>Core i7</w:t>
            </w:r>
          </w:p>
        </w:tc>
      </w:tr>
      <w:tr w:rsidR="000801A0" w:rsidRPr="00BC6BE2" w14:paraId="5F40DE22" w14:textId="77777777" w:rsidTr="002D4757">
        <w:trPr>
          <w:trHeight w:val="276"/>
        </w:trPr>
        <w:tc>
          <w:tcPr>
            <w:tcW w:w="2069" w:type="dxa"/>
          </w:tcPr>
          <w:p w14:paraId="070F6CDA" w14:textId="77777777" w:rsidR="000801A0" w:rsidRPr="00BC6BE2" w:rsidRDefault="000801A0" w:rsidP="00F06F88">
            <w:pPr>
              <w:spacing w:line="360" w:lineRule="auto"/>
              <w:rPr>
                <w:rFonts w:cs="Arial"/>
                <w:b/>
              </w:rPr>
            </w:pPr>
            <w:r w:rsidRPr="00BC6BE2">
              <w:rPr>
                <w:rFonts w:cs="Arial"/>
                <w:b/>
              </w:rPr>
              <w:t>Memoria RAM</w:t>
            </w:r>
          </w:p>
        </w:tc>
        <w:tc>
          <w:tcPr>
            <w:tcW w:w="3363" w:type="dxa"/>
          </w:tcPr>
          <w:p w14:paraId="75CF9D5E" w14:textId="77777777" w:rsidR="000801A0" w:rsidRPr="00BC6BE2" w:rsidRDefault="007F481A" w:rsidP="00F06F88">
            <w:pPr>
              <w:spacing w:line="360" w:lineRule="auto"/>
              <w:rPr>
                <w:rFonts w:cs="Arial"/>
              </w:rPr>
            </w:pPr>
            <w:r>
              <w:rPr>
                <w:rFonts w:eastAsia="Times New Roman" w:cs="Arial"/>
                <w:i/>
                <w:lang w:eastAsia="es-ES"/>
              </w:rPr>
              <w:t>16</w:t>
            </w:r>
            <w:r w:rsidR="000801A0" w:rsidRPr="00BC6BE2">
              <w:rPr>
                <w:rFonts w:eastAsia="Times New Roman" w:cs="Arial"/>
                <w:i/>
                <w:lang w:eastAsia="es-ES"/>
              </w:rPr>
              <w:t xml:space="preserve"> GB</w:t>
            </w:r>
          </w:p>
        </w:tc>
        <w:tc>
          <w:tcPr>
            <w:tcW w:w="3443" w:type="dxa"/>
          </w:tcPr>
          <w:p w14:paraId="38D50580" w14:textId="77777777" w:rsidR="000801A0" w:rsidRPr="00BC6BE2" w:rsidRDefault="007F481A" w:rsidP="00F06F88">
            <w:pPr>
              <w:spacing w:line="360" w:lineRule="auto"/>
              <w:rPr>
                <w:rFonts w:cs="Arial"/>
              </w:rPr>
            </w:pPr>
            <w:r>
              <w:rPr>
                <w:rFonts w:cs="Arial"/>
              </w:rPr>
              <w:t>32</w:t>
            </w:r>
            <w:r w:rsidR="000801A0" w:rsidRPr="00BC6BE2">
              <w:rPr>
                <w:rFonts w:cs="Arial"/>
              </w:rPr>
              <w:t xml:space="preserve"> GB</w:t>
            </w:r>
          </w:p>
        </w:tc>
      </w:tr>
      <w:tr w:rsidR="000801A0" w:rsidRPr="00BC6BE2" w14:paraId="224D9758" w14:textId="77777777" w:rsidTr="002D4757">
        <w:trPr>
          <w:trHeight w:val="276"/>
        </w:trPr>
        <w:tc>
          <w:tcPr>
            <w:tcW w:w="2069" w:type="dxa"/>
          </w:tcPr>
          <w:p w14:paraId="5696A800" w14:textId="77777777" w:rsidR="000801A0" w:rsidRPr="00BC6BE2" w:rsidRDefault="000801A0" w:rsidP="00F06F88">
            <w:pPr>
              <w:spacing w:line="360" w:lineRule="auto"/>
              <w:rPr>
                <w:rFonts w:cs="Arial"/>
                <w:b/>
              </w:rPr>
            </w:pPr>
            <w:r w:rsidRPr="00BC6BE2">
              <w:rPr>
                <w:rFonts w:cs="Arial"/>
                <w:b/>
              </w:rPr>
              <w:t>Disco duro</w:t>
            </w:r>
          </w:p>
        </w:tc>
        <w:tc>
          <w:tcPr>
            <w:tcW w:w="3363" w:type="dxa"/>
          </w:tcPr>
          <w:p w14:paraId="6CB7E62F" w14:textId="77777777" w:rsidR="000801A0" w:rsidRPr="00BC6BE2" w:rsidRDefault="007F481A" w:rsidP="00F06F88">
            <w:pPr>
              <w:spacing w:line="360" w:lineRule="auto"/>
              <w:rPr>
                <w:rFonts w:cs="Arial"/>
              </w:rPr>
            </w:pPr>
            <w:r>
              <w:rPr>
                <w:rFonts w:eastAsia="Times New Roman" w:cs="Arial"/>
                <w:i/>
                <w:lang w:eastAsia="es-ES"/>
              </w:rPr>
              <w:t>1</w:t>
            </w:r>
            <w:r w:rsidR="000801A0" w:rsidRPr="00BC6BE2">
              <w:rPr>
                <w:rFonts w:eastAsia="Times New Roman" w:cs="Arial"/>
                <w:i/>
                <w:lang w:eastAsia="es-ES"/>
              </w:rPr>
              <w:t xml:space="preserve"> TB</w:t>
            </w:r>
          </w:p>
        </w:tc>
        <w:tc>
          <w:tcPr>
            <w:tcW w:w="3443" w:type="dxa"/>
          </w:tcPr>
          <w:p w14:paraId="66067F46" w14:textId="77777777" w:rsidR="000801A0" w:rsidRPr="00BC6BE2" w:rsidRDefault="007F481A" w:rsidP="00F06F88">
            <w:pPr>
              <w:spacing w:line="360" w:lineRule="auto"/>
              <w:rPr>
                <w:rFonts w:cs="Arial"/>
              </w:rPr>
            </w:pPr>
            <w:r>
              <w:rPr>
                <w:rFonts w:cs="Arial"/>
              </w:rPr>
              <w:t>4</w:t>
            </w:r>
            <w:r w:rsidR="000801A0" w:rsidRPr="00BC6BE2">
              <w:rPr>
                <w:rFonts w:cs="Arial"/>
              </w:rPr>
              <w:t xml:space="preserve"> TB</w:t>
            </w:r>
          </w:p>
        </w:tc>
      </w:tr>
      <w:tr w:rsidR="000801A0" w:rsidRPr="00BC6BE2" w14:paraId="5FC43A95" w14:textId="77777777" w:rsidTr="002D4757">
        <w:trPr>
          <w:trHeight w:val="566"/>
        </w:trPr>
        <w:tc>
          <w:tcPr>
            <w:tcW w:w="2069" w:type="dxa"/>
          </w:tcPr>
          <w:p w14:paraId="15B3C890" w14:textId="77777777" w:rsidR="000801A0" w:rsidRPr="00BC6BE2" w:rsidRDefault="000801A0" w:rsidP="00F06F88">
            <w:pPr>
              <w:spacing w:line="360" w:lineRule="auto"/>
              <w:rPr>
                <w:rFonts w:cs="Arial"/>
                <w:b/>
              </w:rPr>
            </w:pPr>
            <w:r w:rsidRPr="00BC6BE2">
              <w:rPr>
                <w:rFonts w:cs="Arial"/>
                <w:b/>
              </w:rPr>
              <w:t>NIC</w:t>
            </w:r>
          </w:p>
          <w:p w14:paraId="2D21FBA1" w14:textId="77777777" w:rsidR="000801A0" w:rsidRPr="00BC6BE2" w:rsidRDefault="000801A0" w:rsidP="00F06F88">
            <w:pPr>
              <w:spacing w:line="360" w:lineRule="auto"/>
              <w:rPr>
                <w:rFonts w:cs="Arial"/>
                <w:b/>
              </w:rPr>
            </w:pPr>
          </w:p>
        </w:tc>
        <w:tc>
          <w:tcPr>
            <w:tcW w:w="3363" w:type="dxa"/>
          </w:tcPr>
          <w:p w14:paraId="0BBF15A0" w14:textId="77777777" w:rsidR="000801A0" w:rsidRPr="00BC6BE2" w:rsidRDefault="000801A0" w:rsidP="00F06F88">
            <w:pPr>
              <w:spacing w:line="360" w:lineRule="auto"/>
              <w:rPr>
                <w:rFonts w:cs="Arial"/>
              </w:rPr>
            </w:pPr>
            <w:r w:rsidRPr="00BC6BE2">
              <w:rPr>
                <w:rFonts w:eastAsia="Times New Roman" w:cs="Arial"/>
                <w:i/>
                <w:lang w:eastAsia="es-ES"/>
              </w:rPr>
              <w:t xml:space="preserve">Broadcom ® </w:t>
            </w:r>
            <w:r w:rsidR="007F481A">
              <w:rPr>
                <w:rFonts w:eastAsia="Times New Roman" w:cs="Arial"/>
                <w:i/>
                <w:lang w:eastAsia="es-ES"/>
              </w:rPr>
              <w:t>1</w:t>
            </w:r>
            <w:r w:rsidRPr="00BC6BE2">
              <w:rPr>
                <w:rFonts w:eastAsia="Times New Roman" w:cs="Arial"/>
                <w:i/>
                <w:lang w:eastAsia="es-ES"/>
              </w:rPr>
              <w:t>720 GbE de dos puertos</w:t>
            </w:r>
          </w:p>
        </w:tc>
        <w:tc>
          <w:tcPr>
            <w:tcW w:w="3443" w:type="dxa"/>
          </w:tcPr>
          <w:p w14:paraId="3CAD4F33" w14:textId="77777777" w:rsidR="000801A0" w:rsidRPr="00BC6BE2" w:rsidRDefault="000801A0" w:rsidP="00F06F88">
            <w:pPr>
              <w:spacing w:line="360" w:lineRule="auto"/>
              <w:rPr>
                <w:rFonts w:cs="Arial"/>
              </w:rPr>
            </w:pPr>
            <w:r w:rsidRPr="00BC6BE2">
              <w:rPr>
                <w:rFonts w:eastAsia="Times New Roman" w:cs="Arial"/>
                <w:i/>
                <w:lang w:eastAsia="es-ES"/>
              </w:rPr>
              <w:t>B</w:t>
            </w:r>
            <w:r w:rsidR="007F481A">
              <w:rPr>
                <w:rFonts w:eastAsia="Times New Roman" w:cs="Arial"/>
                <w:i/>
                <w:lang w:eastAsia="es-ES"/>
              </w:rPr>
              <w:t>roadcom ® 1</w:t>
            </w:r>
            <w:r w:rsidRPr="00BC6BE2">
              <w:rPr>
                <w:rFonts w:eastAsia="Times New Roman" w:cs="Arial"/>
                <w:i/>
                <w:lang w:eastAsia="es-ES"/>
              </w:rPr>
              <w:t>720 GbE de dos puertos</w:t>
            </w:r>
          </w:p>
        </w:tc>
      </w:tr>
    </w:tbl>
    <w:p w14:paraId="060844EB" w14:textId="77777777" w:rsidR="000801A0" w:rsidRDefault="000801A0" w:rsidP="00F06F88">
      <w:pPr>
        <w:spacing w:line="360" w:lineRule="auto"/>
        <w:ind w:left="360"/>
      </w:pPr>
    </w:p>
    <w:p w14:paraId="0648963C" w14:textId="77777777" w:rsidR="007F481A" w:rsidRDefault="007F481A" w:rsidP="00F06F88">
      <w:pPr>
        <w:pStyle w:val="Prrafodelista"/>
        <w:numPr>
          <w:ilvl w:val="0"/>
          <w:numId w:val="39"/>
        </w:numPr>
        <w:spacing w:line="360" w:lineRule="auto"/>
      </w:pPr>
      <w:r>
        <w:t>Características del equipo del usuario</w:t>
      </w:r>
    </w:p>
    <w:tbl>
      <w:tblPr>
        <w:tblW w:w="8926"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1"/>
        <w:gridCol w:w="3382"/>
        <w:gridCol w:w="3463"/>
      </w:tblGrid>
      <w:tr w:rsidR="00D23BC2" w:rsidRPr="00BC6BE2" w14:paraId="1EE68D6D" w14:textId="77777777" w:rsidTr="00DC5626">
        <w:trPr>
          <w:trHeight w:val="444"/>
        </w:trPr>
        <w:tc>
          <w:tcPr>
            <w:tcW w:w="2081" w:type="dxa"/>
          </w:tcPr>
          <w:p w14:paraId="29B82B61" w14:textId="77777777" w:rsidR="00D23BC2" w:rsidRPr="00BC6BE2" w:rsidRDefault="00D23BC2" w:rsidP="00DC5626">
            <w:pPr>
              <w:spacing w:line="360" w:lineRule="auto"/>
              <w:rPr>
                <w:rFonts w:cs="Arial"/>
                <w:b/>
              </w:rPr>
            </w:pPr>
          </w:p>
        </w:tc>
        <w:tc>
          <w:tcPr>
            <w:tcW w:w="3382" w:type="dxa"/>
          </w:tcPr>
          <w:p w14:paraId="1964E8D4" w14:textId="77777777" w:rsidR="00D23BC2" w:rsidRPr="00BC6BE2" w:rsidRDefault="00D23BC2" w:rsidP="00DC5626">
            <w:pPr>
              <w:spacing w:line="360" w:lineRule="auto"/>
              <w:rPr>
                <w:rFonts w:cs="Arial"/>
                <w:b/>
              </w:rPr>
            </w:pPr>
            <w:r w:rsidRPr="00BC6BE2">
              <w:rPr>
                <w:rFonts w:cs="Arial"/>
                <w:b/>
              </w:rPr>
              <w:t>REQUERIMIENTO MÍNIMO</w:t>
            </w:r>
          </w:p>
        </w:tc>
        <w:tc>
          <w:tcPr>
            <w:tcW w:w="3463" w:type="dxa"/>
          </w:tcPr>
          <w:p w14:paraId="4F44D685" w14:textId="77777777" w:rsidR="00D23BC2" w:rsidRPr="00BC6BE2" w:rsidRDefault="00D23BC2" w:rsidP="00DC5626">
            <w:pPr>
              <w:spacing w:line="360" w:lineRule="auto"/>
              <w:rPr>
                <w:rFonts w:cs="Arial"/>
                <w:b/>
              </w:rPr>
            </w:pPr>
            <w:r w:rsidRPr="00BC6BE2">
              <w:rPr>
                <w:rFonts w:cs="Arial"/>
                <w:b/>
              </w:rPr>
              <w:t>REQUERIMIENTO OPTIMO</w:t>
            </w:r>
          </w:p>
        </w:tc>
      </w:tr>
      <w:tr w:rsidR="00D23BC2" w:rsidRPr="00BC6BE2" w14:paraId="36738839" w14:textId="77777777" w:rsidTr="00DC5626">
        <w:trPr>
          <w:trHeight w:val="444"/>
        </w:trPr>
        <w:tc>
          <w:tcPr>
            <w:tcW w:w="2081" w:type="dxa"/>
          </w:tcPr>
          <w:p w14:paraId="0DCC51A9" w14:textId="77777777" w:rsidR="00D23BC2" w:rsidRPr="00BC6BE2" w:rsidRDefault="00D23BC2" w:rsidP="00DC5626">
            <w:pPr>
              <w:spacing w:line="360" w:lineRule="auto"/>
              <w:rPr>
                <w:rFonts w:cs="Arial"/>
                <w:b/>
              </w:rPr>
            </w:pPr>
            <w:r w:rsidRPr="00BC6BE2">
              <w:rPr>
                <w:rFonts w:cs="Arial"/>
                <w:b/>
              </w:rPr>
              <w:t>Características</w:t>
            </w:r>
          </w:p>
        </w:tc>
        <w:tc>
          <w:tcPr>
            <w:tcW w:w="3382" w:type="dxa"/>
          </w:tcPr>
          <w:p w14:paraId="726589AC" w14:textId="77777777" w:rsidR="00D23BC2" w:rsidRPr="00BC6BE2" w:rsidRDefault="00D23BC2" w:rsidP="00DC5626">
            <w:pPr>
              <w:spacing w:line="360" w:lineRule="auto"/>
              <w:rPr>
                <w:rFonts w:cs="Arial"/>
              </w:rPr>
            </w:pPr>
            <w:r w:rsidRPr="00BC6BE2">
              <w:rPr>
                <w:rFonts w:cs="Arial"/>
              </w:rPr>
              <w:t>Computadora Integrada</w:t>
            </w:r>
          </w:p>
        </w:tc>
        <w:tc>
          <w:tcPr>
            <w:tcW w:w="3463" w:type="dxa"/>
          </w:tcPr>
          <w:p w14:paraId="3C5F7E0D" w14:textId="77777777" w:rsidR="00D23BC2" w:rsidRPr="00BC6BE2" w:rsidRDefault="00D23BC2" w:rsidP="00DC5626">
            <w:pPr>
              <w:spacing w:line="360" w:lineRule="auto"/>
              <w:rPr>
                <w:rFonts w:cs="Arial"/>
              </w:rPr>
            </w:pPr>
            <w:r w:rsidRPr="00BC6BE2">
              <w:rPr>
                <w:rFonts w:cs="Arial"/>
              </w:rPr>
              <w:t>Computadora Integrada</w:t>
            </w:r>
          </w:p>
        </w:tc>
      </w:tr>
      <w:tr w:rsidR="00D23BC2" w:rsidRPr="00BC6BE2" w14:paraId="1BF2CD57" w14:textId="77777777" w:rsidTr="00DC5626">
        <w:trPr>
          <w:trHeight w:val="464"/>
        </w:trPr>
        <w:tc>
          <w:tcPr>
            <w:tcW w:w="2081" w:type="dxa"/>
          </w:tcPr>
          <w:p w14:paraId="093DC1D6" w14:textId="77777777" w:rsidR="00D23BC2" w:rsidRPr="00BC6BE2" w:rsidRDefault="00D23BC2" w:rsidP="00DC5626">
            <w:pPr>
              <w:spacing w:line="360" w:lineRule="auto"/>
              <w:rPr>
                <w:rFonts w:cs="Arial"/>
                <w:b/>
              </w:rPr>
            </w:pPr>
            <w:r w:rsidRPr="00BC6BE2">
              <w:rPr>
                <w:rFonts w:cs="Arial"/>
                <w:b/>
              </w:rPr>
              <w:t>Arquitectura</w:t>
            </w:r>
          </w:p>
        </w:tc>
        <w:tc>
          <w:tcPr>
            <w:tcW w:w="3382" w:type="dxa"/>
          </w:tcPr>
          <w:p w14:paraId="2141DB07" w14:textId="77777777" w:rsidR="00D23BC2" w:rsidRPr="00BC6BE2" w:rsidRDefault="00D23BC2" w:rsidP="00DC5626">
            <w:pPr>
              <w:spacing w:line="360" w:lineRule="auto"/>
              <w:rPr>
                <w:rFonts w:cs="Arial"/>
              </w:rPr>
            </w:pPr>
            <w:r w:rsidRPr="00BC6BE2">
              <w:rPr>
                <w:rFonts w:cs="Arial"/>
              </w:rPr>
              <w:t>32 bits</w:t>
            </w:r>
          </w:p>
        </w:tc>
        <w:tc>
          <w:tcPr>
            <w:tcW w:w="3463" w:type="dxa"/>
          </w:tcPr>
          <w:p w14:paraId="767C5C6E" w14:textId="77777777" w:rsidR="00D23BC2" w:rsidRPr="00BC6BE2" w:rsidRDefault="00D23BC2" w:rsidP="00DC5626">
            <w:pPr>
              <w:spacing w:line="360" w:lineRule="auto"/>
              <w:rPr>
                <w:rFonts w:cs="Arial"/>
              </w:rPr>
            </w:pPr>
            <w:r w:rsidRPr="00BC6BE2">
              <w:rPr>
                <w:rFonts w:cs="Arial"/>
              </w:rPr>
              <w:t>64 bits</w:t>
            </w:r>
          </w:p>
        </w:tc>
      </w:tr>
      <w:tr w:rsidR="00D23BC2" w:rsidRPr="00BC6BE2" w14:paraId="75ABE129" w14:textId="77777777" w:rsidTr="00DC5626">
        <w:trPr>
          <w:trHeight w:val="444"/>
        </w:trPr>
        <w:tc>
          <w:tcPr>
            <w:tcW w:w="2081" w:type="dxa"/>
          </w:tcPr>
          <w:p w14:paraId="4CBC534E" w14:textId="77777777" w:rsidR="00D23BC2" w:rsidRPr="00BC6BE2" w:rsidRDefault="00D23BC2" w:rsidP="00DC5626">
            <w:pPr>
              <w:spacing w:line="360" w:lineRule="auto"/>
              <w:rPr>
                <w:rFonts w:cs="Arial"/>
                <w:b/>
              </w:rPr>
            </w:pPr>
            <w:r w:rsidRPr="00BC6BE2">
              <w:rPr>
                <w:rFonts w:cs="Arial"/>
                <w:b/>
              </w:rPr>
              <w:t>Procesador</w:t>
            </w:r>
          </w:p>
        </w:tc>
        <w:tc>
          <w:tcPr>
            <w:tcW w:w="3382" w:type="dxa"/>
          </w:tcPr>
          <w:p w14:paraId="6FD4A2DC" w14:textId="77777777" w:rsidR="00D23BC2" w:rsidRPr="00BC6BE2" w:rsidRDefault="00D23BC2" w:rsidP="00DC5626">
            <w:pPr>
              <w:spacing w:line="360" w:lineRule="auto"/>
              <w:rPr>
                <w:rFonts w:cs="Arial"/>
              </w:rPr>
            </w:pPr>
            <w:r w:rsidRPr="00BC6BE2">
              <w:rPr>
                <w:rFonts w:eastAsia="Times New Roman" w:cs="Arial"/>
                <w:i/>
                <w:lang w:eastAsia="es-ES"/>
              </w:rPr>
              <w:t>Core 2Duo</w:t>
            </w:r>
          </w:p>
        </w:tc>
        <w:tc>
          <w:tcPr>
            <w:tcW w:w="3463" w:type="dxa"/>
          </w:tcPr>
          <w:p w14:paraId="4B78D5B8" w14:textId="77777777" w:rsidR="00D23BC2" w:rsidRPr="00BC6BE2" w:rsidRDefault="00D23BC2" w:rsidP="00DC5626">
            <w:pPr>
              <w:spacing w:line="360" w:lineRule="auto"/>
              <w:rPr>
                <w:rFonts w:cs="Arial"/>
              </w:rPr>
            </w:pPr>
            <w:r w:rsidRPr="00BC6BE2">
              <w:rPr>
                <w:rFonts w:cs="Arial"/>
              </w:rPr>
              <w:t>Core i7</w:t>
            </w:r>
          </w:p>
        </w:tc>
      </w:tr>
      <w:tr w:rsidR="00D23BC2" w:rsidRPr="00BC6BE2" w14:paraId="5EA03370" w14:textId="77777777" w:rsidTr="00DC5626">
        <w:trPr>
          <w:trHeight w:val="444"/>
        </w:trPr>
        <w:tc>
          <w:tcPr>
            <w:tcW w:w="2081" w:type="dxa"/>
          </w:tcPr>
          <w:p w14:paraId="5DE9E29F" w14:textId="77777777" w:rsidR="00D23BC2" w:rsidRPr="00BC6BE2" w:rsidRDefault="00D23BC2" w:rsidP="00DC5626">
            <w:pPr>
              <w:spacing w:line="360" w:lineRule="auto"/>
              <w:rPr>
                <w:rFonts w:cs="Arial"/>
                <w:b/>
              </w:rPr>
            </w:pPr>
            <w:r w:rsidRPr="00BC6BE2">
              <w:rPr>
                <w:rFonts w:cs="Arial"/>
                <w:b/>
              </w:rPr>
              <w:t>Memoria RAM</w:t>
            </w:r>
          </w:p>
        </w:tc>
        <w:tc>
          <w:tcPr>
            <w:tcW w:w="3382" w:type="dxa"/>
          </w:tcPr>
          <w:p w14:paraId="70A7C9FF" w14:textId="77777777" w:rsidR="00D23BC2" w:rsidRPr="00BC6BE2" w:rsidRDefault="00D23BC2" w:rsidP="00DC5626">
            <w:pPr>
              <w:spacing w:line="360" w:lineRule="auto"/>
              <w:rPr>
                <w:rFonts w:cs="Arial"/>
              </w:rPr>
            </w:pPr>
            <w:r w:rsidRPr="00BC6BE2">
              <w:rPr>
                <w:rFonts w:cs="Arial"/>
              </w:rPr>
              <w:t>2 GB</w:t>
            </w:r>
          </w:p>
        </w:tc>
        <w:tc>
          <w:tcPr>
            <w:tcW w:w="3463" w:type="dxa"/>
          </w:tcPr>
          <w:p w14:paraId="6FFD2C7A" w14:textId="77777777" w:rsidR="00D23BC2" w:rsidRPr="00BC6BE2" w:rsidRDefault="00D23BC2" w:rsidP="00DC5626">
            <w:pPr>
              <w:spacing w:line="360" w:lineRule="auto"/>
              <w:rPr>
                <w:rFonts w:cs="Arial"/>
              </w:rPr>
            </w:pPr>
            <w:r w:rsidRPr="00BC6BE2">
              <w:rPr>
                <w:rFonts w:cs="Arial"/>
              </w:rPr>
              <w:t>8 GB</w:t>
            </w:r>
          </w:p>
        </w:tc>
      </w:tr>
      <w:tr w:rsidR="00D23BC2" w:rsidRPr="00BC6BE2" w14:paraId="5C8AAA3E" w14:textId="77777777" w:rsidTr="00DC5626">
        <w:trPr>
          <w:trHeight w:val="444"/>
        </w:trPr>
        <w:tc>
          <w:tcPr>
            <w:tcW w:w="2081" w:type="dxa"/>
          </w:tcPr>
          <w:p w14:paraId="42E237EA" w14:textId="77777777" w:rsidR="00D23BC2" w:rsidRPr="00BC6BE2" w:rsidRDefault="00D23BC2" w:rsidP="00DC5626">
            <w:pPr>
              <w:spacing w:line="360" w:lineRule="auto"/>
              <w:rPr>
                <w:rFonts w:cs="Arial"/>
                <w:b/>
              </w:rPr>
            </w:pPr>
            <w:r w:rsidRPr="00BC6BE2">
              <w:rPr>
                <w:rFonts w:cs="Arial"/>
                <w:b/>
              </w:rPr>
              <w:t>Disco duro</w:t>
            </w:r>
          </w:p>
        </w:tc>
        <w:tc>
          <w:tcPr>
            <w:tcW w:w="3382" w:type="dxa"/>
          </w:tcPr>
          <w:p w14:paraId="7B87D8E2" w14:textId="77777777" w:rsidR="00D23BC2" w:rsidRPr="00BC6BE2" w:rsidRDefault="00D23BC2" w:rsidP="00DC5626">
            <w:pPr>
              <w:spacing w:line="360" w:lineRule="auto"/>
              <w:rPr>
                <w:rFonts w:cs="Arial"/>
              </w:rPr>
            </w:pPr>
            <w:r w:rsidRPr="00BC6BE2">
              <w:rPr>
                <w:rFonts w:cs="Arial"/>
              </w:rPr>
              <w:t>500 GB</w:t>
            </w:r>
          </w:p>
        </w:tc>
        <w:tc>
          <w:tcPr>
            <w:tcW w:w="3463" w:type="dxa"/>
          </w:tcPr>
          <w:p w14:paraId="25983DE1" w14:textId="77777777" w:rsidR="00D23BC2" w:rsidRPr="00BC6BE2" w:rsidRDefault="00D23BC2" w:rsidP="00DC5626">
            <w:pPr>
              <w:spacing w:line="360" w:lineRule="auto"/>
              <w:rPr>
                <w:rFonts w:cs="Arial"/>
              </w:rPr>
            </w:pPr>
            <w:r w:rsidRPr="00BC6BE2">
              <w:rPr>
                <w:rFonts w:cs="Arial"/>
              </w:rPr>
              <w:t>1 TB</w:t>
            </w:r>
          </w:p>
        </w:tc>
      </w:tr>
      <w:tr w:rsidR="00D23BC2" w:rsidRPr="00BC6BE2" w14:paraId="2852667E" w14:textId="77777777" w:rsidTr="00D23BC2">
        <w:trPr>
          <w:trHeight w:val="930"/>
        </w:trPr>
        <w:tc>
          <w:tcPr>
            <w:tcW w:w="2081" w:type="dxa"/>
          </w:tcPr>
          <w:p w14:paraId="4EB1EDA1" w14:textId="77777777" w:rsidR="00D23BC2" w:rsidRPr="00BC6BE2" w:rsidRDefault="00D23BC2" w:rsidP="00DC5626">
            <w:pPr>
              <w:spacing w:line="360" w:lineRule="auto"/>
              <w:rPr>
                <w:rFonts w:cs="Arial"/>
                <w:b/>
              </w:rPr>
            </w:pPr>
            <w:r w:rsidRPr="00BC6BE2">
              <w:rPr>
                <w:rFonts w:cs="Arial"/>
                <w:b/>
              </w:rPr>
              <w:t>NIC</w:t>
            </w:r>
          </w:p>
          <w:p w14:paraId="1AF622EA" w14:textId="77777777" w:rsidR="00D23BC2" w:rsidRPr="00BC6BE2" w:rsidRDefault="00D23BC2" w:rsidP="00DC5626">
            <w:pPr>
              <w:spacing w:line="360" w:lineRule="auto"/>
              <w:rPr>
                <w:rFonts w:cs="Arial"/>
                <w:b/>
              </w:rPr>
            </w:pPr>
          </w:p>
        </w:tc>
        <w:tc>
          <w:tcPr>
            <w:tcW w:w="3382" w:type="dxa"/>
          </w:tcPr>
          <w:p w14:paraId="6FA63449" w14:textId="77777777" w:rsidR="00D23BC2" w:rsidRPr="00BC6BE2" w:rsidRDefault="00D23BC2" w:rsidP="00DC5626">
            <w:pPr>
              <w:spacing w:line="360" w:lineRule="auto"/>
              <w:rPr>
                <w:rFonts w:cs="Arial"/>
              </w:rPr>
            </w:pPr>
            <w:r w:rsidRPr="00BC6BE2">
              <w:rPr>
                <w:rFonts w:cs="Arial"/>
              </w:rPr>
              <w:t>Tarjeta de red soportada por la red instalada 100 MB/s</w:t>
            </w:r>
          </w:p>
        </w:tc>
        <w:tc>
          <w:tcPr>
            <w:tcW w:w="3463" w:type="dxa"/>
          </w:tcPr>
          <w:p w14:paraId="5630C715" w14:textId="77777777" w:rsidR="00D23BC2" w:rsidRPr="00BC6BE2" w:rsidRDefault="00D23BC2" w:rsidP="00DC5626">
            <w:pPr>
              <w:spacing w:line="360" w:lineRule="auto"/>
              <w:rPr>
                <w:rFonts w:cs="Arial"/>
              </w:rPr>
            </w:pPr>
            <w:r w:rsidRPr="00BC6BE2">
              <w:rPr>
                <w:rFonts w:cs="Arial"/>
              </w:rPr>
              <w:t>Tarjeta de red soportada por la red instalada 100 MB/s</w:t>
            </w:r>
          </w:p>
        </w:tc>
      </w:tr>
    </w:tbl>
    <w:p w14:paraId="7C32BEE5" w14:textId="77777777" w:rsidR="006724BD" w:rsidRDefault="006724BD" w:rsidP="00F06F88">
      <w:pPr>
        <w:pStyle w:val="Ttulo1"/>
        <w:numPr>
          <w:ilvl w:val="0"/>
          <w:numId w:val="0"/>
        </w:numPr>
        <w:spacing w:after="160" w:line="360" w:lineRule="auto"/>
        <w:ind w:left="432"/>
      </w:pPr>
      <w:bookmarkStart w:id="3077" w:name="_Toc493839449"/>
      <w:r>
        <w:lastRenderedPageBreak/>
        <w:t xml:space="preserve">ANEXO </w:t>
      </w:r>
      <w:r w:rsidR="00DE0CD6">
        <w:t>12</w:t>
      </w:r>
      <w:bookmarkEnd w:id="3077"/>
    </w:p>
    <w:p w14:paraId="41D25033" w14:textId="77777777" w:rsidR="006724BD" w:rsidRPr="00453161" w:rsidRDefault="006724BD" w:rsidP="007B1A5B">
      <w:pPr>
        <w:pStyle w:val="Ttulo2"/>
        <w:numPr>
          <w:ilvl w:val="0"/>
          <w:numId w:val="0"/>
        </w:numPr>
        <w:ind w:left="576"/>
        <w:jc w:val="center"/>
      </w:pPr>
      <w:bookmarkStart w:id="3078" w:name="_Toc493839450"/>
      <w:r w:rsidRPr="00D62B26">
        <w:t>FACTIBILIDAD ECONÓMICA</w:t>
      </w:r>
      <w:bookmarkEnd w:id="3078"/>
    </w:p>
    <w:p w14:paraId="3C5B9BDB" w14:textId="77777777" w:rsidR="006724BD" w:rsidRPr="002363E4" w:rsidRDefault="006724BD" w:rsidP="00060A18">
      <w:pPr>
        <w:pStyle w:val="Prrafodelista"/>
        <w:numPr>
          <w:ilvl w:val="0"/>
          <w:numId w:val="41"/>
        </w:numPr>
        <w:spacing w:line="360" w:lineRule="auto"/>
        <w:rPr>
          <w:rFonts w:cs="Arial"/>
          <w:b/>
        </w:rPr>
      </w:pPr>
      <w:r w:rsidRPr="002363E4">
        <w:rPr>
          <w:rFonts w:cs="Arial"/>
          <w:b/>
        </w:rPr>
        <w:t>COSTOS DE RECURSOS DE HARDWARE</w:t>
      </w:r>
    </w:p>
    <w:p w14:paraId="2176E68B" w14:textId="77777777" w:rsidR="006724BD" w:rsidRPr="00DE0CD6" w:rsidRDefault="006724BD" w:rsidP="00F06F88">
      <w:pPr>
        <w:pStyle w:val="Prrafodelista"/>
        <w:numPr>
          <w:ilvl w:val="0"/>
          <w:numId w:val="39"/>
        </w:numPr>
        <w:spacing w:line="360" w:lineRule="auto"/>
        <w:rPr>
          <w:rFonts w:cs="Arial"/>
          <w:b/>
        </w:rPr>
      </w:pPr>
      <w:r w:rsidRPr="00DE0CD6">
        <w:rPr>
          <w:rFonts w:cs="Arial"/>
          <w:b/>
        </w:rPr>
        <w:t>Equipo de computación para el desarrollo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3"/>
        <w:gridCol w:w="2348"/>
      </w:tblGrid>
      <w:tr w:rsidR="006724BD" w:rsidRPr="00BC6BE2" w14:paraId="0476D531" w14:textId="77777777" w:rsidTr="00DF2D6F">
        <w:trPr>
          <w:trHeight w:val="401"/>
          <w:jc w:val="center"/>
        </w:trPr>
        <w:tc>
          <w:tcPr>
            <w:tcW w:w="2122" w:type="dxa"/>
          </w:tcPr>
          <w:p w14:paraId="69772EFF" w14:textId="77777777" w:rsidR="006724BD" w:rsidRPr="00BC6BE2" w:rsidRDefault="006724BD" w:rsidP="00F06F88">
            <w:pPr>
              <w:spacing w:line="360" w:lineRule="auto"/>
              <w:rPr>
                <w:rFonts w:cs="Arial"/>
                <w:b/>
              </w:rPr>
            </w:pPr>
            <w:r w:rsidRPr="00BC6BE2">
              <w:rPr>
                <w:rFonts w:cs="Arial"/>
                <w:b/>
              </w:rPr>
              <w:t>DESCRIPCIÓN</w:t>
            </w:r>
          </w:p>
        </w:tc>
        <w:tc>
          <w:tcPr>
            <w:tcW w:w="4253" w:type="dxa"/>
          </w:tcPr>
          <w:p w14:paraId="1C52D7F0" w14:textId="77777777" w:rsidR="006724BD" w:rsidRPr="00BC6BE2" w:rsidRDefault="006724BD" w:rsidP="00F06F88">
            <w:pPr>
              <w:spacing w:line="360" w:lineRule="auto"/>
              <w:rPr>
                <w:rFonts w:cs="Arial"/>
                <w:b/>
              </w:rPr>
            </w:pPr>
            <w:r w:rsidRPr="00BC6BE2">
              <w:rPr>
                <w:rFonts w:cs="Arial"/>
                <w:b/>
              </w:rPr>
              <w:t>CARACTERÍSTICAS</w:t>
            </w:r>
          </w:p>
        </w:tc>
        <w:tc>
          <w:tcPr>
            <w:tcW w:w="2348" w:type="dxa"/>
          </w:tcPr>
          <w:p w14:paraId="3132C9DC" w14:textId="77777777" w:rsidR="006724BD" w:rsidRPr="00BC6BE2" w:rsidRDefault="006724BD" w:rsidP="00F06F88">
            <w:pPr>
              <w:spacing w:line="360" w:lineRule="auto"/>
              <w:rPr>
                <w:rFonts w:cs="Arial"/>
                <w:b/>
              </w:rPr>
            </w:pPr>
            <w:r w:rsidRPr="00BC6BE2">
              <w:rPr>
                <w:rFonts w:cs="Arial"/>
                <w:b/>
              </w:rPr>
              <w:t>PRECIO EN $us</w:t>
            </w:r>
          </w:p>
        </w:tc>
      </w:tr>
      <w:tr w:rsidR="006724BD" w:rsidRPr="00BC6BE2" w14:paraId="0C706E27" w14:textId="77777777" w:rsidTr="00DF2D6F">
        <w:trPr>
          <w:trHeight w:val="401"/>
          <w:jc w:val="center"/>
        </w:trPr>
        <w:tc>
          <w:tcPr>
            <w:tcW w:w="2122" w:type="dxa"/>
          </w:tcPr>
          <w:p w14:paraId="5DDD6B3A" w14:textId="77777777" w:rsidR="006724BD" w:rsidRPr="00BC6BE2" w:rsidRDefault="006724BD" w:rsidP="00F06F88">
            <w:pPr>
              <w:spacing w:line="360" w:lineRule="auto"/>
              <w:rPr>
                <w:rFonts w:cs="Arial"/>
                <w:b/>
              </w:rPr>
            </w:pPr>
            <w:r w:rsidRPr="00BC6BE2">
              <w:rPr>
                <w:rFonts w:cs="Arial"/>
                <w:b/>
              </w:rPr>
              <w:t>Procesador</w:t>
            </w:r>
          </w:p>
        </w:tc>
        <w:tc>
          <w:tcPr>
            <w:tcW w:w="4253" w:type="dxa"/>
          </w:tcPr>
          <w:p w14:paraId="12677347" w14:textId="77777777" w:rsidR="006724BD" w:rsidRPr="00BC6BE2" w:rsidRDefault="00DE0CD6" w:rsidP="00F06F88">
            <w:pPr>
              <w:spacing w:line="360" w:lineRule="auto"/>
              <w:rPr>
                <w:rFonts w:cs="Arial"/>
                <w:lang w:val="en-US"/>
              </w:rPr>
            </w:pPr>
            <w:r>
              <w:rPr>
                <w:rFonts w:cs="Arial"/>
                <w:lang w:val="en-US"/>
              </w:rPr>
              <w:t>Intel (R)Core (TM)i5-4200U CPU @ 1.60GHz 2.3</w:t>
            </w:r>
            <w:r w:rsidR="006724BD" w:rsidRPr="00BC6BE2">
              <w:rPr>
                <w:rFonts w:cs="Arial"/>
                <w:lang w:val="en-US"/>
              </w:rPr>
              <w:t>0 GHz.</w:t>
            </w:r>
          </w:p>
        </w:tc>
        <w:tc>
          <w:tcPr>
            <w:tcW w:w="2348" w:type="dxa"/>
          </w:tcPr>
          <w:p w14:paraId="25BE3127" w14:textId="77777777" w:rsidR="006724BD" w:rsidRPr="00BC6BE2" w:rsidRDefault="006724BD" w:rsidP="00F06F88">
            <w:pPr>
              <w:spacing w:line="360" w:lineRule="auto"/>
              <w:rPr>
                <w:rFonts w:cs="Arial"/>
              </w:rPr>
            </w:pPr>
            <w:r w:rsidRPr="00BC6BE2">
              <w:rPr>
                <w:rFonts w:cs="Arial"/>
              </w:rPr>
              <w:t>Sin Costo</w:t>
            </w:r>
          </w:p>
        </w:tc>
      </w:tr>
      <w:tr w:rsidR="006724BD" w:rsidRPr="00BC6BE2" w14:paraId="4928834E" w14:textId="77777777" w:rsidTr="00DF2D6F">
        <w:trPr>
          <w:trHeight w:val="401"/>
          <w:jc w:val="center"/>
        </w:trPr>
        <w:tc>
          <w:tcPr>
            <w:tcW w:w="2122" w:type="dxa"/>
          </w:tcPr>
          <w:p w14:paraId="503E7E7F" w14:textId="77777777" w:rsidR="006724BD" w:rsidRPr="00BC6BE2" w:rsidRDefault="006724BD" w:rsidP="00F06F88">
            <w:pPr>
              <w:spacing w:line="360" w:lineRule="auto"/>
              <w:rPr>
                <w:rFonts w:cs="Arial"/>
                <w:b/>
              </w:rPr>
            </w:pPr>
            <w:r w:rsidRPr="00BC6BE2">
              <w:rPr>
                <w:rFonts w:cs="Arial"/>
                <w:b/>
              </w:rPr>
              <w:t>Disco Duro</w:t>
            </w:r>
          </w:p>
        </w:tc>
        <w:tc>
          <w:tcPr>
            <w:tcW w:w="4253" w:type="dxa"/>
          </w:tcPr>
          <w:p w14:paraId="0887AE0C" w14:textId="77777777" w:rsidR="006724BD" w:rsidRPr="00BC6BE2" w:rsidRDefault="00DE0CD6" w:rsidP="00F06F88">
            <w:pPr>
              <w:spacing w:line="360" w:lineRule="auto"/>
              <w:rPr>
                <w:rFonts w:cs="Arial"/>
              </w:rPr>
            </w:pPr>
            <w:r>
              <w:rPr>
                <w:rFonts w:cs="Arial"/>
              </w:rPr>
              <w:t>750</w:t>
            </w:r>
            <w:r w:rsidR="006724BD" w:rsidRPr="00BC6BE2">
              <w:rPr>
                <w:rFonts w:cs="Arial"/>
              </w:rPr>
              <w:t xml:space="preserve"> </w:t>
            </w:r>
            <w:r>
              <w:rPr>
                <w:rFonts w:cs="Arial"/>
              </w:rPr>
              <w:t>GB</w:t>
            </w:r>
          </w:p>
        </w:tc>
        <w:tc>
          <w:tcPr>
            <w:tcW w:w="2348" w:type="dxa"/>
          </w:tcPr>
          <w:p w14:paraId="582CC904" w14:textId="77777777" w:rsidR="006724BD" w:rsidRPr="00BC6BE2" w:rsidRDefault="006724BD" w:rsidP="00F06F88">
            <w:pPr>
              <w:spacing w:line="360" w:lineRule="auto"/>
              <w:rPr>
                <w:rFonts w:cs="Arial"/>
              </w:rPr>
            </w:pPr>
            <w:r w:rsidRPr="00BC6BE2">
              <w:rPr>
                <w:rFonts w:cs="Arial"/>
              </w:rPr>
              <w:t>Sin Costo</w:t>
            </w:r>
          </w:p>
        </w:tc>
      </w:tr>
      <w:tr w:rsidR="006724BD" w:rsidRPr="00BC6BE2" w14:paraId="28005C2C" w14:textId="77777777" w:rsidTr="00DF2D6F">
        <w:trPr>
          <w:trHeight w:val="401"/>
          <w:jc w:val="center"/>
        </w:trPr>
        <w:tc>
          <w:tcPr>
            <w:tcW w:w="2122" w:type="dxa"/>
          </w:tcPr>
          <w:p w14:paraId="324233E8" w14:textId="77777777" w:rsidR="006724BD" w:rsidRPr="00BC6BE2" w:rsidRDefault="006724BD" w:rsidP="00F06F88">
            <w:pPr>
              <w:spacing w:line="360" w:lineRule="auto"/>
              <w:rPr>
                <w:rFonts w:cs="Arial"/>
                <w:b/>
              </w:rPr>
            </w:pPr>
            <w:r w:rsidRPr="00BC6BE2">
              <w:rPr>
                <w:rFonts w:cs="Arial"/>
                <w:b/>
              </w:rPr>
              <w:t>Memoria RAM</w:t>
            </w:r>
          </w:p>
        </w:tc>
        <w:tc>
          <w:tcPr>
            <w:tcW w:w="4253" w:type="dxa"/>
          </w:tcPr>
          <w:p w14:paraId="30CE2CB0" w14:textId="77777777" w:rsidR="006724BD" w:rsidRPr="00BC6BE2" w:rsidRDefault="00DE0CD6" w:rsidP="00F06F88">
            <w:pPr>
              <w:spacing w:line="360" w:lineRule="auto"/>
              <w:rPr>
                <w:rFonts w:cs="Arial"/>
              </w:rPr>
            </w:pPr>
            <w:r>
              <w:rPr>
                <w:rFonts w:cs="Arial"/>
              </w:rPr>
              <w:t>8,00 GB</w:t>
            </w:r>
          </w:p>
        </w:tc>
        <w:tc>
          <w:tcPr>
            <w:tcW w:w="2348" w:type="dxa"/>
          </w:tcPr>
          <w:p w14:paraId="70953ADE" w14:textId="77777777" w:rsidR="006724BD" w:rsidRPr="00BC6BE2" w:rsidRDefault="006724BD" w:rsidP="00F06F88">
            <w:pPr>
              <w:spacing w:line="360" w:lineRule="auto"/>
              <w:rPr>
                <w:rFonts w:cs="Arial"/>
              </w:rPr>
            </w:pPr>
            <w:r w:rsidRPr="00BC6BE2">
              <w:rPr>
                <w:rFonts w:cs="Arial"/>
              </w:rPr>
              <w:t>Sin Costo</w:t>
            </w:r>
          </w:p>
        </w:tc>
      </w:tr>
      <w:tr w:rsidR="006724BD" w:rsidRPr="00BC6BE2" w14:paraId="766E5008" w14:textId="77777777" w:rsidTr="00DF2D6F">
        <w:trPr>
          <w:trHeight w:val="401"/>
          <w:jc w:val="center"/>
        </w:trPr>
        <w:tc>
          <w:tcPr>
            <w:tcW w:w="6375" w:type="dxa"/>
            <w:gridSpan w:val="2"/>
          </w:tcPr>
          <w:p w14:paraId="30DCD1D6" w14:textId="77777777" w:rsidR="006724BD" w:rsidRPr="00BC6BE2" w:rsidRDefault="006724BD" w:rsidP="00F06F88">
            <w:pPr>
              <w:spacing w:before="240" w:line="360" w:lineRule="auto"/>
              <w:rPr>
                <w:rFonts w:cs="Arial"/>
                <w:b/>
              </w:rPr>
            </w:pPr>
            <w:r w:rsidRPr="00BC6BE2">
              <w:rPr>
                <w:rFonts w:cs="Arial"/>
                <w:b/>
              </w:rPr>
              <w:t>TOTAL</w:t>
            </w:r>
          </w:p>
        </w:tc>
        <w:tc>
          <w:tcPr>
            <w:tcW w:w="2348" w:type="dxa"/>
          </w:tcPr>
          <w:p w14:paraId="226ACE05" w14:textId="77777777" w:rsidR="006724BD" w:rsidRPr="00BC6BE2" w:rsidRDefault="006724BD" w:rsidP="00F06F88">
            <w:pPr>
              <w:spacing w:before="240" w:line="360" w:lineRule="auto"/>
              <w:rPr>
                <w:rFonts w:cs="Arial"/>
              </w:rPr>
            </w:pPr>
            <w:r w:rsidRPr="00BC6BE2">
              <w:rPr>
                <w:rFonts w:cs="Arial"/>
              </w:rPr>
              <w:t>0.00</w:t>
            </w:r>
          </w:p>
        </w:tc>
      </w:tr>
    </w:tbl>
    <w:p w14:paraId="01014848" w14:textId="77777777" w:rsidR="006724BD" w:rsidRPr="00DE0CD6" w:rsidRDefault="006724BD" w:rsidP="00F06F88">
      <w:pPr>
        <w:pStyle w:val="Prrafodelista"/>
        <w:numPr>
          <w:ilvl w:val="0"/>
          <w:numId w:val="39"/>
        </w:numPr>
        <w:spacing w:before="240" w:line="360" w:lineRule="auto"/>
        <w:rPr>
          <w:rFonts w:cs="Arial"/>
          <w:b/>
        </w:rPr>
      </w:pPr>
      <w:r w:rsidRPr="00DE0CD6">
        <w:rPr>
          <w:rFonts w:cs="Arial"/>
          <w:b/>
        </w:rPr>
        <w:t>Costos para el equipo servidor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2"/>
        <w:gridCol w:w="2316"/>
      </w:tblGrid>
      <w:tr w:rsidR="006724BD" w:rsidRPr="00BC6BE2" w14:paraId="50EFA534" w14:textId="77777777" w:rsidTr="00DF2D6F">
        <w:trPr>
          <w:trHeight w:val="323"/>
          <w:jc w:val="center"/>
        </w:trPr>
        <w:tc>
          <w:tcPr>
            <w:tcW w:w="2122" w:type="dxa"/>
          </w:tcPr>
          <w:p w14:paraId="293EB1EC" w14:textId="77777777" w:rsidR="006724BD" w:rsidRPr="00BC6BE2" w:rsidRDefault="006724BD" w:rsidP="00F06F88">
            <w:pPr>
              <w:spacing w:line="360" w:lineRule="auto"/>
              <w:rPr>
                <w:rFonts w:cs="Arial"/>
                <w:b/>
              </w:rPr>
            </w:pPr>
            <w:r w:rsidRPr="00BC6BE2">
              <w:rPr>
                <w:rFonts w:cs="Arial"/>
                <w:b/>
              </w:rPr>
              <w:t>DESCRIPCIÓN</w:t>
            </w:r>
          </w:p>
        </w:tc>
        <w:tc>
          <w:tcPr>
            <w:tcW w:w="4252" w:type="dxa"/>
          </w:tcPr>
          <w:p w14:paraId="653C7450" w14:textId="77777777" w:rsidR="006724BD" w:rsidRPr="00BC6BE2" w:rsidRDefault="006724BD" w:rsidP="00F06F88">
            <w:pPr>
              <w:spacing w:line="360" w:lineRule="auto"/>
              <w:rPr>
                <w:rFonts w:cs="Arial"/>
                <w:b/>
              </w:rPr>
            </w:pPr>
            <w:r w:rsidRPr="00BC6BE2">
              <w:rPr>
                <w:rFonts w:cs="Arial"/>
                <w:b/>
              </w:rPr>
              <w:t>CARACTERÍSTICAS</w:t>
            </w:r>
          </w:p>
        </w:tc>
        <w:tc>
          <w:tcPr>
            <w:tcW w:w="2316" w:type="dxa"/>
          </w:tcPr>
          <w:p w14:paraId="5B4714A3" w14:textId="77777777" w:rsidR="006724BD" w:rsidRPr="00BC6BE2" w:rsidRDefault="006724BD" w:rsidP="00F06F88">
            <w:pPr>
              <w:spacing w:line="360" w:lineRule="auto"/>
              <w:rPr>
                <w:rFonts w:cs="Arial"/>
                <w:b/>
              </w:rPr>
            </w:pPr>
            <w:r w:rsidRPr="00BC6BE2">
              <w:rPr>
                <w:rFonts w:cs="Arial"/>
                <w:b/>
              </w:rPr>
              <w:t>PRECIO  $us.</w:t>
            </w:r>
          </w:p>
        </w:tc>
      </w:tr>
      <w:tr w:rsidR="006724BD" w:rsidRPr="00BC6BE2" w14:paraId="56DD12E8" w14:textId="77777777" w:rsidTr="00DF2D6F">
        <w:trPr>
          <w:trHeight w:val="323"/>
          <w:jc w:val="center"/>
        </w:trPr>
        <w:tc>
          <w:tcPr>
            <w:tcW w:w="2122" w:type="dxa"/>
          </w:tcPr>
          <w:p w14:paraId="14A19CA0" w14:textId="77777777" w:rsidR="006724BD" w:rsidRPr="00BC6BE2" w:rsidRDefault="006724BD" w:rsidP="00F06F88">
            <w:pPr>
              <w:spacing w:line="360" w:lineRule="auto"/>
              <w:rPr>
                <w:rFonts w:cs="Arial"/>
                <w:b/>
              </w:rPr>
            </w:pPr>
            <w:r w:rsidRPr="00BC6BE2">
              <w:rPr>
                <w:rFonts w:cs="Arial"/>
                <w:b/>
              </w:rPr>
              <w:t>Procesador</w:t>
            </w:r>
          </w:p>
        </w:tc>
        <w:tc>
          <w:tcPr>
            <w:tcW w:w="4252" w:type="dxa"/>
          </w:tcPr>
          <w:p w14:paraId="17026CB6" w14:textId="77777777" w:rsidR="006724BD" w:rsidRPr="00BC6BE2" w:rsidRDefault="002363E4" w:rsidP="00F06F88">
            <w:pPr>
              <w:spacing w:line="360" w:lineRule="auto"/>
              <w:rPr>
                <w:rFonts w:cs="Arial"/>
              </w:rPr>
            </w:pPr>
            <w:r w:rsidRPr="002363E4">
              <w:rPr>
                <w:rFonts w:eastAsia="Times New Roman" w:cs="Arial"/>
                <w:lang w:eastAsia="es-ES"/>
              </w:rPr>
              <w:t>Intel Core i7-4790 3.60 GHz, 4GB DDR3</w:t>
            </w:r>
          </w:p>
        </w:tc>
        <w:tc>
          <w:tcPr>
            <w:tcW w:w="2316" w:type="dxa"/>
          </w:tcPr>
          <w:p w14:paraId="531139A3" w14:textId="77777777" w:rsidR="006724BD" w:rsidRPr="00BC6BE2" w:rsidRDefault="00DE0CD6" w:rsidP="00F06F88">
            <w:pPr>
              <w:spacing w:line="360" w:lineRule="auto"/>
              <w:rPr>
                <w:rFonts w:cs="Arial"/>
                <w:b/>
              </w:rPr>
            </w:pPr>
            <w:r>
              <w:rPr>
                <w:rFonts w:cs="Arial"/>
                <w:b/>
              </w:rPr>
              <w:t>995</w:t>
            </w:r>
          </w:p>
        </w:tc>
      </w:tr>
      <w:tr w:rsidR="006724BD" w:rsidRPr="00BC6BE2" w14:paraId="02DEA5DF" w14:textId="77777777" w:rsidTr="00DF2D6F">
        <w:trPr>
          <w:trHeight w:val="323"/>
          <w:jc w:val="center"/>
        </w:trPr>
        <w:tc>
          <w:tcPr>
            <w:tcW w:w="6374" w:type="dxa"/>
            <w:gridSpan w:val="2"/>
          </w:tcPr>
          <w:p w14:paraId="7A2B2F4F" w14:textId="77777777" w:rsidR="006724BD" w:rsidRPr="00BC6BE2" w:rsidRDefault="006724BD" w:rsidP="00F06F88">
            <w:pPr>
              <w:spacing w:line="360" w:lineRule="auto"/>
              <w:rPr>
                <w:rFonts w:cs="Arial"/>
                <w:b/>
              </w:rPr>
            </w:pPr>
            <w:r w:rsidRPr="00BC6BE2">
              <w:rPr>
                <w:rFonts w:cs="Arial"/>
                <w:b/>
              </w:rPr>
              <w:t>TOTAL</w:t>
            </w:r>
          </w:p>
        </w:tc>
        <w:tc>
          <w:tcPr>
            <w:tcW w:w="2316" w:type="dxa"/>
          </w:tcPr>
          <w:p w14:paraId="65C2F284" w14:textId="77777777" w:rsidR="006724BD" w:rsidRPr="00BC6BE2" w:rsidRDefault="002363E4" w:rsidP="00F06F88">
            <w:pPr>
              <w:spacing w:line="360" w:lineRule="auto"/>
              <w:rPr>
                <w:rFonts w:cs="Arial"/>
                <w:b/>
              </w:rPr>
            </w:pPr>
            <w:r>
              <w:rPr>
                <w:rFonts w:cs="Arial"/>
                <w:b/>
              </w:rPr>
              <w:t>6925,2</w:t>
            </w:r>
          </w:p>
        </w:tc>
      </w:tr>
    </w:tbl>
    <w:p w14:paraId="328E0F6A" w14:textId="77777777" w:rsidR="006724BD" w:rsidRPr="00BC6BE2" w:rsidRDefault="006724BD" w:rsidP="00F06F88">
      <w:pPr>
        <w:spacing w:before="240" w:line="360" w:lineRule="auto"/>
        <w:rPr>
          <w:rFonts w:cs="Arial"/>
        </w:rPr>
      </w:pP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t xml:space="preserve">   $us. t/c</w:t>
      </w:r>
      <w:r w:rsidRPr="00BC6BE2">
        <w:rPr>
          <w:rFonts w:cs="Arial"/>
          <w:bCs/>
        </w:rPr>
        <w:t xml:space="preserve"> 6,96 </w:t>
      </w:r>
    </w:p>
    <w:p w14:paraId="0EF22038" w14:textId="77777777" w:rsidR="006724BD" w:rsidRPr="002363E4" w:rsidRDefault="006724BD" w:rsidP="00F06F88">
      <w:pPr>
        <w:pStyle w:val="Prrafodelista"/>
        <w:numPr>
          <w:ilvl w:val="0"/>
          <w:numId w:val="39"/>
        </w:numPr>
        <w:spacing w:line="360" w:lineRule="auto"/>
        <w:rPr>
          <w:rFonts w:cs="Arial"/>
          <w:b/>
        </w:rPr>
      </w:pPr>
      <w:r w:rsidRPr="002363E4">
        <w:rPr>
          <w:rFonts w:cs="Arial"/>
          <w:b/>
        </w:rPr>
        <w:t xml:space="preserve">Costos para el equipo </w:t>
      </w:r>
      <w:r w:rsidR="002363E4" w:rsidRPr="002363E4">
        <w:rPr>
          <w:rFonts w:cs="Arial"/>
          <w:b/>
        </w:rPr>
        <w:t>usuario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3392"/>
        <w:gridCol w:w="1670"/>
        <w:gridCol w:w="1830"/>
      </w:tblGrid>
      <w:tr w:rsidR="0042018A" w:rsidRPr="00BC6BE2" w14:paraId="0496553C" w14:textId="77777777" w:rsidTr="00DF2D6F">
        <w:trPr>
          <w:trHeight w:val="531"/>
          <w:jc w:val="center"/>
        </w:trPr>
        <w:tc>
          <w:tcPr>
            <w:tcW w:w="1809" w:type="dxa"/>
          </w:tcPr>
          <w:p w14:paraId="79CAAC21" w14:textId="77777777" w:rsidR="0042018A" w:rsidRPr="00BC6BE2" w:rsidRDefault="0042018A" w:rsidP="00F06F88">
            <w:pPr>
              <w:spacing w:line="360" w:lineRule="auto"/>
              <w:rPr>
                <w:rFonts w:cs="Arial"/>
                <w:b/>
              </w:rPr>
            </w:pPr>
            <w:r w:rsidRPr="00BC6BE2">
              <w:rPr>
                <w:rFonts w:cs="Arial"/>
                <w:b/>
              </w:rPr>
              <w:t>DESCRIPCIÓN</w:t>
            </w:r>
          </w:p>
        </w:tc>
        <w:tc>
          <w:tcPr>
            <w:tcW w:w="3392" w:type="dxa"/>
          </w:tcPr>
          <w:p w14:paraId="6F3A5922" w14:textId="77777777" w:rsidR="0042018A" w:rsidRPr="00BC6BE2" w:rsidRDefault="0042018A" w:rsidP="00F06F88">
            <w:pPr>
              <w:spacing w:line="360" w:lineRule="auto"/>
              <w:rPr>
                <w:rFonts w:cs="Arial"/>
                <w:b/>
              </w:rPr>
            </w:pPr>
            <w:r w:rsidRPr="00BC6BE2">
              <w:rPr>
                <w:rFonts w:cs="Arial"/>
                <w:b/>
              </w:rPr>
              <w:t>CARACTERÍSTICAS</w:t>
            </w:r>
          </w:p>
        </w:tc>
        <w:tc>
          <w:tcPr>
            <w:tcW w:w="1669" w:type="dxa"/>
          </w:tcPr>
          <w:p w14:paraId="2C7A63F7" w14:textId="77777777" w:rsidR="0042018A" w:rsidRPr="0042018A" w:rsidRDefault="0042018A" w:rsidP="00F06F88">
            <w:pPr>
              <w:spacing w:line="360" w:lineRule="auto"/>
              <w:rPr>
                <w:rFonts w:cs="Arial"/>
                <w:b/>
              </w:rPr>
            </w:pPr>
            <w:r>
              <w:rPr>
                <w:rFonts w:cs="Arial"/>
                <w:b/>
              </w:rPr>
              <w:t>CANTIDAD</w:t>
            </w:r>
          </w:p>
        </w:tc>
        <w:tc>
          <w:tcPr>
            <w:tcW w:w="1830" w:type="dxa"/>
          </w:tcPr>
          <w:p w14:paraId="6E59C2E2" w14:textId="77777777" w:rsidR="0042018A" w:rsidRPr="00BC6BE2" w:rsidRDefault="0042018A" w:rsidP="00F06F88">
            <w:pPr>
              <w:spacing w:line="360" w:lineRule="auto"/>
              <w:rPr>
                <w:rFonts w:cs="Arial"/>
                <w:b/>
              </w:rPr>
            </w:pPr>
            <w:r w:rsidRPr="00BC6BE2">
              <w:rPr>
                <w:rFonts w:cs="Arial"/>
                <w:b/>
              </w:rPr>
              <w:t>PRECIO  $us.</w:t>
            </w:r>
          </w:p>
        </w:tc>
      </w:tr>
      <w:tr w:rsidR="0042018A" w:rsidRPr="00BC6BE2" w14:paraId="4D49F4CA" w14:textId="77777777" w:rsidTr="00DF2D6F">
        <w:trPr>
          <w:trHeight w:val="531"/>
          <w:jc w:val="center"/>
        </w:trPr>
        <w:tc>
          <w:tcPr>
            <w:tcW w:w="1809" w:type="dxa"/>
          </w:tcPr>
          <w:p w14:paraId="16509F76" w14:textId="77777777" w:rsidR="0042018A" w:rsidRPr="00BC6BE2" w:rsidRDefault="0042018A" w:rsidP="00F06F88">
            <w:pPr>
              <w:spacing w:line="360" w:lineRule="auto"/>
              <w:rPr>
                <w:rFonts w:cs="Arial"/>
                <w:b/>
              </w:rPr>
            </w:pPr>
            <w:r w:rsidRPr="00BC6BE2">
              <w:rPr>
                <w:rFonts w:cs="Arial"/>
                <w:b/>
              </w:rPr>
              <w:t>Procesador</w:t>
            </w:r>
          </w:p>
        </w:tc>
        <w:tc>
          <w:tcPr>
            <w:tcW w:w="3392" w:type="dxa"/>
          </w:tcPr>
          <w:p w14:paraId="2E024257" w14:textId="77777777" w:rsidR="0042018A" w:rsidRPr="00BC6BE2" w:rsidRDefault="0042018A" w:rsidP="00F06F88">
            <w:pPr>
              <w:spacing w:line="360" w:lineRule="auto"/>
              <w:rPr>
                <w:rFonts w:cs="Arial"/>
              </w:rPr>
            </w:pPr>
            <w:r>
              <w:rPr>
                <w:rFonts w:eastAsia="Times New Roman" w:cs="Arial"/>
                <w:lang w:eastAsia="es-ES"/>
              </w:rPr>
              <w:t>Core i5</w:t>
            </w:r>
          </w:p>
        </w:tc>
        <w:tc>
          <w:tcPr>
            <w:tcW w:w="1669" w:type="dxa"/>
          </w:tcPr>
          <w:p w14:paraId="27B7E098" w14:textId="77777777" w:rsidR="0042018A" w:rsidRDefault="0042018A" w:rsidP="00F06F88">
            <w:pPr>
              <w:spacing w:line="360" w:lineRule="auto"/>
              <w:rPr>
                <w:rFonts w:cs="Arial"/>
              </w:rPr>
            </w:pPr>
            <w:r>
              <w:rPr>
                <w:rFonts w:cs="Arial"/>
              </w:rPr>
              <w:t>10</w:t>
            </w:r>
          </w:p>
        </w:tc>
        <w:tc>
          <w:tcPr>
            <w:tcW w:w="1830" w:type="dxa"/>
          </w:tcPr>
          <w:p w14:paraId="542FEAA7" w14:textId="77777777" w:rsidR="0042018A" w:rsidRPr="00BC6BE2" w:rsidRDefault="0042018A" w:rsidP="00F06F88">
            <w:pPr>
              <w:spacing w:line="360" w:lineRule="auto"/>
              <w:rPr>
                <w:rFonts w:cs="Arial"/>
              </w:rPr>
            </w:pPr>
            <w:r>
              <w:rPr>
                <w:rFonts w:cs="Arial"/>
              </w:rPr>
              <w:t>6</w:t>
            </w:r>
            <w:r w:rsidRPr="00BC6BE2">
              <w:rPr>
                <w:rFonts w:cs="Arial"/>
              </w:rPr>
              <w:t>46</w:t>
            </w:r>
          </w:p>
        </w:tc>
      </w:tr>
      <w:tr w:rsidR="0042018A" w:rsidRPr="00BC6BE2" w14:paraId="7F76A99C" w14:textId="77777777" w:rsidTr="00DF2D6F">
        <w:trPr>
          <w:trHeight w:val="531"/>
          <w:jc w:val="center"/>
        </w:trPr>
        <w:tc>
          <w:tcPr>
            <w:tcW w:w="6871" w:type="dxa"/>
            <w:gridSpan w:val="3"/>
          </w:tcPr>
          <w:p w14:paraId="2940C758" w14:textId="77777777" w:rsidR="0042018A" w:rsidRDefault="0042018A" w:rsidP="00F06F88">
            <w:pPr>
              <w:spacing w:line="360" w:lineRule="auto"/>
              <w:rPr>
                <w:rFonts w:cs="Arial"/>
              </w:rPr>
            </w:pPr>
            <w:r w:rsidRPr="00BC6BE2">
              <w:rPr>
                <w:rFonts w:cs="Arial"/>
                <w:b/>
              </w:rPr>
              <w:t>TOTAL</w:t>
            </w:r>
          </w:p>
        </w:tc>
        <w:tc>
          <w:tcPr>
            <w:tcW w:w="1830" w:type="dxa"/>
          </w:tcPr>
          <w:p w14:paraId="352C4C44" w14:textId="77777777" w:rsidR="0042018A" w:rsidRPr="00BC6BE2" w:rsidRDefault="0042018A" w:rsidP="00F06F88">
            <w:pPr>
              <w:spacing w:line="360" w:lineRule="auto"/>
              <w:rPr>
                <w:rFonts w:cs="Arial"/>
              </w:rPr>
            </w:pPr>
            <w:r>
              <w:rPr>
                <w:rFonts w:cs="Arial"/>
              </w:rPr>
              <w:t>44961</w:t>
            </w:r>
            <w:r w:rsidRPr="00BC6BE2">
              <w:rPr>
                <w:rFonts w:cs="Arial"/>
              </w:rPr>
              <w:t>,16</w:t>
            </w:r>
          </w:p>
        </w:tc>
      </w:tr>
    </w:tbl>
    <w:p w14:paraId="0655CEDF" w14:textId="77777777" w:rsidR="0042018A" w:rsidRDefault="006724BD" w:rsidP="00F06F88">
      <w:pPr>
        <w:spacing w:line="360" w:lineRule="auto"/>
        <w:rPr>
          <w:rFonts w:cs="Arial"/>
          <w:bCs/>
        </w:rPr>
      </w:pP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r>
      <w:r w:rsidRPr="00BC6BE2">
        <w:rPr>
          <w:rFonts w:cs="Arial"/>
          <w:b/>
          <w:bCs/>
        </w:rPr>
        <w:tab/>
        <w:t>$us. t/c</w:t>
      </w:r>
      <w:r w:rsidRPr="00BC6BE2">
        <w:rPr>
          <w:rFonts w:cs="Arial"/>
          <w:bCs/>
        </w:rPr>
        <w:t xml:space="preserve"> 6,96</w:t>
      </w:r>
    </w:p>
    <w:p w14:paraId="24EDE49B" w14:textId="77777777" w:rsidR="00DF2D6F" w:rsidRDefault="00DF2D6F" w:rsidP="00F06F88">
      <w:pPr>
        <w:spacing w:line="360" w:lineRule="auto"/>
        <w:rPr>
          <w:rFonts w:cs="Arial"/>
          <w:bCs/>
        </w:rPr>
      </w:pPr>
    </w:p>
    <w:p w14:paraId="5567CC80" w14:textId="77777777" w:rsidR="00DF2D6F" w:rsidRPr="002363E4" w:rsidRDefault="00DF2D6F" w:rsidP="00F06F88">
      <w:pPr>
        <w:spacing w:line="360" w:lineRule="auto"/>
        <w:rPr>
          <w:rFonts w:cs="Arial"/>
          <w:bCs/>
        </w:rPr>
      </w:pPr>
    </w:p>
    <w:p w14:paraId="0A1D1B34" w14:textId="77777777" w:rsidR="00577179" w:rsidRPr="00577179" w:rsidRDefault="006724BD" w:rsidP="00060A18">
      <w:pPr>
        <w:pStyle w:val="Prrafodelista"/>
        <w:numPr>
          <w:ilvl w:val="0"/>
          <w:numId w:val="41"/>
        </w:numPr>
        <w:spacing w:line="360" w:lineRule="auto"/>
        <w:rPr>
          <w:rFonts w:cs="Arial"/>
          <w:b/>
        </w:rPr>
      </w:pPr>
      <w:r w:rsidRPr="002363E4">
        <w:rPr>
          <w:rFonts w:cs="Arial"/>
          <w:b/>
        </w:rPr>
        <w:t>COSTOS DE RECURSOS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89"/>
        <w:gridCol w:w="1963"/>
      </w:tblGrid>
      <w:tr w:rsidR="006724BD" w:rsidRPr="00BC6BE2" w14:paraId="4279B090" w14:textId="77777777" w:rsidTr="00DF2D6F">
        <w:trPr>
          <w:trHeight w:val="398"/>
        </w:trPr>
        <w:tc>
          <w:tcPr>
            <w:tcW w:w="6689" w:type="dxa"/>
          </w:tcPr>
          <w:p w14:paraId="19A93F0F" w14:textId="77777777" w:rsidR="006724BD" w:rsidRPr="00BC6BE2" w:rsidRDefault="006724BD" w:rsidP="00F06F88">
            <w:pPr>
              <w:spacing w:line="360" w:lineRule="auto"/>
              <w:rPr>
                <w:rFonts w:cs="Arial"/>
                <w:b/>
              </w:rPr>
            </w:pPr>
            <w:r w:rsidRPr="00BC6BE2">
              <w:rPr>
                <w:rFonts w:cs="Arial"/>
                <w:b/>
              </w:rPr>
              <w:lastRenderedPageBreak/>
              <w:t>DESCRIPCIÓN</w:t>
            </w:r>
          </w:p>
        </w:tc>
        <w:tc>
          <w:tcPr>
            <w:tcW w:w="1963" w:type="dxa"/>
          </w:tcPr>
          <w:p w14:paraId="0CE4D986" w14:textId="77777777" w:rsidR="006724BD" w:rsidRPr="00BC6BE2" w:rsidRDefault="006724BD" w:rsidP="00F06F88">
            <w:pPr>
              <w:spacing w:line="360" w:lineRule="auto"/>
              <w:rPr>
                <w:rFonts w:cs="Arial"/>
                <w:b/>
              </w:rPr>
            </w:pPr>
            <w:r w:rsidRPr="00BC6BE2">
              <w:rPr>
                <w:rFonts w:cs="Arial"/>
                <w:b/>
              </w:rPr>
              <w:t>PRECIO  $us.</w:t>
            </w:r>
          </w:p>
        </w:tc>
      </w:tr>
      <w:tr w:rsidR="006724BD" w:rsidRPr="00BC6BE2" w14:paraId="6381B1E5" w14:textId="77777777" w:rsidTr="008B2860">
        <w:trPr>
          <w:trHeight w:val="539"/>
        </w:trPr>
        <w:tc>
          <w:tcPr>
            <w:tcW w:w="6689" w:type="dxa"/>
          </w:tcPr>
          <w:p w14:paraId="517757B5" w14:textId="77777777" w:rsidR="006724BD" w:rsidRPr="00BC6BE2" w:rsidRDefault="006724BD" w:rsidP="00F06F88">
            <w:pPr>
              <w:spacing w:line="360" w:lineRule="auto"/>
              <w:rPr>
                <w:rFonts w:cs="Arial"/>
              </w:rPr>
            </w:pPr>
            <w:r w:rsidRPr="00BC6BE2">
              <w:rPr>
                <w:rFonts w:cs="Arial"/>
              </w:rPr>
              <w:t xml:space="preserve">Gestor de base de datos Mysql versión </w:t>
            </w:r>
            <w:r w:rsidR="00577179" w:rsidRPr="00503430">
              <w:rPr>
                <w:sz w:val="24"/>
                <w:szCs w:val="24"/>
              </w:rPr>
              <w:t>5.5.36</w:t>
            </w:r>
          </w:p>
        </w:tc>
        <w:tc>
          <w:tcPr>
            <w:tcW w:w="1963" w:type="dxa"/>
          </w:tcPr>
          <w:p w14:paraId="6A6C9AF6" w14:textId="77777777" w:rsidR="006724BD" w:rsidRPr="00BC6BE2" w:rsidRDefault="006724BD" w:rsidP="00F06F88">
            <w:pPr>
              <w:spacing w:line="360" w:lineRule="auto"/>
              <w:rPr>
                <w:rFonts w:cs="Arial"/>
              </w:rPr>
            </w:pPr>
            <w:r w:rsidRPr="00BC6BE2">
              <w:rPr>
                <w:rFonts w:cs="Arial"/>
              </w:rPr>
              <w:t>Sin Costo</w:t>
            </w:r>
          </w:p>
        </w:tc>
      </w:tr>
      <w:tr w:rsidR="006724BD" w:rsidRPr="00BC6BE2" w14:paraId="052A4929" w14:textId="77777777" w:rsidTr="00DF2D6F">
        <w:trPr>
          <w:trHeight w:val="398"/>
        </w:trPr>
        <w:tc>
          <w:tcPr>
            <w:tcW w:w="6689" w:type="dxa"/>
          </w:tcPr>
          <w:p w14:paraId="019298EE" w14:textId="77777777" w:rsidR="00577179" w:rsidRPr="00BC6BE2" w:rsidRDefault="006724BD" w:rsidP="00F06F88">
            <w:pPr>
              <w:spacing w:line="360" w:lineRule="auto"/>
              <w:rPr>
                <w:rFonts w:cs="Arial"/>
              </w:rPr>
            </w:pPr>
            <w:r w:rsidRPr="00BC6BE2">
              <w:rPr>
                <w:rFonts w:cs="Arial"/>
              </w:rPr>
              <w:t>Lenguaje de programación del lado de</w:t>
            </w:r>
            <w:r w:rsidR="00577179">
              <w:rPr>
                <w:rFonts w:cs="Arial"/>
              </w:rPr>
              <w:t xml:space="preserve">l servidor </w:t>
            </w:r>
            <w:r w:rsidR="00577179" w:rsidRPr="00577179">
              <w:rPr>
                <w:rFonts w:cs="Arial"/>
              </w:rPr>
              <w:t>Php 5.5</w:t>
            </w:r>
          </w:p>
        </w:tc>
        <w:tc>
          <w:tcPr>
            <w:tcW w:w="1963" w:type="dxa"/>
          </w:tcPr>
          <w:p w14:paraId="700183CD" w14:textId="77777777" w:rsidR="006724BD" w:rsidRPr="00BC6BE2" w:rsidRDefault="006724BD" w:rsidP="00F06F88">
            <w:pPr>
              <w:spacing w:line="360" w:lineRule="auto"/>
              <w:rPr>
                <w:rFonts w:cs="Arial"/>
              </w:rPr>
            </w:pPr>
            <w:r w:rsidRPr="00BC6BE2">
              <w:rPr>
                <w:rFonts w:cs="Arial"/>
              </w:rPr>
              <w:t>Sin Costo</w:t>
            </w:r>
          </w:p>
        </w:tc>
      </w:tr>
      <w:tr w:rsidR="006724BD" w:rsidRPr="00BC6BE2" w14:paraId="7D43637F" w14:textId="77777777" w:rsidTr="00DF2D6F">
        <w:trPr>
          <w:trHeight w:val="398"/>
        </w:trPr>
        <w:tc>
          <w:tcPr>
            <w:tcW w:w="6689" w:type="dxa"/>
          </w:tcPr>
          <w:p w14:paraId="4245684F" w14:textId="77777777" w:rsidR="006724BD" w:rsidRPr="00BC6BE2" w:rsidRDefault="006724BD" w:rsidP="00F06F88">
            <w:pPr>
              <w:spacing w:line="360" w:lineRule="auto"/>
              <w:rPr>
                <w:rFonts w:cs="Arial"/>
              </w:rPr>
            </w:pPr>
            <w:r w:rsidRPr="00BC6BE2">
              <w:rPr>
                <w:rFonts w:cs="Arial"/>
              </w:rPr>
              <w:t xml:space="preserve">Lenguaje de programación del lado </w:t>
            </w:r>
            <w:r w:rsidR="00577179">
              <w:rPr>
                <w:rFonts w:cs="Arial"/>
              </w:rPr>
              <w:t>del cliente JAVASCRIPT versión 5.1</w:t>
            </w:r>
          </w:p>
        </w:tc>
        <w:tc>
          <w:tcPr>
            <w:tcW w:w="1963" w:type="dxa"/>
          </w:tcPr>
          <w:p w14:paraId="7BBF844C" w14:textId="77777777" w:rsidR="006724BD" w:rsidRPr="00BC6BE2" w:rsidRDefault="006724BD" w:rsidP="00F06F88">
            <w:pPr>
              <w:spacing w:line="360" w:lineRule="auto"/>
              <w:rPr>
                <w:rFonts w:cs="Arial"/>
              </w:rPr>
            </w:pPr>
            <w:r w:rsidRPr="00BC6BE2">
              <w:rPr>
                <w:rFonts w:cs="Arial"/>
              </w:rPr>
              <w:t>Sin Costo</w:t>
            </w:r>
          </w:p>
        </w:tc>
      </w:tr>
      <w:tr w:rsidR="006724BD" w:rsidRPr="00BC6BE2" w14:paraId="76529C0D" w14:textId="77777777" w:rsidTr="00DF2D6F">
        <w:trPr>
          <w:trHeight w:val="398"/>
        </w:trPr>
        <w:tc>
          <w:tcPr>
            <w:tcW w:w="6689" w:type="dxa"/>
          </w:tcPr>
          <w:p w14:paraId="1D4D0423" w14:textId="77777777" w:rsidR="006724BD" w:rsidRPr="00BC6BE2" w:rsidRDefault="006724BD" w:rsidP="00F06F88">
            <w:pPr>
              <w:spacing w:line="360" w:lineRule="auto"/>
              <w:rPr>
                <w:rFonts w:cs="Arial"/>
              </w:rPr>
            </w:pPr>
            <w:r w:rsidRPr="00BC6BE2">
              <w:rPr>
                <w:rFonts w:cs="Arial"/>
              </w:rPr>
              <w:t>Jquery versión 2.1.4</w:t>
            </w:r>
          </w:p>
        </w:tc>
        <w:tc>
          <w:tcPr>
            <w:tcW w:w="1963" w:type="dxa"/>
          </w:tcPr>
          <w:p w14:paraId="2EA47614" w14:textId="77777777" w:rsidR="006724BD" w:rsidRPr="00BC6BE2" w:rsidRDefault="006724BD" w:rsidP="00F06F88">
            <w:pPr>
              <w:spacing w:line="360" w:lineRule="auto"/>
              <w:rPr>
                <w:rFonts w:cs="Arial"/>
              </w:rPr>
            </w:pPr>
            <w:r w:rsidRPr="00BC6BE2">
              <w:rPr>
                <w:rFonts w:cs="Arial"/>
              </w:rPr>
              <w:t>Sin Costo</w:t>
            </w:r>
          </w:p>
        </w:tc>
      </w:tr>
      <w:tr w:rsidR="00577179" w:rsidRPr="00BC6BE2" w14:paraId="4D7EADCD" w14:textId="77777777" w:rsidTr="00DF2D6F">
        <w:trPr>
          <w:trHeight w:val="398"/>
        </w:trPr>
        <w:tc>
          <w:tcPr>
            <w:tcW w:w="6689" w:type="dxa"/>
          </w:tcPr>
          <w:p w14:paraId="5A39A72A" w14:textId="77777777" w:rsidR="00577179" w:rsidRPr="00BC6BE2" w:rsidRDefault="00577179" w:rsidP="00F06F88">
            <w:pPr>
              <w:spacing w:line="360" w:lineRule="auto"/>
              <w:rPr>
                <w:rFonts w:cs="Arial"/>
              </w:rPr>
            </w:pPr>
            <w:r w:rsidRPr="00503430">
              <w:rPr>
                <w:rFonts w:cs="Arial"/>
                <w:sz w:val="24"/>
                <w:szCs w:val="24"/>
              </w:rPr>
              <w:t>Bootstrap versión 3.3.7</w:t>
            </w:r>
          </w:p>
        </w:tc>
        <w:tc>
          <w:tcPr>
            <w:tcW w:w="1963" w:type="dxa"/>
          </w:tcPr>
          <w:p w14:paraId="70CEED9E" w14:textId="77777777" w:rsidR="00577179" w:rsidRPr="00BC6BE2" w:rsidRDefault="00577179" w:rsidP="00F06F88">
            <w:pPr>
              <w:spacing w:line="360" w:lineRule="auto"/>
              <w:rPr>
                <w:rFonts w:cs="Arial"/>
              </w:rPr>
            </w:pPr>
            <w:r>
              <w:rPr>
                <w:rFonts w:cs="Arial"/>
              </w:rPr>
              <w:t>Sin costo</w:t>
            </w:r>
          </w:p>
        </w:tc>
      </w:tr>
      <w:tr w:rsidR="006724BD" w:rsidRPr="00BC6BE2" w14:paraId="0A11B97F" w14:textId="77777777" w:rsidTr="00DF2D6F">
        <w:trPr>
          <w:trHeight w:val="398"/>
        </w:trPr>
        <w:tc>
          <w:tcPr>
            <w:tcW w:w="6689" w:type="dxa"/>
          </w:tcPr>
          <w:p w14:paraId="0FDE5E6D" w14:textId="77777777" w:rsidR="006724BD" w:rsidRPr="00BC6BE2" w:rsidRDefault="006724BD" w:rsidP="00F06F88">
            <w:pPr>
              <w:spacing w:line="360" w:lineRule="auto"/>
              <w:rPr>
                <w:rFonts w:cs="Arial"/>
                <w:b/>
              </w:rPr>
            </w:pPr>
            <w:r w:rsidRPr="00BC6BE2">
              <w:rPr>
                <w:rFonts w:cs="Arial"/>
                <w:b/>
              </w:rPr>
              <w:t>TOTAL</w:t>
            </w:r>
          </w:p>
        </w:tc>
        <w:tc>
          <w:tcPr>
            <w:tcW w:w="1963" w:type="dxa"/>
          </w:tcPr>
          <w:p w14:paraId="60D943FA" w14:textId="77777777" w:rsidR="006724BD" w:rsidRPr="00BC6BE2" w:rsidRDefault="006724BD" w:rsidP="00F06F88">
            <w:pPr>
              <w:spacing w:line="360" w:lineRule="auto"/>
              <w:rPr>
                <w:rFonts w:cs="Arial"/>
              </w:rPr>
            </w:pPr>
            <w:r w:rsidRPr="00BC6BE2">
              <w:rPr>
                <w:rFonts w:cs="Arial"/>
              </w:rPr>
              <w:t>0</w:t>
            </w:r>
          </w:p>
        </w:tc>
      </w:tr>
    </w:tbl>
    <w:p w14:paraId="6505F149" w14:textId="77777777" w:rsidR="00577179" w:rsidRDefault="00577179" w:rsidP="00F06F88">
      <w:pPr>
        <w:spacing w:line="360" w:lineRule="auto"/>
        <w:rPr>
          <w:rFonts w:cs="Arial"/>
        </w:rPr>
      </w:pPr>
    </w:p>
    <w:p w14:paraId="3006678B" w14:textId="77777777" w:rsidR="002D4757" w:rsidRDefault="002D4757">
      <w:pPr>
        <w:rPr>
          <w:rFonts w:eastAsiaTheme="majorEastAsia" w:cstheme="majorBidi"/>
          <w:b/>
          <w:color w:val="0D0D0D" w:themeColor="text1" w:themeTint="F2"/>
          <w:sz w:val="24"/>
          <w:szCs w:val="24"/>
          <w:lang w:eastAsia="es-BO"/>
        </w:rPr>
      </w:pPr>
      <w:r>
        <w:rPr>
          <w:caps/>
          <w:szCs w:val="24"/>
        </w:rPr>
        <w:br w:type="page"/>
      </w:r>
    </w:p>
    <w:p w14:paraId="00BF1A2A" w14:textId="77777777" w:rsidR="00370DE9" w:rsidRPr="000E0C7E" w:rsidRDefault="007B1A5B" w:rsidP="00F06F88">
      <w:pPr>
        <w:pStyle w:val="Ttulo1"/>
        <w:numPr>
          <w:ilvl w:val="0"/>
          <w:numId w:val="0"/>
        </w:numPr>
        <w:spacing w:after="160" w:line="360" w:lineRule="auto"/>
        <w:rPr>
          <w:rFonts w:asciiTheme="minorHAnsi" w:hAnsiTheme="minorHAnsi"/>
          <w:szCs w:val="24"/>
        </w:rPr>
      </w:pPr>
      <w:bookmarkStart w:id="3079" w:name="_Toc493839451"/>
      <w:r>
        <w:rPr>
          <w:rFonts w:asciiTheme="minorHAnsi" w:hAnsiTheme="minorHAnsi"/>
          <w:caps w:val="0"/>
          <w:szCs w:val="24"/>
        </w:rPr>
        <w:lastRenderedPageBreak/>
        <w:t>ANEXO 13</w:t>
      </w:r>
      <w:bookmarkEnd w:id="3079"/>
    </w:p>
    <w:p w14:paraId="3E5B687E" w14:textId="77777777" w:rsidR="00370DE9" w:rsidRDefault="00370DE9" w:rsidP="00F06F88">
      <w:pPr>
        <w:pStyle w:val="Ttulo2"/>
        <w:numPr>
          <w:ilvl w:val="0"/>
          <w:numId w:val="0"/>
        </w:numPr>
        <w:spacing w:after="160" w:line="360" w:lineRule="auto"/>
        <w:ind w:left="576"/>
        <w:jc w:val="center"/>
        <w:rPr>
          <w:rFonts w:asciiTheme="minorHAnsi" w:hAnsiTheme="minorHAnsi"/>
          <w:szCs w:val="24"/>
        </w:rPr>
      </w:pPr>
      <w:bookmarkStart w:id="3080" w:name="_Toc493839452"/>
      <w:r>
        <w:rPr>
          <w:rFonts w:asciiTheme="minorHAnsi" w:hAnsiTheme="minorHAnsi"/>
          <w:szCs w:val="24"/>
        </w:rPr>
        <w:t>Costo SIA</w:t>
      </w:r>
      <w:bookmarkEnd w:id="30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8"/>
        <w:gridCol w:w="2654"/>
        <w:gridCol w:w="982"/>
        <w:gridCol w:w="1207"/>
      </w:tblGrid>
      <w:tr w:rsidR="00370DE9" w14:paraId="33DD67FA" w14:textId="77777777" w:rsidTr="008B2860">
        <w:tc>
          <w:tcPr>
            <w:tcW w:w="9261" w:type="dxa"/>
            <w:gridSpan w:val="4"/>
          </w:tcPr>
          <w:p w14:paraId="53C47C32" w14:textId="77777777" w:rsidR="00370DE9" w:rsidRDefault="00370DE9" w:rsidP="00F06F88">
            <w:pPr>
              <w:spacing w:line="360" w:lineRule="auto"/>
              <w:jc w:val="center"/>
              <w:rPr>
                <w:rFonts w:cs="Arial"/>
                <w:b/>
              </w:rPr>
            </w:pPr>
            <w:r w:rsidRPr="00626F53">
              <w:t>CÁLCULO CUENTA TOTAL</w:t>
            </w:r>
          </w:p>
        </w:tc>
      </w:tr>
      <w:tr w:rsidR="00370DE9" w14:paraId="2D9EFFEB" w14:textId="77777777" w:rsidTr="008B2860">
        <w:tc>
          <w:tcPr>
            <w:tcW w:w="4361" w:type="dxa"/>
          </w:tcPr>
          <w:p w14:paraId="4FEAA52E" w14:textId="77777777" w:rsidR="00370DE9" w:rsidRPr="00626F53" w:rsidRDefault="00370DE9" w:rsidP="00F06F88">
            <w:pPr>
              <w:spacing w:line="360" w:lineRule="auto"/>
            </w:pPr>
            <w:r w:rsidRPr="00626F53">
              <w:t>PARÁMETROS</w:t>
            </w:r>
          </w:p>
        </w:tc>
        <w:tc>
          <w:tcPr>
            <w:tcW w:w="2693" w:type="dxa"/>
          </w:tcPr>
          <w:p w14:paraId="77CFBADC" w14:textId="77777777" w:rsidR="00370DE9" w:rsidRPr="00626F53" w:rsidRDefault="00370DE9" w:rsidP="00F06F88">
            <w:pPr>
              <w:spacing w:line="360" w:lineRule="auto"/>
            </w:pPr>
            <w:r w:rsidRPr="00626F53">
              <w:t>N° DE PARÁMETROS</w:t>
            </w:r>
          </w:p>
        </w:tc>
        <w:tc>
          <w:tcPr>
            <w:tcW w:w="992" w:type="dxa"/>
          </w:tcPr>
          <w:p w14:paraId="7740925D" w14:textId="77777777" w:rsidR="00370DE9" w:rsidRPr="00626F53" w:rsidRDefault="00370DE9" w:rsidP="00F06F88">
            <w:pPr>
              <w:spacing w:line="360" w:lineRule="auto"/>
            </w:pPr>
            <w:r w:rsidRPr="00626F53">
              <w:t>PESO</w:t>
            </w:r>
          </w:p>
        </w:tc>
        <w:tc>
          <w:tcPr>
            <w:tcW w:w="1215" w:type="dxa"/>
          </w:tcPr>
          <w:p w14:paraId="033BF126" w14:textId="77777777" w:rsidR="00370DE9" w:rsidRPr="00626F53" w:rsidRDefault="00370DE9" w:rsidP="00F06F88">
            <w:pPr>
              <w:spacing w:line="360" w:lineRule="auto"/>
            </w:pPr>
            <w:r w:rsidRPr="00626F53">
              <w:t>CUENTA</w:t>
            </w:r>
          </w:p>
        </w:tc>
      </w:tr>
      <w:tr w:rsidR="00C258CB" w14:paraId="3596E0E2" w14:textId="77777777" w:rsidTr="008B2860">
        <w:tc>
          <w:tcPr>
            <w:tcW w:w="4361" w:type="dxa"/>
          </w:tcPr>
          <w:p w14:paraId="47CCAE4B" w14:textId="77777777" w:rsidR="00C258CB" w:rsidRPr="00626F53" w:rsidRDefault="00C258CB" w:rsidP="00F06F88">
            <w:pPr>
              <w:spacing w:line="360" w:lineRule="auto"/>
            </w:pPr>
            <w:r w:rsidRPr="00626F53">
              <w:t>Número de Entradas de usuario</w:t>
            </w:r>
          </w:p>
        </w:tc>
        <w:tc>
          <w:tcPr>
            <w:tcW w:w="2693" w:type="dxa"/>
          </w:tcPr>
          <w:p w14:paraId="12474E83" w14:textId="77777777" w:rsidR="00C258CB" w:rsidRPr="00626F53" w:rsidRDefault="00C258CB" w:rsidP="00F06F88">
            <w:pPr>
              <w:spacing w:line="360" w:lineRule="auto"/>
              <w:jc w:val="center"/>
            </w:pPr>
            <w:r>
              <w:t>13</w:t>
            </w:r>
          </w:p>
        </w:tc>
        <w:tc>
          <w:tcPr>
            <w:tcW w:w="992" w:type="dxa"/>
          </w:tcPr>
          <w:p w14:paraId="549BB435" w14:textId="77777777" w:rsidR="00C258CB" w:rsidRPr="00626F53" w:rsidRDefault="00C258CB" w:rsidP="00F06F88">
            <w:pPr>
              <w:spacing w:line="360" w:lineRule="auto"/>
              <w:jc w:val="center"/>
            </w:pPr>
            <w:r w:rsidRPr="00626F53">
              <w:t>4</w:t>
            </w:r>
          </w:p>
        </w:tc>
        <w:tc>
          <w:tcPr>
            <w:tcW w:w="1215" w:type="dxa"/>
          </w:tcPr>
          <w:p w14:paraId="745D2D11" w14:textId="77777777" w:rsidR="00C258CB" w:rsidRPr="00F62CB9" w:rsidRDefault="00C258CB" w:rsidP="00F06F88">
            <w:pPr>
              <w:spacing w:line="360" w:lineRule="auto"/>
              <w:jc w:val="center"/>
            </w:pPr>
            <w:r w:rsidRPr="00F62CB9">
              <w:t>52</w:t>
            </w:r>
          </w:p>
        </w:tc>
      </w:tr>
      <w:tr w:rsidR="00C258CB" w14:paraId="3EA59412" w14:textId="77777777" w:rsidTr="008B2860">
        <w:tc>
          <w:tcPr>
            <w:tcW w:w="4361" w:type="dxa"/>
          </w:tcPr>
          <w:p w14:paraId="783E13BE" w14:textId="77777777" w:rsidR="00C258CB" w:rsidRPr="00626F53" w:rsidRDefault="00C258CB" w:rsidP="00F06F88">
            <w:pPr>
              <w:spacing w:line="360" w:lineRule="auto"/>
            </w:pPr>
            <w:r w:rsidRPr="00626F53">
              <w:t>Número de Salidas de usuario</w:t>
            </w:r>
          </w:p>
        </w:tc>
        <w:tc>
          <w:tcPr>
            <w:tcW w:w="2693" w:type="dxa"/>
          </w:tcPr>
          <w:p w14:paraId="00885178" w14:textId="77777777" w:rsidR="00C258CB" w:rsidRPr="00626F53" w:rsidRDefault="00C258CB" w:rsidP="00F06F88">
            <w:pPr>
              <w:spacing w:line="360" w:lineRule="auto"/>
              <w:jc w:val="center"/>
            </w:pPr>
            <w:r>
              <w:t>9</w:t>
            </w:r>
          </w:p>
        </w:tc>
        <w:tc>
          <w:tcPr>
            <w:tcW w:w="992" w:type="dxa"/>
          </w:tcPr>
          <w:p w14:paraId="08AA1C5F" w14:textId="77777777" w:rsidR="00C258CB" w:rsidRPr="00626F53" w:rsidRDefault="00C258CB" w:rsidP="00F06F88">
            <w:pPr>
              <w:spacing w:line="360" w:lineRule="auto"/>
              <w:jc w:val="center"/>
            </w:pPr>
            <w:r w:rsidRPr="00626F53">
              <w:t>5</w:t>
            </w:r>
          </w:p>
        </w:tc>
        <w:tc>
          <w:tcPr>
            <w:tcW w:w="1215" w:type="dxa"/>
          </w:tcPr>
          <w:p w14:paraId="010F2FB3" w14:textId="77777777" w:rsidR="00C258CB" w:rsidRPr="00F62CB9" w:rsidRDefault="00C258CB" w:rsidP="00F06F88">
            <w:pPr>
              <w:spacing w:line="360" w:lineRule="auto"/>
              <w:jc w:val="center"/>
            </w:pPr>
            <w:r w:rsidRPr="00F62CB9">
              <w:t>45</w:t>
            </w:r>
          </w:p>
        </w:tc>
      </w:tr>
      <w:tr w:rsidR="00C258CB" w14:paraId="25ECC59F" w14:textId="77777777" w:rsidTr="008B2860">
        <w:tc>
          <w:tcPr>
            <w:tcW w:w="4361" w:type="dxa"/>
          </w:tcPr>
          <w:p w14:paraId="712E54E9" w14:textId="77777777" w:rsidR="00C258CB" w:rsidRPr="00626F53" w:rsidRDefault="00C258CB" w:rsidP="00F06F88">
            <w:pPr>
              <w:spacing w:line="360" w:lineRule="auto"/>
            </w:pPr>
            <w:r w:rsidRPr="00626F53">
              <w:t>Número de Peticiones de usuario</w:t>
            </w:r>
          </w:p>
        </w:tc>
        <w:tc>
          <w:tcPr>
            <w:tcW w:w="2693" w:type="dxa"/>
          </w:tcPr>
          <w:p w14:paraId="197C5E97" w14:textId="77777777" w:rsidR="00C258CB" w:rsidRPr="00626F53" w:rsidRDefault="00C258CB" w:rsidP="00F06F88">
            <w:pPr>
              <w:spacing w:line="360" w:lineRule="auto"/>
              <w:jc w:val="center"/>
            </w:pPr>
            <w:r>
              <w:t>21</w:t>
            </w:r>
          </w:p>
        </w:tc>
        <w:tc>
          <w:tcPr>
            <w:tcW w:w="992" w:type="dxa"/>
          </w:tcPr>
          <w:p w14:paraId="534588B7" w14:textId="77777777" w:rsidR="00C258CB" w:rsidRPr="00626F53" w:rsidRDefault="00C258CB" w:rsidP="00F06F88">
            <w:pPr>
              <w:spacing w:line="360" w:lineRule="auto"/>
              <w:jc w:val="center"/>
            </w:pPr>
            <w:r w:rsidRPr="00626F53">
              <w:t>4</w:t>
            </w:r>
          </w:p>
        </w:tc>
        <w:tc>
          <w:tcPr>
            <w:tcW w:w="1215" w:type="dxa"/>
          </w:tcPr>
          <w:p w14:paraId="2D9AC7B9" w14:textId="77777777" w:rsidR="00C258CB" w:rsidRPr="00F62CB9" w:rsidRDefault="00C258CB" w:rsidP="00F06F88">
            <w:pPr>
              <w:spacing w:line="360" w:lineRule="auto"/>
              <w:jc w:val="center"/>
            </w:pPr>
            <w:r w:rsidRPr="00F62CB9">
              <w:t>84</w:t>
            </w:r>
          </w:p>
        </w:tc>
      </w:tr>
      <w:tr w:rsidR="00C258CB" w14:paraId="32AAE25C" w14:textId="77777777" w:rsidTr="008B2860">
        <w:tc>
          <w:tcPr>
            <w:tcW w:w="4361" w:type="dxa"/>
          </w:tcPr>
          <w:p w14:paraId="07662E32" w14:textId="77777777" w:rsidR="00C258CB" w:rsidRPr="00626F53" w:rsidRDefault="00C258CB" w:rsidP="00F06F88">
            <w:pPr>
              <w:spacing w:line="360" w:lineRule="auto"/>
            </w:pPr>
            <w:r w:rsidRPr="00626F53">
              <w:t>Número de Archivos maestros</w:t>
            </w:r>
          </w:p>
        </w:tc>
        <w:tc>
          <w:tcPr>
            <w:tcW w:w="2693" w:type="dxa"/>
          </w:tcPr>
          <w:p w14:paraId="7606E7F0" w14:textId="77777777" w:rsidR="00C258CB" w:rsidRPr="00626F53" w:rsidRDefault="00C258CB" w:rsidP="00F06F88">
            <w:pPr>
              <w:spacing w:line="360" w:lineRule="auto"/>
              <w:jc w:val="center"/>
            </w:pPr>
            <w:r>
              <w:t>5</w:t>
            </w:r>
          </w:p>
        </w:tc>
        <w:tc>
          <w:tcPr>
            <w:tcW w:w="992" w:type="dxa"/>
          </w:tcPr>
          <w:p w14:paraId="01FCCFBD" w14:textId="77777777" w:rsidR="00C258CB" w:rsidRPr="00626F53" w:rsidRDefault="00C258CB" w:rsidP="00F06F88">
            <w:pPr>
              <w:spacing w:line="360" w:lineRule="auto"/>
              <w:jc w:val="center"/>
            </w:pPr>
            <w:r w:rsidRPr="00626F53">
              <w:t>7</w:t>
            </w:r>
          </w:p>
        </w:tc>
        <w:tc>
          <w:tcPr>
            <w:tcW w:w="1215" w:type="dxa"/>
          </w:tcPr>
          <w:p w14:paraId="5ABA285A" w14:textId="77777777" w:rsidR="00C258CB" w:rsidRPr="00F62CB9" w:rsidRDefault="00C258CB" w:rsidP="00F06F88">
            <w:pPr>
              <w:spacing w:line="360" w:lineRule="auto"/>
              <w:jc w:val="center"/>
            </w:pPr>
            <w:r w:rsidRPr="00F62CB9">
              <w:t>35</w:t>
            </w:r>
          </w:p>
        </w:tc>
      </w:tr>
      <w:tr w:rsidR="00C258CB" w14:paraId="2A5DF017" w14:textId="77777777" w:rsidTr="008B2860">
        <w:tc>
          <w:tcPr>
            <w:tcW w:w="4361" w:type="dxa"/>
          </w:tcPr>
          <w:p w14:paraId="60BAAFD9" w14:textId="77777777" w:rsidR="00C258CB" w:rsidRPr="00626F53" w:rsidRDefault="00C258CB" w:rsidP="00F06F88">
            <w:pPr>
              <w:spacing w:line="360" w:lineRule="auto"/>
            </w:pPr>
            <w:r w:rsidRPr="00626F53">
              <w:t>Número de Interfaz externas</w:t>
            </w:r>
          </w:p>
        </w:tc>
        <w:tc>
          <w:tcPr>
            <w:tcW w:w="2693" w:type="dxa"/>
          </w:tcPr>
          <w:p w14:paraId="74F8FC28" w14:textId="77777777" w:rsidR="00C258CB" w:rsidRPr="00626F53" w:rsidRDefault="00C258CB" w:rsidP="00F06F88">
            <w:pPr>
              <w:spacing w:line="360" w:lineRule="auto"/>
              <w:jc w:val="center"/>
            </w:pPr>
            <w:r>
              <w:t>1</w:t>
            </w:r>
          </w:p>
        </w:tc>
        <w:tc>
          <w:tcPr>
            <w:tcW w:w="992" w:type="dxa"/>
          </w:tcPr>
          <w:p w14:paraId="0EEE930E" w14:textId="77777777" w:rsidR="00C258CB" w:rsidRPr="00626F53" w:rsidRDefault="00C258CB" w:rsidP="00F06F88">
            <w:pPr>
              <w:spacing w:line="360" w:lineRule="auto"/>
              <w:jc w:val="center"/>
            </w:pPr>
            <w:r w:rsidRPr="00626F53">
              <w:t>7</w:t>
            </w:r>
          </w:p>
        </w:tc>
        <w:tc>
          <w:tcPr>
            <w:tcW w:w="1215" w:type="dxa"/>
          </w:tcPr>
          <w:p w14:paraId="718C31C3" w14:textId="77777777" w:rsidR="00C258CB" w:rsidRPr="00F62CB9" w:rsidRDefault="00C258CB" w:rsidP="00F06F88">
            <w:pPr>
              <w:spacing w:line="360" w:lineRule="auto"/>
              <w:jc w:val="center"/>
            </w:pPr>
            <w:r w:rsidRPr="00F62CB9">
              <w:t>7</w:t>
            </w:r>
          </w:p>
        </w:tc>
      </w:tr>
      <w:tr w:rsidR="00C258CB" w14:paraId="16159020" w14:textId="77777777" w:rsidTr="008B2860">
        <w:tc>
          <w:tcPr>
            <w:tcW w:w="4361" w:type="dxa"/>
          </w:tcPr>
          <w:p w14:paraId="70D06BB5" w14:textId="77777777" w:rsidR="00C258CB" w:rsidRPr="00626F53" w:rsidRDefault="00C258CB" w:rsidP="00F06F88">
            <w:pPr>
              <w:spacing w:line="360" w:lineRule="auto"/>
            </w:pPr>
            <w:r w:rsidRPr="00626F53">
              <w:t>Algoritmos</w:t>
            </w:r>
          </w:p>
        </w:tc>
        <w:tc>
          <w:tcPr>
            <w:tcW w:w="2693" w:type="dxa"/>
          </w:tcPr>
          <w:p w14:paraId="06C0F84B" w14:textId="77777777" w:rsidR="00C258CB" w:rsidRPr="00626F53" w:rsidRDefault="00C258CB" w:rsidP="00F06F88">
            <w:pPr>
              <w:spacing w:line="360" w:lineRule="auto"/>
              <w:jc w:val="center"/>
            </w:pPr>
            <w:r>
              <w:t>0</w:t>
            </w:r>
          </w:p>
        </w:tc>
        <w:tc>
          <w:tcPr>
            <w:tcW w:w="992" w:type="dxa"/>
          </w:tcPr>
          <w:p w14:paraId="3401FA56" w14:textId="77777777" w:rsidR="00C258CB" w:rsidRPr="00626F53" w:rsidRDefault="00C258CB" w:rsidP="00F06F88">
            <w:pPr>
              <w:spacing w:line="360" w:lineRule="auto"/>
              <w:jc w:val="center"/>
            </w:pPr>
            <w:r w:rsidRPr="00626F53">
              <w:t>3</w:t>
            </w:r>
          </w:p>
        </w:tc>
        <w:tc>
          <w:tcPr>
            <w:tcW w:w="1215" w:type="dxa"/>
          </w:tcPr>
          <w:p w14:paraId="4AED8BB6" w14:textId="77777777" w:rsidR="00C258CB" w:rsidRPr="00F62CB9" w:rsidRDefault="00C258CB" w:rsidP="00F06F88">
            <w:pPr>
              <w:spacing w:line="360" w:lineRule="auto"/>
              <w:jc w:val="center"/>
            </w:pPr>
            <w:r w:rsidRPr="00F62CB9">
              <w:t>0</w:t>
            </w:r>
          </w:p>
        </w:tc>
      </w:tr>
      <w:tr w:rsidR="00C258CB" w14:paraId="708A4A58" w14:textId="77777777" w:rsidTr="008B2860">
        <w:tc>
          <w:tcPr>
            <w:tcW w:w="4361" w:type="dxa"/>
          </w:tcPr>
          <w:p w14:paraId="5446C848" w14:textId="77777777" w:rsidR="00C258CB" w:rsidRPr="00626F53" w:rsidRDefault="00C258CB" w:rsidP="00F06F88">
            <w:pPr>
              <w:spacing w:line="360" w:lineRule="auto"/>
            </w:pPr>
            <w:r w:rsidRPr="00626F53">
              <w:t>CUENTA TOTAL</w:t>
            </w:r>
          </w:p>
        </w:tc>
        <w:tc>
          <w:tcPr>
            <w:tcW w:w="2693" w:type="dxa"/>
          </w:tcPr>
          <w:p w14:paraId="3A7E55E3" w14:textId="77777777" w:rsidR="00C258CB" w:rsidRDefault="00C258CB" w:rsidP="00F06F88">
            <w:pPr>
              <w:spacing w:line="360" w:lineRule="auto"/>
              <w:jc w:val="center"/>
              <w:rPr>
                <w:rFonts w:cs="Arial"/>
                <w:b/>
              </w:rPr>
            </w:pPr>
          </w:p>
        </w:tc>
        <w:tc>
          <w:tcPr>
            <w:tcW w:w="992" w:type="dxa"/>
          </w:tcPr>
          <w:p w14:paraId="1BB1B63D" w14:textId="77777777" w:rsidR="00C258CB" w:rsidRDefault="00C258CB" w:rsidP="00F06F88">
            <w:pPr>
              <w:spacing w:line="360" w:lineRule="auto"/>
              <w:jc w:val="center"/>
              <w:rPr>
                <w:rFonts w:cs="Arial"/>
                <w:b/>
              </w:rPr>
            </w:pPr>
          </w:p>
        </w:tc>
        <w:tc>
          <w:tcPr>
            <w:tcW w:w="1215" w:type="dxa"/>
          </w:tcPr>
          <w:p w14:paraId="0BA914A9" w14:textId="77777777" w:rsidR="00C258CB" w:rsidRDefault="00C258CB" w:rsidP="00F06F88">
            <w:pPr>
              <w:spacing w:line="360" w:lineRule="auto"/>
              <w:jc w:val="center"/>
            </w:pPr>
            <w:r w:rsidRPr="00F62CB9">
              <w:t>223</w:t>
            </w:r>
          </w:p>
        </w:tc>
      </w:tr>
    </w:tbl>
    <w:p w14:paraId="0452FF98" w14:textId="77777777" w:rsidR="00370DE9" w:rsidRPr="00626F53" w:rsidRDefault="00370DE9" w:rsidP="008B2860">
      <w:pPr>
        <w:spacing w:line="360" w:lineRule="auto"/>
      </w:pPr>
    </w:p>
    <w:p w14:paraId="7F2413CD" w14:textId="77777777" w:rsidR="00370DE9" w:rsidRPr="00DA7E8E" w:rsidRDefault="00370DE9" w:rsidP="00060A18">
      <w:pPr>
        <w:pStyle w:val="Prrafodelista"/>
        <w:numPr>
          <w:ilvl w:val="0"/>
          <w:numId w:val="42"/>
        </w:numPr>
        <w:spacing w:line="360" w:lineRule="auto"/>
      </w:pPr>
      <w:r w:rsidRPr="00626F53">
        <w:rPr>
          <w:rFonts w:cs="Arial"/>
          <w:i/>
          <w:sz w:val="24"/>
          <w:szCs w:val="24"/>
        </w:rPr>
        <w:t>Calculamos f</w:t>
      </w:r>
      <w:r w:rsidRPr="00626F53">
        <w:rPr>
          <w:rFonts w:cs="Arial"/>
          <w:i/>
          <w:sz w:val="24"/>
          <w:szCs w:val="24"/>
          <w:vertAlign w:val="subscript"/>
        </w:rPr>
        <w:t>i</w:t>
      </w:r>
      <w:r w:rsidRPr="00626F53">
        <w:rPr>
          <w:rFonts w:cs="Arial"/>
          <w:i/>
          <w:sz w:val="24"/>
          <w:szCs w:val="24"/>
        </w:rPr>
        <w:t xml:space="preserve"> (factor de complejidad) donde la ponderación será en una escala de 0 a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41"/>
        <w:gridCol w:w="1644"/>
      </w:tblGrid>
      <w:tr w:rsidR="00370DE9" w14:paraId="189BAE37" w14:textId="77777777" w:rsidTr="008B2860">
        <w:trPr>
          <w:trHeight w:val="520"/>
        </w:trPr>
        <w:tc>
          <w:tcPr>
            <w:tcW w:w="9285" w:type="dxa"/>
            <w:gridSpan w:val="2"/>
            <w:shd w:val="clear" w:color="auto" w:fill="auto"/>
            <w:vAlign w:val="center"/>
          </w:tcPr>
          <w:p w14:paraId="26189869" w14:textId="77777777" w:rsidR="00370DE9" w:rsidRPr="008B2860" w:rsidRDefault="00370DE9" w:rsidP="00F06F88">
            <w:pPr>
              <w:spacing w:line="360" w:lineRule="auto"/>
              <w:jc w:val="center"/>
            </w:pPr>
            <w:r w:rsidRPr="008B2860">
              <w:rPr>
                <w:rFonts w:cs="Arial"/>
                <w:b/>
              </w:rPr>
              <w:t>CALCULO  DEL FACTOR DE COMPLEJIDAD</w:t>
            </w:r>
          </w:p>
        </w:tc>
      </w:tr>
      <w:tr w:rsidR="00370DE9" w14:paraId="2A744B8D" w14:textId="77777777" w:rsidTr="008B2860">
        <w:trPr>
          <w:trHeight w:val="520"/>
        </w:trPr>
        <w:tc>
          <w:tcPr>
            <w:tcW w:w="7641" w:type="dxa"/>
            <w:shd w:val="clear" w:color="auto" w:fill="auto"/>
            <w:vAlign w:val="center"/>
          </w:tcPr>
          <w:p w14:paraId="2777450E" w14:textId="77777777" w:rsidR="00370DE9" w:rsidRPr="008B2860" w:rsidRDefault="00370DE9" w:rsidP="00F06F88">
            <w:pPr>
              <w:spacing w:line="360" w:lineRule="auto"/>
              <w:jc w:val="center"/>
            </w:pPr>
            <w:r w:rsidRPr="008B2860">
              <w:rPr>
                <w:rFonts w:cs="Arial"/>
                <w:b/>
              </w:rPr>
              <w:t>INTERROGANTE</w:t>
            </w:r>
          </w:p>
        </w:tc>
        <w:tc>
          <w:tcPr>
            <w:tcW w:w="1644" w:type="dxa"/>
            <w:shd w:val="clear" w:color="auto" w:fill="auto"/>
            <w:vAlign w:val="center"/>
          </w:tcPr>
          <w:p w14:paraId="25A0F218" w14:textId="77777777" w:rsidR="00370DE9" w:rsidRDefault="00370DE9" w:rsidP="00F06F88">
            <w:pPr>
              <w:spacing w:line="360" w:lineRule="auto"/>
              <w:jc w:val="center"/>
            </w:pPr>
            <w:r w:rsidRPr="00626F53">
              <w:rPr>
                <w:rFonts w:cs="Arial"/>
                <w:b/>
              </w:rPr>
              <w:t>RESPUESTA</w:t>
            </w:r>
          </w:p>
        </w:tc>
      </w:tr>
      <w:tr w:rsidR="00370DE9" w14:paraId="23F4A45E" w14:textId="77777777" w:rsidTr="008B2860">
        <w:trPr>
          <w:trHeight w:val="455"/>
        </w:trPr>
        <w:tc>
          <w:tcPr>
            <w:tcW w:w="7641" w:type="dxa"/>
          </w:tcPr>
          <w:p w14:paraId="4A8328FA" w14:textId="77777777" w:rsidR="00370DE9" w:rsidRPr="00626F53" w:rsidRDefault="00370DE9" w:rsidP="00F06F88">
            <w:pPr>
              <w:spacing w:line="360" w:lineRule="auto"/>
            </w:pPr>
            <w:r w:rsidRPr="00626F53">
              <w:t>Requiere el sistema de copias de seguridad</w:t>
            </w:r>
          </w:p>
        </w:tc>
        <w:tc>
          <w:tcPr>
            <w:tcW w:w="1644" w:type="dxa"/>
          </w:tcPr>
          <w:p w14:paraId="24C7E6F9" w14:textId="77777777" w:rsidR="00370DE9" w:rsidRPr="00626F53" w:rsidRDefault="00370DE9" w:rsidP="00F06F88">
            <w:pPr>
              <w:spacing w:line="360" w:lineRule="auto"/>
              <w:jc w:val="center"/>
            </w:pPr>
            <w:r w:rsidRPr="00626F53">
              <w:t>2</w:t>
            </w:r>
          </w:p>
        </w:tc>
      </w:tr>
      <w:tr w:rsidR="00370DE9" w14:paraId="4348DF39" w14:textId="77777777" w:rsidTr="008B2860">
        <w:trPr>
          <w:trHeight w:val="455"/>
        </w:trPr>
        <w:tc>
          <w:tcPr>
            <w:tcW w:w="7641" w:type="dxa"/>
          </w:tcPr>
          <w:p w14:paraId="7B526FAE" w14:textId="77777777" w:rsidR="00370DE9" w:rsidRPr="00626F53" w:rsidRDefault="00370DE9" w:rsidP="00F06F88">
            <w:pPr>
              <w:spacing w:line="360" w:lineRule="auto"/>
            </w:pPr>
            <w:r w:rsidRPr="00626F53">
              <w:t>Se requiere comunicación de datos</w:t>
            </w:r>
          </w:p>
        </w:tc>
        <w:tc>
          <w:tcPr>
            <w:tcW w:w="1644" w:type="dxa"/>
          </w:tcPr>
          <w:p w14:paraId="249355A2" w14:textId="77777777" w:rsidR="00370DE9" w:rsidRPr="00626F53" w:rsidRDefault="00370DE9" w:rsidP="00F06F88">
            <w:pPr>
              <w:spacing w:line="360" w:lineRule="auto"/>
              <w:jc w:val="center"/>
            </w:pPr>
            <w:r w:rsidRPr="00626F53">
              <w:t>5</w:t>
            </w:r>
          </w:p>
        </w:tc>
      </w:tr>
      <w:tr w:rsidR="00370DE9" w14:paraId="73AF6EC8" w14:textId="77777777" w:rsidTr="008B2860">
        <w:trPr>
          <w:trHeight w:val="455"/>
        </w:trPr>
        <w:tc>
          <w:tcPr>
            <w:tcW w:w="7641" w:type="dxa"/>
          </w:tcPr>
          <w:p w14:paraId="5DA87076" w14:textId="77777777" w:rsidR="00370DE9" w:rsidRPr="00626F53" w:rsidRDefault="00370DE9" w:rsidP="00F06F88">
            <w:pPr>
              <w:spacing w:line="360" w:lineRule="auto"/>
            </w:pPr>
            <w:r w:rsidRPr="00626F53">
              <w:t>Existe funciones de procesamiento distribuido</w:t>
            </w:r>
          </w:p>
        </w:tc>
        <w:tc>
          <w:tcPr>
            <w:tcW w:w="1644" w:type="dxa"/>
          </w:tcPr>
          <w:p w14:paraId="21EF4825" w14:textId="77777777" w:rsidR="00370DE9" w:rsidRPr="00626F53" w:rsidRDefault="00370DE9" w:rsidP="00F06F88">
            <w:pPr>
              <w:spacing w:line="360" w:lineRule="auto"/>
              <w:jc w:val="center"/>
            </w:pPr>
            <w:r w:rsidRPr="00626F53">
              <w:t>2</w:t>
            </w:r>
          </w:p>
        </w:tc>
      </w:tr>
      <w:tr w:rsidR="00370DE9" w14:paraId="53029B5A" w14:textId="77777777" w:rsidTr="008B2860">
        <w:trPr>
          <w:trHeight w:val="455"/>
        </w:trPr>
        <w:tc>
          <w:tcPr>
            <w:tcW w:w="7641" w:type="dxa"/>
          </w:tcPr>
          <w:p w14:paraId="2C39E977" w14:textId="77777777" w:rsidR="00370DE9" w:rsidRPr="00626F53" w:rsidRDefault="00370DE9" w:rsidP="00F06F88">
            <w:pPr>
              <w:spacing w:line="360" w:lineRule="auto"/>
            </w:pPr>
            <w:r w:rsidRPr="00626F53">
              <w:t>Es critico el rendimiento</w:t>
            </w:r>
          </w:p>
        </w:tc>
        <w:tc>
          <w:tcPr>
            <w:tcW w:w="1644" w:type="dxa"/>
          </w:tcPr>
          <w:p w14:paraId="44BE48FB" w14:textId="77777777" w:rsidR="00370DE9" w:rsidRPr="00626F53" w:rsidRDefault="00370DE9" w:rsidP="00F06F88">
            <w:pPr>
              <w:spacing w:line="360" w:lineRule="auto"/>
              <w:jc w:val="center"/>
            </w:pPr>
            <w:r w:rsidRPr="00626F53">
              <w:t>4</w:t>
            </w:r>
          </w:p>
        </w:tc>
      </w:tr>
      <w:tr w:rsidR="00370DE9" w14:paraId="39CDACC8" w14:textId="77777777" w:rsidTr="008B2860">
        <w:trPr>
          <w:trHeight w:val="301"/>
        </w:trPr>
        <w:tc>
          <w:tcPr>
            <w:tcW w:w="7641" w:type="dxa"/>
          </w:tcPr>
          <w:p w14:paraId="260EA131" w14:textId="77777777" w:rsidR="00370DE9" w:rsidRPr="00626F53" w:rsidRDefault="00C258CB" w:rsidP="00F06F88">
            <w:pPr>
              <w:spacing w:line="360" w:lineRule="auto"/>
            </w:pPr>
            <w:r>
              <w:t>Eficiencia de usuario final</w:t>
            </w:r>
          </w:p>
        </w:tc>
        <w:tc>
          <w:tcPr>
            <w:tcW w:w="1644" w:type="dxa"/>
          </w:tcPr>
          <w:p w14:paraId="1A4A91F2" w14:textId="77777777" w:rsidR="00370DE9" w:rsidRPr="00626F53" w:rsidRDefault="00C258CB" w:rsidP="00F06F88">
            <w:pPr>
              <w:spacing w:line="360" w:lineRule="auto"/>
              <w:jc w:val="center"/>
            </w:pPr>
            <w:r>
              <w:t>3</w:t>
            </w:r>
          </w:p>
        </w:tc>
      </w:tr>
      <w:tr w:rsidR="00370DE9" w14:paraId="3F6EA843" w14:textId="77777777" w:rsidTr="008B2860">
        <w:trPr>
          <w:trHeight w:val="455"/>
        </w:trPr>
        <w:tc>
          <w:tcPr>
            <w:tcW w:w="7641" w:type="dxa"/>
          </w:tcPr>
          <w:p w14:paraId="226A5385" w14:textId="77777777" w:rsidR="00370DE9" w:rsidRPr="00626F53" w:rsidRDefault="00370DE9" w:rsidP="00F06F88">
            <w:pPr>
              <w:spacing w:line="360" w:lineRule="auto"/>
            </w:pPr>
            <w:r w:rsidRPr="00626F53">
              <w:t>Requiere el sistema de entrada de datos interactiva</w:t>
            </w:r>
          </w:p>
        </w:tc>
        <w:tc>
          <w:tcPr>
            <w:tcW w:w="1644" w:type="dxa"/>
          </w:tcPr>
          <w:p w14:paraId="6412C724" w14:textId="77777777" w:rsidR="00370DE9" w:rsidRPr="00626F53" w:rsidRDefault="00C258CB" w:rsidP="00F06F88">
            <w:pPr>
              <w:spacing w:line="360" w:lineRule="auto"/>
              <w:jc w:val="center"/>
            </w:pPr>
            <w:r>
              <w:t>3</w:t>
            </w:r>
          </w:p>
        </w:tc>
      </w:tr>
      <w:tr w:rsidR="00370DE9" w14:paraId="5781674F" w14:textId="77777777" w:rsidTr="008B2860">
        <w:trPr>
          <w:trHeight w:val="301"/>
        </w:trPr>
        <w:tc>
          <w:tcPr>
            <w:tcW w:w="7641" w:type="dxa"/>
          </w:tcPr>
          <w:p w14:paraId="1339F9AB" w14:textId="77777777" w:rsidR="00370DE9" w:rsidRPr="00626F53" w:rsidRDefault="00C258CB" w:rsidP="00F06F88">
            <w:pPr>
              <w:spacing w:line="360" w:lineRule="auto"/>
            </w:pPr>
            <w:r>
              <w:lastRenderedPageBreak/>
              <w:t>Facilidad de uso</w:t>
            </w:r>
          </w:p>
        </w:tc>
        <w:tc>
          <w:tcPr>
            <w:tcW w:w="1644" w:type="dxa"/>
          </w:tcPr>
          <w:p w14:paraId="322BDB1B" w14:textId="77777777" w:rsidR="00370DE9" w:rsidRPr="00626F53" w:rsidRDefault="00C258CB" w:rsidP="00F06F88">
            <w:pPr>
              <w:spacing w:line="360" w:lineRule="auto"/>
              <w:jc w:val="center"/>
            </w:pPr>
            <w:r>
              <w:t>4</w:t>
            </w:r>
          </w:p>
        </w:tc>
      </w:tr>
      <w:tr w:rsidR="00370DE9" w14:paraId="50986EC0" w14:textId="77777777" w:rsidTr="008B2860">
        <w:trPr>
          <w:trHeight w:val="455"/>
        </w:trPr>
        <w:tc>
          <w:tcPr>
            <w:tcW w:w="7641" w:type="dxa"/>
          </w:tcPr>
          <w:p w14:paraId="1A652D00" w14:textId="77777777" w:rsidR="00370DE9" w:rsidRPr="00626F53" w:rsidRDefault="00C258CB" w:rsidP="00F06F88">
            <w:pPr>
              <w:spacing w:line="360" w:lineRule="auto"/>
            </w:pPr>
            <w:r>
              <w:t>Procesamiento interno complejo</w:t>
            </w:r>
          </w:p>
        </w:tc>
        <w:tc>
          <w:tcPr>
            <w:tcW w:w="1644" w:type="dxa"/>
          </w:tcPr>
          <w:p w14:paraId="367C10AC" w14:textId="77777777" w:rsidR="00370DE9" w:rsidRPr="00626F53" w:rsidRDefault="00C258CB" w:rsidP="00F06F88">
            <w:pPr>
              <w:spacing w:line="360" w:lineRule="auto"/>
              <w:jc w:val="center"/>
            </w:pPr>
            <w:r>
              <w:t>3</w:t>
            </w:r>
          </w:p>
        </w:tc>
      </w:tr>
      <w:tr w:rsidR="00370DE9" w14:paraId="340EB0F7" w14:textId="77777777" w:rsidTr="008B2860">
        <w:trPr>
          <w:trHeight w:val="455"/>
        </w:trPr>
        <w:tc>
          <w:tcPr>
            <w:tcW w:w="7641" w:type="dxa"/>
          </w:tcPr>
          <w:p w14:paraId="02DD948B" w14:textId="77777777" w:rsidR="00370DE9" w:rsidRPr="00626F53" w:rsidRDefault="00370DE9" w:rsidP="00F06F88">
            <w:pPr>
              <w:spacing w:line="360" w:lineRule="auto"/>
            </w:pPr>
            <w:r w:rsidRPr="00626F53">
              <w:t>Son complejas las entra</w:t>
            </w:r>
            <w:r w:rsidR="00C258CB">
              <w:t>das, las salidas y</w:t>
            </w:r>
            <w:r w:rsidRPr="00626F53">
              <w:t xml:space="preserve"> las peticiones</w:t>
            </w:r>
          </w:p>
        </w:tc>
        <w:tc>
          <w:tcPr>
            <w:tcW w:w="1644" w:type="dxa"/>
          </w:tcPr>
          <w:p w14:paraId="09985557" w14:textId="77777777" w:rsidR="00370DE9" w:rsidRPr="00626F53" w:rsidRDefault="00C258CB" w:rsidP="00F06F88">
            <w:pPr>
              <w:spacing w:line="360" w:lineRule="auto"/>
              <w:jc w:val="center"/>
            </w:pPr>
            <w:r>
              <w:t>2</w:t>
            </w:r>
          </w:p>
        </w:tc>
      </w:tr>
      <w:tr w:rsidR="00370DE9" w14:paraId="7D0D3849" w14:textId="77777777" w:rsidTr="008B2860">
        <w:trPr>
          <w:trHeight w:val="455"/>
        </w:trPr>
        <w:tc>
          <w:tcPr>
            <w:tcW w:w="7641" w:type="dxa"/>
          </w:tcPr>
          <w:p w14:paraId="32A7D3B5" w14:textId="77777777" w:rsidR="00370DE9" w:rsidRPr="00626F53" w:rsidRDefault="00C258CB" w:rsidP="00F06F88">
            <w:pPr>
              <w:spacing w:line="360" w:lineRule="auto"/>
            </w:pPr>
            <w:r>
              <w:t>Objetivo de rendimiento o tiempo de respuesta</w:t>
            </w:r>
          </w:p>
        </w:tc>
        <w:tc>
          <w:tcPr>
            <w:tcW w:w="1644" w:type="dxa"/>
          </w:tcPr>
          <w:p w14:paraId="6B718521" w14:textId="77777777" w:rsidR="00370DE9" w:rsidRPr="00626F53" w:rsidRDefault="00370DE9" w:rsidP="00F06F88">
            <w:pPr>
              <w:spacing w:line="360" w:lineRule="auto"/>
              <w:jc w:val="center"/>
            </w:pPr>
            <w:r w:rsidRPr="00626F53">
              <w:t>4</w:t>
            </w:r>
          </w:p>
        </w:tc>
      </w:tr>
      <w:tr w:rsidR="00370DE9" w14:paraId="689752F2" w14:textId="77777777" w:rsidTr="008B2860">
        <w:trPr>
          <w:trHeight w:val="455"/>
        </w:trPr>
        <w:tc>
          <w:tcPr>
            <w:tcW w:w="7641" w:type="dxa"/>
          </w:tcPr>
          <w:p w14:paraId="7F354353" w14:textId="77777777" w:rsidR="00370DE9" w:rsidRPr="00626F53" w:rsidRDefault="00370DE9" w:rsidP="00F06F88">
            <w:pPr>
              <w:spacing w:line="360" w:lineRule="auto"/>
            </w:pPr>
            <w:r w:rsidRPr="00626F53">
              <w:t>Se ha diseñado el código para ser reutilizable</w:t>
            </w:r>
          </w:p>
        </w:tc>
        <w:tc>
          <w:tcPr>
            <w:tcW w:w="1644" w:type="dxa"/>
          </w:tcPr>
          <w:p w14:paraId="3964BC44" w14:textId="77777777" w:rsidR="00370DE9" w:rsidRPr="00626F53" w:rsidRDefault="00C258CB" w:rsidP="00F06F88">
            <w:pPr>
              <w:spacing w:line="360" w:lineRule="auto"/>
              <w:jc w:val="center"/>
            </w:pPr>
            <w:r>
              <w:t>3</w:t>
            </w:r>
          </w:p>
        </w:tc>
      </w:tr>
      <w:tr w:rsidR="00370DE9" w14:paraId="57007A95" w14:textId="77777777" w:rsidTr="008B2860">
        <w:trPr>
          <w:trHeight w:val="455"/>
        </w:trPr>
        <w:tc>
          <w:tcPr>
            <w:tcW w:w="7641" w:type="dxa"/>
          </w:tcPr>
          <w:p w14:paraId="1055EA61" w14:textId="77777777" w:rsidR="00370DE9" w:rsidRPr="00626F53" w:rsidRDefault="00370DE9" w:rsidP="00F06F88">
            <w:pPr>
              <w:spacing w:line="360" w:lineRule="auto"/>
            </w:pPr>
            <w:r w:rsidRPr="00626F53">
              <w:t>Están incluidas en el diseño la conversión y la instalación</w:t>
            </w:r>
          </w:p>
        </w:tc>
        <w:tc>
          <w:tcPr>
            <w:tcW w:w="1644" w:type="dxa"/>
          </w:tcPr>
          <w:p w14:paraId="4B0D4442" w14:textId="77777777" w:rsidR="00370DE9" w:rsidRPr="00626F53" w:rsidRDefault="00370DE9" w:rsidP="00F06F88">
            <w:pPr>
              <w:spacing w:line="360" w:lineRule="auto"/>
              <w:jc w:val="center"/>
            </w:pPr>
            <w:r w:rsidRPr="00626F53">
              <w:t>2</w:t>
            </w:r>
          </w:p>
        </w:tc>
      </w:tr>
      <w:tr w:rsidR="00370DE9" w14:paraId="7F3E6467" w14:textId="77777777" w:rsidTr="008B2860">
        <w:trPr>
          <w:trHeight w:val="602"/>
        </w:trPr>
        <w:tc>
          <w:tcPr>
            <w:tcW w:w="7641" w:type="dxa"/>
          </w:tcPr>
          <w:p w14:paraId="486B8177" w14:textId="77777777" w:rsidR="00370DE9" w:rsidRPr="00626F53" w:rsidRDefault="00370DE9" w:rsidP="00F06F88">
            <w:pPr>
              <w:spacing w:line="360" w:lineRule="auto"/>
            </w:pPr>
            <w:r w:rsidRPr="00626F53">
              <w:t xml:space="preserve">Se ha diseñado el sistema para soportar múltiples instalaciones en diferentes organizaciones </w:t>
            </w:r>
          </w:p>
        </w:tc>
        <w:tc>
          <w:tcPr>
            <w:tcW w:w="1644" w:type="dxa"/>
          </w:tcPr>
          <w:p w14:paraId="5F529C2D" w14:textId="77777777" w:rsidR="00370DE9" w:rsidRPr="00626F53" w:rsidRDefault="00C258CB" w:rsidP="00F06F88">
            <w:pPr>
              <w:spacing w:line="360" w:lineRule="auto"/>
              <w:jc w:val="center"/>
            </w:pPr>
            <w:r>
              <w:t>3</w:t>
            </w:r>
          </w:p>
        </w:tc>
      </w:tr>
      <w:tr w:rsidR="00370DE9" w14:paraId="7568C7B9" w14:textId="77777777" w:rsidTr="008B2860">
        <w:trPr>
          <w:trHeight w:val="315"/>
        </w:trPr>
        <w:tc>
          <w:tcPr>
            <w:tcW w:w="7641" w:type="dxa"/>
          </w:tcPr>
          <w:p w14:paraId="179EBF81" w14:textId="77777777" w:rsidR="00370DE9" w:rsidRPr="00626F53" w:rsidRDefault="00C258CB" w:rsidP="00F06F88">
            <w:pPr>
              <w:spacing w:line="360" w:lineRule="auto"/>
            </w:pPr>
            <w:r>
              <w:t>Portabilidad</w:t>
            </w:r>
          </w:p>
        </w:tc>
        <w:tc>
          <w:tcPr>
            <w:tcW w:w="1644" w:type="dxa"/>
          </w:tcPr>
          <w:p w14:paraId="4025638C" w14:textId="77777777" w:rsidR="00370DE9" w:rsidRPr="00626F53" w:rsidRDefault="00C258CB" w:rsidP="00F06F88">
            <w:pPr>
              <w:spacing w:line="360" w:lineRule="auto"/>
              <w:jc w:val="center"/>
            </w:pPr>
            <w:r>
              <w:t>4</w:t>
            </w:r>
          </w:p>
        </w:tc>
      </w:tr>
      <w:tr w:rsidR="00370DE9" w14:paraId="1A1C5339" w14:textId="77777777" w:rsidTr="008B2860">
        <w:trPr>
          <w:trHeight w:val="455"/>
        </w:trPr>
        <w:tc>
          <w:tcPr>
            <w:tcW w:w="7641" w:type="dxa"/>
          </w:tcPr>
          <w:p w14:paraId="4FC30A8E" w14:textId="77777777" w:rsidR="00370DE9" w:rsidRPr="00626F53" w:rsidRDefault="00370DE9" w:rsidP="00F06F88">
            <w:pPr>
              <w:spacing w:line="360" w:lineRule="auto"/>
            </w:pPr>
            <w:r w:rsidRPr="00626F53">
              <w:t>TOTAL</w:t>
            </w:r>
          </w:p>
        </w:tc>
        <w:tc>
          <w:tcPr>
            <w:tcW w:w="1644" w:type="dxa"/>
          </w:tcPr>
          <w:p w14:paraId="0878B74A" w14:textId="77777777" w:rsidR="00370DE9" w:rsidRPr="00626F53" w:rsidRDefault="00C258CB" w:rsidP="00F06F88">
            <w:pPr>
              <w:spacing w:line="360" w:lineRule="auto"/>
              <w:jc w:val="center"/>
            </w:pPr>
            <w:r>
              <w:t>44</w:t>
            </w:r>
          </w:p>
        </w:tc>
      </w:tr>
      <w:tr w:rsidR="00370DE9" w14:paraId="4BE46BE9" w14:textId="77777777" w:rsidTr="008B2860">
        <w:trPr>
          <w:trHeight w:val="455"/>
        </w:trPr>
        <w:tc>
          <w:tcPr>
            <w:tcW w:w="7641" w:type="dxa"/>
          </w:tcPr>
          <w:p w14:paraId="4BB1742B" w14:textId="468489AD" w:rsidR="00370DE9" w:rsidRPr="00626F53" w:rsidRDefault="008925E2" w:rsidP="00F06F88">
            <w:pPr>
              <w:spacing w:line="360" w:lineRule="auto"/>
            </w:pPr>
            <w:r w:rsidRPr="00626F53">
              <w:t>F</w:t>
            </w:r>
            <w:r w:rsidR="00370DE9" w:rsidRPr="00626F53">
              <w:t>i</w:t>
            </w:r>
          </w:p>
        </w:tc>
        <w:tc>
          <w:tcPr>
            <w:tcW w:w="1644" w:type="dxa"/>
          </w:tcPr>
          <w:p w14:paraId="71C273E1" w14:textId="77777777" w:rsidR="00370DE9" w:rsidRPr="00626F53" w:rsidRDefault="00370DE9" w:rsidP="00F06F88">
            <w:pPr>
              <w:spacing w:line="360" w:lineRule="auto"/>
              <w:jc w:val="center"/>
            </w:pPr>
            <w:r w:rsidRPr="00626F53">
              <w:t>3,1</w:t>
            </w:r>
            <w:r w:rsidR="00C258CB">
              <w:t>4</w:t>
            </w:r>
          </w:p>
        </w:tc>
      </w:tr>
    </w:tbl>
    <w:p w14:paraId="2BE69413" w14:textId="77777777" w:rsidR="008925E2" w:rsidRDefault="008925E2">
      <w:pPr>
        <w:pStyle w:val="Prrafodelista"/>
        <w:tabs>
          <w:tab w:val="left" w:pos="930"/>
        </w:tabs>
        <w:spacing w:line="360" w:lineRule="auto"/>
        <w:jc w:val="both"/>
        <w:rPr>
          <w:ins w:id="3081" w:author="Luffi" w:date="2017-07-03T23:53:00Z"/>
          <w:rFonts w:cs="Arial"/>
          <w:i/>
        </w:rPr>
        <w:pPrChange w:id="3082" w:author="Luffi" w:date="2017-07-03T23:53:00Z">
          <w:pPr>
            <w:pStyle w:val="Prrafodelista"/>
            <w:numPr>
              <w:numId w:val="42"/>
            </w:numPr>
            <w:tabs>
              <w:tab w:val="left" w:pos="930"/>
            </w:tabs>
            <w:spacing w:line="360" w:lineRule="auto"/>
            <w:ind w:hanging="360"/>
            <w:jc w:val="both"/>
          </w:pPr>
        </w:pPrChange>
      </w:pPr>
    </w:p>
    <w:p w14:paraId="150C9626" w14:textId="3A24ABFB" w:rsidR="00370DE9" w:rsidRPr="00C258CB" w:rsidRDefault="00370DE9" w:rsidP="00060A18">
      <w:pPr>
        <w:pStyle w:val="Prrafodelista"/>
        <w:numPr>
          <w:ilvl w:val="0"/>
          <w:numId w:val="42"/>
        </w:numPr>
        <w:tabs>
          <w:tab w:val="left" w:pos="930"/>
        </w:tabs>
        <w:spacing w:line="360" w:lineRule="auto"/>
        <w:jc w:val="both"/>
        <w:rPr>
          <w:rFonts w:cs="Arial"/>
          <w:i/>
        </w:rPr>
      </w:pPr>
      <w:r w:rsidRPr="00C258CB">
        <w:rPr>
          <w:rFonts w:cs="Arial"/>
          <w:i/>
        </w:rPr>
        <w:t>Ahora calculamos nuestras dos primeras ecuaciones de P</w:t>
      </w:r>
      <w:r w:rsidRPr="00C258CB">
        <w:rPr>
          <w:rFonts w:cs="Arial"/>
          <w:i/>
          <w:vertAlign w:val="subscript"/>
        </w:rPr>
        <w:t>C(NOMINAL)</w:t>
      </w:r>
      <w:r w:rsidRPr="00C258CB">
        <w:rPr>
          <w:rFonts w:cs="Arial"/>
          <w:i/>
        </w:rPr>
        <w:t xml:space="preserve"> y P</w:t>
      </w:r>
      <w:r w:rsidRPr="00C258CB">
        <w:rPr>
          <w:rFonts w:cs="Arial"/>
          <w:i/>
          <w:vertAlign w:val="subscript"/>
        </w:rPr>
        <w:t>C(REAL)</w:t>
      </w:r>
      <w:r w:rsidRPr="00C258CB">
        <w:rPr>
          <w:rFonts w:cs="Arial"/>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2"/>
        <w:gridCol w:w="1759"/>
      </w:tblGrid>
      <w:tr w:rsidR="00370DE9" w14:paraId="6A01D4B1" w14:textId="77777777" w:rsidTr="008B2860">
        <w:trPr>
          <w:trHeight w:val="567"/>
        </w:trPr>
        <w:tc>
          <w:tcPr>
            <w:tcW w:w="9261" w:type="dxa"/>
            <w:gridSpan w:val="2"/>
            <w:shd w:val="clear" w:color="auto" w:fill="D9E2F3" w:themeFill="accent5" w:themeFillTint="33"/>
            <w:vAlign w:val="center"/>
          </w:tcPr>
          <w:p w14:paraId="1EE8F4BE" w14:textId="77777777" w:rsidR="00370DE9" w:rsidRPr="00FD7248" w:rsidRDefault="00370DE9" w:rsidP="00F06F88">
            <w:pPr>
              <w:spacing w:line="360" w:lineRule="auto"/>
              <w:jc w:val="center"/>
              <w:rPr>
                <w:b/>
              </w:rPr>
            </w:pPr>
            <w:r w:rsidRPr="00FD7248">
              <w:rPr>
                <w:b/>
              </w:rPr>
              <w:t>CÁLCULO PC(NOMINAL)</w:t>
            </w:r>
          </w:p>
        </w:tc>
      </w:tr>
      <w:tr w:rsidR="00370DE9" w14:paraId="654BD974" w14:textId="77777777" w:rsidTr="008B2860">
        <w:tc>
          <w:tcPr>
            <w:tcW w:w="9261" w:type="dxa"/>
            <w:gridSpan w:val="2"/>
          </w:tcPr>
          <w:p w14:paraId="634988EE" w14:textId="77777777" w:rsidR="00370DE9" w:rsidRPr="00626F53" w:rsidRDefault="00370DE9" w:rsidP="00F06F88">
            <w:pPr>
              <w:spacing w:line="360" w:lineRule="auto"/>
            </w:pPr>
            <w:r w:rsidRPr="00626F53">
              <w:t>PC(nominal) = Cuenta_total*(0,65+0,01*Prom(fi))</w:t>
            </w:r>
          </w:p>
          <w:p w14:paraId="1716EB41" w14:textId="77777777" w:rsidR="00370DE9" w:rsidRPr="00626F53" w:rsidRDefault="00370DE9" w:rsidP="00F06F88">
            <w:pPr>
              <w:spacing w:line="360" w:lineRule="auto"/>
            </w:pPr>
            <w:r w:rsidRPr="00626F53">
              <w:t xml:space="preserve">                                       = </w:t>
            </w:r>
            <w:r w:rsidR="00C258CB">
              <w:t>223</w:t>
            </w:r>
            <w:r w:rsidRPr="00626F53">
              <w:t>*(0,65+0,01*3,1)</w:t>
            </w:r>
          </w:p>
        </w:tc>
      </w:tr>
      <w:tr w:rsidR="00370DE9" w14:paraId="3E726D65" w14:textId="77777777" w:rsidTr="008B2860">
        <w:tc>
          <w:tcPr>
            <w:tcW w:w="7479" w:type="dxa"/>
          </w:tcPr>
          <w:p w14:paraId="29E223DD" w14:textId="77777777" w:rsidR="00370DE9" w:rsidRPr="00626F53" w:rsidRDefault="00370DE9" w:rsidP="00F06F88">
            <w:pPr>
              <w:spacing w:line="360" w:lineRule="auto"/>
            </w:pPr>
            <w:r w:rsidRPr="00626F53">
              <w:t>PC(nominal)=</w:t>
            </w:r>
          </w:p>
        </w:tc>
        <w:tc>
          <w:tcPr>
            <w:tcW w:w="1782" w:type="dxa"/>
          </w:tcPr>
          <w:p w14:paraId="63869E43" w14:textId="77777777" w:rsidR="00370DE9" w:rsidRPr="00626F53" w:rsidRDefault="008110A7" w:rsidP="00F06F88">
            <w:pPr>
              <w:spacing w:line="360" w:lineRule="auto"/>
            </w:pPr>
            <w:r>
              <w:t>151,9</w:t>
            </w:r>
          </w:p>
        </w:tc>
      </w:tr>
      <w:tr w:rsidR="00370DE9" w14:paraId="3261DDCD" w14:textId="77777777" w:rsidTr="008B2860">
        <w:tc>
          <w:tcPr>
            <w:tcW w:w="7479" w:type="dxa"/>
          </w:tcPr>
          <w:p w14:paraId="46DB9B99" w14:textId="77777777" w:rsidR="00370DE9" w:rsidRPr="00626F53" w:rsidRDefault="00370DE9" w:rsidP="00F06F88">
            <w:pPr>
              <w:spacing w:line="360" w:lineRule="auto"/>
            </w:pPr>
            <w:r w:rsidRPr="00626F53">
              <w:t xml:space="preserve">                                                                                                                                                                                                                                                            </w:t>
            </w:r>
          </w:p>
        </w:tc>
        <w:tc>
          <w:tcPr>
            <w:tcW w:w="1782" w:type="dxa"/>
          </w:tcPr>
          <w:p w14:paraId="71ED299A" w14:textId="77777777" w:rsidR="00370DE9" w:rsidRPr="00626F53" w:rsidRDefault="00370DE9" w:rsidP="00F06F88">
            <w:pPr>
              <w:spacing w:line="360" w:lineRule="auto"/>
            </w:pPr>
            <w:r w:rsidRPr="00626F53">
              <w:t> </w:t>
            </w:r>
          </w:p>
        </w:tc>
      </w:tr>
      <w:tr w:rsidR="00370DE9" w14:paraId="27CD4344" w14:textId="77777777" w:rsidTr="008B2860">
        <w:tc>
          <w:tcPr>
            <w:tcW w:w="7479" w:type="dxa"/>
          </w:tcPr>
          <w:p w14:paraId="6F86C7D4" w14:textId="77777777" w:rsidR="00370DE9" w:rsidRPr="00626F53" w:rsidRDefault="00370DE9" w:rsidP="00F06F88">
            <w:pPr>
              <w:spacing w:line="360" w:lineRule="auto"/>
            </w:pPr>
            <w:r w:rsidRPr="00626F53">
              <w:t>Donde el PC(real) se obtiene restando el porcentaje</w:t>
            </w:r>
          </w:p>
        </w:tc>
        <w:tc>
          <w:tcPr>
            <w:tcW w:w="1782" w:type="dxa"/>
          </w:tcPr>
          <w:p w14:paraId="20ACFF5C" w14:textId="77777777" w:rsidR="00370DE9" w:rsidRPr="00626F53" w:rsidRDefault="00370DE9" w:rsidP="00F06F88">
            <w:pPr>
              <w:spacing w:line="360" w:lineRule="auto"/>
            </w:pPr>
            <w:r w:rsidRPr="00626F53">
              <w:t> </w:t>
            </w:r>
          </w:p>
        </w:tc>
      </w:tr>
      <w:tr w:rsidR="00370DE9" w14:paraId="05606ACD" w14:textId="77777777" w:rsidTr="008B2860">
        <w:tc>
          <w:tcPr>
            <w:tcW w:w="7479" w:type="dxa"/>
          </w:tcPr>
          <w:p w14:paraId="089A4F30" w14:textId="77777777" w:rsidR="00370DE9" w:rsidRPr="00626F53" w:rsidRDefault="00370DE9" w:rsidP="00F06F88">
            <w:pPr>
              <w:spacing w:line="360" w:lineRule="auto"/>
            </w:pPr>
            <w:r w:rsidRPr="00626F53">
              <w:t>de reutilización que en este caso para el proyecto es de 30%</w:t>
            </w:r>
          </w:p>
        </w:tc>
        <w:tc>
          <w:tcPr>
            <w:tcW w:w="1782" w:type="dxa"/>
          </w:tcPr>
          <w:p w14:paraId="22DCA2DB" w14:textId="77777777" w:rsidR="00370DE9" w:rsidRPr="00626F53" w:rsidRDefault="00370DE9" w:rsidP="00F06F88">
            <w:pPr>
              <w:spacing w:line="360" w:lineRule="auto"/>
            </w:pPr>
            <w:r w:rsidRPr="00626F53">
              <w:t> </w:t>
            </w:r>
          </w:p>
        </w:tc>
      </w:tr>
      <w:tr w:rsidR="00370DE9" w14:paraId="188298FB" w14:textId="77777777" w:rsidTr="008B2860">
        <w:tc>
          <w:tcPr>
            <w:tcW w:w="7479" w:type="dxa"/>
          </w:tcPr>
          <w:p w14:paraId="5EEDF9A3" w14:textId="77777777" w:rsidR="00370DE9" w:rsidRPr="00626F53" w:rsidRDefault="00370DE9" w:rsidP="00F06F88">
            <w:pPr>
              <w:spacing w:line="360" w:lineRule="auto"/>
            </w:pPr>
            <w:r w:rsidRPr="00626F53">
              <w:t>PC(real) = PC(nominal) - PC(nominal) * 0,3</w:t>
            </w:r>
          </w:p>
          <w:p w14:paraId="6A8EC0C6" w14:textId="77777777" w:rsidR="00370DE9" w:rsidRPr="00626F53" w:rsidRDefault="00370DE9" w:rsidP="00F06F88">
            <w:pPr>
              <w:spacing w:line="360" w:lineRule="auto"/>
            </w:pPr>
            <w:r w:rsidRPr="00626F53">
              <w:t xml:space="preserve">                                                       = </w:t>
            </w:r>
            <w:r w:rsidR="008110A7">
              <w:t>151,9 – ( 151,9</w:t>
            </w:r>
            <w:r w:rsidRPr="00626F53">
              <w:t xml:space="preserve"> * 0.3 ) =</w:t>
            </w:r>
          </w:p>
        </w:tc>
        <w:tc>
          <w:tcPr>
            <w:tcW w:w="1782" w:type="dxa"/>
          </w:tcPr>
          <w:p w14:paraId="01864E9D" w14:textId="77777777" w:rsidR="00370DE9" w:rsidRPr="00626F53" w:rsidRDefault="008110A7" w:rsidP="00F06F88">
            <w:pPr>
              <w:spacing w:line="360" w:lineRule="auto"/>
            </w:pPr>
            <w:r>
              <w:t>106,3</w:t>
            </w:r>
          </w:p>
        </w:tc>
      </w:tr>
    </w:tbl>
    <w:p w14:paraId="653394A6" w14:textId="77777777" w:rsidR="00370DE9" w:rsidRPr="00626F53" w:rsidRDefault="00370DE9" w:rsidP="00F06F88">
      <w:pPr>
        <w:tabs>
          <w:tab w:val="left" w:pos="930"/>
        </w:tabs>
        <w:spacing w:line="360" w:lineRule="auto"/>
        <w:jc w:val="both"/>
        <w:rPr>
          <w:rFonts w:cs="Arial"/>
          <w:i/>
          <w:sz w:val="24"/>
          <w:szCs w:val="24"/>
        </w:rPr>
      </w:pPr>
    </w:p>
    <w:p w14:paraId="06DA83E1" w14:textId="77777777" w:rsidR="00370DE9" w:rsidRPr="008925E2" w:rsidRDefault="00370DE9">
      <w:pPr>
        <w:pStyle w:val="Prrafodelista"/>
        <w:numPr>
          <w:ilvl w:val="0"/>
          <w:numId w:val="42"/>
        </w:numPr>
        <w:tabs>
          <w:tab w:val="left" w:pos="930"/>
        </w:tabs>
        <w:spacing w:line="360" w:lineRule="auto"/>
        <w:jc w:val="both"/>
        <w:rPr>
          <w:rFonts w:cs="Arial"/>
          <w:i/>
          <w:rPrChange w:id="3083" w:author="Luffi" w:date="2017-07-03T23:53:00Z">
            <w:rPr/>
          </w:rPrChange>
        </w:rPr>
        <w:pPrChange w:id="3084" w:author="Luffi" w:date="2017-07-03T23:53:00Z">
          <w:pPr>
            <w:tabs>
              <w:tab w:val="left" w:pos="930"/>
            </w:tabs>
            <w:spacing w:line="360" w:lineRule="auto"/>
            <w:jc w:val="both"/>
          </w:pPr>
        </w:pPrChange>
      </w:pPr>
      <w:r w:rsidRPr="008925E2">
        <w:rPr>
          <w:rFonts w:cs="Arial"/>
          <w:i/>
          <w:rPrChange w:id="3085" w:author="Luffi" w:date="2017-07-03T23:53:00Z">
            <w:rPr/>
          </w:rPrChange>
        </w:rPr>
        <w:lastRenderedPageBreak/>
        <w:t>Ahora aplicamos el COCOMO básico.</w:t>
      </w:r>
    </w:p>
    <w:p w14:paraId="08020930" w14:textId="77777777" w:rsidR="00370DE9" w:rsidRPr="0087615B" w:rsidRDefault="00370DE9" w:rsidP="00F06F88">
      <w:pPr>
        <w:tabs>
          <w:tab w:val="left" w:pos="930"/>
        </w:tabs>
        <w:spacing w:line="360" w:lineRule="auto"/>
        <w:jc w:val="both"/>
        <w:rPr>
          <w:rFonts w:cs="Arial"/>
          <w:i/>
        </w:rPr>
      </w:pPr>
      <w:r w:rsidRPr="0087615B">
        <w:rPr>
          <w:rFonts w:cs="Arial"/>
          <w:i/>
        </w:rPr>
        <w:t xml:space="preserve">Utilizaremos un </w:t>
      </w:r>
      <w:r w:rsidR="008B2860">
        <w:rPr>
          <w:rFonts w:cs="Arial"/>
          <w:i/>
        </w:rPr>
        <w:t>semi-acoplado ya que el sistema</w:t>
      </w:r>
      <w:r w:rsidR="008110A7">
        <w:rPr>
          <w:rFonts w:cs="Arial"/>
          <w:i/>
        </w:rPr>
        <w:t xml:space="preserve"> tiene base de datos</w:t>
      </w:r>
      <w:r w:rsidRPr="0087615B">
        <w:rPr>
          <w:rFonts w:cs="Arial"/>
          <w:i/>
        </w:rPr>
        <w:t>.</w:t>
      </w:r>
    </w:p>
    <w:p w14:paraId="51271DA0" w14:textId="77777777" w:rsidR="00370DE9" w:rsidRPr="00626F53" w:rsidRDefault="00370DE9" w:rsidP="00F06F88">
      <w:pPr>
        <w:tabs>
          <w:tab w:val="left" w:pos="930"/>
        </w:tabs>
        <w:spacing w:line="360" w:lineRule="auto"/>
        <w:jc w:val="center"/>
        <w:rPr>
          <w:rFonts w:cs="Arial"/>
          <w:i/>
          <w:sz w:val="24"/>
          <w:szCs w:val="24"/>
        </w:rPr>
      </w:pPr>
    </w:p>
    <w:tbl>
      <w:tblPr>
        <w:tblW w:w="9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61"/>
      </w:tblGrid>
      <w:tr w:rsidR="00370DE9" w14:paraId="2A006189" w14:textId="77777777" w:rsidTr="008B2860">
        <w:trPr>
          <w:trHeight w:val="567"/>
        </w:trPr>
        <w:tc>
          <w:tcPr>
            <w:tcW w:w="9261" w:type="dxa"/>
            <w:shd w:val="clear" w:color="auto" w:fill="auto"/>
            <w:vAlign w:val="center"/>
          </w:tcPr>
          <w:p w14:paraId="64A85CE3" w14:textId="77777777" w:rsidR="00370DE9" w:rsidRPr="00FD7248" w:rsidRDefault="00370DE9" w:rsidP="00F06F88">
            <w:pPr>
              <w:spacing w:line="360" w:lineRule="auto"/>
              <w:jc w:val="center"/>
              <w:rPr>
                <w:b/>
              </w:rPr>
            </w:pPr>
            <w:r w:rsidRPr="00FD7248">
              <w:rPr>
                <w:b/>
              </w:rPr>
              <w:t>TECNICA DE ESTIMACIÓN DE COSTOS: COCOMO</w:t>
            </w:r>
          </w:p>
        </w:tc>
      </w:tr>
      <w:tr w:rsidR="00370DE9" w14:paraId="0660B43A" w14:textId="77777777" w:rsidTr="008B2860">
        <w:trPr>
          <w:trHeight w:val="567"/>
        </w:trPr>
        <w:tc>
          <w:tcPr>
            <w:tcW w:w="9261" w:type="dxa"/>
            <w:vAlign w:val="center"/>
          </w:tcPr>
          <w:p w14:paraId="6BAA7BEA" w14:textId="77777777" w:rsidR="00370DE9" w:rsidRPr="00626F53" w:rsidRDefault="00370DE9" w:rsidP="00F06F88">
            <w:pPr>
              <w:spacing w:line="360" w:lineRule="auto"/>
            </w:pPr>
            <w:r w:rsidRPr="00626F53">
              <w:t>Aplicando el COCOMO como técnica de estimación de costos, considerando al pro</w:t>
            </w:r>
            <w:r w:rsidR="008110A7">
              <w:t>yecto como un proyecto semi-acoplado</w:t>
            </w:r>
            <w:r w:rsidRPr="00626F53">
              <w:t xml:space="preserve"> se tiene:</w:t>
            </w:r>
          </w:p>
        </w:tc>
      </w:tr>
      <w:tr w:rsidR="00370DE9" w14:paraId="4FFE06A3" w14:textId="77777777" w:rsidTr="008B2860">
        <w:trPr>
          <w:trHeight w:val="567"/>
        </w:trPr>
        <w:tc>
          <w:tcPr>
            <w:tcW w:w="9261" w:type="dxa"/>
            <w:vAlign w:val="center"/>
          </w:tcPr>
          <w:p w14:paraId="46EEBE0E" w14:textId="77777777" w:rsidR="00370DE9" w:rsidRPr="008110A7" w:rsidRDefault="00370DE9" w:rsidP="00F06F88">
            <w:pPr>
              <w:spacing w:line="360" w:lineRule="auto"/>
              <w:rPr>
                <w:vertAlign w:val="subscript"/>
              </w:rPr>
            </w:pPr>
            <w:r w:rsidRPr="00626F53">
              <w:t>Tipo de proyect</w:t>
            </w:r>
            <w:r w:rsidR="008110A7">
              <w:t>o                             a</w:t>
            </w:r>
            <w:r w:rsidR="008110A7">
              <w:rPr>
                <w:vertAlign w:val="subscript"/>
              </w:rPr>
              <w:t>b</w:t>
            </w:r>
            <w:r w:rsidR="008110A7">
              <w:t xml:space="preserve">             </w:t>
            </w:r>
            <w:r w:rsidR="00697DF5">
              <w:t xml:space="preserve">  </w:t>
            </w:r>
            <w:r w:rsidR="008110A7">
              <w:t>b</w:t>
            </w:r>
            <w:r w:rsidR="008110A7">
              <w:rPr>
                <w:vertAlign w:val="subscript"/>
              </w:rPr>
              <w:t>b</w:t>
            </w:r>
            <w:r w:rsidR="008110A7">
              <w:t xml:space="preserve">           </w:t>
            </w:r>
            <w:r w:rsidR="00697DF5">
              <w:t xml:space="preserve">  </w:t>
            </w:r>
            <w:r w:rsidR="008110A7">
              <w:t>c</w:t>
            </w:r>
            <w:r w:rsidR="008110A7">
              <w:rPr>
                <w:vertAlign w:val="subscript"/>
              </w:rPr>
              <w:t>b</w:t>
            </w:r>
            <w:r w:rsidR="008110A7">
              <w:t xml:space="preserve">              </w:t>
            </w:r>
            <w:r w:rsidR="00697DF5">
              <w:t xml:space="preserve"> </w:t>
            </w:r>
            <w:r w:rsidR="008110A7">
              <w:t>d</w:t>
            </w:r>
            <w:r w:rsidR="008110A7">
              <w:rPr>
                <w:vertAlign w:val="subscript"/>
              </w:rPr>
              <w:t>b</w:t>
            </w:r>
          </w:p>
        </w:tc>
      </w:tr>
      <w:tr w:rsidR="00370DE9" w14:paraId="532CA9F2" w14:textId="77777777" w:rsidTr="008B2860">
        <w:trPr>
          <w:trHeight w:val="567"/>
        </w:trPr>
        <w:tc>
          <w:tcPr>
            <w:tcW w:w="9261" w:type="dxa"/>
            <w:vAlign w:val="center"/>
          </w:tcPr>
          <w:p w14:paraId="5F51761A" w14:textId="77777777" w:rsidR="00370DE9" w:rsidRPr="00626F53" w:rsidRDefault="00370DE9" w:rsidP="00F06F88">
            <w:pPr>
              <w:spacing w:line="360" w:lineRule="auto"/>
            </w:pPr>
            <w:r w:rsidRPr="00626F53">
              <w:t xml:space="preserve">Empotrado           </w:t>
            </w:r>
            <w:r w:rsidR="008110A7">
              <w:t xml:space="preserve">                             3,0           1,12</w:t>
            </w:r>
            <w:r w:rsidR="00697DF5">
              <w:t xml:space="preserve">          2,5             0,35</w:t>
            </w:r>
          </w:p>
        </w:tc>
      </w:tr>
    </w:tbl>
    <w:p w14:paraId="73809555" w14:textId="77777777" w:rsidR="00370DE9" w:rsidRDefault="00370DE9" w:rsidP="00F06F88">
      <w:pPr>
        <w:spacing w:line="360" w:lineRule="auto"/>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1"/>
      </w:tblGrid>
      <w:tr w:rsidR="00370DE9" w14:paraId="72A6DB92" w14:textId="77777777" w:rsidTr="008B2860">
        <w:trPr>
          <w:trHeight w:val="5390"/>
        </w:trPr>
        <w:tc>
          <w:tcPr>
            <w:tcW w:w="9208" w:type="dxa"/>
          </w:tcPr>
          <w:p w14:paraId="26EDD7B7" w14:textId="77777777" w:rsidR="00370DE9" w:rsidRPr="0008596C" w:rsidRDefault="00370DE9" w:rsidP="00F06F88">
            <w:pPr>
              <w:tabs>
                <w:tab w:val="left" w:pos="930"/>
              </w:tabs>
              <w:spacing w:before="240" w:line="360" w:lineRule="auto"/>
              <w:rPr>
                <w:rFonts w:cs="Arial"/>
                <w:b/>
                <w:i/>
                <w:sz w:val="24"/>
                <w:szCs w:val="24"/>
              </w:rPr>
            </w:pPr>
            <w:r w:rsidRPr="0008596C">
              <w:rPr>
                <w:rFonts w:cs="Arial"/>
                <w:i/>
                <w:sz w:val="24"/>
                <w:szCs w:val="24"/>
              </w:rPr>
              <w:t>Esfuerzo = a</w:t>
            </w:r>
            <w:r w:rsidRPr="0008596C">
              <w:rPr>
                <w:rFonts w:cs="Arial"/>
                <w:i/>
                <w:sz w:val="24"/>
                <w:szCs w:val="24"/>
                <w:vertAlign w:val="subscript"/>
              </w:rPr>
              <w:t>b</w:t>
            </w:r>
            <w:r w:rsidRPr="0008596C">
              <w:rPr>
                <w:rFonts w:cs="Arial"/>
                <w:i/>
                <w:sz w:val="24"/>
                <w:szCs w:val="24"/>
              </w:rPr>
              <w:t xml:space="preserve"> * (P</w:t>
            </w:r>
            <w:r w:rsidRPr="0008596C">
              <w:rPr>
                <w:rFonts w:cs="Arial"/>
                <w:i/>
                <w:sz w:val="24"/>
                <w:szCs w:val="24"/>
                <w:vertAlign w:val="subscript"/>
              </w:rPr>
              <w:t xml:space="preserve">c (real) </w:t>
            </w:r>
            <w:r w:rsidRPr="0008596C">
              <w:rPr>
                <w:rFonts w:cs="Arial"/>
                <w:i/>
                <w:sz w:val="24"/>
                <w:szCs w:val="24"/>
              </w:rPr>
              <w:t>)</w:t>
            </w:r>
            <w:r w:rsidRPr="0008596C">
              <w:rPr>
                <w:rFonts w:cs="Arial"/>
                <w:i/>
                <w:sz w:val="24"/>
                <w:szCs w:val="24"/>
                <w:vertAlign w:val="superscript"/>
              </w:rPr>
              <w:t>bb</w:t>
            </w:r>
          </w:p>
          <w:p w14:paraId="0D794872" w14:textId="77777777" w:rsidR="00370DE9" w:rsidRPr="0008596C" w:rsidRDefault="00370DE9" w:rsidP="00F06F88">
            <w:pPr>
              <w:tabs>
                <w:tab w:val="left" w:pos="930"/>
              </w:tabs>
              <w:spacing w:line="360" w:lineRule="auto"/>
              <w:rPr>
                <w:rFonts w:cs="Arial"/>
                <w:b/>
                <w:i/>
                <w:sz w:val="24"/>
                <w:szCs w:val="24"/>
              </w:rPr>
            </w:pPr>
            <w:r w:rsidRPr="0008596C">
              <w:rPr>
                <w:rFonts w:cs="Arial"/>
                <w:i/>
                <w:sz w:val="24"/>
                <w:szCs w:val="24"/>
                <w:vertAlign w:val="subscript"/>
              </w:rPr>
              <w:t xml:space="preserve">                        </w:t>
            </w:r>
            <w:r w:rsidRPr="0008596C">
              <w:rPr>
                <w:rFonts w:cs="Arial"/>
                <w:i/>
                <w:sz w:val="24"/>
                <w:szCs w:val="24"/>
              </w:rPr>
              <w:t xml:space="preserve">= </w:t>
            </w:r>
            <w:r w:rsidR="00697DF5">
              <w:rPr>
                <w:rFonts w:cs="Arial"/>
                <w:i/>
                <w:sz w:val="24"/>
                <w:szCs w:val="24"/>
              </w:rPr>
              <w:t>3,0</w:t>
            </w:r>
            <w:r>
              <w:rPr>
                <w:rFonts w:cs="Arial"/>
                <w:i/>
                <w:sz w:val="24"/>
                <w:szCs w:val="24"/>
              </w:rPr>
              <w:t xml:space="preserve"> * ( </w:t>
            </w:r>
            <w:r w:rsidR="00697DF5">
              <w:rPr>
                <w:rFonts w:cs="Arial"/>
                <w:i/>
                <w:sz w:val="24"/>
                <w:szCs w:val="24"/>
              </w:rPr>
              <w:t>106,3</w:t>
            </w:r>
            <w:r w:rsidRPr="0008596C">
              <w:rPr>
                <w:rFonts w:cs="Arial"/>
                <w:i/>
                <w:sz w:val="24"/>
                <w:szCs w:val="24"/>
              </w:rPr>
              <w:t xml:space="preserve"> )</w:t>
            </w:r>
            <w:r w:rsidR="00697DF5">
              <w:rPr>
                <w:rFonts w:cs="Arial"/>
                <w:i/>
                <w:sz w:val="24"/>
                <w:szCs w:val="24"/>
                <w:vertAlign w:val="superscript"/>
              </w:rPr>
              <w:t>1,12</w:t>
            </w:r>
          </w:p>
          <w:p w14:paraId="00DD0367" w14:textId="77777777" w:rsidR="00370DE9" w:rsidRPr="0008596C" w:rsidRDefault="00370DE9" w:rsidP="00F06F88">
            <w:pPr>
              <w:tabs>
                <w:tab w:val="left" w:pos="930"/>
              </w:tabs>
              <w:spacing w:line="360" w:lineRule="auto"/>
              <w:jc w:val="right"/>
              <w:rPr>
                <w:rFonts w:cs="Arial"/>
                <w:i/>
                <w:sz w:val="24"/>
                <w:szCs w:val="24"/>
              </w:rPr>
            </w:pPr>
            <w:r w:rsidRPr="0008596C">
              <w:rPr>
                <w:rFonts w:cs="Arial"/>
                <w:i/>
                <w:sz w:val="24"/>
                <w:szCs w:val="24"/>
              </w:rPr>
              <w:t xml:space="preserve">Esfuerzo = </w:t>
            </w:r>
            <w:r w:rsidR="00697DF5">
              <w:rPr>
                <w:rFonts w:cs="Arial"/>
                <w:i/>
                <w:sz w:val="24"/>
                <w:szCs w:val="24"/>
              </w:rPr>
              <w:t>558,3</w:t>
            </w:r>
          </w:p>
          <w:p w14:paraId="39D82C8F" w14:textId="77777777" w:rsidR="00370DE9" w:rsidRPr="0008596C" w:rsidRDefault="00370DE9" w:rsidP="00F06F88">
            <w:pPr>
              <w:tabs>
                <w:tab w:val="left" w:pos="930"/>
              </w:tabs>
              <w:spacing w:line="360" w:lineRule="auto"/>
              <w:rPr>
                <w:rFonts w:cs="Arial"/>
                <w:b/>
                <w:i/>
                <w:sz w:val="24"/>
                <w:szCs w:val="24"/>
              </w:rPr>
            </w:pPr>
          </w:p>
          <w:p w14:paraId="35322EE3" w14:textId="77777777" w:rsidR="00370DE9" w:rsidRPr="0008596C" w:rsidRDefault="00370DE9" w:rsidP="00F06F88">
            <w:pPr>
              <w:tabs>
                <w:tab w:val="left" w:pos="930"/>
              </w:tabs>
              <w:spacing w:line="360" w:lineRule="auto"/>
              <w:rPr>
                <w:rFonts w:cs="Arial"/>
                <w:b/>
                <w:i/>
                <w:sz w:val="24"/>
                <w:szCs w:val="24"/>
              </w:rPr>
            </w:pPr>
            <w:r w:rsidRPr="0008596C">
              <w:rPr>
                <w:rFonts w:cs="Arial"/>
                <w:i/>
                <w:sz w:val="24"/>
                <w:szCs w:val="24"/>
              </w:rPr>
              <w:t>Duración = c</w:t>
            </w:r>
            <w:r w:rsidRPr="0008596C">
              <w:rPr>
                <w:rFonts w:cs="Arial"/>
                <w:i/>
                <w:sz w:val="24"/>
                <w:szCs w:val="24"/>
                <w:vertAlign w:val="subscript"/>
              </w:rPr>
              <w:t>b</w:t>
            </w:r>
            <w:r w:rsidRPr="0008596C">
              <w:rPr>
                <w:rFonts w:cs="Arial"/>
                <w:i/>
                <w:sz w:val="24"/>
                <w:szCs w:val="24"/>
              </w:rPr>
              <w:t xml:space="preserve"> * (Esfuerzo)</w:t>
            </w:r>
            <w:r w:rsidRPr="0008596C">
              <w:rPr>
                <w:rFonts w:cs="Arial"/>
                <w:i/>
                <w:sz w:val="24"/>
                <w:szCs w:val="24"/>
                <w:vertAlign w:val="superscript"/>
              </w:rPr>
              <w:t>db</w:t>
            </w:r>
          </w:p>
          <w:p w14:paraId="613D7D99" w14:textId="77777777" w:rsidR="00370DE9" w:rsidRPr="0008596C" w:rsidRDefault="00370DE9" w:rsidP="00F06F88">
            <w:pPr>
              <w:tabs>
                <w:tab w:val="left" w:pos="930"/>
              </w:tabs>
              <w:spacing w:line="360" w:lineRule="auto"/>
              <w:rPr>
                <w:rFonts w:cs="Arial"/>
                <w:i/>
                <w:sz w:val="24"/>
                <w:szCs w:val="24"/>
              </w:rPr>
            </w:pPr>
            <w:r w:rsidRPr="0008596C">
              <w:rPr>
                <w:rFonts w:cs="Arial"/>
                <w:i/>
                <w:sz w:val="24"/>
                <w:szCs w:val="24"/>
              </w:rPr>
              <w:t xml:space="preserve">                = 2,5 * ( </w:t>
            </w:r>
            <w:r w:rsidR="00697DF5">
              <w:rPr>
                <w:rFonts w:cs="Arial"/>
                <w:i/>
                <w:sz w:val="24"/>
                <w:szCs w:val="24"/>
              </w:rPr>
              <w:t>558,3</w:t>
            </w:r>
            <w:r w:rsidRPr="0008596C">
              <w:rPr>
                <w:rFonts w:cs="Arial"/>
                <w:i/>
                <w:sz w:val="24"/>
                <w:szCs w:val="24"/>
              </w:rPr>
              <w:t>)</w:t>
            </w:r>
            <w:r w:rsidR="00697DF5">
              <w:rPr>
                <w:rFonts w:cs="Arial"/>
                <w:i/>
                <w:sz w:val="24"/>
                <w:szCs w:val="24"/>
                <w:vertAlign w:val="superscript"/>
              </w:rPr>
              <w:t>0,35</w:t>
            </w:r>
          </w:p>
          <w:p w14:paraId="0F084D32" w14:textId="77777777" w:rsidR="00370DE9" w:rsidRPr="0008596C" w:rsidRDefault="00370DE9" w:rsidP="00F06F88">
            <w:pPr>
              <w:tabs>
                <w:tab w:val="left" w:pos="930"/>
              </w:tabs>
              <w:spacing w:line="360" w:lineRule="auto"/>
              <w:jc w:val="right"/>
              <w:rPr>
                <w:rFonts w:cs="Arial"/>
                <w:i/>
                <w:sz w:val="24"/>
                <w:szCs w:val="24"/>
              </w:rPr>
            </w:pPr>
            <w:r w:rsidRPr="0008596C">
              <w:rPr>
                <w:rFonts w:cs="Arial"/>
                <w:i/>
                <w:sz w:val="24"/>
                <w:szCs w:val="24"/>
              </w:rPr>
              <w:t xml:space="preserve"> Duración = </w:t>
            </w:r>
            <w:r w:rsidR="00697DF5">
              <w:rPr>
                <w:rFonts w:cs="Arial"/>
                <w:i/>
                <w:sz w:val="24"/>
                <w:szCs w:val="24"/>
              </w:rPr>
              <w:t>22</w:t>
            </w:r>
          </w:p>
          <w:p w14:paraId="4C863F3F" w14:textId="77777777" w:rsidR="00370DE9" w:rsidRPr="0008596C" w:rsidRDefault="00370DE9" w:rsidP="00F06F88">
            <w:pPr>
              <w:tabs>
                <w:tab w:val="left" w:pos="930"/>
              </w:tabs>
              <w:spacing w:line="360" w:lineRule="auto"/>
              <w:rPr>
                <w:rFonts w:cs="Arial"/>
                <w:i/>
                <w:sz w:val="24"/>
                <w:szCs w:val="24"/>
              </w:rPr>
            </w:pPr>
            <w:r>
              <w:rPr>
                <w:rFonts w:cs="Arial"/>
                <w:i/>
                <w:sz w:val="24"/>
                <w:szCs w:val="24"/>
              </w:rPr>
              <w:t xml:space="preserve"> </w:t>
            </w:r>
          </w:p>
          <w:p w14:paraId="553523AF" w14:textId="77777777" w:rsidR="008B2860" w:rsidRPr="008B2860" w:rsidRDefault="00370DE9" w:rsidP="00F06F88">
            <w:pPr>
              <w:spacing w:line="360" w:lineRule="auto"/>
              <w:rPr>
                <w:rFonts w:cs="Arial"/>
                <w:i/>
                <w:sz w:val="24"/>
                <w:szCs w:val="24"/>
              </w:rPr>
            </w:pPr>
            <w:r w:rsidRPr="0008596C">
              <w:rPr>
                <w:rFonts w:cs="Arial"/>
                <w:i/>
                <w:sz w:val="24"/>
                <w:szCs w:val="24"/>
              </w:rPr>
              <w:t>Donde l</w:t>
            </w:r>
            <w:r w:rsidR="00697DF5">
              <w:rPr>
                <w:rFonts w:cs="Arial"/>
                <w:i/>
                <w:sz w:val="24"/>
                <w:szCs w:val="24"/>
              </w:rPr>
              <w:t>a duración del proyecto es de 22</w:t>
            </w:r>
            <w:r w:rsidRPr="0008596C">
              <w:rPr>
                <w:rFonts w:cs="Arial"/>
                <w:i/>
                <w:sz w:val="24"/>
                <w:szCs w:val="24"/>
              </w:rPr>
              <w:t xml:space="preserve"> semanas.</w:t>
            </w:r>
          </w:p>
        </w:tc>
      </w:tr>
    </w:tbl>
    <w:p w14:paraId="06425891" w14:textId="77777777" w:rsidR="00370DE9" w:rsidRDefault="00370DE9" w:rsidP="00F06F88">
      <w:pPr>
        <w:spacing w:line="360" w:lineRule="auto"/>
        <w:rPr>
          <w:rFonts w:cs="Arial"/>
        </w:rPr>
      </w:pPr>
    </w:p>
    <w:p w14:paraId="3A4C7523" w14:textId="77777777" w:rsidR="008B2860" w:rsidRDefault="008B2860" w:rsidP="00F06F88">
      <w:pPr>
        <w:spacing w:line="360" w:lineRule="auto"/>
        <w:rPr>
          <w:rFonts w:cs="Arial"/>
        </w:rPr>
      </w:pPr>
    </w:p>
    <w:p w14:paraId="22369DFA" w14:textId="77777777" w:rsidR="008B2860" w:rsidRDefault="008B2860" w:rsidP="00F06F88">
      <w:pPr>
        <w:spacing w:line="360" w:lineRule="auto"/>
        <w:rPr>
          <w:rFonts w:cs="Arial"/>
        </w:rPr>
      </w:pPr>
    </w:p>
    <w:p w14:paraId="245746A1" w14:textId="77777777" w:rsidR="008B2860" w:rsidDel="008925E2" w:rsidRDefault="008B2860" w:rsidP="00F06F88">
      <w:pPr>
        <w:spacing w:line="360" w:lineRule="auto"/>
        <w:rPr>
          <w:del w:id="3086" w:author="Luffi" w:date="2017-07-03T23:53:00Z"/>
          <w:rFonts w:cs="Arial"/>
        </w:rPr>
      </w:pPr>
    </w:p>
    <w:p w14:paraId="433D5AEA" w14:textId="77777777" w:rsidR="008B2860" w:rsidDel="008925E2" w:rsidRDefault="008B2860" w:rsidP="00F06F88">
      <w:pPr>
        <w:spacing w:line="360" w:lineRule="auto"/>
        <w:rPr>
          <w:del w:id="3087" w:author="Luffi" w:date="2017-07-03T23:53:00Z"/>
          <w:rFonts w:cs="Arial"/>
        </w:rPr>
      </w:pPr>
    </w:p>
    <w:p w14:paraId="23D5A757" w14:textId="77777777" w:rsidR="008B2860" w:rsidRDefault="008B2860" w:rsidP="00F06F88">
      <w:pPr>
        <w:spacing w:line="360" w:lineRule="auto"/>
        <w:rPr>
          <w:rFonts w:cs="Arial"/>
        </w:rPr>
      </w:pPr>
    </w:p>
    <w:p w14:paraId="56817066" w14:textId="77777777" w:rsidR="00370DE9" w:rsidRPr="00697DF5" w:rsidRDefault="00370DE9" w:rsidP="00060A18">
      <w:pPr>
        <w:pStyle w:val="Prrafodelista"/>
        <w:numPr>
          <w:ilvl w:val="0"/>
          <w:numId w:val="42"/>
        </w:numPr>
        <w:tabs>
          <w:tab w:val="left" w:pos="930"/>
        </w:tabs>
        <w:spacing w:line="360" w:lineRule="auto"/>
        <w:rPr>
          <w:rFonts w:cs="Arial"/>
          <w:i/>
          <w:sz w:val="24"/>
          <w:szCs w:val="24"/>
        </w:rPr>
      </w:pPr>
      <w:r w:rsidRPr="00FD7248">
        <w:rPr>
          <w:rFonts w:cs="Arial"/>
          <w:i/>
          <w:sz w:val="24"/>
          <w:szCs w:val="24"/>
        </w:rPr>
        <w:lastRenderedPageBreak/>
        <w:t>Ahora calculamos el costo SIA</w:t>
      </w:r>
    </w:p>
    <w:tbl>
      <w:tblPr>
        <w:tblW w:w="9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6"/>
      </w:tblGrid>
      <w:tr w:rsidR="00370DE9" w:rsidRPr="00FD7248" w14:paraId="2C79B03A" w14:textId="77777777" w:rsidTr="008B2860">
        <w:trPr>
          <w:trHeight w:val="610"/>
        </w:trPr>
        <w:tc>
          <w:tcPr>
            <w:tcW w:w="9516" w:type="dxa"/>
            <w:shd w:val="clear" w:color="auto" w:fill="auto"/>
            <w:vAlign w:val="center"/>
          </w:tcPr>
          <w:p w14:paraId="3EC1D0F2" w14:textId="77777777" w:rsidR="00370DE9" w:rsidRPr="00FD7248" w:rsidRDefault="00370DE9" w:rsidP="00F06F88">
            <w:pPr>
              <w:tabs>
                <w:tab w:val="left" w:pos="930"/>
              </w:tabs>
              <w:spacing w:line="360" w:lineRule="auto"/>
              <w:jc w:val="center"/>
              <w:rPr>
                <w:rFonts w:cs="Arial"/>
                <w:b/>
              </w:rPr>
            </w:pPr>
            <w:r w:rsidRPr="00FD7248">
              <w:rPr>
                <w:rFonts w:eastAsia="Batang" w:cs="Arial"/>
                <w:b/>
                <w:color w:val="000000"/>
                <w:lang w:val="es-ES" w:eastAsia="es-ES"/>
              </w:rPr>
              <w:t>CÁLCULO DEL COSTO DEL SIA</w:t>
            </w:r>
          </w:p>
        </w:tc>
      </w:tr>
      <w:tr w:rsidR="00370DE9" w14:paraId="5FE1291D" w14:textId="77777777" w:rsidTr="008A2C00">
        <w:trPr>
          <w:trHeight w:val="4243"/>
        </w:trPr>
        <w:tc>
          <w:tcPr>
            <w:tcW w:w="9516" w:type="dxa"/>
          </w:tcPr>
          <w:p w14:paraId="536A7284" w14:textId="77777777" w:rsidR="00370DE9" w:rsidRDefault="00370DE9">
            <w:pPr>
              <w:spacing w:after="0" w:line="360" w:lineRule="auto"/>
              <w:jc w:val="both"/>
              <w:rPr>
                <w:rFonts w:eastAsia="Batang" w:cs="Arial"/>
                <w:i/>
                <w:color w:val="000000"/>
                <w:lang w:val="es-ES" w:eastAsia="es-ES"/>
              </w:rPr>
              <w:pPrChange w:id="3088" w:author="Luffi" w:date="2017-07-03T23:54:00Z">
                <w:pPr>
                  <w:spacing w:line="360" w:lineRule="auto"/>
                  <w:jc w:val="both"/>
                </w:pPr>
              </w:pPrChange>
            </w:pPr>
          </w:p>
          <w:p w14:paraId="35B81CCD" w14:textId="77777777" w:rsidR="00370DE9" w:rsidRPr="00FD7248" w:rsidRDefault="00370DE9">
            <w:pPr>
              <w:spacing w:after="0" w:line="360" w:lineRule="auto"/>
              <w:jc w:val="both"/>
              <w:rPr>
                <w:rFonts w:eastAsia="Batang" w:cs="Arial"/>
                <w:b/>
                <w:bCs/>
                <w:i/>
                <w:color w:val="000000"/>
                <w:lang w:val="es-ES" w:eastAsia="es-ES"/>
              </w:rPr>
              <w:pPrChange w:id="3089" w:author="Luffi" w:date="2017-07-03T23:54:00Z">
                <w:pPr>
                  <w:spacing w:line="360" w:lineRule="auto"/>
                  <w:jc w:val="both"/>
                </w:pPr>
              </w:pPrChange>
            </w:pPr>
            <w:r w:rsidRPr="00FD7248">
              <w:rPr>
                <w:rFonts w:eastAsia="Batang" w:cs="Arial"/>
                <w:i/>
                <w:color w:val="000000"/>
                <w:lang w:val="es-ES" w:eastAsia="es-ES"/>
              </w:rPr>
              <w:t>Para realizar el cálculo del desarrollo del SIA se debe primero establecer un conjunto de métricas como:</w:t>
            </w:r>
          </w:p>
          <w:p w14:paraId="7335BF0F" w14:textId="77777777" w:rsidR="00370DE9" w:rsidRPr="00FD7248" w:rsidRDefault="00370DE9">
            <w:pPr>
              <w:spacing w:after="0" w:line="360" w:lineRule="auto"/>
              <w:jc w:val="both"/>
              <w:rPr>
                <w:rFonts w:eastAsia="Batang" w:cs="Arial"/>
                <w:b/>
                <w:bCs/>
                <w:i/>
                <w:color w:val="000000"/>
                <w:lang w:val="es-ES" w:eastAsia="es-ES"/>
              </w:rPr>
              <w:pPrChange w:id="3090" w:author="Luffi" w:date="2017-07-03T23:54:00Z">
                <w:pPr>
                  <w:spacing w:line="360" w:lineRule="auto"/>
                  <w:jc w:val="both"/>
                </w:pPr>
              </w:pPrChange>
            </w:pPr>
          </w:p>
          <w:p w14:paraId="6FEF9370" w14:textId="77777777" w:rsidR="00736DB8" w:rsidRPr="00FD7248" w:rsidRDefault="00370DE9">
            <w:pPr>
              <w:spacing w:after="0" w:line="360" w:lineRule="auto"/>
              <w:jc w:val="center"/>
              <w:rPr>
                <w:rFonts w:eastAsia="Batang" w:cs="Arial"/>
                <w:bCs/>
                <w:i/>
                <w:color w:val="000000"/>
                <w:lang w:val="es-ES" w:eastAsia="es-ES"/>
              </w:rPr>
              <w:pPrChange w:id="3091" w:author="Luffi" w:date="2017-07-03T23:54:00Z">
                <w:pPr>
                  <w:spacing w:line="360" w:lineRule="auto"/>
                  <w:jc w:val="center"/>
                </w:pPr>
              </w:pPrChange>
            </w:pPr>
            <w:r w:rsidRPr="00FD7248">
              <w:rPr>
                <w:rFonts w:eastAsia="Batang" w:cs="Arial"/>
                <w:i/>
                <w:color w:val="000000"/>
                <w:lang w:val="es-ES" w:eastAsia="es-ES"/>
              </w:rPr>
              <w:t>Productividad= Capacidad de desarrollo por unidad de tiempo</w:t>
            </w:r>
          </w:p>
          <w:p w14:paraId="54F82C98" w14:textId="77777777" w:rsidR="00370DE9" w:rsidRPr="00FD7248" w:rsidRDefault="00370DE9">
            <w:pPr>
              <w:spacing w:after="0" w:line="360" w:lineRule="auto"/>
              <w:jc w:val="center"/>
              <w:rPr>
                <w:rFonts w:eastAsia="Batang" w:cs="Arial"/>
                <w:i/>
                <w:color w:val="000000"/>
                <w:lang w:val="es-ES" w:eastAsia="es-ES"/>
              </w:rPr>
              <w:pPrChange w:id="3092" w:author="Luffi" w:date="2017-07-03T23:54:00Z">
                <w:pPr>
                  <w:spacing w:line="360" w:lineRule="auto"/>
                  <w:jc w:val="center"/>
                </w:pPr>
              </w:pPrChange>
            </w:pPr>
          </w:p>
          <w:p w14:paraId="4FD39544" w14:textId="77777777" w:rsidR="00370DE9" w:rsidRPr="00FD7248" w:rsidRDefault="00370DE9">
            <w:pPr>
              <w:spacing w:after="0" w:line="360" w:lineRule="auto"/>
              <w:jc w:val="both"/>
              <w:rPr>
                <w:rFonts w:eastAsia="Batang" w:cs="Arial"/>
                <w:i/>
                <w:color w:val="000000"/>
                <w:lang w:val="es-ES" w:eastAsia="es-ES"/>
              </w:rPr>
              <w:pPrChange w:id="3093" w:author="Luffi" w:date="2017-07-03T23:54:00Z">
                <w:pPr>
                  <w:spacing w:line="360" w:lineRule="auto"/>
                  <w:jc w:val="both"/>
                </w:pPr>
              </w:pPrChange>
            </w:pPr>
            <w:r w:rsidRPr="00FD7248">
              <w:rPr>
                <w:rFonts w:eastAsia="Batang" w:cs="Arial"/>
                <w:i/>
                <w:color w:val="000000"/>
                <w:lang w:val="es-ES" w:eastAsia="es-ES"/>
              </w:rPr>
              <w:t>Donde la productividad al tratarse de un equipo de desarrollo se aplicará el VE</w:t>
            </w:r>
          </w:p>
          <w:p w14:paraId="03122793" w14:textId="77777777" w:rsidR="00370DE9" w:rsidRPr="00FD7248" w:rsidRDefault="00370DE9">
            <w:pPr>
              <w:spacing w:after="0" w:line="360" w:lineRule="auto"/>
              <w:jc w:val="right"/>
              <w:rPr>
                <w:rFonts w:eastAsia="Batang" w:cs="Arial"/>
                <w:bCs/>
                <w:i/>
                <w:color w:val="000000"/>
                <w:lang w:val="es-ES" w:eastAsia="es-ES"/>
              </w:rPr>
              <w:pPrChange w:id="3094" w:author="Luffi" w:date="2017-07-03T23:54:00Z">
                <w:pPr>
                  <w:spacing w:line="360" w:lineRule="auto"/>
                  <w:jc w:val="right"/>
                </w:pPr>
              </w:pPrChange>
            </w:pPr>
          </w:p>
          <w:p w14:paraId="6A84EC05" w14:textId="77777777" w:rsidR="00370DE9" w:rsidRPr="00FD7248" w:rsidRDefault="00370DE9">
            <w:pPr>
              <w:spacing w:after="0" w:line="360" w:lineRule="auto"/>
              <w:jc w:val="right"/>
              <w:rPr>
                <w:rFonts w:eastAsia="Batang" w:cs="Arial"/>
                <w:bCs/>
                <w:i/>
                <w:color w:val="000000"/>
                <w:lang w:val="es-ES" w:eastAsia="es-ES"/>
              </w:rPr>
              <w:pPrChange w:id="3095" w:author="Luffi" w:date="2017-07-03T23:54:00Z">
                <w:pPr>
                  <w:spacing w:line="360" w:lineRule="auto"/>
                  <w:jc w:val="right"/>
                </w:pPr>
              </w:pPrChange>
            </w:pPr>
            <w:r w:rsidRPr="00FD7248">
              <w:rPr>
                <w:rFonts w:eastAsia="Batang" w:cs="Arial"/>
                <w:i/>
                <w:color w:val="000000"/>
                <w:lang w:val="es-ES" w:eastAsia="es-ES"/>
              </w:rPr>
              <w:t xml:space="preserve">Productividad=6,3 </w:t>
            </w:r>
          </w:p>
          <w:p w14:paraId="085F6FD0" w14:textId="77777777" w:rsidR="00370DE9" w:rsidRPr="00FD7248" w:rsidRDefault="00370DE9">
            <w:pPr>
              <w:spacing w:after="0" w:line="360" w:lineRule="auto"/>
              <w:rPr>
                <w:rFonts w:eastAsia="Batang" w:cs="Arial"/>
                <w:b/>
                <w:bCs/>
                <w:i/>
                <w:color w:val="000000"/>
                <w:lang w:val="es-ES" w:eastAsia="es-ES"/>
              </w:rPr>
              <w:pPrChange w:id="3096" w:author="Luffi" w:date="2017-07-03T23:54:00Z">
                <w:pPr>
                  <w:spacing w:line="360" w:lineRule="auto"/>
                </w:pPr>
              </w:pPrChange>
            </w:pPr>
          </w:p>
          <w:p w14:paraId="50512992" w14:textId="77777777" w:rsidR="00370DE9" w:rsidRPr="00FD7248" w:rsidRDefault="00370DE9">
            <w:pPr>
              <w:spacing w:after="0" w:line="360" w:lineRule="auto"/>
              <w:rPr>
                <w:rFonts w:eastAsia="Batang" w:cs="Arial"/>
                <w:b/>
                <w:bCs/>
                <w:i/>
                <w:color w:val="000000"/>
                <w:lang w:val="es-ES" w:eastAsia="es-ES"/>
              </w:rPr>
              <w:pPrChange w:id="3097" w:author="Luffi" w:date="2017-07-03T23:54:00Z">
                <w:pPr>
                  <w:spacing w:line="360" w:lineRule="auto"/>
                </w:pPr>
              </w:pPrChange>
            </w:pPr>
            <w:r w:rsidRPr="00FD7248">
              <w:rPr>
                <w:rFonts w:eastAsia="Batang" w:cs="Arial"/>
                <w:i/>
                <w:color w:val="000000"/>
                <w:lang w:val="es-ES" w:eastAsia="es-ES"/>
              </w:rPr>
              <w:t>Donde:</w:t>
            </w:r>
          </w:p>
          <w:p w14:paraId="54B4A9EB" w14:textId="77777777" w:rsidR="00370DE9" w:rsidRPr="00FD7248" w:rsidRDefault="00370DE9">
            <w:pPr>
              <w:spacing w:after="0" w:line="360" w:lineRule="auto"/>
              <w:rPr>
                <w:rFonts w:asciiTheme="majorHAnsi" w:eastAsia="Batang" w:hAnsiTheme="majorHAnsi" w:cs="Arial"/>
                <w:color w:val="000000"/>
                <w:lang w:val="es-ES" w:eastAsia="es-ES"/>
              </w:rPr>
              <w:pPrChange w:id="3098" w:author="Luffi" w:date="2017-07-03T23:54:00Z">
                <w:pPr>
                  <w:spacing w:line="360" w:lineRule="auto"/>
                </w:pPr>
              </w:pPrChange>
            </w:pPr>
          </w:p>
          <w:p w14:paraId="31E77B15" w14:textId="77777777" w:rsidR="00370DE9" w:rsidRPr="00FD7248" w:rsidRDefault="00370DE9">
            <w:pPr>
              <w:spacing w:after="0" w:line="360" w:lineRule="auto"/>
              <w:rPr>
                <w:rFonts w:eastAsia="Batang" w:cs="Arial"/>
                <w:b/>
                <w:bCs/>
                <w:i/>
                <w:color w:val="000000"/>
                <w:lang w:val="es-ES" w:eastAsia="es-ES"/>
              </w:rPr>
              <w:pPrChange w:id="3099" w:author="Luffi" w:date="2017-07-03T23:54:00Z">
                <w:pPr>
                  <w:spacing w:line="360" w:lineRule="auto"/>
                </w:pPr>
              </w:pPrChange>
            </w:pPr>
            <w:r w:rsidRPr="00FD7248">
              <w:rPr>
                <w:rFonts w:eastAsia="Batang" w:cs="Arial"/>
                <w:i/>
                <w:color w:val="000000"/>
                <w:lang w:val="es-ES" w:eastAsia="es-ES"/>
              </w:rPr>
              <w:t xml:space="preserve">Línea Base: (Fuente sueldos </w:t>
            </w:r>
            <w:r w:rsidR="002D0E8E">
              <w:rPr>
                <w:rFonts w:eastAsia="Batang" w:cs="Arial"/>
                <w:i/>
                <w:color w:val="000000"/>
                <w:lang w:val="es-ES" w:eastAsia="es-ES"/>
              </w:rPr>
              <w:t xml:space="preserve">y ganancias </w:t>
            </w:r>
            <w:r w:rsidRPr="00FD7248">
              <w:rPr>
                <w:rFonts w:eastAsia="Batang" w:cs="Arial"/>
                <w:i/>
                <w:color w:val="000000"/>
                <w:lang w:val="es-ES" w:eastAsia="es-ES"/>
              </w:rPr>
              <w:t>d</w:t>
            </w:r>
            <w:r w:rsidR="00D75262">
              <w:rPr>
                <w:rFonts w:eastAsia="Batang" w:cs="Arial"/>
                <w:i/>
                <w:color w:val="000000"/>
                <w:lang w:val="es-ES" w:eastAsia="es-ES"/>
              </w:rPr>
              <w:t>el Centro Médico de Especialidades Esculapio S.R.L.</w:t>
            </w:r>
          </w:p>
          <w:p w14:paraId="18699EE3" w14:textId="77777777" w:rsidR="00370DE9" w:rsidRPr="00FD7248" w:rsidRDefault="00370DE9">
            <w:pPr>
              <w:spacing w:after="0" w:line="360" w:lineRule="auto"/>
              <w:rPr>
                <w:rFonts w:eastAsia="Batang" w:cs="Arial"/>
                <w:b/>
                <w:bCs/>
                <w:i/>
                <w:color w:val="000000"/>
                <w:lang w:val="es-ES" w:eastAsia="es-ES"/>
              </w:rPr>
              <w:pPrChange w:id="3100" w:author="Luffi" w:date="2017-07-03T23:54:00Z">
                <w:pPr>
                  <w:spacing w:line="360" w:lineRule="auto"/>
                </w:pPr>
              </w:pPrChange>
            </w:pPr>
          </w:p>
          <w:p w14:paraId="27011E2B" w14:textId="77777777" w:rsidR="00370DE9" w:rsidRPr="00FD7248" w:rsidRDefault="00370DE9">
            <w:pPr>
              <w:spacing w:after="0" w:line="360" w:lineRule="auto"/>
              <w:rPr>
                <w:rFonts w:eastAsia="Batang" w:cs="Arial"/>
                <w:bCs/>
                <w:i/>
                <w:color w:val="000000"/>
                <w:lang w:val="es-ES" w:eastAsia="es-ES"/>
              </w:rPr>
              <w:pPrChange w:id="3101" w:author="Luffi" w:date="2017-07-03T23:54:00Z">
                <w:pPr>
                  <w:spacing w:line="360" w:lineRule="auto"/>
                </w:pPr>
              </w:pPrChange>
            </w:pPr>
            <w:r w:rsidRPr="00FD7248">
              <w:rPr>
                <w:rFonts w:eastAsia="Batang" w:cs="Arial"/>
                <w:i/>
                <w:color w:val="000000"/>
                <w:lang w:val="es-ES" w:eastAsia="es-ES"/>
              </w:rPr>
              <w:t>V</w:t>
            </w:r>
            <w:r w:rsidRPr="00FD7248">
              <w:rPr>
                <w:rFonts w:eastAsia="Batang" w:cs="Arial"/>
                <w:i/>
                <w:color w:val="000000"/>
                <w:vertAlign w:val="subscript"/>
                <w:lang w:val="es-ES" w:eastAsia="es-ES"/>
              </w:rPr>
              <w:t xml:space="preserve">E (COSTO) </w:t>
            </w:r>
            <w:r w:rsidRPr="00FD7248">
              <w:rPr>
                <w:rFonts w:eastAsia="Batang" w:cs="Arial"/>
                <w:i/>
                <w:color w:val="000000"/>
                <w:lang w:val="es-ES" w:eastAsia="es-ES"/>
              </w:rPr>
              <w:t>= (a+4*m+b)/6</w:t>
            </w:r>
          </w:p>
          <w:p w14:paraId="70EF17D5" w14:textId="77777777" w:rsidR="00370DE9" w:rsidRPr="00FD7248" w:rsidRDefault="00D75262">
            <w:pPr>
              <w:spacing w:after="0" w:line="360" w:lineRule="auto"/>
              <w:rPr>
                <w:rFonts w:eastAsia="Batang" w:cs="Arial"/>
                <w:b/>
                <w:bCs/>
                <w:i/>
                <w:color w:val="000000"/>
                <w:lang w:val="es-ES" w:eastAsia="es-ES"/>
              </w:rPr>
              <w:pPrChange w:id="3102" w:author="Luffi" w:date="2017-07-03T23:54:00Z">
                <w:pPr>
                  <w:spacing w:line="360" w:lineRule="auto"/>
                </w:pPr>
              </w:pPrChange>
            </w:pPr>
            <w:r>
              <w:rPr>
                <w:rFonts w:eastAsia="Batang" w:cs="Arial"/>
                <w:i/>
                <w:color w:val="000000"/>
                <w:lang w:val="es-ES" w:eastAsia="es-ES"/>
              </w:rPr>
              <w:t xml:space="preserve">               = (2.000,0 + 4*4.300,0 + 6.200,0</w:t>
            </w:r>
            <w:r w:rsidRPr="00FD7248">
              <w:rPr>
                <w:rFonts w:eastAsia="Batang" w:cs="Arial"/>
                <w:i/>
                <w:color w:val="000000"/>
                <w:lang w:val="es-ES" w:eastAsia="es-ES"/>
              </w:rPr>
              <w:t>)</w:t>
            </w:r>
            <w:r w:rsidR="00370DE9" w:rsidRPr="00FD7248">
              <w:rPr>
                <w:rFonts w:eastAsia="Batang" w:cs="Arial"/>
                <w:i/>
                <w:color w:val="000000"/>
                <w:lang w:val="es-ES" w:eastAsia="es-ES"/>
              </w:rPr>
              <w:t xml:space="preserve"> / 6 </w:t>
            </w:r>
          </w:p>
          <w:p w14:paraId="1F7239C5" w14:textId="77777777" w:rsidR="00370DE9" w:rsidRPr="00FD7248" w:rsidRDefault="00370DE9">
            <w:pPr>
              <w:spacing w:after="0" w:line="360" w:lineRule="auto"/>
              <w:jc w:val="right"/>
              <w:rPr>
                <w:rFonts w:eastAsia="Batang" w:cs="Arial"/>
                <w:bCs/>
                <w:i/>
                <w:color w:val="000000"/>
                <w:lang w:val="es-ES" w:eastAsia="es-ES"/>
              </w:rPr>
              <w:pPrChange w:id="3103" w:author="Luffi" w:date="2017-07-03T23:54:00Z">
                <w:pPr>
                  <w:spacing w:line="360" w:lineRule="auto"/>
                  <w:jc w:val="right"/>
                </w:pPr>
              </w:pPrChange>
            </w:pPr>
            <w:r w:rsidRPr="00FD7248">
              <w:rPr>
                <w:rFonts w:eastAsia="Batang" w:cs="Arial"/>
                <w:i/>
                <w:color w:val="000000"/>
                <w:lang w:val="es-ES" w:eastAsia="es-ES"/>
              </w:rPr>
              <w:t>V</w:t>
            </w:r>
            <w:r w:rsidRPr="00FD7248">
              <w:rPr>
                <w:rFonts w:eastAsia="Batang" w:cs="Arial"/>
                <w:i/>
                <w:color w:val="000000"/>
                <w:vertAlign w:val="subscript"/>
                <w:lang w:val="es-ES" w:eastAsia="es-ES"/>
              </w:rPr>
              <w:t xml:space="preserve">E (COSTO) </w:t>
            </w:r>
            <w:r w:rsidR="00D75262">
              <w:rPr>
                <w:rFonts w:eastAsia="Batang" w:cs="Arial"/>
                <w:i/>
                <w:color w:val="000000"/>
                <w:lang w:val="es-ES" w:eastAsia="es-ES"/>
              </w:rPr>
              <w:t>= 4233,3</w:t>
            </w:r>
          </w:p>
          <w:p w14:paraId="7C1F09EA" w14:textId="77777777" w:rsidR="00370DE9" w:rsidRPr="00FD7248" w:rsidRDefault="00370DE9">
            <w:pPr>
              <w:spacing w:after="0" w:line="360" w:lineRule="auto"/>
              <w:rPr>
                <w:rFonts w:eastAsia="Batang" w:cs="Arial"/>
                <w:b/>
                <w:bCs/>
                <w:i/>
                <w:color w:val="000000"/>
                <w:lang w:val="es-ES" w:eastAsia="es-ES"/>
              </w:rPr>
              <w:pPrChange w:id="3104" w:author="Luffi" w:date="2017-07-03T23:54:00Z">
                <w:pPr>
                  <w:spacing w:line="360" w:lineRule="auto"/>
                </w:pPr>
              </w:pPrChange>
            </w:pPr>
          </w:p>
          <w:p w14:paraId="4DCC3D8F" w14:textId="77777777" w:rsidR="00370DE9" w:rsidRPr="00FD7248" w:rsidRDefault="00370DE9">
            <w:pPr>
              <w:spacing w:after="0" w:line="360" w:lineRule="auto"/>
              <w:rPr>
                <w:rFonts w:eastAsia="Batang" w:cs="Arial"/>
                <w:bCs/>
                <w:i/>
                <w:color w:val="000000"/>
                <w:lang w:val="es-ES" w:eastAsia="es-ES"/>
              </w:rPr>
              <w:pPrChange w:id="3105" w:author="Luffi" w:date="2017-07-03T23:54:00Z">
                <w:pPr>
                  <w:spacing w:line="360" w:lineRule="auto"/>
                </w:pPr>
              </w:pPrChange>
            </w:pPr>
            <w:r w:rsidRPr="00FD7248">
              <w:rPr>
                <w:rFonts w:eastAsia="Batang" w:cs="Arial"/>
                <w:i/>
                <w:color w:val="000000"/>
                <w:lang w:val="es-ES" w:eastAsia="es-ES"/>
              </w:rPr>
              <w:t xml:space="preserve">Costo por métrica </w:t>
            </w:r>
            <w:r w:rsidR="002D0E8E">
              <w:rPr>
                <w:rFonts w:eastAsia="Batang" w:cs="Arial"/>
                <w:i/>
                <w:color w:val="000000"/>
                <w:lang w:val="es-ES" w:eastAsia="es-ES"/>
              </w:rPr>
              <w:t xml:space="preserve">= </w:t>
            </w:r>
            <w:r w:rsidRPr="00FD7248">
              <w:rPr>
                <w:rFonts w:eastAsia="Batang" w:cs="Arial"/>
                <w:i/>
                <w:color w:val="000000"/>
                <w:lang w:val="es-ES" w:eastAsia="es-ES"/>
              </w:rPr>
              <w:t>V</w:t>
            </w:r>
            <w:r w:rsidRPr="00FD7248">
              <w:rPr>
                <w:rFonts w:eastAsia="Batang" w:cs="Arial"/>
                <w:i/>
                <w:color w:val="000000"/>
                <w:vertAlign w:val="subscript"/>
                <w:lang w:val="es-ES" w:eastAsia="es-ES"/>
              </w:rPr>
              <w:t xml:space="preserve">E (COSTO) </w:t>
            </w:r>
            <w:r w:rsidRPr="00FD7248">
              <w:rPr>
                <w:rFonts w:eastAsia="Batang" w:cs="Arial"/>
                <w:i/>
                <w:color w:val="000000"/>
                <w:lang w:val="es-ES" w:eastAsia="es-ES"/>
              </w:rPr>
              <w:t xml:space="preserve">/ Productividad </w:t>
            </w:r>
          </w:p>
          <w:p w14:paraId="2F6271FD" w14:textId="77777777" w:rsidR="00370DE9" w:rsidRPr="00FD7248" w:rsidRDefault="00370DE9">
            <w:pPr>
              <w:spacing w:after="0" w:line="360" w:lineRule="auto"/>
              <w:rPr>
                <w:rFonts w:eastAsia="Batang" w:cs="Arial"/>
                <w:bCs/>
                <w:i/>
                <w:color w:val="000000"/>
                <w:lang w:val="es-ES" w:eastAsia="es-ES"/>
              </w:rPr>
              <w:pPrChange w:id="3106" w:author="Luffi" w:date="2017-07-03T23:54:00Z">
                <w:pPr>
                  <w:spacing w:line="360" w:lineRule="auto"/>
                </w:pPr>
              </w:pPrChange>
            </w:pPr>
            <w:r w:rsidRPr="00FD7248">
              <w:rPr>
                <w:rFonts w:eastAsia="Batang" w:cs="Arial"/>
                <w:i/>
                <w:color w:val="000000"/>
                <w:lang w:val="es-ES" w:eastAsia="es-ES"/>
              </w:rPr>
              <w:t xml:space="preserve">                               = </w:t>
            </w:r>
            <w:r w:rsidR="00D75262">
              <w:rPr>
                <w:rFonts w:eastAsia="Batang" w:cs="Arial"/>
                <w:i/>
                <w:color w:val="000000"/>
                <w:lang w:val="es-ES" w:eastAsia="es-ES"/>
              </w:rPr>
              <w:t>4233,3</w:t>
            </w:r>
            <w:r w:rsidRPr="00FD7248">
              <w:rPr>
                <w:rFonts w:eastAsia="Batang" w:cs="Arial"/>
                <w:i/>
                <w:color w:val="000000"/>
                <w:lang w:val="es-ES" w:eastAsia="es-ES"/>
              </w:rPr>
              <w:t xml:space="preserve"> </w:t>
            </w:r>
            <w:r w:rsidR="002D0E8E" w:rsidRPr="00FD7248">
              <w:rPr>
                <w:rFonts w:eastAsia="Batang" w:cs="Arial"/>
                <w:i/>
                <w:color w:val="000000"/>
                <w:lang w:val="es-ES" w:eastAsia="es-ES"/>
              </w:rPr>
              <w:t>/ 6</w:t>
            </w:r>
            <w:r w:rsidRPr="00FD7248">
              <w:rPr>
                <w:rFonts w:eastAsia="Batang" w:cs="Arial"/>
                <w:i/>
                <w:color w:val="000000"/>
                <w:lang w:val="es-ES" w:eastAsia="es-ES"/>
              </w:rPr>
              <w:t>,3</w:t>
            </w:r>
          </w:p>
          <w:p w14:paraId="6EBBC4FC" w14:textId="77777777" w:rsidR="00370DE9" w:rsidRPr="00FD7248" w:rsidRDefault="00370DE9">
            <w:pPr>
              <w:spacing w:after="0" w:line="360" w:lineRule="auto"/>
              <w:jc w:val="right"/>
              <w:rPr>
                <w:rFonts w:eastAsia="Batang" w:cs="Arial"/>
                <w:bCs/>
                <w:i/>
                <w:color w:val="000000"/>
                <w:lang w:val="es-ES" w:eastAsia="es-ES"/>
              </w:rPr>
              <w:pPrChange w:id="3107" w:author="Luffi" w:date="2017-07-03T23:54:00Z">
                <w:pPr>
                  <w:spacing w:line="360" w:lineRule="auto"/>
                  <w:jc w:val="right"/>
                </w:pPr>
              </w:pPrChange>
            </w:pPr>
            <w:r w:rsidRPr="00FD7248">
              <w:rPr>
                <w:rFonts w:eastAsia="Batang" w:cs="Arial"/>
                <w:i/>
                <w:color w:val="000000"/>
                <w:lang w:val="es-ES" w:eastAsia="es-ES"/>
              </w:rPr>
              <w:t xml:space="preserve">Costo por métrica = </w:t>
            </w:r>
            <w:r w:rsidR="002D0E8E">
              <w:rPr>
                <w:rFonts w:eastAsia="Batang" w:cs="Arial"/>
                <w:i/>
                <w:color w:val="000000"/>
                <w:lang w:val="es-ES" w:eastAsia="es-ES"/>
              </w:rPr>
              <w:t>671,9</w:t>
            </w:r>
          </w:p>
          <w:p w14:paraId="3480DBBA" w14:textId="77777777" w:rsidR="00370DE9" w:rsidRPr="00FD7248" w:rsidRDefault="00370DE9">
            <w:pPr>
              <w:spacing w:after="0" w:line="360" w:lineRule="auto"/>
              <w:rPr>
                <w:rFonts w:eastAsia="Batang" w:cs="Arial"/>
                <w:b/>
                <w:bCs/>
                <w:i/>
                <w:color w:val="000000"/>
                <w:lang w:val="es-ES" w:eastAsia="es-ES"/>
              </w:rPr>
              <w:pPrChange w:id="3108" w:author="Luffi" w:date="2017-07-03T23:54:00Z">
                <w:pPr>
                  <w:spacing w:line="360" w:lineRule="auto"/>
                </w:pPr>
              </w:pPrChange>
            </w:pPr>
          </w:p>
          <w:p w14:paraId="4E7A42DD" w14:textId="77777777" w:rsidR="00370DE9" w:rsidRDefault="002D0E8E">
            <w:pPr>
              <w:spacing w:after="0" w:line="360" w:lineRule="auto"/>
              <w:rPr>
                <w:rFonts w:eastAsia="Batang" w:cs="Arial"/>
                <w:i/>
                <w:color w:val="000000"/>
                <w:vertAlign w:val="subscript"/>
                <w:lang w:val="es-ES" w:eastAsia="es-ES"/>
              </w:rPr>
              <w:pPrChange w:id="3109" w:author="Luffi" w:date="2017-07-03T23:54:00Z">
                <w:pPr>
                  <w:spacing w:line="360" w:lineRule="auto"/>
                </w:pPr>
              </w:pPrChange>
            </w:pPr>
            <w:r w:rsidRPr="00FD7248">
              <w:rPr>
                <w:rFonts w:eastAsia="Batang" w:cs="Arial"/>
                <w:i/>
                <w:color w:val="000000"/>
                <w:lang w:val="es-ES" w:eastAsia="es-ES"/>
              </w:rPr>
              <w:t>Finalmente,</w:t>
            </w:r>
            <w:r w:rsidR="00370DE9" w:rsidRPr="00FD7248">
              <w:rPr>
                <w:rFonts w:eastAsia="Batang" w:cs="Arial"/>
                <w:i/>
                <w:color w:val="000000"/>
                <w:lang w:val="es-ES" w:eastAsia="es-ES"/>
              </w:rPr>
              <w:t xml:space="preserve"> el costo del SIA = Costo por métrica * P</w:t>
            </w:r>
            <w:r w:rsidR="00370DE9" w:rsidRPr="00FD7248">
              <w:rPr>
                <w:rFonts w:eastAsia="Batang" w:cs="Arial"/>
                <w:i/>
                <w:color w:val="000000"/>
                <w:vertAlign w:val="subscript"/>
                <w:lang w:val="es-ES" w:eastAsia="es-ES"/>
              </w:rPr>
              <w:t>c(REAL)</w:t>
            </w:r>
          </w:p>
          <w:p w14:paraId="4363FF63" w14:textId="77777777" w:rsidR="00370DE9" w:rsidRDefault="00370DE9">
            <w:pPr>
              <w:spacing w:after="0" w:line="360" w:lineRule="auto"/>
              <w:rPr>
                <w:rFonts w:eastAsia="Batang" w:cs="Arial"/>
                <w:i/>
                <w:color w:val="000000"/>
                <w:vertAlign w:val="subscript"/>
                <w:lang w:val="es-ES" w:eastAsia="es-ES"/>
              </w:rPr>
              <w:pPrChange w:id="3110" w:author="Luffi" w:date="2017-07-03T23:54:00Z">
                <w:pPr>
                  <w:spacing w:line="360" w:lineRule="auto"/>
                </w:pPr>
              </w:pPrChange>
            </w:pPr>
          </w:p>
          <w:p w14:paraId="6E495067" w14:textId="77777777" w:rsidR="00370DE9" w:rsidRDefault="00370DE9">
            <w:pPr>
              <w:spacing w:after="0" w:line="360" w:lineRule="auto"/>
              <w:rPr>
                <w:rFonts w:eastAsia="Batang" w:cs="Arial"/>
                <w:b/>
                <w:bCs/>
                <w:i/>
                <w:color w:val="000000"/>
                <w:sz w:val="24"/>
                <w:szCs w:val="24"/>
                <w:lang w:val="es-ES" w:eastAsia="es-ES"/>
              </w:rPr>
              <w:pPrChange w:id="3111" w:author="Luffi" w:date="2017-07-03T23:54:00Z">
                <w:pPr>
                  <w:spacing w:line="360" w:lineRule="auto"/>
                </w:pPr>
              </w:pPrChange>
            </w:pPr>
            <w:r>
              <w:rPr>
                <w:rFonts w:eastAsia="Batang" w:cs="Arial"/>
                <w:i/>
                <w:color w:val="000000"/>
                <w:sz w:val="24"/>
                <w:szCs w:val="24"/>
                <w:lang w:val="es-ES" w:eastAsia="es-ES"/>
              </w:rPr>
              <w:t xml:space="preserve">                </w:t>
            </w:r>
            <w:r w:rsidR="002D0E8E">
              <w:rPr>
                <w:rFonts w:eastAsia="Batang" w:cs="Arial"/>
                <w:i/>
                <w:color w:val="000000"/>
                <w:sz w:val="24"/>
                <w:szCs w:val="24"/>
                <w:lang w:val="es-ES" w:eastAsia="es-ES"/>
              </w:rPr>
              <w:t xml:space="preserve">                         = 671,9</w:t>
            </w:r>
            <w:r w:rsidRPr="0088080E">
              <w:rPr>
                <w:rFonts w:eastAsia="Batang" w:cs="Arial"/>
                <w:i/>
                <w:color w:val="000000"/>
                <w:sz w:val="24"/>
                <w:szCs w:val="24"/>
                <w:lang w:val="es-ES" w:eastAsia="es-ES"/>
              </w:rPr>
              <w:t xml:space="preserve"> * </w:t>
            </w:r>
            <w:r w:rsidR="002D0E8E">
              <w:rPr>
                <w:rFonts w:eastAsia="Batang" w:cs="Arial"/>
                <w:i/>
                <w:color w:val="000000"/>
                <w:sz w:val="24"/>
                <w:szCs w:val="24"/>
                <w:lang w:val="es-ES" w:eastAsia="es-ES"/>
              </w:rPr>
              <w:t>106,3</w:t>
            </w:r>
          </w:p>
          <w:p w14:paraId="0D9E7EA6" w14:textId="77777777" w:rsidR="00370DE9" w:rsidRPr="008612DF" w:rsidRDefault="00370DE9">
            <w:pPr>
              <w:spacing w:after="0" w:line="360" w:lineRule="auto"/>
              <w:rPr>
                <w:rFonts w:eastAsia="Batang" w:cs="Arial"/>
                <w:bCs/>
                <w:i/>
                <w:color w:val="000000"/>
                <w:sz w:val="24"/>
                <w:szCs w:val="24"/>
                <w:lang w:val="es-ES" w:eastAsia="es-ES"/>
              </w:rPr>
              <w:pPrChange w:id="3112" w:author="Luffi" w:date="2017-07-03T23:54:00Z">
                <w:pPr>
                  <w:spacing w:line="360" w:lineRule="auto"/>
                </w:pPr>
              </w:pPrChange>
            </w:pPr>
          </w:p>
          <w:p w14:paraId="146D6A45" w14:textId="77777777" w:rsidR="00370DE9" w:rsidRPr="008612DF" w:rsidRDefault="002D0E8E">
            <w:pPr>
              <w:spacing w:after="0" w:line="360" w:lineRule="auto"/>
              <w:jc w:val="right"/>
              <w:rPr>
                <w:rFonts w:eastAsia="Batang" w:cs="Arial"/>
                <w:i/>
                <w:color w:val="000000"/>
                <w:sz w:val="24"/>
                <w:szCs w:val="24"/>
                <w:vertAlign w:val="subscript"/>
                <w:lang w:val="es-ES" w:eastAsia="es-ES"/>
              </w:rPr>
              <w:pPrChange w:id="3113" w:author="Luffi" w:date="2017-07-03T23:54:00Z">
                <w:pPr>
                  <w:spacing w:line="360" w:lineRule="auto"/>
                  <w:jc w:val="right"/>
                </w:pPr>
              </w:pPrChange>
            </w:pPr>
            <w:r w:rsidRPr="008612DF">
              <w:rPr>
                <w:rFonts w:eastAsia="Batang" w:cs="Arial"/>
                <w:i/>
                <w:color w:val="000000"/>
                <w:sz w:val="24"/>
                <w:szCs w:val="24"/>
                <w:lang w:val="es-ES" w:eastAsia="es-ES"/>
              </w:rPr>
              <w:t>Finalmente,</w:t>
            </w:r>
            <w:r w:rsidR="00370DE9" w:rsidRPr="008612DF">
              <w:rPr>
                <w:rFonts w:eastAsia="Batang" w:cs="Arial"/>
                <w:i/>
                <w:color w:val="000000"/>
                <w:sz w:val="24"/>
                <w:szCs w:val="24"/>
                <w:lang w:val="es-ES" w:eastAsia="es-ES"/>
              </w:rPr>
              <w:t xml:space="preserve"> el costo del SIA =</w:t>
            </w:r>
            <w:r>
              <w:rPr>
                <w:rFonts w:eastAsia="Batang" w:cs="Arial"/>
                <w:i/>
                <w:color w:val="000000"/>
                <w:sz w:val="24"/>
                <w:szCs w:val="24"/>
                <w:lang w:val="es-ES" w:eastAsia="es-ES"/>
              </w:rPr>
              <w:t xml:space="preserve"> 71429,1</w:t>
            </w:r>
            <w:r w:rsidR="00370DE9" w:rsidRPr="009B70E4">
              <w:rPr>
                <w:rFonts w:eastAsia="Batang" w:cs="Arial"/>
                <w:i/>
                <w:color w:val="000000"/>
                <w:sz w:val="24"/>
                <w:szCs w:val="24"/>
                <w:lang w:val="es-ES" w:eastAsia="es-ES"/>
              </w:rPr>
              <w:t xml:space="preserve">  </w:t>
            </w:r>
          </w:p>
          <w:p w14:paraId="449282E0" w14:textId="77777777" w:rsidR="00370DE9" w:rsidRPr="00FD7248" w:rsidRDefault="00370DE9">
            <w:pPr>
              <w:spacing w:after="0" w:line="360" w:lineRule="auto"/>
              <w:rPr>
                <w:rFonts w:eastAsia="Batang" w:cs="Arial"/>
                <w:bCs/>
                <w:i/>
                <w:color w:val="000000"/>
                <w:lang w:val="es-ES" w:eastAsia="es-ES"/>
              </w:rPr>
              <w:pPrChange w:id="3114" w:author="Luffi" w:date="2017-07-03T23:54:00Z">
                <w:pPr>
                  <w:spacing w:line="360" w:lineRule="auto"/>
                </w:pPr>
              </w:pPrChange>
            </w:pPr>
          </w:p>
          <w:p w14:paraId="43B3B2DA" w14:textId="77777777" w:rsidR="00370DE9" w:rsidRDefault="00370DE9" w:rsidP="00F06F88">
            <w:pPr>
              <w:tabs>
                <w:tab w:val="left" w:pos="930"/>
              </w:tabs>
              <w:spacing w:line="360" w:lineRule="auto"/>
              <w:rPr>
                <w:rFonts w:cs="Arial"/>
                <w:i/>
                <w:sz w:val="24"/>
                <w:szCs w:val="24"/>
              </w:rPr>
            </w:pPr>
          </w:p>
        </w:tc>
      </w:tr>
    </w:tbl>
    <w:p w14:paraId="5BF32828" w14:textId="77777777" w:rsidR="00370DE9" w:rsidRPr="00FD7248" w:rsidDel="008925E2" w:rsidRDefault="00370DE9" w:rsidP="00F06F88">
      <w:pPr>
        <w:tabs>
          <w:tab w:val="left" w:pos="930"/>
        </w:tabs>
        <w:spacing w:line="360" w:lineRule="auto"/>
        <w:rPr>
          <w:del w:id="3115" w:author="Luffi" w:date="2017-07-03T23:54:00Z"/>
          <w:rFonts w:cs="Arial"/>
          <w:i/>
          <w:sz w:val="24"/>
          <w:szCs w:val="24"/>
        </w:rPr>
      </w:pPr>
    </w:p>
    <w:p w14:paraId="1A587295" w14:textId="4601DDC6" w:rsidR="00370DE9" w:rsidRPr="00370DE9" w:rsidDel="008925E2" w:rsidRDefault="00370DE9" w:rsidP="00F06F88">
      <w:pPr>
        <w:spacing w:line="360" w:lineRule="auto"/>
        <w:rPr>
          <w:del w:id="3116" w:author="Luffi" w:date="2017-07-03T23:54:00Z"/>
        </w:rPr>
      </w:pPr>
    </w:p>
    <w:p w14:paraId="4E306EC2" w14:textId="1D1C7C12" w:rsidR="00C94F7A" w:rsidDel="008925E2" w:rsidRDefault="00C94F7A">
      <w:pPr>
        <w:rPr>
          <w:del w:id="3117" w:author="Luffi" w:date="2017-07-03T23:55:00Z"/>
        </w:rPr>
      </w:pPr>
      <w:del w:id="3118" w:author="Luffi" w:date="2017-07-03T23:54:00Z">
        <w:r w:rsidDel="008925E2">
          <w:br w:type="page"/>
        </w:r>
      </w:del>
    </w:p>
    <w:p w14:paraId="3315DDE5" w14:textId="77777777" w:rsidR="00474F2B" w:rsidRDefault="00474F2B">
      <w:pPr>
        <w:rPr>
          <w:b/>
          <w:caps/>
        </w:rPr>
        <w:sectPr w:rsidR="00474F2B" w:rsidSect="007E78F0">
          <w:footerReference w:type="default" r:id="rId87"/>
          <w:pgSz w:w="12240" w:h="15840"/>
          <w:pgMar w:top="1418" w:right="1418" w:bottom="1418" w:left="1701" w:header="709" w:footer="709" w:gutter="0"/>
          <w:pgNumType w:start="1"/>
          <w:cols w:space="708"/>
          <w:docGrid w:linePitch="360"/>
          <w:sectPrChange w:id="3132" w:author="Luffi" w:date="2017-07-03T23:09:00Z">
            <w:sectPr w:rsidR="00474F2B" w:rsidSect="007E78F0">
              <w:pgMar w:top="1418" w:right="1418" w:bottom="1418" w:left="1418" w:header="709" w:footer="709" w:gutter="0"/>
            </w:sectPr>
          </w:sectPrChange>
        </w:sectPr>
        <w:pPrChange w:id="3133" w:author="Luffi" w:date="2017-07-03T23:55:00Z">
          <w:pPr>
            <w:pStyle w:val="Ttulo1"/>
            <w:numPr>
              <w:numId w:val="0"/>
            </w:numPr>
            <w:spacing w:after="160" w:line="360" w:lineRule="auto"/>
            <w:ind w:left="0" w:firstLine="0"/>
          </w:pPr>
        </w:pPrChange>
      </w:pPr>
    </w:p>
    <w:p w14:paraId="68EE76BA" w14:textId="77777777" w:rsidR="00C94F7A" w:rsidRPr="000E0C7E" w:rsidRDefault="00474F2B" w:rsidP="00C94F7A">
      <w:pPr>
        <w:pStyle w:val="Ttulo1"/>
        <w:numPr>
          <w:ilvl w:val="0"/>
          <w:numId w:val="0"/>
        </w:numPr>
        <w:spacing w:after="160" w:line="360" w:lineRule="auto"/>
        <w:rPr>
          <w:rFonts w:asciiTheme="minorHAnsi" w:hAnsiTheme="minorHAnsi"/>
          <w:szCs w:val="24"/>
        </w:rPr>
      </w:pPr>
      <w:bookmarkStart w:id="3134" w:name="_Toc493839453"/>
      <w:r>
        <w:rPr>
          <w:rFonts w:asciiTheme="minorHAnsi" w:hAnsiTheme="minorHAnsi"/>
          <w:caps w:val="0"/>
          <w:szCs w:val="24"/>
        </w:rPr>
        <w:lastRenderedPageBreak/>
        <w:t>ANEXO 14</w:t>
      </w:r>
      <w:bookmarkEnd w:id="3134"/>
    </w:p>
    <w:p w14:paraId="1F4DA3ED" w14:textId="77777777" w:rsidR="00C94F7A" w:rsidRDefault="00474F2B" w:rsidP="00C94F7A">
      <w:pPr>
        <w:pStyle w:val="Ttulo2"/>
        <w:numPr>
          <w:ilvl w:val="0"/>
          <w:numId w:val="0"/>
        </w:numPr>
        <w:spacing w:after="160" w:line="360" w:lineRule="auto"/>
        <w:ind w:left="576"/>
        <w:jc w:val="center"/>
        <w:rPr>
          <w:rFonts w:asciiTheme="minorHAnsi" w:hAnsiTheme="minorHAnsi"/>
          <w:szCs w:val="24"/>
        </w:rPr>
      </w:pPr>
      <w:bookmarkStart w:id="3135" w:name="_Toc493839454"/>
      <w:r>
        <w:rPr>
          <w:rFonts w:asciiTheme="minorHAnsi" w:hAnsiTheme="minorHAnsi"/>
          <w:szCs w:val="24"/>
        </w:rPr>
        <w:t xml:space="preserve">Modelo </w:t>
      </w:r>
      <w:r w:rsidR="00206E93">
        <w:rPr>
          <w:rFonts w:asciiTheme="minorHAnsi" w:hAnsiTheme="minorHAnsi"/>
          <w:szCs w:val="24"/>
        </w:rPr>
        <w:t>Relacional</w:t>
      </w:r>
      <w:bookmarkEnd w:id="3135"/>
    </w:p>
    <w:p w14:paraId="00967339" w14:textId="4B5E613F" w:rsidR="006724BD" w:rsidRDefault="009152C3" w:rsidP="00F06F88">
      <w:pPr>
        <w:spacing w:line="360" w:lineRule="auto"/>
      </w:pPr>
      <w:del w:id="3136" w:author="Luffi" w:date="2017-07-10T22:02:00Z">
        <w:r w:rsidDel="00D321F1">
          <w:rPr>
            <w:noProof/>
            <w:lang w:eastAsia="es-BO"/>
          </w:rPr>
          <w:drawing>
            <wp:inline distT="0" distB="0" distL="0" distR="0" wp14:anchorId="5D6C558B" wp14:editId="60E56848">
              <wp:extent cx="8492780" cy="4935070"/>
              <wp:effectExtent l="19050" t="19050" r="22860" b="184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47" t="6423" r="1646" b="3016"/>
                      <a:stretch/>
                    </pic:blipFill>
                    <pic:spPr bwMode="auto">
                      <a:xfrm>
                        <a:off x="0" y="0"/>
                        <a:ext cx="8513947" cy="494737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del>
      <w:ins w:id="3137" w:author="Luffi" w:date="2017-07-10T22:02:00Z">
        <w:r w:rsidR="00D321F1">
          <w:rPr>
            <w:noProof/>
            <w:lang w:eastAsia="es-BO"/>
          </w:rPr>
          <w:drawing>
            <wp:inline distT="0" distB="0" distL="0" distR="0" wp14:anchorId="7EC586E6" wp14:editId="11CF3875">
              <wp:extent cx="8262620" cy="4795522"/>
              <wp:effectExtent l="0" t="0" r="508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68" t="5574" r="527" b="2491"/>
                      <a:stretch/>
                    </pic:blipFill>
                    <pic:spPr bwMode="auto">
                      <a:xfrm>
                        <a:off x="0" y="0"/>
                        <a:ext cx="8278656" cy="4804829"/>
                      </a:xfrm>
                      <a:prstGeom prst="rect">
                        <a:avLst/>
                      </a:prstGeom>
                      <a:ln>
                        <a:noFill/>
                      </a:ln>
                      <a:extLst>
                        <a:ext uri="{53640926-AAD7-44D8-BBD7-CCE9431645EC}">
                          <a14:shadowObscured xmlns:a14="http://schemas.microsoft.com/office/drawing/2010/main"/>
                        </a:ext>
                      </a:extLst>
                    </pic:spPr>
                  </pic:pic>
                </a:graphicData>
              </a:graphic>
            </wp:inline>
          </w:drawing>
        </w:r>
      </w:ins>
      <w:r w:rsidR="00577179">
        <w:br w:type="page"/>
      </w:r>
    </w:p>
    <w:p w14:paraId="26CF070F" w14:textId="77777777" w:rsidR="007F481A" w:rsidRPr="007F481A" w:rsidRDefault="007F481A" w:rsidP="00F06F88">
      <w:pPr>
        <w:spacing w:line="360" w:lineRule="auto"/>
        <w:ind w:left="708"/>
        <w:sectPr w:rsidR="007F481A" w:rsidRPr="007F481A" w:rsidSect="007E78F0">
          <w:pgSz w:w="15840" w:h="12240" w:orient="landscape" w:code="1"/>
          <w:pgMar w:top="1418" w:right="1418" w:bottom="1418" w:left="1701" w:header="709" w:footer="709" w:gutter="0"/>
          <w:cols w:space="708"/>
          <w:docGrid w:linePitch="360"/>
          <w:sectPrChange w:id="3138" w:author="Luffi" w:date="2017-07-03T23:09:00Z">
            <w:sectPr w:rsidR="007F481A" w:rsidRPr="007F481A" w:rsidSect="007E78F0">
              <w:pgMar w:top="1418" w:right="1418" w:bottom="1418" w:left="1418" w:header="709" w:footer="709" w:gutter="0"/>
            </w:sectPr>
          </w:sectPrChange>
        </w:sectPr>
      </w:pPr>
    </w:p>
    <w:p w14:paraId="6F4E8A83" w14:textId="77777777" w:rsidR="007E422C" w:rsidRPr="000E0C7E" w:rsidRDefault="007E422C" w:rsidP="007E422C">
      <w:pPr>
        <w:pStyle w:val="Ttulo1"/>
        <w:numPr>
          <w:ilvl w:val="0"/>
          <w:numId w:val="0"/>
        </w:numPr>
        <w:spacing w:after="160" w:line="360" w:lineRule="auto"/>
        <w:rPr>
          <w:rFonts w:asciiTheme="minorHAnsi" w:hAnsiTheme="minorHAnsi"/>
          <w:szCs w:val="24"/>
        </w:rPr>
      </w:pPr>
      <w:bookmarkStart w:id="3139" w:name="_Toc493839455"/>
      <w:r>
        <w:rPr>
          <w:rFonts w:asciiTheme="minorHAnsi" w:hAnsiTheme="minorHAnsi"/>
          <w:caps w:val="0"/>
          <w:szCs w:val="24"/>
        </w:rPr>
        <w:lastRenderedPageBreak/>
        <w:t>ANEXO 15</w:t>
      </w:r>
      <w:bookmarkEnd w:id="3139"/>
    </w:p>
    <w:p w14:paraId="3324B48C" w14:textId="77777777" w:rsidR="000B1A6D" w:rsidRDefault="007E422C" w:rsidP="000B1A6D">
      <w:pPr>
        <w:pStyle w:val="Ttulo2"/>
        <w:numPr>
          <w:ilvl w:val="0"/>
          <w:numId w:val="0"/>
        </w:numPr>
        <w:spacing w:line="360" w:lineRule="auto"/>
        <w:jc w:val="center"/>
        <w:rPr>
          <w:rFonts w:asciiTheme="minorHAnsi" w:hAnsiTheme="minorHAnsi"/>
          <w:szCs w:val="24"/>
        </w:rPr>
      </w:pPr>
      <w:bookmarkStart w:id="3140" w:name="_Toc493839456"/>
      <w:r>
        <w:rPr>
          <w:rFonts w:asciiTheme="minorHAnsi" w:hAnsiTheme="minorHAnsi"/>
          <w:szCs w:val="24"/>
        </w:rPr>
        <w:t>Diccionario de datos</w:t>
      </w:r>
      <w:bookmarkEnd w:id="3140"/>
    </w:p>
    <w:tbl>
      <w:tblPr>
        <w:tblW w:w="7797" w:type="dxa"/>
        <w:jc w:val="center"/>
        <w:tblCellMar>
          <w:left w:w="70" w:type="dxa"/>
          <w:right w:w="70" w:type="dxa"/>
        </w:tblCellMar>
        <w:tblLook w:val="04A0" w:firstRow="1" w:lastRow="0" w:firstColumn="1" w:lastColumn="0" w:noHBand="0" w:noVBand="1"/>
      </w:tblPr>
      <w:tblGrid>
        <w:gridCol w:w="1642"/>
        <w:gridCol w:w="928"/>
        <w:gridCol w:w="891"/>
        <w:gridCol w:w="4336"/>
      </w:tblGrid>
      <w:tr w:rsidR="000B1A6D" w:rsidRPr="007E422C" w14:paraId="4B261A3F" w14:textId="77777777" w:rsidTr="000B1A6D">
        <w:trPr>
          <w:trHeight w:val="283"/>
          <w:jc w:val="center"/>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22F1EC6"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BC6973" w14:textId="77777777" w:rsidR="000B1A6D" w:rsidRPr="007E422C" w:rsidRDefault="00197F21"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w:t>
            </w:r>
            <w:r w:rsidR="000B1A6D">
              <w:rPr>
                <w:rFonts w:ascii="Calibri" w:eastAsia="Times New Roman" w:hAnsi="Calibri" w:cs="Times New Roman"/>
                <w:color w:val="000000"/>
                <w:sz w:val="18"/>
                <w:szCs w:val="18"/>
                <w:lang w:eastAsia="es-BO"/>
              </w:rPr>
              <w:t>specialidades</w:t>
            </w:r>
          </w:p>
        </w:tc>
      </w:tr>
      <w:tr w:rsidR="000B1A6D" w:rsidRPr="007E422C" w14:paraId="532A7917" w14:textId="77777777" w:rsidTr="000B1A6D">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0FC9C8F1"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p w14:paraId="4B2E8829"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Esta tabla contiene todos los nombres de especialidades que existe en el Centro Médico de Especialistas Esculapio S.R.L.</w:t>
            </w:r>
          </w:p>
        </w:tc>
      </w:tr>
      <w:tr w:rsidR="000B1A6D" w:rsidRPr="007E422C" w14:paraId="58B52921" w14:textId="77777777" w:rsidTr="000B1A6D">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1F744C49"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4B9F59B2"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891" w:type="dxa"/>
            <w:tcBorders>
              <w:top w:val="nil"/>
              <w:left w:val="nil"/>
              <w:bottom w:val="single" w:sz="4" w:space="0" w:color="auto"/>
              <w:right w:val="single" w:sz="4" w:space="0" w:color="auto"/>
            </w:tcBorders>
            <w:shd w:val="clear" w:color="auto" w:fill="E7E6E6" w:themeFill="background2"/>
            <w:noWrap/>
            <w:vAlign w:val="center"/>
            <w:hideMark/>
          </w:tcPr>
          <w:p w14:paraId="3B40DEF3"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36" w:type="dxa"/>
            <w:tcBorders>
              <w:top w:val="nil"/>
              <w:left w:val="nil"/>
              <w:bottom w:val="single" w:sz="4" w:space="0" w:color="auto"/>
              <w:right w:val="single" w:sz="4" w:space="0" w:color="auto"/>
            </w:tcBorders>
            <w:shd w:val="clear" w:color="auto" w:fill="E7E6E6" w:themeFill="background2"/>
            <w:noWrap/>
            <w:vAlign w:val="center"/>
            <w:hideMark/>
          </w:tcPr>
          <w:p w14:paraId="42B5EF96"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0B1A6D" w:rsidRPr="007E422C" w14:paraId="20501074" w14:textId="77777777" w:rsidTr="000B1A6D">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38F7B67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id_esp</w:t>
            </w:r>
          </w:p>
        </w:tc>
        <w:tc>
          <w:tcPr>
            <w:tcW w:w="928" w:type="dxa"/>
            <w:tcBorders>
              <w:top w:val="nil"/>
              <w:left w:val="nil"/>
              <w:bottom w:val="single" w:sz="4" w:space="0" w:color="auto"/>
              <w:right w:val="single" w:sz="4" w:space="0" w:color="auto"/>
            </w:tcBorders>
            <w:shd w:val="clear" w:color="auto" w:fill="auto"/>
            <w:noWrap/>
            <w:vAlign w:val="center"/>
            <w:hideMark/>
          </w:tcPr>
          <w:p w14:paraId="121F1CF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4EA7ED2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1B40CEF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B1A6D" w:rsidRPr="007E422C" w14:paraId="7D8E73D8" w14:textId="77777777" w:rsidTr="000B1A6D">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3A93F341"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w:t>
            </w:r>
          </w:p>
        </w:tc>
        <w:tc>
          <w:tcPr>
            <w:tcW w:w="928" w:type="dxa"/>
            <w:tcBorders>
              <w:top w:val="nil"/>
              <w:left w:val="nil"/>
              <w:bottom w:val="single" w:sz="4" w:space="0" w:color="auto"/>
              <w:right w:val="single" w:sz="4" w:space="0" w:color="auto"/>
            </w:tcBorders>
            <w:shd w:val="clear" w:color="auto" w:fill="auto"/>
            <w:noWrap/>
            <w:vAlign w:val="center"/>
            <w:hideMark/>
          </w:tcPr>
          <w:p w14:paraId="58E7D88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55</w:t>
            </w:r>
          </w:p>
        </w:tc>
        <w:tc>
          <w:tcPr>
            <w:tcW w:w="891" w:type="dxa"/>
            <w:tcBorders>
              <w:top w:val="nil"/>
              <w:left w:val="nil"/>
              <w:bottom w:val="single" w:sz="4" w:space="0" w:color="auto"/>
              <w:right w:val="single" w:sz="4" w:space="0" w:color="auto"/>
            </w:tcBorders>
            <w:shd w:val="clear" w:color="auto" w:fill="auto"/>
            <w:noWrap/>
            <w:vAlign w:val="center"/>
            <w:hideMark/>
          </w:tcPr>
          <w:p w14:paraId="516AC40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07EF2C9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 de especialidad</w:t>
            </w:r>
          </w:p>
        </w:tc>
      </w:tr>
      <w:tr w:rsidR="000B1A6D" w:rsidRPr="007E422C" w14:paraId="5938A159" w14:textId="77777777" w:rsidTr="000B1A6D">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CFF214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sigla</w:t>
            </w:r>
          </w:p>
        </w:tc>
        <w:tc>
          <w:tcPr>
            <w:tcW w:w="928" w:type="dxa"/>
            <w:tcBorders>
              <w:top w:val="nil"/>
              <w:left w:val="nil"/>
              <w:bottom w:val="single" w:sz="4" w:space="0" w:color="auto"/>
              <w:right w:val="single" w:sz="4" w:space="0" w:color="auto"/>
            </w:tcBorders>
            <w:shd w:val="clear" w:color="auto" w:fill="auto"/>
            <w:noWrap/>
            <w:vAlign w:val="center"/>
            <w:hideMark/>
          </w:tcPr>
          <w:p w14:paraId="42AB70C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w:t>
            </w:r>
          </w:p>
        </w:tc>
        <w:tc>
          <w:tcPr>
            <w:tcW w:w="891" w:type="dxa"/>
            <w:tcBorders>
              <w:top w:val="nil"/>
              <w:left w:val="nil"/>
              <w:bottom w:val="single" w:sz="4" w:space="0" w:color="auto"/>
              <w:right w:val="single" w:sz="4" w:space="0" w:color="auto"/>
            </w:tcBorders>
            <w:shd w:val="clear" w:color="auto" w:fill="auto"/>
            <w:noWrap/>
            <w:vAlign w:val="center"/>
            <w:hideMark/>
          </w:tcPr>
          <w:p w14:paraId="4612B55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56C4DBF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Abreviatura de nombre de especialidad</w:t>
            </w:r>
          </w:p>
        </w:tc>
      </w:tr>
    </w:tbl>
    <w:p w14:paraId="6C92B9C2" w14:textId="77777777" w:rsidR="00771872" w:rsidRDefault="00771872">
      <w:pPr>
        <w:rPr>
          <w:caps/>
          <w:szCs w:val="24"/>
        </w:rPr>
      </w:pPr>
    </w:p>
    <w:tbl>
      <w:tblPr>
        <w:tblW w:w="7797" w:type="dxa"/>
        <w:jc w:val="center"/>
        <w:tblCellMar>
          <w:left w:w="70" w:type="dxa"/>
          <w:right w:w="70" w:type="dxa"/>
        </w:tblCellMar>
        <w:tblLook w:val="04A0" w:firstRow="1" w:lastRow="0" w:firstColumn="1" w:lastColumn="0" w:noHBand="0" w:noVBand="1"/>
      </w:tblPr>
      <w:tblGrid>
        <w:gridCol w:w="1642"/>
        <w:gridCol w:w="928"/>
        <w:gridCol w:w="891"/>
        <w:gridCol w:w="4336"/>
      </w:tblGrid>
      <w:tr w:rsidR="00197F21" w:rsidRPr="006D1636" w14:paraId="01B35F45" w14:textId="77777777" w:rsidTr="005A4B24">
        <w:trPr>
          <w:trHeight w:val="283"/>
          <w:jc w:val="center"/>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3ED2CEE"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Nombre de tabla</w:t>
            </w:r>
          </w:p>
        </w:tc>
        <w:tc>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p w14:paraId="4CE17E34" w14:textId="77777777" w:rsidR="00197F21" w:rsidRPr="006D1636" w:rsidRDefault="00197F21" w:rsidP="005A4B24">
            <w:pPr>
              <w:spacing w:after="0" w:line="240" w:lineRule="auto"/>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usuarios</w:t>
            </w:r>
          </w:p>
        </w:tc>
      </w:tr>
      <w:tr w:rsidR="00197F21" w:rsidRPr="006D1636" w14:paraId="4D95913B"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595A8D64"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Descripción</w:t>
            </w:r>
          </w:p>
        </w:tc>
        <w:tc>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EF1F6F" w14:textId="77777777" w:rsidR="00197F21" w:rsidRPr="006D1636" w:rsidRDefault="00197F21" w:rsidP="005A4B24">
            <w:pPr>
              <w:spacing w:after="0" w:line="240" w:lineRule="auto"/>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 xml:space="preserve">Contiene toda la </w:t>
            </w:r>
            <w:r w:rsidR="00F07A8D" w:rsidRPr="006D1636">
              <w:rPr>
                <w:rFonts w:ascii="Calibri" w:eastAsia="Times New Roman" w:hAnsi="Calibri" w:cs="Times New Roman"/>
                <w:color w:val="000000"/>
                <w:sz w:val="18"/>
                <w:szCs w:val="18"/>
                <w:lang w:eastAsia="es-BO"/>
              </w:rPr>
              <w:t>información</w:t>
            </w:r>
            <w:r w:rsidRPr="006D1636">
              <w:rPr>
                <w:rFonts w:ascii="Calibri" w:eastAsia="Times New Roman" w:hAnsi="Calibri" w:cs="Times New Roman"/>
                <w:color w:val="000000"/>
                <w:sz w:val="18"/>
                <w:szCs w:val="18"/>
                <w:lang w:eastAsia="es-BO"/>
              </w:rPr>
              <w:t xml:space="preserve"> de usuarios asignados al sistema</w:t>
            </w:r>
          </w:p>
        </w:tc>
      </w:tr>
      <w:tr w:rsidR="00197F21" w:rsidRPr="006D1636" w14:paraId="47D92987"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DF16F35"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32442EE1"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Tamaño</w:t>
            </w:r>
          </w:p>
        </w:tc>
        <w:tc>
          <w:tcPr>
            <w:tcW w:w="891" w:type="dxa"/>
            <w:tcBorders>
              <w:top w:val="nil"/>
              <w:left w:val="nil"/>
              <w:bottom w:val="single" w:sz="4" w:space="0" w:color="auto"/>
              <w:right w:val="single" w:sz="4" w:space="0" w:color="auto"/>
            </w:tcBorders>
            <w:shd w:val="clear" w:color="auto" w:fill="E7E6E6" w:themeFill="background2"/>
            <w:noWrap/>
            <w:vAlign w:val="center"/>
            <w:hideMark/>
          </w:tcPr>
          <w:p w14:paraId="7CC7337E"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Tipo de dato</w:t>
            </w:r>
          </w:p>
        </w:tc>
        <w:tc>
          <w:tcPr>
            <w:tcW w:w="4336" w:type="dxa"/>
            <w:tcBorders>
              <w:top w:val="nil"/>
              <w:left w:val="nil"/>
              <w:bottom w:val="single" w:sz="4" w:space="0" w:color="auto"/>
              <w:right w:val="single" w:sz="4" w:space="0" w:color="auto"/>
            </w:tcBorders>
            <w:shd w:val="clear" w:color="auto" w:fill="E7E6E6" w:themeFill="background2"/>
            <w:noWrap/>
            <w:vAlign w:val="center"/>
            <w:hideMark/>
          </w:tcPr>
          <w:p w14:paraId="010F6D1A" w14:textId="77777777" w:rsidR="00197F21" w:rsidRPr="006D1636" w:rsidRDefault="00197F21" w:rsidP="005A4B24">
            <w:pPr>
              <w:spacing w:after="0" w:line="240" w:lineRule="auto"/>
              <w:ind w:firstLineChars="100" w:firstLine="181"/>
              <w:jc w:val="both"/>
              <w:rPr>
                <w:rFonts w:ascii="Calibri" w:eastAsia="Times New Roman" w:hAnsi="Calibri" w:cs="Times New Roman"/>
                <w:b/>
                <w:color w:val="000000"/>
                <w:sz w:val="18"/>
                <w:szCs w:val="18"/>
                <w:lang w:eastAsia="es-BO"/>
              </w:rPr>
            </w:pPr>
            <w:r w:rsidRPr="006D1636">
              <w:rPr>
                <w:rFonts w:ascii="Calibri" w:eastAsia="Times New Roman" w:hAnsi="Calibri" w:cs="Times New Roman"/>
                <w:b/>
                <w:color w:val="000000"/>
                <w:sz w:val="18"/>
                <w:szCs w:val="18"/>
                <w:lang w:eastAsia="es-BO"/>
              </w:rPr>
              <w:t>Descripción</w:t>
            </w:r>
          </w:p>
        </w:tc>
      </w:tr>
      <w:tr w:rsidR="00197F21" w:rsidRPr="006D1636" w14:paraId="64EBF9C5"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711B0AE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id_usu</w:t>
            </w:r>
          </w:p>
        </w:tc>
        <w:tc>
          <w:tcPr>
            <w:tcW w:w="928" w:type="dxa"/>
            <w:tcBorders>
              <w:top w:val="nil"/>
              <w:left w:val="nil"/>
              <w:bottom w:val="single" w:sz="4" w:space="0" w:color="auto"/>
              <w:right w:val="single" w:sz="4" w:space="0" w:color="auto"/>
            </w:tcBorders>
            <w:shd w:val="clear" w:color="auto" w:fill="auto"/>
            <w:noWrap/>
            <w:vAlign w:val="center"/>
            <w:hideMark/>
          </w:tcPr>
          <w:p w14:paraId="357DB2E2"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32444ADD"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00F8D40F"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Llave primaria</w:t>
            </w:r>
          </w:p>
        </w:tc>
      </w:tr>
      <w:tr w:rsidR="00197F21" w:rsidRPr="006D1636" w14:paraId="4F058EE3"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BD9EEDB"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nombres</w:t>
            </w:r>
          </w:p>
        </w:tc>
        <w:tc>
          <w:tcPr>
            <w:tcW w:w="928" w:type="dxa"/>
            <w:tcBorders>
              <w:top w:val="nil"/>
              <w:left w:val="nil"/>
              <w:bottom w:val="single" w:sz="4" w:space="0" w:color="auto"/>
              <w:right w:val="single" w:sz="4" w:space="0" w:color="auto"/>
            </w:tcBorders>
            <w:shd w:val="clear" w:color="auto" w:fill="auto"/>
            <w:noWrap/>
            <w:vAlign w:val="center"/>
            <w:hideMark/>
          </w:tcPr>
          <w:p w14:paraId="02AD2945"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
          <w:p w14:paraId="4814EA26"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6567827B"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Nombre de usuario</w:t>
            </w:r>
          </w:p>
        </w:tc>
      </w:tr>
      <w:tr w:rsidR="00197F21" w:rsidRPr="006D1636" w14:paraId="784D529E"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3476B0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ap_pat</w:t>
            </w:r>
          </w:p>
        </w:tc>
        <w:tc>
          <w:tcPr>
            <w:tcW w:w="928" w:type="dxa"/>
            <w:tcBorders>
              <w:top w:val="nil"/>
              <w:left w:val="nil"/>
              <w:bottom w:val="single" w:sz="4" w:space="0" w:color="auto"/>
              <w:right w:val="single" w:sz="4" w:space="0" w:color="auto"/>
            </w:tcBorders>
            <w:shd w:val="clear" w:color="auto" w:fill="auto"/>
            <w:noWrap/>
            <w:vAlign w:val="center"/>
            <w:hideMark/>
          </w:tcPr>
          <w:p w14:paraId="05E1360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
          <w:p w14:paraId="2BE329AD"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44C297FB"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Apellido paterno</w:t>
            </w:r>
          </w:p>
        </w:tc>
      </w:tr>
      <w:tr w:rsidR="00197F21" w:rsidRPr="006D1636" w14:paraId="150C0438"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96780D1"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ap_mat</w:t>
            </w:r>
          </w:p>
        </w:tc>
        <w:tc>
          <w:tcPr>
            <w:tcW w:w="928" w:type="dxa"/>
            <w:tcBorders>
              <w:top w:val="nil"/>
              <w:left w:val="nil"/>
              <w:bottom w:val="single" w:sz="4" w:space="0" w:color="auto"/>
              <w:right w:val="single" w:sz="4" w:space="0" w:color="auto"/>
            </w:tcBorders>
            <w:shd w:val="clear" w:color="auto" w:fill="auto"/>
            <w:noWrap/>
            <w:vAlign w:val="center"/>
            <w:hideMark/>
          </w:tcPr>
          <w:p w14:paraId="22C5B0DD"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
          <w:p w14:paraId="151EC715"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58C83E5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Apellido materno</w:t>
            </w:r>
          </w:p>
        </w:tc>
      </w:tr>
      <w:tr w:rsidR="00197F21" w:rsidRPr="006D1636" w14:paraId="011D14D1"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90A9ACF"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procedencia</w:t>
            </w:r>
          </w:p>
        </w:tc>
        <w:tc>
          <w:tcPr>
            <w:tcW w:w="928" w:type="dxa"/>
            <w:tcBorders>
              <w:top w:val="nil"/>
              <w:left w:val="nil"/>
              <w:bottom w:val="single" w:sz="4" w:space="0" w:color="auto"/>
              <w:right w:val="single" w:sz="4" w:space="0" w:color="auto"/>
            </w:tcBorders>
            <w:shd w:val="clear" w:color="auto" w:fill="auto"/>
            <w:noWrap/>
            <w:vAlign w:val="center"/>
            <w:hideMark/>
          </w:tcPr>
          <w:p w14:paraId="76E1AF1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
          <w:p w14:paraId="4B0718E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6A52AF5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Lugar de nacimiento</w:t>
            </w:r>
          </w:p>
        </w:tc>
      </w:tr>
      <w:tr w:rsidR="00197F21" w:rsidRPr="006D1636" w14:paraId="63B112B9"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3B44D99"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direccion</w:t>
            </w:r>
          </w:p>
        </w:tc>
        <w:tc>
          <w:tcPr>
            <w:tcW w:w="928" w:type="dxa"/>
            <w:tcBorders>
              <w:top w:val="nil"/>
              <w:left w:val="nil"/>
              <w:bottom w:val="single" w:sz="4" w:space="0" w:color="auto"/>
              <w:right w:val="single" w:sz="4" w:space="0" w:color="auto"/>
            </w:tcBorders>
            <w:shd w:val="clear" w:color="auto" w:fill="auto"/>
            <w:noWrap/>
            <w:vAlign w:val="center"/>
            <w:hideMark/>
          </w:tcPr>
          <w:p w14:paraId="4711BED9"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
          <w:p w14:paraId="0ED36F1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60597A2E" w14:textId="77777777" w:rsidR="00197F21" w:rsidRPr="006D1636" w:rsidRDefault="00F07A8D"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Dirección</w:t>
            </w:r>
            <w:r w:rsidR="00197F21" w:rsidRPr="006D1636">
              <w:rPr>
                <w:rFonts w:ascii="Calibri" w:eastAsia="Times New Roman" w:hAnsi="Calibri" w:cs="Times New Roman"/>
                <w:color w:val="000000"/>
                <w:sz w:val="18"/>
                <w:szCs w:val="18"/>
                <w:lang w:eastAsia="es-BO"/>
              </w:rPr>
              <w:t xml:space="preserve"> actual</w:t>
            </w:r>
          </w:p>
        </w:tc>
      </w:tr>
      <w:tr w:rsidR="00197F21" w:rsidRPr="006D1636" w14:paraId="70DE47B2"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B281F26"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ci</w:t>
            </w:r>
          </w:p>
        </w:tc>
        <w:tc>
          <w:tcPr>
            <w:tcW w:w="928" w:type="dxa"/>
            <w:tcBorders>
              <w:top w:val="nil"/>
              <w:left w:val="nil"/>
              <w:bottom w:val="single" w:sz="4" w:space="0" w:color="auto"/>
              <w:right w:val="single" w:sz="4" w:space="0" w:color="auto"/>
            </w:tcBorders>
            <w:shd w:val="clear" w:color="auto" w:fill="auto"/>
            <w:noWrap/>
            <w:vAlign w:val="center"/>
            <w:hideMark/>
          </w:tcPr>
          <w:p w14:paraId="6D3FA36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3D6CCC3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11E3F29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Cedula de identidad</w:t>
            </w:r>
          </w:p>
        </w:tc>
      </w:tr>
      <w:tr w:rsidR="00197F21" w:rsidRPr="006D1636" w14:paraId="60E31134"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A716463"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telefono</w:t>
            </w:r>
          </w:p>
        </w:tc>
        <w:tc>
          <w:tcPr>
            <w:tcW w:w="928" w:type="dxa"/>
            <w:tcBorders>
              <w:top w:val="nil"/>
              <w:left w:val="nil"/>
              <w:bottom w:val="single" w:sz="4" w:space="0" w:color="auto"/>
              <w:right w:val="single" w:sz="4" w:space="0" w:color="auto"/>
            </w:tcBorders>
            <w:shd w:val="clear" w:color="auto" w:fill="auto"/>
            <w:noWrap/>
            <w:vAlign w:val="center"/>
            <w:hideMark/>
          </w:tcPr>
          <w:p w14:paraId="0B24F306"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12</w:t>
            </w:r>
          </w:p>
        </w:tc>
        <w:tc>
          <w:tcPr>
            <w:tcW w:w="891" w:type="dxa"/>
            <w:tcBorders>
              <w:top w:val="nil"/>
              <w:left w:val="nil"/>
              <w:bottom w:val="single" w:sz="4" w:space="0" w:color="auto"/>
              <w:right w:val="single" w:sz="4" w:space="0" w:color="auto"/>
            </w:tcBorders>
            <w:shd w:val="clear" w:color="auto" w:fill="auto"/>
            <w:noWrap/>
            <w:vAlign w:val="center"/>
            <w:hideMark/>
          </w:tcPr>
          <w:p w14:paraId="238BE47B"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48C8F81B" w14:textId="77777777" w:rsidR="00197F21" w:rsidRPr="006D1636" w:rsidRDefault="00F07A8D"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Teléfono</w:t>
            </w:r>
            <w:r w:rsidR="00197F21" w:rsidRPr="006D1636">
              <w:rPr>
                <w:rFonts w:ascii="Calibri" w:eastAsia="Times New Roman" w:hAnsi="Calibri" w:cs="Times New Roman"/>
                <w:color w:val="000000"/>
                <w:sz w:val="18"/>
                <w:szCs w:val="18"/>
                <w:lang w:eastAsia="es-BO"/>
              </w:rPr>
              <w:t xml:space="preserve"> o celular</w:t>
            </w:r>
          </w:p>
        </w:tc>
      </w:tr>
      <w:tr w:rsidR="00197F21" w:rsidRPr="006D1636" w14:paraId="224F5E90"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217D93A"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estado</w:t>
            </w:r>
          </w:p>
        </w:tc>
        <w:tc>
          <w:tcPr>
            <w:tcW w:w="928" w:type="dxa"/>
            <w:tcBorders>
              <w:top w:val="nil"/>
              <w:left w:val="nil"/>
              <w:bottom w:val="single" w:sz="4" w:space="0" w:color="auto"/>
              <w:right w:val="single" w:sz="4" w:space="0" w:color="auto"/>
            </w:tcBorders>
            <w:shd w:val="clear" w:color="auto" w:fill="auto"/>
            <w:noWrap/>
            <w:vAlign w:val="center"/>
            <w:hideMark/>
          </w:tcPr>
          <w:p w14:paraId="67F537A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10</w:t>
            </w:r>
          </w:p>
        </w:tc>
        <w:tc>
          <w:tcPr>
            <w:tcW w:w="891" w:type="dxa"/>
            <w:tcBorders>
              <w:top w:val="nil"/>
              <w:left w:val="nil"/>
              <w:bottom w:val="single" w:sz="4" w:space="0" w:color="auto"/>
              <w:right w:val="single" w:sz="4" w:space="0" w:color="auto"/>
            </w:tcBorders>
            <w:shd w:val="clear" w:color="auto" w:fill="auto"/>
            <w:noWrap/>
            <w:vAlign w:val="center"/>
            <w:hideMark/>
          </w:tcPr>
          <w:p w14:paraId="4565A4C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676ED78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Estado  (activo - inactivo)</w:t>
            </w:r>
          </w:p>
        </w:tc>
      </w:tr>
      <w:tr w:rsidR="00197F21" w:rsidRPr="006D1636" w14:paraId="664E1417"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9EB923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edad</w:t>
            </w:r>
          </w:p>
        </w:tc>
        <w:tc>
          <w:tcPr>
            <w:tcW w:w="928" w:type="dxa"/>
            <w:tcBorders>
              <w:top w:val="nil"/>
              <w:left w:val="nil"/>
              <w:bottom w:val="single" w:sz="4" w:space="0" w:color="auto"/>
              <w:right w:val="single" w:sz="4" w:space="0" w:color="auto"/>
            </w:tcBorders>
            <w:shd w:val="clear" w:color="auto" w:fill="auto"/>
            <w:noWrap/>
            <w:vAlign w:val="center"/>
            <w:hideMark/>
          </w:tcPr>
          <w:p w14:paraId="3D54B13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751EE956"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3DEA731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 xml:space="preserve">Edad </w:t>
            </w:r>
          </w:p>
        </w:tc>
      </w:tr>
      <w:tr w:rsidR="00197F21" w:rsidRPr="006D1636" w14:paraId="0C83952D"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C65B54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usuario</w:t>
            </w:r>
          </w:p>
        </w:tc>
        <w:tc>
          <w:tcPr>
            <w:tcW w:w="928" w:type="dxa"/>
            <w:tcBorders>
              <w:top w:val="nil"/>
              <w:left w:val="nil"/>
              <w:bottom w:val="single" w:sz="4" w:space="0" w:color="auto"/>
              <w:right w:val="single" w:sz="4" w:space="0" w:color="auto"/>
            </w:tcBorders>
            <w:shd w:val="clear" w:color="auto" w:fill="auto"/>
            <w:noWrap/>
            <w:vAlign w:val="center"/>
            <w:hideMark/>
          </w:tcPr>
          <w:p w14:paraId="44E87FD2"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15</w:t>
            </w:r>
          </w:p>
        </w:tc>
        <w:tc>
          <w:tcPr>
            <w:tcW w:w="891" w:type="dxa"/>
            <w:tcBorders>
              <w:top w:val="nil"/>
              <w:left w:val="nil"/>
              <w:bottom w:val="single" w:sz="4" w:space="0" w:color="auto"/>
              <w:right w:val="single" w:sz="4" w:space="0" w:color="auto"/>
            </w:tcBorders>
            <w:shd w:val="clear" w:color="auto" w:fill="auto"/>
            <w:noWrap/>
            <w:vAlign w:val="center"/>
            <w:hideMark/>
          </w:tcPr>
          <w:p w14:paraId="267C6E03"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0E9530F3"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Usuario para el ingreso al sistema</w:t>
            </w:r>
          </w:p>
        </w:tc>
      </w:tr>
      <w:tr w:rsidR="00197F21" w:rsidRPr="006D1636" w14:paraId="68FCAC49"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EFE89F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password</w:t>
            </w:r>
          </w:p>
        </w:tc>
        <w:tc>
          <w:tcPr>
            <w:tcW w:w="928" w:type="dxa"/>
            <w:tcBorders>
              <w:top w:val="nil"/>
              <w:left w:val="nil"/>
              <w:bottom w:val="single" w:sz="4" w:space="0" w:color="auto"/>
              <w:right w:val="single" w:sz="4" w:space="0" w:color="auto"/>
            </w:tcBorders>
            <w:shd w:val="clear" w:color="auto" w:fill="auto"/>
            <w:noWrap/>
            <w:vAlign w:val="center"/>
            <w:hideMark/>
          </w:tcPr>
          <w:p w14:paraId="76004995"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10</w:t>
            </w:r>
          </w:p>
        </w:tc>
        <w:tc>
          <w:tcPr>
            <w:tcW w:w="891" w:type="dxa"/>
            <w:tcBorders>
              <w:top w:val="nil"/>
              <w:left w:val="nil"/>
              <w:bottom w:val="single" w:sz="4" w:space="0" w:color="auto"/>
              <w:right w:val="single" w:sz="4" w:space="0" w:color="auto"/>
            </w:tcBorders>
            <w:shd w:val="clear" w:color="auto" w:fill="auto"/>
            <w:noWrap/>
            <w:vAlign w:val="center"/>
            <w:hideMark/>
          </w:tcPr>
          <w:p w14:paraId="0413CC73"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0696F9E0"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Contraseña para el ingreso al sistema</w:t>
            </w:r>
          </w:p>
        </w:tc>
      </w:tr>
      <w:tr w:rsidR="00197F21" w:rsidRPr="006D1636" w14:paraId="23AECDC3"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06A694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Cargo</w:t>
            </w:r>
          </w:p>
        </w:tc>
        <w:tc>
          <w:tcPr>
            <w:tcW w:w="928" w:type="dxa"/>
            <w:tcBorders>
              <w:top w:val="nil"/>
              <w:left w:val="nil"/>
              <w:bottom w:val="single" w:sz="4" w:space="0" w:color="auto"/>
              <w:right w:val="single" w:sz="4" w:space="0" w:color="auto"/>
            </w:tcBorders>
            <w:shd w:val="clear" w:color="auto" w:fill="auto"/>
            <w:noWrap/>
            <w:vAlign w:val="center"/>
            <w:hideMark/>
          </w:tcPr>
          <w:p w14:paraId="4D558CD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15</w:t>
            </w:r>
          </w:p>
        </w:tc>
        <w:tc>
          <w:tcPr>
            <w:tcW w:w="891" w:type="dxa"/>
            <w:tcBorders>
              <w:top w:val="nil"/>
              <w:left w:val="nil"/>
              <w:bottom w:val="single" w:sz="4" w:space="0" w:color="auto"/>
              <w:right w:val="single" w:sz="4" w:space="0" w:color="auto"/>
            </w:tcBorders>
            <w:shd w:val="clear" w:color="auto" w:fill="auto"/>
            <w:noWrap/>
            <w:vAlign w:val="center"/>
            <w:hideMark/>
          </w:tcPr>
          <w:p w14:paraId="6608782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6DF679E2"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Tipo de cargo que tiene el usuario (médico o secretaria)</w:t>
            </w:r>
          </w:p>
        </w:tc>
      </w:tr>
      <w:tr w:rsidR="00197F21" w:rsidRPr="006D1636" w14:paraId="4F785C82"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41872A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id_esp</w:t>
            </w:r>
          </w:p>
        </w:tc>
        <w:tc>
          <w:tcPr>
            <w:tcW w:w="928" w:type="dxa"/>
            <w:tcBorders>
              <w:top w:val="nil"/>
              <w:left w:val="nil"/>
              <w:bottom w:val="single" w:sz="4" w:space="0" w:color="auto"/>
              <w:right w:val="single" w:sz="4" w:space="0" w:color="auto"/>
            </w:tcBorders>
            <w:shd w:val="clear" w:color="auto" w:fill="auto"/>
            <w:noWrap/>
            <w:vAlign w:val="center"/>
            <w:hideMark/>
          </w:tcPr>
          <w:p w14:paraId="38F34F14"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692D8702"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12A1424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id especialidad de la tabla especialidades</w:t>
            </w:r>
          </w:p>
        </w:tc>
      </w:tr>
      <w:tr w:rsidR="00197F21" w:rsidRPr="006D1636" w14:paraId="793F11D9"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781C25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id_tarifa</w:t>
            </w:r>
          </w:p>
        </w:tc>
        <w:tc>
          <w:tcPr>
            <w:tcW w:w="928" w:type="dxa"/>
            <w:tcBorders>
              <w:top w:val="nil"/>
              <w:left w:val="nil"/>
              <w:bottom w:val="single" w:sz="4" w:space="0" w:color="auto"/>
              <w:right w:val="single" w:sz="4" w:space="0" w:color="auto"/>
            </w:tcBorders>
            <w:shd w:val="clear" w:color="auto" w:fill="auto"/>
            <w:noWrap/>
            <w:vAlign w:val="center"/>
            <w:hideMark/>
          </w:tcPr>
          <w:p w14:paraId="280958A7"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099AB85E"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0F9F9C62"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id tarifa de la tabla tarifas</w:t>
            </w:r>
          </w:p>
        </w:tc>
      </w:tr>
      <w:tr w:rsidR="00197F21" w:rsidRPr="006D1636" w14:paraId="397B9643"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39C9F2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cantidad</w:t>
            </w:r>
          </w:p>
        </w:tc>
        <w:tc>
          <w:tcPr>
            <w:tcW w:w="928" w:type="dxa"/>
            <w:tcBorders>
              <w:top w:val="nil"/>
              <w:left w:val="nil"/>
              <w:bottom w:val="single" w:sz="4" w:space="0" w:color="auto"/>
              <w:right w:val="single" w:sz="4" w:space="0" w:color="auto"/>
            </w:tcBorders>
            <w:shd w:val="clear" w:color="auto" w:fill="auto"/>
            <w:noWrap/>
            <w:vAlign w:val="center"/>
            <w:hideMark/>
          </w:tcPr>
          <w:p w14:paraId="2A92759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
          <w:p w14:paraId="4FB69E5D"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
          <w:p w14:paraId="2BE63492" w14:textId="77777777" w:rsidR="00197F21" w:rsidRPr="00206E93"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206E93">
              <w:rPr>
                <w:rFonts w:ascii="Calibri" w:eastAsia="Times New Roman" w:hAnsi="Calibri" w:cs="Times New Roman"/>
                <w:color w:val="000000"/>
                <w:sz w:val="18"/>
                <w:szCs w:val="18"/>
                <w:lang w:eastAsia="es-BO"/>
              </w:rPr>
              <w:t xml:space="preserve">Cantidad de consultas </w:t>
            </w:r>
            <w:r w:rsidR="00F07A8D" w:rsidRPr="00206E93">
              <w:rPr>
                <w:rFonts w:ascii="Calibri" w:eastAsia="Times New Roman" w:hAnsi="Calibri" w:cs="Times New Roman"/>
                <w:color w:val="000000"/>
                <w:sz w:val="18"/>
                <w:szCs w:val="18"/>
                <w:lang w:eastAsia="es-BO"/>
              </w:rPr>
              <w:t>médicas</w:t>
            </w:r>
            <w:r w:rsidRPr="00206E93">
              <w:rPr>
                <w:rFonts w:ascii="Calibri" w:eastAsia="Times New Roman" w:hAnsi="Calibri" w:cs="Times New Roman"/>
                <w:color w:val="000000"/>
                <w:sz w:val="18"/>
                <w:szCs w:val="18"/>
                <w:lang w:eastAsia="es-BO"/>
              </w:rPr>
              <w:t xml:space="preserve"> si en caso fuera usuario </w:t>
            </w:r>
            <w:r>
              <w:rPr>
                <w:rFonts w:ascii="Calibri" w:eastAsia="Times New Roman" w:hAnsi="Calibri" w:cs="Times New Roman"/>
                <w:color w:val="000000"/>
                <w:sz w:val="18"/>
                <w:szCs w:val="18"/>
                <w:lang w:eastAsia="es-BO"/>
              </w:rPr>
              <w:t xml:space="preserve">    </w:t>
            </w:r>
            <w:r w:rsidRPr="00206E93">
              <w:rPr>
                <w:rFonts w:ascii="Calibri" w:eastAsia="Times New Roman" w:hAnsi="Calibri" w:cs="Times New Roman"/>
                <w:color w:val="000000"/>
                <w:sz w:val="18"/>
                <w:szCs w:val="18"/>
                <w:lang w:eastAsia="es-BO"/>
              </w:rPr>
              <w:t>Medico y si no, entonces por defecto el valor es 0.</w:t>
            </w:r>
          </w:p>
        </w:tc>
      </w:tr>
      <w:tr w:rsidR="00197F21" w:rsidRPr="006D1636" w14:paraId="75793910" w14:textId="77777777" w:rsidTr="005A4B24">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5405E48"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foto</w:t>
            </w:r>
          </w:p>
        </w:tc>
        <w:tc>
          <w:tcPr>
            <w:tcW w:w="928" w:type="dxa"/>
            <w:tcBorders>
              <w:top w:val="nil"/>
              <w:left w:val="nil"/>
              <w:bottom w:val="single" w:sz="4" w:space="0" w:color="auto"/>
              <w:right w:val="single" w:sz="4" w:space="0" w:color="auto"/>
            </w:tcBorders>
            <w:shd w:val="clear" w:color="auto" w:fill="auto"/>
            <w:noWrap/>
            <w:vAlign w:val="center"/>
            <w:hideMark/>
          </w:tcPr>
          <w:p w14:paraId="216DD71C"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50</w:t>
            </w:r>
          </w:p>
        </w:tc>
        <w:tc>
          <w:tcPr>
            <w:tcW w:w="891" w:type="dxa"/>
            <w:tcBorders>
              <w:top w:val="nil"/>
              <w:left w:val="nil"/>
              <w:bottom w:val="single" w:sz="4" w:space="0" w:color="auto"/>
              <w:right w:val="single" w:sz="4" w:space="0" w:color="auto"/>
            </w:tcBorders>
            <w:shd w:val="clear" w:color="auto" w:fill="auto"/>
            <w:noWrap/>
            <w:vAlign w:val="center"/>
            <w:hideMark/>
          </w:tcPr>
          <w:p w14:paraId="0DE216AE"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
          <w:p w14:paraId="358CCBF5" w14:textId="77777777" w:rsidR="00197F21" w:rsidRPr="006D1636" w:rsidRDefault="00197F21" w:rsidP="005A4B24">
            <w:pPr>
              <w:spacing w:after="0" w:line="240" w:lineRule="auto"/>
              <w:ind w:firstLineChars="100" w:firstLine="180"/>
              <w:jc w:val="both"/>
              <w:rPr>
                <w:rFonts w:ascii="Calibri" w:eastAsia="Times New Roman" w:hAnsi="Calibri" w:cs="Times New Roman"/>
                <w:color w:val="000000"/>
                <w:sz w:val="18"/>
                <w:szCs w:val="18"/>
                <w:lang w:eastAsia="es-BO"/>
              </w:rPr>
            </w:pPr>
            <w:r w:rsidRPr="006D1636">
              <w:rPr>
                <w:rFonts w:ascii="Calibri" w:eastAsia="Times New Roman" w:hAnsi="Calibri" w:cs="Times New Roman"/>
                <w:color w:val="000000"/>
                <w:sz w:val="18"/>
                <w:szCs w:val="18"/>
                <w:lang w:eastAsia="es-BO"/>
              </w:rPr>
              <w:t xml:space="preserve">Fotografía de </w:t>
            </w:r>
            <w:r w:rsidR="00F07A8D" w:rsidRPr="006D1636">
              <w:rPr>
                <w:rFonts w:ascii="Calibri" w:eastAsia="Times New Roman" w:hAnsi="Calibri" w:cs="Times New Roman"/>
                <w:color w:val="000000"/>
                <w:sz w:val="18"/>
                <w:szCs w:val="18"/>
                <w:lang w:eastAsia="es-BO"/>
              </w:rPr>
              <w:t>identificación</w:t>
            </w:r>
          </w:p>
        </w:tc>
      </w:tr>
    </w:tbl>
    <w:p w14:paraId="468F0A75" w14:textId="77777777" w:rsidR="00950D71" w:rsidRDefault="00950D71">
      <w:pPr>
        <w:rPr>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50"/>
      </w:tblGrid>
      <w:tr w:rsidR="00950D71" w:rsidRPr="007E422C" w14:paraId="7C0B79CB" w14:textId="77777777" w:rsidTr="0055345B">
        <w:trPr>
          <w:trHeight w:val="283"/>
          <w:jc w:val="center"/>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7890F6DA" w14:textId="77777777" w:rsidR="00950D71" w:rsidRPr="007E422C" w:rsidRDefault="00950D71"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C5B0CEB" w14:textId="77777777" w:rsidR="00950D71" w:rsidRPr="007E422C" w:rsidRDefault="00464CC0" w:rsidP="000F4570">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B</w:t>
            </w:r>
            <w:r w:rsidR="00950D71">
              <w:rPr>
                <w:rFonts w:ascii="Calibri" w:eastAsia="Times New Roman" w:hAnsi="Calibri" w:cs="Times New Roman"/>
                <w:color w:val="000000"/>
                <w:sz w:val="18"/>
                <w:szCs w:val="18"/>
                <w:lang w:eastAsia="es-BO"/>
              </w:rPr>
              <w:t>ackups</w:t>
            </w:r>
          </w:p>
        </w:tc>
      </w:tr>
      <w:tr w:rsidR="00950D71" w:rsidRPr="007E422C" w14:paraId="5398797B"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5F4C6CA3" w14:textId="77777777" w:rsidR="00950D71" w:rsidRPr="007E422C" w:rsidRDefault="00950D71"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F087DA" w14:textId="77777777" w:rsidR="00950D71" w:rsidRPr="007E422C" w:rsidRDefault="00950D71" w:rsidP="000F4570">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Contiene toda una lista de todas las copias de seguridad del sistema</w:t>
            </w:r>
          </w:p>
        </w:tc>
      </w:tr>
      <w:tr w:rsidR="00950D71" w:rsidRPr="007E422C" w14:paraId="140D3A61"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1B7941DF" w14:textId="77777777" w:rsidR="00950D71" w:rsidRPr="007E422C" w:rsidRDefault="00950D71"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15E0C7DB" w14:textId="77777777" w:rsidR="00950D71" w:rsidRPr="007E422C" w:rsidRDefault="00950D71"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6B5FC6BE" w14:textId="77777777" w:rsidR="00950D71" w:rsidRDefault="00950D71" w:rsidP="00950D71">
            <w:pPr>
              <w:spacing w:after="0" w:line="240" w:lineRule="auto"/>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p>
          <w:p w14:paraId="54584AFA" w14:textId="77777777" w:rsidR="00950D71" w:rsidRPr="007E422C" w:rsidRDefault="00950D71" w:rsidP="00950D71">
            <w:pPr>
              <w:spacing w:after="0" w:line="240" w:lineRule="auto"/>
              <w:jc w:val="both"/>
              <w:rPr>
                <w:rFonts w:ascii="Calibri" w:eastAsia="Times New Roman" w:hAnsi="Calibri" w:cs="Times New Roman"/>
                <w:b/>
                <w:color w:val="000000"/>
                <w:sz w:val="18"/>
                <w:szCs w:val="18"/>
                <w:lang w:eastAsia="es-BO"/>
              </w:rPr>
            </w:pP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50" w:type="dxa"/>
            <w:tcBorders>
              <w:top w:val="nil"/>
              <w:left w:val="nil"/>
              <w:bottom w:val="single" w:sz="4" w:space="0" w:color="auto"/>
              <w:right w:val="single" w:sz="4" w:space="0" w:color="auto"/>
            </w:tcBorders>
            <w:shd w:val="clear" w:color="auto" w:fill="E7E6E6" w:themeFill="background2"/>
            <w:noWrap/>
            <w:vAlign w:val="center"/>
            <w:hideMark/>
          </w:tcPr>
          <w:p w14:paraId="5A413EA6" w14:textId="77777777" w:rsidR="00950D71" w:rsidRPr="007E422C" w:rsidRDefault="00950D71"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950D71" w:rsidRPr="007E422C" w14:paraId="601F6376"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A854712"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id_back</w:t>
            </w:r>
          </w:p>
        </w:tc>
        <w:tc>
          <w:tcPr>
            <w:tcW w:w="928" w:type="dxa"/>
            <w:tcBorders>
              <w:top w:val="nil"/>
              <w:left w:val="nil"/>
              <w:bottom w:val="single" w:sz="4" w:space="0" w:color="auto"/>
              <w:right w:val="single" w:sz="4" w:space="0" w:color="auto"/>
            </w:tcBorders>
            <w:shd w:val="clear" w:color="auto" w:fill="auto"/>
            <w:noWrap/>
            <w:vAlign w:val="center"/>
            <w:hideMark/>
          </w:tcPr>
          <w:p w14:paraId="46046158"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311744B6"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64B3C87E"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950D71" w:rsidRPr="007E422C" w14:paraId="687BFF0A"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F378FF8"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w:t>
            </w:r>
          </w:p>
        </w:tc>
        <w:tc>
          <w:tcPr>
            <w:tcW w:w="928" w:type="dxa"/>
            <w:tcBorders>
              <w:top w:val="nil"/>
              <w:left w:val="nil"/>
              <w:bottom w:val="single" w:sz="4" w:space="0" w:color="auto"/>
              <w:right w:val="single" w:sz="4" w:space="0" w:color="auto"/>
            </w:tcBorders>
            <w:shd w:val="clear" w:color="auto" w:fill="auto"/>
            <w:noWrap/>
            <w:vAlign w:val="center"/>
            <w:hideMark/>
          </w:tcPr>
          <w:p w14:paraId="019AD85E"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99</w:t>
            </w:r>
          </w:p>
        </w:tc>
        <w:tc>
          <w:tcPr>
            <w:tcW w:w="1002" w:type="dxa"/>
            <w:tcBorders>
              <w:top w:val="nil"/>
              <w:left w:val="nil"/>
              <w:bottom w:val="single" w:sz="4" w:space="0" w:color="auto"/>
              <w:right w:val="single" w:sz="4" w:space="0" w:color="auto"/>
            </w:tcBorders>
            <w:shd w:val="clear" w:color="auto" w:fill="auto"/>
            <w:noWrap/>
            <w:vAlign w:val="center"/>
            <w:hideMark/>
          </w:tcPr>
          <w:p w14:paraId="2C6B3543"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50" w:type="dxa"/>
            <w:tcBorders>
              <w:top w:val="nil"/>
              <w:left w:val="nil"/>
              <w:bottom w:val="single" w:sz="4" w:space="0" w:color="auto"/>
              <w:right w:val="single" w:sz="4" w:space="0" w:color="auto"/>
            </w:tcBorders>
            <w:shd w:val="clear" w:color="auto" w:fill="auto"/>
            <w:noWrap/>
            <w:vAlign w:val="center"/>
            <w:hideMark/>
          </w:tcPr>
          <w:p w14:paraId="27E71E23"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 del archivo de backup</w:t>
            </w:r>
          </w:p>
        </w:tc>
      </w:tr>
      <w:tr w:rsidR="00950D71" w:rsidRPr="007E422C" w14:paraId="51D9C175"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77F40E6A"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w:t>
            </w:r>
          </w:p>
        </w:tc>
        <w:tc>
          <w:tcPr>
            <w:tcW w:w="928" w:type="dxa"/>
            <w:tcBorders>
              <w:top w:val="nil"/>
              <w:left w:val="nil"/>
              <w:bottom w:val="single" w:sz="4" w:space="0" w:color="auto"/>
              <w:right w:val="single" w:sz="4" w:space="0" w:color="auto"/>
            </w:tcBorders>
            <w:shd w:val="clear" w:color="auto" w:fill="auto"/>
            <w:noWrap/>
            <w:vAlign w:val="center"/>
            <w:hideMark/>
          </w:tcPr>
          <w:p w14:paraId="68D9F0B1"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p>
        </w:tc>
        <w:tc>
          <w:tcPr>
            <w:tcW w:w="1002" w:type="dxa"/>
            <w:tcBorders>
              <w:top w:val="nil"/>
              <w:left w:val="nil"/>
              <w:bottom w:val="single" w:sz="4" w:space="0" w:color="auto"/>
              <w:right w:val="single" w:sz="4" w:space="0" w:color="auto"/>
            </w:tcBorders>
            <w:shd w:val="clear" w:color="auto" w:fill="auto"/>
            <w:noWrap/>
            <w:vAlign w:val="center"/>
            <w:hideMark/>
          </w:tcPr>
          <w:p w14:paraId="0BF39DA1"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Datetime</w:t>
            </w:r>
          </w:p>
        </w:tc>
        <w:tc>
          <w:tcPr>
            <w:tcW w:w="4350" w:type="dxa"/>
            <w:tcBorders>
              <w:top w:val="nil"/>
              <w:left w:val="nil"/>
              <w:bottom w:val="single" w:sz="4" w:space="0" w:color="auto"/>
              <w:right w:val="single" w:sz="4" w:space="0" w:color="auto"/>
            </w:tcBorders>
            <w:shd w:val="clear" w:color="auto" w:fill="auto"/>
            <w:noWrap/>
            <w:vAlign w:val="center"/>
            <w:hideMark/>
          </w:tcPr>
          <w:p w14:paraId="1BF2EF79"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 y hora</w:t>
            </w:r>
          </w:p>
        </w:tc>
      </w:tr>
      <w:tr w:rsidR="00950D71" w:rsidRPr="007E422C" w14:paraId="1B6BBDFC"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9DF90CE"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Id_usu</w:t>
            </w:r>
          </w:p>
        </w:tc>
        <w:tc>
          <w:tcPr>
            <w:tcW w:w="928" w:type="dxa"/>
            <w:tcBorders>
              <w:top w:val="nil"/>
              <w:left w:val="nil"/>
              <w:bottom w:val="single" w:sz="4" w:space="0" w:color="auto"/>
              <w:right w:val="single" w:sz="4" w:space="0" w:color="auto"/>
            </w:tcBorders>
            <w:shd w:val="clear" w:color="auto" w:fill="auto"/>
            <w:noWrap/>
            <w:vAlign w:val="center"/>
            <w:hideMark/>
          </w:tcPr>
          <w:p w14:paraId="00C2E683"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5011E17E"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59047790" w14:textId="77777777" w:rsidR="00950D71" w:rsidRPr="007E422C" w:rsidRDefault="00950D71"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usuario de la tabla usuarios</w:t>
            </w:r>
          </w:p>
        </w:tc>
      </w:tr>
    </w:tbl>
    <w:p w14:paraId="0F642AE4" w14:textId="0E29EFF2" w:rsidR="002F1A97" w:rsidDel="00F0130F" w:rsidRDefault="002F1A97">
      <w:pPr>
        <w:rPr>
          <w:del w:id="3141" w:author="Luffi" w:date="2017-07-10T22:06:00Z"/>
          <w:caps/>
          <w:szCs w:val="24"/>
        </w:rPr>
      </w:pPr>
    </w:p>
    <w:p w14:paraId="79E6D9E6" w14:textId="77777777" w:rsidR="00F0130F" w:rsidRDefault="00F0130F">
      <w:pPr>
        <w:rPr>
          <w:ins w:id="3142" w:author="Luffi" w:date="2017-07-10T22:07: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50"/>
      </w:tblGrid>
      <w:tr w:rsidR="00F0130F" w:rsidRPr="007E422C" w14:paraId="549434A7" w14:textId="77777777" w:rsidTr="001D4AEB">
        <w:trPr>
          <w:trHeight w:val="283"/>
          <w:jc w:val="center"/>
          <w:ins w:id="3143" w:author="Luffi" w:date="2017-07-10T22:07: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48F36DF" w14:textId="77777777" w:rsidR="00F0130F" w:rsidRPr="007E422C" w:rsidRDefault="00F0130F" w:rsidP="001D4AEB">
            <w:pPr>
              <w:spacing w:after="0" w:line="240" w:lineRule="auto"/>
              <w:ind w:firstLineChars="100" w:firstLine="181"/>
              <w:jc w:val="both"/>
              <w:rPr>
                <w:ins w:id="3144" w:author="Luffi" w:date="2017-07-10T22:07:00Z"/>
                <w:rFonts w:ascii="Calibri" w:eastAsia="Times New Roman" w:hAnsi="Calibri" w:cs="Times New Roman"/>
                <w:b/>
                <w:color w:val="000000"/>
                <w:sz w:val="18"/>
                <w:szCs w:val="18"/>
                <w:lang w:eastAsia="es-BO"/>
              </w:rPr>
            </w:pPr>
            <w:ins w:id="3145" w:author="Luffi" w:date="2017-07-10T22:07:00Z">
              <w:r w:rsidRPr="007E422C">
                <w:rPr>
                  <w:rFonts w:ascii="Calibri" w:eastAsia="Times New Roman" w:hAnsi="Calibri" w:cs="Times New Roman"/>
                  <w:b/>
                  <w:color w:val="000000"/>
                  <w:sz w:val="18"/>
                  <w:szCs w:val="18"/>
                  <w:lang w:eastAsia="es-BO"/>
                </w:rPr>
                <w:lastRenderedPageBreak/>
                <w:t>Nombre de tabla</w:t>
              </w:r>
            </w:ins>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538F176" w14:textId="6374D0BD" w:rsidR="00F0130F" w:rsidRPr="007E422C" w:rsidRDefault="00F0130F" w:rsidP="001D4AEB">
            <w:pPr>
              <w:spacing w:after="0" w:line="240" w:lineRule="auto"/>
              <w:jc w:val="both"/>
              <w:rPr>
                <w:ins w:id="3146" w:author="Luffi" w:date="2017-07-10T22:07:00Z"/>
                <w:rFonts w:ascii="Calibri" w:eastAsia="Times New Roman" w:hAnsi="Calibri" w:cs="Times New Roman"/>
                <w:color w:val="000000"/>
                <w:sz w:val="18"/>
                <w:szCs w:val="18"/>
                <w:lang w:eastAsia="es-BO"/>
              </w:rPr>
            </w:pPr>
            <w:ins w:id="3147" w:author="Luffi" w:date="2017-07-10T22:08:00Z">
              <w:r>
                <w:rPr>
                  <w:rFonts w:ascii="Calibri" w:eastAsia="Times New Roman" w:hAnsi="Calibri" w:cs="Times New Roman"/>
                  <w:color w:val="000000"/>
                  <w:sz w:val="18"/>
                  <w:szCs w:val="18"/>
                  <w:lang w:eastAsia="es-BO"/>
                </w:rPr>
                <w:t>Pantalla</w:t>
              </w:r>
            </w:ins>
          </w:p>
        </w:tc>
      </w:tr>
      <w:tr w:rsidR="00F0130F" w:rsidRPr="007E422C" w14:paraId="605373E0" w14:textId="77777777" w:rsidTr="001D4AEB">
        <w:trPr>
          <w:trHeight w:val="283"/>
          <w:jc w:val="center"/>
          <w:ins w:id="3148" w:author="Luffi" w:date="2017-07-10T22:07: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54B4BD03" w14:textId="77777777" w:rsidR="00F0130F" w:rsidRPr="007E422C" w:rsidRDefault="00F0130F" w:rsidP="001D4AEB">
            <w:pPr>
              <w:spacing w:after="0" w:line="240" w:lineRule="auto"/>
              <w:ind w:firstLineChars="100" w:firstLine="181"/>
              <w:jc w:val="both"/>
              <w:rPr>
                <w:ins w:id="3149" w:author="Luffi" w:date="2017-07-10T22:07:00Z"/>
                <w:rFonts w:ascii="Calibri" w:eastAsia="Times New Roman" w:hAnsi="Calibri" w:cs="Times New Roman"/>
                <w:b/>
                <w:color w:val="000000"/>
                <w:sz w:val="18"/>
                <w:szCs w:val="18"/>
                <w:lang w:eastAsia="es-BO"/>
              </w:rPr>
            </w:pPr>
            <w:ins w:id="3150" w:author="Luffi" w:date="2017-07-10T22:07:00Z">
              <w:r w:rsidRPr="007E422C">
                <w:rPr>
                  <w:rFonts w:ascii="Calibri" w:eastAsia="Times New Roman" w:hAnsi="Calibri" w:cs="Times New Roman"/>
                  <w:b/>
                  <w:color w:val="000000"/>
                  <w:sz w:val="18"/>
                  <w:szCs w:val="18"/>
                  <w:lang w:eastAsia="es-BO"/>
                </w:rPr>
                <w:t>Descripción</w:t>
              </w:r>
            </w:ins>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34C40DD5" w14:textId="446C483F" w:rsidR="00F0130F" w:rsidRPr="007E422C" w:rsidRDefault="00F0130F">
            <w:pPr>
              <w:spacing w:after="0" w:line="240" w:lineRule="auto"/>
              <w:jc w:val="both"/>
              <w:rPr>
                <w:ins w:id="3151" w:author="Luffi" w:date="2017-07-10T22:07:00Z"/>
                <w:rFonts w:ascii="Calibri" w:eastAsia="Times New Roman" w:hAnsi="Calibri" w:cs="Times New Roman"/>
                <w:color w:val="000000"/>
                <w:sz w:val="18"/>
                <w:szCs w:val="18"/>
                <w:lang w:eastAsia="es-BO"/>
              </w:rPr>
            </w:pPr>
            <w:ins w:id="3152" w:author="Luffi" w:date="2017-07-10T22:07:00Z">
              <w:r>
                <w:rPr>
                  <w:rFonts w:ascii="Calibri" w:eastAsia="Times New Roman" w:hAnsi="Calibri" w:cs="Times New Roman"/>
                  <w:color w:val="000000"/>
                  <w:sz w:val="18"/>
                  <w:szCs w:val="18"/>
                  <w:lang w:eastAsia="es-BO"/>
                </w:rPr>
                <w:t xml:space="preserve">Contiene </w:t>
              </w:r>
            </w:ins>
            <w:ins w:id="3153" w:author="Luffi" w:date="2017-07-10T22:08:00Z">
              <w:r>
                <w:rPr>
                  <w:rFonts w:ascii="Calibri" w:eastAsia="Times New Roman" w:hAnsi="Calibri" w:cs="Times New Roman"/>
                  <w:color w:val="000000"/>
                  <w:sz w:val="18"/>
                  <w:szCs w:val="18"/>
                  <w:lang w:eastAsia="es-BO"/>
                </w:rPr>
                <w:t xml:space="preserve">el </w:t>
              </w:r>
            </w:ins>
            <w:ins w:id="3154" w:author="Luffi" w:date="2017-07-10T22:09:00Z">
              <w:r>
                <w:rPr>
                  <w:rFonts w:ascii="Calibri" w:eastAsia="Times New Roman" w:hAnsi="Calibri" w:cs="Times New Roman"/>
                  <w:color w:val="000000"/>
                  <w:sz w:val="18"/>
                  <w:szCs w:val="18"/>
                  <w:lang w:eastAsia="es-BO"/>
                </w:rPr>
                <w:t>actual información de la pantalla de turno</w:t>
              </w:r>
            </w:ins>
          </w:p>
        </w:tc>
      </w:tr>
      <w:tr w:rsidR="00F0130F" w:rsidRPr="007E422C" w14:paraId="360300A5" w14:textId="77777777" w:rsidTr="001D4AEB">
        <w:trPr>
          <w:trHeight w:val="283"/>
          <w:jc w:val="center"/>
          <w:ins w:id="3155" w:author="Luffi" w:date="2017-07-10T22:07: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C914DDC" w14:textId="77777777" w:rsidR="00F0130F" w:rsidRPr="007E422C" w:rsidRDefault="00F0130F" w:rsidP="001D4AEB">
            <w:pPr>
              <w:spacing w:after="0" w:line="240" w:lineRule="auto"/>
              <w:ind w:firstLineChars="100" w:firstLine="181"/>
              <w:jc w:val="both"/>
              <w:rPr>
                <w:ins w:id="3156" w:author="Luffi" w:date="2017-07-10T22:07:00Z"/>
                <w:rFonts w:ascii="Calibri" w:eastAsia="Times New Roman" w:hAnsi="Calibri" w:cs="Times New Roman"/>
                <w:b/>
                <w:color w:val="000000"/>
                <w:sz w:val="18"/>
                <w:szCs w:val="18"/>
                <w:lang w:eastAsia="es-BO"/>
              </w:rPr>
            </w:pPr>
            <w:ins w:id="3157" w:author="Luffi" w:date="2017-07-10T22:07:00Z">
              <w:r w:rsidRPr="007E422C">
                <w:rPr>
                  <w:rFonts w:ascii="Calibri" w:eastAsia="Times New Roman" w:hAnsi="Calibri" w:cs="Times New Roman"/>
                  <w:b/>
                  <w:color w:val="000000"/>
                  <w:sz w:val="18"/>
                  <w:szCs w:val="18"/>
                  <w:lang w:eastAsia="es-BO"/>
                </w:rPr>
                <w:t>Campo</w:t>
              </w:r>
            </w:ins>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D64E9EE" w14:textId="77777777" w:rsidR="00F0130F" w:rsidRPr="007E422C" w:rsidRDefault="00F0130F" w:rsidP="001D4AEB">
            <w:pPr>
              <w:spacing w:after="0" w:line="240" w:lineRule="auto"/>
              <w:ind w:firstLineChars="100" w:firstLine="181"/>
              <w:jc w:val="both"/>
              <w:rPr>
                <w:ins w:id="3158" w:author="Luffi" w:date="2017-07-10T22:07:00Z"/>
                <w:rFonts w:ascii="Calibri" w:eastAsia="Times New Roman" w:hAnsi="Calibri" w:cs="Times New Roman"/>
                <w:b/>
                <w:color w:val="000000"/>
                <w:sz w:val="18"/>
                <w:szCs w:val="18"/>
                <w:lang w:eastAsia="es-BO"/>
              </w:rPr>
            </w:pPr>
            <w:ins w:id="3159" w:author="Luffi" w:date="2017-07-10T22:07:00Z">
              <w:r w:rsidRPr="007E422C">
                <w:rPr>
                  <w:rFonts w:ascii="Calibri" w:eastAsia="Times New Roman" w:hAnsi="Calibri" w:cs="Times New Roman"/>
                  <w:b/>
                  <w:color w:val="000000"/>
                  <w:sz w:val="18"/>
                  <w:szCs w:val="18"/>
                  <w:lang w:eastAsia="es-BO"/>
                </w:rPr>
                <w:t>Tamaño</w:t>
              </w:r>
            </w:ins>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536F36C9" w14:textId="77777777" w:rsidR="00F0130F" w:rsidRDefault="00F0130F" w:rsidP="001D4AEB">
            <w:pPr>
              <w:spacing w:after="0" w:line="240" w:lineRule="auto"/>
              <w:jc w:val="both"/>
              <w:rPr>
                <w:ins w:id="3160" w:author="Luffi" w:date="2017-07-10T22:07:00Z"/>
                <w:rFonts w:ascii="Calibri" w:eastAsia="Times New Roman" w:hAnsi="Calibri" w:cs="Times New Roman"/>
                <w:b/>
                <w:color w:val="000000"/>
                <w:sz w:val="18"/>
                <w:szCs w:val="18"/>
                <w:lang w:eastAsia="es-BO"/>
              </w:rPr>
            </w:pPr>
            <w:ins w:id="3161" w:author="Luffi" w:date="2017-07-10T22:07:00Z">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ins>
          </w:p>
          <w:p w14:paraId="6C95A970" w14:textId="77777777" w:rsidR="00F0130F" w:rsidRPr="007E422C" w:rsidRDefault="00F0130F" w:rsidP="001D4AEB">
            <w:pPr>
              <w:spacing w:after="0" w:line="240" w:lineRule="auto"/>
              <w:jc w:val="both"/>
              <w:rPr>
                <w:ins w:id="3162" w:author="Luffi" w:date="2017-07-10T22:07:00Z"/>
                <w:rFonts w:ascii="Calibri" w:eastAsia="Times New Roman" w:hAnsi="Calibri" w:cs="Times New Roman"/>
                <w:b/>
                <w:color w:val="000000"/>
                <w:sz w:val="18"/>
                <w:szCs w:val="18"/>
                <w:lang w:eastAsia="es-BO"/>
              </w:rPr>
            </w:pPr>
            <w:ins w:id="3163" w:author="Luffi" w:date="2017-07-10T22:07:00Z">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ins>
          </w:p>
        </w:tc>
        <w:tc>
          <w:tcPr>
            <w:tcW w:w="4350" w:type="dxa"/>
            <w:tcBorders>
              <w:top w:val="nil"/>
              <w:left w:val="nil"/>
              <w:bottom w:val="single" w:sz="4" w:space="0" w:color="auto"/>
              <w:right w:val="single" w:sz="4" w:space="0" w:color="auto"/>
            </w:tcBorders>
            <w:shd w:val="clear" w:color="auto" w:fill="E7E6E6" w:themeFill="background2"/>
            <w:noWrap/>
            <w:vAlign w:val="center"/>
            <w:hideMark/>
          </w:tcPr>
          <w:p w14:paraId="44922785" w14:textId="77777777" w:rsidR="00F0130F" w:rsidRPr="007E422C" w:rsidRDefault="00F0130F" w:rsidP="001D4AEB">
            <w:pPr>
              <w:spacing w:after="0" w:line="240" w:lineRule="auto"/>
              <w:ind w:firstLineChars="100" w:firstLine="181"/>
              <w:jc w:val="both"/>
              <w:rPr>
                <w:ins w:id="3164" w:author="Luffi" w:date="2017-07-10T22:07:00Z"/>
                <w:rFonts w:ascii="Calibri" w:eastAsia="Times New Roman" w:hAnsi="Calibri" w:cs="Times New Roman"/>
                <w:b/>
                <w:color w:val="000000"/>
                <w:sz w:val="18"/>
                <w:szCs w:val="18"/>
                <w:lang w:eastAsia="es-BO"/>
              </w:rPr>
            </w:pPr>
            <w:ins w:id="3165" w:author="Luffi" w:date="2017-07-10T22:07:00Z">
              <w:r w:rsidRPr="007E422C">
                <w:rPr>
                  <w:rFonts w:ascii="Calibri" w:eastAsia="Times New Roman" w:hAnsi="Calibri" w:cs="Times New Roman"/>
                  <w:b/>
                  <w:color w:val="000000"/>
                  <w:sz w:val="18"/>
                  <w:szCs w:val="18"/>
                  <w:lang w:eastAsia="es-BO"/>
                </w:rPr>
                <w:t>Descripción</w:t>
              </w:r>
            </w:ins>
          </w:p>
        </w:tc>
      </w:tr>
      <w:tr w:rsidR="00F0130F" w:rsidRPr="007E422C" w14:paraId="5DBF7C32" w14:textId="77777777" w:rsidTr="001D4AEB">
        <w:trPr>
          <w:trHeight w:val="283"/>
          <w:jc w:val="center"/>
          <w:ins w:id="3166" w:author="Luffi" w:date="2017-07-10T22:07: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C3C7FED" w14:textId="31F257AE" w:rsidR="00F0130F" w:rsidRPr="007E422C" w:rsidRDefault="00F0130F" w:rsidP="001D4AEB">
            <w:pPr>
              <w:spacing w:after="0" w:line="240" w:lineRule="auto"/>
              <w:ind w:firstLineChars="100" w:firstLine="180"/>
              <w:jc w:val="both"/>
              <w:rPr>
                <w:ins w:id="3167" w:author="Luffi" w:date="2017-07-10T22:07:00Z"/>
                <w:rFonts w:ascii="Calibri" w:eastAsia="Times New Roman" w:hAnsi="Calibri" w:cs="Times New Roman"/>
                <w:color w:val="000000"/>
                <w:sz w:val="18"/>
                <w:szCs w:val="18"/>
                <w:lang w:eastAsia="es-BO"/>
              </w:rPr>
            </w:pPr>
            <w:ins w:id="3168" w:author="Luffi" w:date="2017-07-10T22:07:00Z">
              <w:r>
                <w:rPr>
                  <w:rFonts w:ascii="Calibri" w:eastAsia="Times New Roman" w:hAnsi="Calibri" w:cs="Times New Roman"/>
                  <w:color w:val="000000"/>
                  <w:sz w:val="18"/>
                  <w:szCs w:val="18"/>
                  <w:lang w:eastAsia="es-BO"/>
                </w:rPr>
                <w:t>id_pantalla</w:t>
              </w:r>
            </w:ins>
          </w:p>
        </w:tc>
        <w:tc>
          <w:tcPr>
            <w:tcW w:w="928" w:type="dxa"/>
            <w:tcBorders>
              <w:top w:val="nil"/>
              <w:left w:val="nil"/>
              <w:bottom w:val="single" w:sz="4" w:space="0" w:color="auto"/>
              <w:right w:val="single" w:sz="4" w:space="0" w:color="auto"/>
            </w:tcBorders>
            <w:shd w:val="clear" w:color="auto" w:fill="auto"/>
            <w:noWrap/>
            <w:vAlign w:val="center"/>
            <w:hideMark/>
          </w:tcPr>
          <w:p w14:paraId="2804739A" w14:textId="77777777" w:rsidR="00F0130F" w:rsidRPr="007E422C" w:rsidRDefault="00F0130F" w:rsidP="001D4AEB">
            <w:pPr>
              <w:spacing w:after="0" w:line="240" w:lineRule="auto"/>
              <w:ind w:firstLineChars="100" w:firstLine="180"/>
              <w:jc w:val="both"/>
              <w:rPr>
                <w:ins w:id="3169" w:author="Luffi" w:date="2017-07-10T22:07:00Z"/>
                <w:rFonts w:ascii="Calibri" w:eastAsia="Times New Roman" w:hAnsi="Calibri" w:cs="Times New Roman"/>
                <w:color w:val="000000"/>
                <w:sz w:val="18"/>
                <w:szCs w:val="18"/>
                <w:lang w:eastAsia="es-BO"/>
              </w:rPr>
            </w:pPr>
            <w:ins w:id="3170" w:author="Luffi" w:date="2017-07-10T22:07:00Z">
              <w:r w:rsidRPr="007E422C">
                <w:rPr>
                  <w:rFonts w:ascii="Calibri" w:eastAsia="Times New Roman" w:hAnsi="Calibri" w:cs="Times New Roman"/>
                  <w:color w:val="000000"/>
                  <w:sz w:val="18"/>
                  <w:szCs w:val="18"/>
                  <w:lang w:eastAsia="es-BO"/>
                </w:rPr>
                <w:t>11</w:t>
              </w:r>
            </w:ins>
          </w:p>
        </w:tc>
        <w:tc>
          <w:tcPr>
            <w:tcW w:w="1002" w:type="dxa"/>
            <w:tcBorders>
              <w:top w:val="nil"/>
              <w:left w:val="nil"/>
              <w:bottom w:val="single" w:sz="4" w:space="0" w:color="auto"/>
              <w:right w:val="single" w:sz="4" w:space="0" w:color="auto"/>
            </w:tcBorders>
            <w:shd w:val="clear" w:color="auto" w:fill="auto"/>
            <w:noWrap/>
            <w:vAlign w:val="center"/>
            <w:hideMark/>
          </w:tcPr>
          <w:p w14:paraId="4DD39FE1" w14:textId="77777777" w:rsidR="00F0130F" w:rsidRPr="007E422C" w:rsidRDefault="00F0130F" w:rsidP="001D4AEB">
            <w:pPr>
              <w:spacing w:after="0" w:line="240" w:lineRule="auto"/>
              <w:ind w:firstLineChars="100" w:firstLine="180"/>
              <w:jc w:val="both"/>
              <w:rPr>
                <w:ins w:id="3171" w:author="Luffi" w:date="2017-07-10T22:07:00Z"/>
                <w:rFonts w:ascii="Calibri" w:eastAsia="Times New Roman" w:hAnsi="Calibri" w:cs="Times New Roman"/>
                <w:color w:val="000000"/>
                <w:sz w:val="18"/>
                <w:szCs w:val="18"/>
                <w:lang w:eastAsia="es-BO"/>
              </w:rPr>
            </w:pPr>
            <w:ins w:id="3172" w:author="Luffi" w:date="2017-07-10T22:07:00Z">
              <w:r w:rsidRPr="007E422C">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
          <w:p w14:paraId="4AA958C6" w14:textId="77777777" w:rsidR="00F0130F" w:rsidRPr="007E422C" w:rsidRDefault="00F0130F" w:rsidP="001D4AEB">
            <w:pPr>
              <w:spacing w:after="0" w:line="240" w:lineRule="auto"/>
              <w:ind w:firstLineChars="100" w:firstLine="180"/>
              <w:jc w:val="both"/>
              <w:rPr>
                <w:ins w:id="3173" w:author="Luffi" w:date="2017-07-10T22:07:00Z"/>
                <w:rFonts w:ascii="Calibri" w:eastAsia="Times New Roman" w:hAnsi="Calibri" w:cs="Times New Roman"/>
                <w:color w:val="000000"/>
                <w:sz w:val="18"/>
                <w:szCs w:val="18"/>
                <w:lang w:eastAsia="es-BO"/>
              </w:rPr>
            </w:pPr>
            <w:ins w:id="3174" w:author="Luffi" w:date="2017-07-10T22:07:00Z">
              <w:r w:rsidRPr="007E422C">
                <w:rPr>
                  <w:rFonts w:ascii="Calibri" w:eastAsia="Times New Roman" w:hAnsi="Calibri" w:cs="Times New Roman"/>
                  <w:color w:val="000000"/>
                  <w:sz w:val="18"/>
                  <w:szCs w:val="18"/>
                  <w:lang w:eastAsia="es-BO"/>
                </w:rPr>
                <w:t>Llave primaria</w:t>
              </w:r>
            </w:ins>
          </w:p>
        </w:tc>
      </w:tr>
      <w:tr w:rsidR="00F0130F" w:rsidRPr="007E422C" w14:paraId="58857338" w14:textId="77777777" w:rsidTr="001D4AEB">
        <w:trPr>
          <w:trHeight w:val="283"/>
          <w:jc w:val="center"/>
          <w:ins w:id="3175" w:author="Luffi" w:date="2017-07-10T22:07: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60C62F5" w14:textId="4CC2E9FF" w:rsidR="00F0130F" w:rsidRPr="007E422C" w:rsidRDefault="00F0130F" w:rsidP="001D4AEB">
            <w:pPr>
              <w:spacing w:after="0" w:line="240" w:lineRule="auto"/>
              <w:ind w:firstLineChars="100" w:firstLine="180"/>
              <w:jc w:val="both"/>
              <w:rPr>
                <w:ins w:id="3176" w:author="Luffi" w:date="2017-07-10T22:07:00Z"/>
                <w:rFonts w:ascii="Calibri" w:eastAsia="Times New Roman" w:hAnsi="Calibri" w:cs="Times New Roman"/>
                <w:color w:val="000000"/>
                <w:sz w:val="18"/>
                <w:szCs w:val="18"/>
                <w:lang w:eastAsia="es-BO"/>
              </w:rPr>
            </w:pPr>
            <w:ins w:id="3177" w:author="Luffi" w:date="2017-07-10T22:09:00Z">
              <w:r>
                <w:rPr>
                  <w:rFonts w:ascii="Calibri" w:eastAsia="Times New Roman" w:hAnsi="Calibri" w:cs="Times New Roman"/>
                  <w:color w:val="000000"/>
                  <w:sz w:val="18"/>
                  <w:szCs w:val="18"/>
                  <w:lang w:eastAsia="es-BO"/>
                </w:rPr>
                <w:t>Video</w:t>
              </w:r>
            </w:ins>
          </w:p>
        </w:tc>
        <w:tc>
          <w:tcPr>
            <w:tcW w:w="928" w:type="dxa"/>
            <w:tcBorders>
              <w:top w:val="nil"/>
              <w:left w:val="nil"/>
              <w:bottom w:val="single" w:sz="4" w:space="0" w:color="auto"/>
              <w:right w:val="single" w:sz="4" w:space="0" w:color="auto"/>
            </w:tcBorders>
            <w:shd w:val="clear" w:color="auto" w:fill="auto"/>
            <w:noWrap/>
            <w:vAlign w:val="center"/>
            <w:hideMark/>
          </w:tcPr>
          <w:p w14:paraId="743D0DD8" w14:textId="77777777" w:rsidR="00F0130F" w:rsidRPr="007E422C" w:rsidRDefault="00F0130F" w:rsidP="001D4AEB">
            <w:pPr>
              <w:spacing w:after="0" w:line="240" w:lineRule="auto"/>
              <w:ind w:firstLineChars="100" w:firstLine="180"/>
              <w:jc w:val="both"/>
              <w:rPr>
                <w:ins w:id="3178" w:author="Luffi" w:date="2017-07-10T22:07:00Z"/>
                <w:rFonts w:ascii="Calibri" w:eastAsia="Times New Roman" w:hAnsi="Calibri" w:cs="Times New Roman"/>
                <w:color w:val="000000"/>
                <w:sz w:val="18"/>
                <w:szCs w:val="18"/>
                <w:lang w:eastAsia="es-BO"/>
              </w:rPr>
            </w:pPr>
            <w:ins w:id="3179" w:author="Luffi" w:date="2017-07-10T22:07:00Z">
              <w:r>
                <w:rPr>
                  <w:rFonts w:ascii="Calibri" w:eastAsia="Times New Roman" w:hAnsi="Calibri" w:cs="Times New Roman"/>
                  <w:color w:val="000000"/>
                  <w:sz w:val="18"/>
                  <w:szCs w:val="18"/>
                  <w:lang w:eastAsia="es-BO"/>
                </w:rPr>
                <w:t>99</w:t>
              </w:r>
            </w:ins>
          </w:p>
        </w:tc>
        <w:tc>
          <w:tcPr>
            <w:tcW w:w="1002" w:type="dxa"/>
            <w:tcBorders>
              <w:top w:val="nil"/>
              <w:left w:val="nil"/>
              <w:bottom w:val="single" w:sz="4" w:space="0" w:color="auto"/>
              <w:right w:val="single" w:sz="4" w:space="0" w:color="auto"/>
            </w:tcBorders>
            <w:shd w:val="clear" w:color="auto" w:fill="auto"/>
            <w:noWrap/>
            <w:vAlign w:val="center"/>
            <w:hideMark/>
          </w:tcPr>
          <w:p w14:paraId="65490430" w14:textId="77777777" w:rsidR="00F0130F" w:rsidRPr="007E422C" w:rsidRDefault="00F0130F" w:rsidP="001D4AEB">
            <w:pPr>
              <w:spacing w:after="0" w:line="240" w:lineRule="auto"/>
              <w:ind w:firstLineChars="100" w:firstLine="180"/>
              <w:jc w:val="both"/>
              <w:rPr>
                <w:ins w:id="3180" w:author="Luffi" w:date="2017-07-10T22:07:00Z"/>
                <w:rFonts w:ascii="Calibri" w:eastAsia="Times New Roman" w:hAnsi="Calibri" w:cs="Times New Roman"/>
                <w:color w:val="000000"/>
                <w:sz w:val="18"/>
                <w:szCs w:val="18"/>
                <w:lang w:eastAsia="es-BO"/>
              </w:rPr>
            </w:pPr>
            <w:ins w:id="3181" w:author="Luffi" w:date="2017-07-10T22:07:00Z">
              <w:r w:rsidRPr="007E422C">
                <w:rPr>
                  <w:rFonts w:ascii="Calibri" w:eastAsia="Times New Roman" w:hAnsi="Calibri" w:cs="Times New Roman"/>
                  <w:color w:val="000000"/>
                  <w:sz w:val="18"/>
                  <w:szCs w:val="18"/>
                  <w:lang w:eastAsia="es-BO"/>
                </w:rPr>
                <w:t>Varchar</w:t>
              </w:r>
            </w:ins>
          </w:p>
        </w:tc>
        <w:tc>
          <w:tcPr>
            <w:tcW w:w="4350" w:type="dxa"/>
            <w:tcBorders>
              <w:top w:val="nil"/>
              <w:left w:val="nil"/>
              <w:bottom w:val="single" w:sz="4" w:space="0" w:color="auto"/>
              <w:right w:val="single" w:sz="4" w:space="0" w:color="auto"/>
            </w:tcBorders>
            <w:shd w:val="clear" w:color="auto" w:fill="auto"/>
            <w:noWrap/>
            <w:vAlign w:val="center"/>
            <w:hideMark/>
          </w:tcPr>
          <w:p w14:paraId="3D3294DB" w14:textId="6D1C21E8" w:rsidR="00F0130F" w:rsidRPr="007E422C" w:rsidRDefault="00F0130F">
            <w:pPr>
              <w:spacing w:after="0" w:line="240" w:lineRule="auto"/>
              <w:ind w:firstLineChars="100" w:firstLine="180"/>
              <w:jc w:val="both"/>
              <w:rPr>
                <w:ins w:id="3182" w:author="Luffi" w:date="2017-07-10T22:07:00Z"/>
                <w:rFonts w:ascii="Calibri" w:eastAsia="Times New Roman" w:hAnsi="Calibri" w:cs="Times New Roman"/>
                <w:color w:val="000000"/>
                <w:sz w:val="18"/>
                <w:szCs w:val="18"/>
                <w:lang w:eastAsia="es-BO"/>
              </w:rPr>
            </w:pPr>
            <w:ins w:id="3183" w:author="Luffi" w:date="2017-07-10T22:07:00Z">
              <w:r>
                <w:rPr>
                  <w:rFonts w:ascii="Calibri" w:eastAsia="Times New Roman" w:hAnsi="Calibri" w:cs="Times New Roman"/>
                  <w:color w:val="000000"/>
                  <w:sz w:val="18"/>
                  <w:szCs w:val="18"/>
                  <w:lang w:eastAsia="es-BO"/>
                </w:rPr>
                <w:t xml:space="preserve">Nombre del </w:t>
              </w:r>
            </w:ins>
            <w:ins w:id="3184" w:author="Luffi" w:date="2017-07-10T22:10:00Z">
              <w:r>
                <w:rPr>
                  <w:rFonts w:ascii="Calibri" w:eastAsia="Times New Roman" w:hAnsi="Calibri" w:cs="Times New Roman"/>
                  <w:color w:val="000000"/>
                  <w:sz w:val="18"/>
                  <w:szCs w:val="18"/>
                  <w:lang w:eastAsia="es-BO"/>
                </w:rPr>
                <w:t>video</w:t>
              </w:r>
            </w:ins>
          </w:p>
        </w:tc>
      </w:tr>
      <w:tr w:rsidR="00F0130F" w:rsidRPr="007E422C" w14:paraId="58693288" w14:textId="77777777" w:rsidTr="001D4AEB">
        <w:trPr>
          <w:trHeight w:val="283"/>
          <w:jc w:val="center"/>
          <w:ins w:id="3185" w:author="Luffi" w:date="2017-07-10T22:07: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2A20722" w14:textId="4FBF4504" w:rsidR="00F0130F" w:rsidRPr="007E422C" w:rsidRDefault="00F0130F" w:rsidP="001D4AEB">
            <w:pPr>
              <w:spacing w:after="0" w:line="240" w:lineRule="auto"/>
              <w:ind w:firstLineChars="100" w:firstLine="180"/>
              <w:jc w:val="both"/>
              <w:rPr>
                <w:ins w:id="3186" w:author="Luffi" w:date="2017-07-10T22:07:00Z"/>
                <w:rFonts w:ascii="Calibri" w:eastAsia="Times New Roman" w:hAnsi="Calibri" w:cs="Times New Roman"/>
                <w:color w:val="000000"/>
                <w:sz w:val="18"/>
                <w:szCs w:val="18"/>
                <w:lang w:eastAsia="es-BO"/>
              </w:rPr>
            </w:pPr>
            <w:ins w:id="3187" w:author="Luffi" w:date="2017-07-10T22:07:00Z">
              <w:r>
                <w:rPr>
                  <w:rFonts w:ascii="Calibri" w:eastAsia="Times New Roman" w:hAnsi="Calibri" w:cs="Times New Roman"/>
                  <w:color w:val="000000"/>
                  <w:sz w:val="18"/>
                  <w:szCs w:val="18"/>
                  <w:lang w:eastAsia="es-BO"/>
                </w:rPr>
                <w:t>mensaje</w:t>
              </w:r>
            </w:ins>
          </w:p>
        </w:tc>
        <w:tc>
          <w:tcPr>
            <w:tcW w:w="928" w:type="dxa"/>
            <w:tcBorders>
              <w:top w:val="nil"/>
              <w:left w:val="nil"/>
              <w:bottom w:val="single" w:sz="4" w:space="0" w:color="auto"/>
              <w:right w:val="single" w:sz="4" w:space="0" w:color="auto"/>
            </w:tcBorders>
            <w:shd w:val="clear" w:color="auto" w:fill="auto"/>
            <w:noWrap/>
            <w:vAlign w:val="center"/>
            <w:hideMark/>
          </w:tcPr>
          <w:p w14:paraId="6CF86A62" w14:textId="399AE7A4" w:rsidR="00F0130F" w:rsidRPr="007E422C" w:rsidRDefault="00F0130F" w:rsidP="001D4AEB">
            <w:pPr>
              <w:spacing w:after="0" w:line="240" w:lineRule="auto"/>
              <w:ind w:firstLineChars="100" w:firstLine="180"/>
              <w:jc w:val="both"/>
              <w:rPr>
                <w:ins w:id="3188" w:author="Luffi" w:date="2017-07-10T22:07:00Z"/>
                <w:rFonts w:ascii="Calibri" w:eastAsia="Times New Roman" w:hAnsi="Calibri" w:cs="Times New Roman"/>
                <w:color w:val="000000"/>
                <w:sz w:val="18"/>
                <w:szCs w:val="18"/>
                <w:lang w:eastAsia="es-BO"/>
              </w:rPr>
            </w:pPr>
            <w:ins w:id="3189" w:author="Luffi" w:date="2017-07-10T22:09:00Z">
              <w:r>
                <w:rPr>
                  <w:rFonts w:ascii="Calibri" w:eastAsia="Times New Roman" w:hAnsi="Calibri" w:cs="Times New Roman"/>
                  <w:color w:val="000000"/>
                  <w:sz w:val="18"/>
                  <w:szCs w:val="18"/>
                  <w:lang w:eastAsia="es-BO"/>
                </w:rPr>
                <w:t>200</w:t>
              </w:r>
            </w:ins>
          </w:p>
        </w:tc>
        <w:tc>
          <w:tcPr>
            <w:tcW w:w="1002" w:type="dxa"/>
            <w:tcBorders>
              <w:top w:val="nil"/>
              <w:left w:val="nil"/>
              <w:bottom w:val="single" w:sz="4" w:space="0" w:color="auto"/>
              <w:right w:val="single" w:sz="4" w:space="0" w:color="auto"/>
            </w:tcBorders>
            <w:shd w:val="clear" w:color="auto" w:fill="auto"/>
            <w:noWrap/>
            <w:vAlign w:val="center"/>
            <w:hideMark/>
          </w:tcPr>
          <w:p w14:paraId="111612F0" w14:textId="0860A68F" w:rsidR="00F0130F" w:rsidRPr="007E422C" w:rsidRDefault="00F0130F" w:rsidP="001D4AEB">
            <w:pPr>
              <w:spacing w:after="0" w:line="240" w:lineRule="auto"/>
              <w:ind w:firstLineChars="100" w:firstLine="180"/>
              <w:jc w:val="both"/>
              <w:rPr>
                <w:ins w:id="3190" w:author="Luffi" w:date="2017-07-10T22:07:00Z"/>
                <w:rFonts w:ascii="Calibri" w:eastAsia="Times New Roman" w:hAnsi="Calibri" w:cs="Times New Roman"/>
                <w:color w:val="000000"/>
                <w:sz w:val="18"/>
                <w:szCs w:val="18"/>
                <w:lang w:eastAsia="es-BO"/>
              </w:rPr>
            </w:pPr>
            <w:ins w:id="3191" w:author="Luffi" w:date="2017-07-10T22:09:00Z">
              <w:r>
                <w:rPr>
                  <w:rFonts w:ascii="Calibri" w:eastAsia="Times New Roman" w:hAnsi="Calibri" w:cs="Times New Roman"/>
                  <w:color w:val="000000"/>
                  <w:sz w:val="18"/>
                  <w:szCs w:val="18"/>
                  <w:lang w:eastAsia="es-BO"/>
                </w:rPr>
                <w:t>Varchar</w:t>
              </w:r>
            </w:ins>
          </w:p>
        </w:tc>
        <w:tc>
          <w:tcPr>
            <w:tcW w:w="4350" w:type="dxa"/>
            <w:tcBorders>
              <w:top w:val="nil"/>
              <w:left w:val="nil"/>
              <w:bottom w:val="single" w:sz="4" w:space="0" w:color="auto"/>
              <w:right w:val="single" w:sz="4" w:space="0" w:color="auto"/>
            </w:tcBorders>
            <w:shd w:val="clear" w:color="auto" w:fill="auto"/>
            <w:noWrap/>
            <w:vAlign w:val="center"/>
            <w:hideMark/>
          </w:tcPr>
          <w:p w14:paraId="16E132DE" w14:textId="75867455" w:rsidR="00F0130F" w:rsidRPr="007E422C" w:rsidRDefault="00F0130F" w:rsidP="001D4AEB">
            <w:pPr>
              <w:spacing w:after="0" w:line="240" w:lineRule="auto"/>
              <w:ind w:firstLineChars="100" w:firstLine="180"/>
              <w:jc w:val="both"/>
              <w:rPr>
                <w:ins w:id="3192" w:author="Luffi" w:date="2017-07-10T22:07:00Z"/>
                <w:rFonts w:ascii="Calibri" w:eastAsia="Times New Roman" w:hAnsi="Calibri" w:cs="Times New Roman"/>
                <w:color w:val="000000"/>
                <w:sz w:val="18"/>
                <w:szCs w:val="18"/>
                <w:lang w:eastAsia="es-BO"/>
              </w:rPr>
            </w:pPr>
            <w:ins w:id="3193" w:author="Luffi" w:date="2017-07-10T22:10:00Z">
              <w:r>
                <w:rPr>
                  <w:rFonts w:ascii="Calibri" w:eastAsia="Times New Roman" w:hAnsi="Calibri" w:cs="Times New Roman"/>
                  <w:color w:val="000000"/>
                  <w:sz w:val="18"/>
                  <w:szCs w:val="18"/>
                  <w:lang w:eastAsia="es-BO"/>
                </w:rPr>
                <w:t>Cadena de mensaje</w:t>
              </w:r>
            </w:ins>
          </w:p>
        </w:tc>
      </w:tr>
    </w:tbl>
    <w:p w14:paraId="572F2300" w14:textId="5FD46E22" w:rsidR="00F0130F" w:rsidRDefault="00F0130F">
      <w:pPr>
        <w:rPr>
          <w:ins w:id="3194" w:author="Luffi" w:date="2017-07-10T22:31:00Z"/>
          <w:caps/>
          <w:szCs w:val="24"/>
        </w:rPr>
      </w:pPr>
    </w:p>
    <w:p w14:paraId="7391F500" w14:textId="77777777" w:rsidR="000908AA" w:rsidRDefault="000908AA">
      <w:pPr>
        <w:rPr>
          <w:caps/>
          <w:szCs w:val="24"/>
        </w:rPr>
      </w:pPr>
    </w:p>
    <w:tbl>
      <w:tblPr>
        <w:tblW w:w="7840" w:type="dxa"/>
        <w:jc w:val="center"/>
        <w:tblCellMar>
          <w:left w:w="70" w:type="dxa"/>
          <w:right w:w="70" w:type="dxa"/>
        </w:tblCellMar>
        <w:tblLook w:val="04A0" w:firstRow="1" w:lastRow="0" w:firstColumn="1" w:lastColumn="0" w:noHBand="0" w:noVBand="1"/>
      </w:tblPr>
      <w:tblGrid>
        <w:gridCol w:w="1625"/>
        <w:gridCol w:w="928"/>
        <w:gridCol w:w="891"/>
        <w:gridCol w:w="4415"/>
      </w:tblGrid>
      <w:tr w:rsidR="000B1A6D" w:rsidRPr="007E422C" w14:paraId="4ECEDA1A" w14:textId="77777777" w:rsidTr="0055345B">
        <w:trPr>
          <w:trHeight w:val="317"/>
          <w:jc w:val="center"/>
        </w:trPr>
        <w:tc>
          <w:tcPr>
            <w:tcW w:w="1625"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4F7219BB"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1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751F91E"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pacientes</w:t>
            </w:r>
          </w:p>
        </w:tc>
      </w:tr>
      <w:tr w:rsidR="000B1A6D" w:rsidRPr="007E422C" w14:paraId="7FE999E5"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091E7FE"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1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87DDF3B"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w:t>
            </w:r>
            <w:r>
              <w:rPr>
                <w:rFonts w:ascii="Calibri" w:eastAsia="Times New Roman" w:hAnsi="Calibri" w:cs="Times New Roman"/>
                <w:color w:val="000000"/>
                <w:sz w:val="18"/>
                <w:szCs w:val="18"/>
                <w:lang w:eastAsia="es-BO"/>
              </w:rPr>
              <w:t>de los pacientes asignados al sistema</w:t>
            </w:r>
          </w:p>
        </w:tc>
      </w:tr>
      <w:tr w:rsidR="000B1A6D" w:rsidRPr="007E422C" w14:paraId="4D35FB73"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3FC1E0A0"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18" w:type="dxa"/>
            <w:tcBorders>
              <w:top w:val="nil"/>
              <w:left w:val="nil"/>
              <w:bottom w:val="single" w:sz="4" w:space="0" w:color="auto"/>
              <w:right w:val="single" w:sz="4" w:space="0" w:color="auto"/>
            </w:tcBorders>
            <w:shd w:val="clear" w:color="auto" w:fill="E7E6E6" w:themeFill="background2"/>
            <w:noWrap/>
            <w:vAlign w:val="center"/>
            <w:hideMark/>
          </w:tcPr>
          <w:p w14:paraId="0BD32C7A"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881" w:type="dxa"/>
            <w:tcBorders>
              <w:top w:val="nil"/>
              <w:left w:val="nil"/>
              <w:bottom w:val="single" w:sz="4" w:space="0" w:color="auto"/>
              <w:right w:val="single" w:sz="4" w:space="0" w:color="auto"/>
            </w:tcBorders>
            <w:shd w:val="clear" w:color="auto" w:fill="E7E6E6" w:themeFill="background2"/>
            <w:noWrap/>
            <w:vAlign w:val="center"/>
            <w:hideMark/>
          </w:tcPr>
          <w:p w14:paraId="3F5DE956" w14:textId="77777777" w:rsidR="000B1A6D" w:rsidRDefault="000B1A6D" w:rsidP="00114B79">
            <w:pPr>
              <w:spacing w:after="0" w:line="240" w:lineRule="auto"/>
              <w:jc w:val="center"/>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Tipo de</w:t>
            </w:r>
          </w:p>
          <w:p w14:paraId="10CD57BF" w14:textId="77777777" w:rsidR="000B1A6D" w:rsidRPr="007E422C" w:rsidRDefault="000B1A6D" w:rsidP="00114B79">
            <w:pPr>
              <w:spacing w:after="0" w:line="240" w:lineRule="auto"/>
              <w:ind w:firstLineChars="100" w:firstLine="181"/>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dato</w:t>
            </w:r>
          </w:p>
        </w:tc>
        <w:tc>
          <w:tcPr>
            <w:tcW w:w="4415" w:type="dxa"/>
            <w:tcBorders>
              <w:top w:val="nil"/>
              <w:left w:val="nil"/>
              <w:bottom w:val="single" w:sz="4" w:space="0" w:color="auto"/>
              <w:right w:val="single" w:sz="4" w:space="0" w:color="auto"/>
            </w:tcBorders>
            <w:shd w:val="clear" w:color="auto" w:fill="E7E6E6" w:themeFill="background2"/>
            <w:noWrap/>
            <w:vAlign w:val="center"/>
            <w:hideMark/>
          </w:tcPr>
          <w:p w14:paraId="30ABE326"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0B1A6D" w:rsidRPr="007E422C" w14:paraId="0D1A7CBE"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2AFC520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id_pac</w:t>
            </w:r>
          </w:p>
        </w:tc>
        <w:tc>
          <w:tcPr>
            <w:tcW w:w="918" w:type="dxa"/>
            <w:tcBorders>
              <w:top w:val="nil"/>
              <w:left w:val="nil"/>
              <w:bottom w:val="single" w:sz="4" w:space="0" w:color="auto"/>
              <w:right w:val="single" w:sz="4" w:space="0" w:color="auto"/>
            </w:tcBorders>
            <w:shd w:val="clear" w:color="auto" w:fill="auto"/>
            <w:noWrap/>
            <w:vAlign w:val="center"/>
            <w:hideMark/>
          </w:tcPr>
          <w:p w14:paraId="2CE3BBE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881" w:type="dxa"/>
            <w:tcBorders>
              <w:top w:val="nil"/>
              <w:left w:val="nil"/>
              <w:bottom w:val="single" w:sz="4" w:space="0" w:color="auto"/>
              <w:right w:val="single" w:sz="4" w:space="0" w:color="auto"/>
            </w:tcBorders>
            <w:shd w:val="clear" w:color="auto" w:fill="auto"/>
            <w:noWrap/>
            <w:vAlign w:val="center"/>
            <w:hideMark/>
          </w:tcPr>
          <w:p w14:paraId="37AD1D5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415" w:type="dxa"/>
            <w:tcBorders>
              <w:top w:val="nil"/>
              <w:left w:val="nil"/>
              <w:bottom w:val="single" w:sz="4" w:space="0" w:color="auto"/>
              <w:right w:val="single" w:sz="4" w:space="0" w:color="auto"/>
            </w:tcBorders>
            <w:shd w:val="clear" w:color="auto" w:fill="auto"/>
            <w:noWrap/>
            <w:vAlign w:val="center"/>
            <w:hideMark/>
          </w:tcPr>
          <w:p w14:paraId="074C16F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B1A6D" w:rsidRPr="007E422C" w14:paraId="1E067ECC"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4C304B8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nombres</w:t>
            </w:r>
          </w:p>
        </w:tc>
        <w:tc>
          <w:tcPr>
            <w:tcW w:w="918" w:type="dxa"/>
            <w:tcBorders>
              <w:top w:val="nil"/>
              <w:left w:val="nil"/>
              <w:bottom w:val="single" w:sz="4" w:space="0" w:color="auto"/>
              <w:right w:val="single" w:sz="4" w:space="0" w:color="auto"/>
            </w:tcBorders>
            <w:shd w:val="clear" w:color="auto" w:fill="auto"/>
            <w:noWrap/>
            <w:vAlign w:val="center"/>
            <w:hideMark/>
          </w:tcPr>
          <w:p w14:paraId="73CE775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33</w:t>
            </w:r>
          </w:p>
        </w:tc>
        <w:tc>
          <w:tcPr>
            <w:tcW w:w="881" w:type="dxa"/>
            <w:tcBorders>
              <w:top w:val="nil"/>
              <w:left w:val="nil"/>
              <w:bottom w:val="single" w:sz="4" w:space="0" w:color="auto"/>
              <w:right w:val="single" w:sz="4" w:space="0" w:color="auto"/>
            </w:tcBorders>
            <w:shd w:val="clear" w:color="auto" w:fill="auto"/>
            <w:noWrap/>
            <w:vAlign w:val="center"/>
            <w:hideMark/>
          </w:tcPr>
          <w:p w14:paraId="52C4799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5679E9A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 de paciente</w:t>
            </w:r>
          </w:p>
        </w:tc>
      </w:tr>
      <w:tr w:rsidR="000B1A6D" w:rsidRPr="007E422C" w14:paraId="5FDF8C15"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7A3B0FA1"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ap_pat</w:t>
            </w:r>
          </w:p>
        </w:tc>
        <w:tc>
          <w:tcPr>
            <w:tcW w:w="918" w:type="dxa"/>
            <w:tcBorders>
              <w:top w:val="nil"/>
              <w:left w:val="nil"/>
              <w:bottom w:val="single" w:sz="4" w:space="0" w:color="auto"/>
              <w:right w:val="single" w:sz="4" w:space="0" w:color="auto"/>
            </w:tcBorders>
            <w:shd w:val="clear" w:color="auto" w:fill="auto"/>
            <w:noWrap/>
            <w:vAlign w:val="center"/>
            <w:hideMark/>
          </w:tcPr>
          <w:p w14:paraId="46D3842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33</w:t>
            </w:r>
          </w:p>
        </w:tc>
        <w:tc>
          <w:tcPr>
            <w:tcW w:w="881" w:type="dxa"/>
            <w:tcBorders>
              <w:top w:val="nil"/>
              <w:left w:val="nil"/>
              <w:bottom w:val="single" w:sz="4" w:space="0" w:color="auto"/>
              <w:right w:val="single" w:sz="4" w:space="0" w:color="auto"/>
            </w:tcBorders>
            <w:shd w:val="clear" w:color="auto" w:fill="auto"/>
            <w:noWrap/>
            <w:vAlign w:val="center"/>
            <w:hideMark/>
          </w:tcPr>
          <w:p w14:paraId="3B82B9B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211C907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Apellido paterno</w:t>
            </w:r>
          </w:p>
        </w:tc>
      </w:tr>
      <w:tr w:rsidR="000B1A6D" w:rsidRPr="007E422C" w14:paraId="12232E98"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1E0DF3D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ap_mat</w:t>
            </w:r>
          </w:p>
        </w:tc>
        <w:tc>
          <w:tcPr>
            <w:tcW w:w="918" w:type="dxa"/>
            <w:tcBorders>
              <w:top w:val="nil"/>
              <w:left w:val="nil"/>
              <w:bottom w:val="single" w:sz="4" w:space="0" w:color="auto"/>
              <w:right w:val="single" w:sz="4" w:space="0" w:color="auto"/>
            </w:tcBorders>
            <w:shd w:val="clear" w:color="auto" w:fill="auto"/>
            <w:noWrap/>
            <w:vAlign w:val="center"/>
            <w:hideMark/>
          </w:tcPr>
          <w:p w14:paraId="184F923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33</w:t>
            </w:r>
          </w:p>
        </w:tc>
        <w:tc>
          <w:tcPr>
            <w:tcW w:w="881" w:type="dxa"/>
            <w:tcBorders>
              <w:top w:val="nil"/>
              <w:left w:val="nil"/>
              <w:bottom w:val="single" w:sz="4" w:space="0" w:color="auto"/>
              <w:right w:val="single" w:sz="4" w:space="0" w:color="auto"/>
            </w:tcBorders>
            <w:shd w:val="clear" w:color="auto" w:fill="auto"/>
            <w:noWrap/>
            <w:vAlign w:val="center"/>
            <w:hideMark/>
          </w:tcPr>
          <w:p w14:paraId="3FA9E48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73B216D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Apellido materno</w:t>
            </w:r>
          </w:p>
        </w:tc>
      </w:tr>
      <w:tr w:rsidR="000B1A6D" w:rsidRPr="007E422C" w14:paraId="5B6454C7"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tcPr>
          <w:p w14:paraId="6ABF33B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sexo</w:t>
            </w:r>
          </w:p>
        </w:tc>
        <w:tc>
          <w:tcPr>
            <w:tcW w:w="918" w:type="dxa"/>
            <w:tcBorders>
              <w:top w:val="nil"/>
              <w:left w:val="nil"/>
              <w:bottom w:val="single" w:sz="4" w:space="0" w:color="auto"/>
              <w:right w:val="single" w:sz="4" w:space="0" w:color="auto"/>
            </w:tcBorders>
            <w:shd w:val="clear" w:color="auto" w:fill="auto"/>
            <w:noWrap/>
            <w:vAlign w:val="center"/>
          </w:tcPr>
          <w:p w14:paraId="442EE92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10</w:t>
            </w:r>
          </w:p>
        </w:tc>
        <w:tc>
          <w:tcPr>
            <w:tcW w:w="881" w:type="dxa"/>
            <w:tcBorders>
              <w:top w:val="nil"/>
              <w:left w:val="nil"/>
              <w:bottom w:val="single" w:sz="4" w:space="0" w:color="auto"/>
              <w:right w:val="single" w:sz="4" w:space="0" w:color="auto"/>
            </w:tcBorders>
            <w:shd w:val="clear" w:color="auto" w:fill="auto"/>
            <w:noWrap/>
            <w:vAlign w:val="center"/>
          </w:tcPr>
          <w:p w14:paraId="56B3BE4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tcPr>
          <w:p w14:paraId="4896C73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Tipo de sexo que tiene el paciente</w:t>
            </w:r>
          </w:p>
        </w:tc>
      </w:tr>
      <w:tr w:rsidR="000B1A6D" w:rsidRPr="007E422C" w14:paraId="2BE0BE9C"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3315360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edad</w:t>
            </w:r>
          </w:p>
        </w:tc>
        <w:tc>
          <w:tcPr>
            <w:tcW w:w="918" w:type="dxa"/>
            <w:tcBorders>
              <w:top w:val="nil"/>
              <w:left w:val="nil"/>
              <w:bottom w:val="single" w:sz="4" w:space="0" w:color="auto"/>
              <w:right w:val="single" w:sz="4" w:space="0" w:color="auto"/>
            </w:tcBorders>
            <w:shd w:val="clear" w:color="auto" w:fill="auto"/>
            <w:noWrap/>
            <w:vAlign w:val="center"/>
            <w:hideMark/>
          </w:tcPr>
          <w:p w14:paraId="4FC76FC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881" w:type="dxa"/>
            <w:tcBorders>
              <w:top w:val="nil"/>
              <w:left w:val="nil"/>
              <w:bottom w:val="single" w:sz="4" w:space="0" w:color="auto"/>
              <w:right w:val="single" w:sz="4" w:space="0" w:color="auto"/>
            </w:tcBorders>
            <w:shd w:val="clear" w:color="auto" w:fill="auto"/>
            <w:noWrap/>
            <w:vAlign w:val="center"/>
            <w:hideMark/>
          </w:tcPr>
          <w:p w14:paraId="31191EE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415" w:type="dxa"/>
            <w:tcBorders>
              <w:top w:val="nil"/>
              <w:left w:val="nil"/>
              <w:bottom w:val="single" w:sz="4" w:space="0" w:color="auto"/>
              <w:right w:val="single" w:sz="4" w:space="0" w:color="auto"/>
            </w:tcBorders>
            <w:shd w:val="clear" w:color="auto" w:fill="auto"/>
            <w:noWrap/>
            <w:vAlign w:val="center"/>
            <w:hideMark/>
          </w:tcPr>
          <w:p w14:paraId="2BC47C4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Edad</w:t>
            </w:r>
          </w:p>
        </w:tc>
      </w:tr>
      <w:tr w:rsidR="000B1A6D" w:rsidRPr="007E422C" w14:paraId="01D7FEB6"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67FD221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procedencia</w:t>
            </w:r>
          </w:p>
        </w:tc>
        <w:tc>
          <w:tcPr>
            <w:tcW w:w="918" w:type="dxa"/>
            <w:tcBorders>
              <w:top w:val="nil"/>
              <w:left w:val="nil"/>
              <w:bottom w:val="single" w:sz="4" w:space="0" w:color="auto"/>
              <w:right w:val="single" w:sz="4" w:space="0" w:color="auto"/>
            </w:tcBorders>
            <w:shd w:val="clear" w:color="auto" w:fill="auto"/>
            <w:noWrap/>
            <w:vAlign w:val="center"/>
            <w:hideMark/>
          </w:tcPr>
          <w:p w14:paraId="7511A7C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33</w:t>
            </w:r>
          </w:p>
        </w:tc>
        <w:tc>
          <w:tcPr>
            <w:tcW w:w="881" w:type="dxa"/>
            <w:tcBorders>
              <w:top w:val="nil"/>
              <w:left w:val="nil"/>
              <w:bottom w:val="single" w:sz="4" w:space="0" w:color="auto"/>
              <w:right w:val="single" w:sz="4" w:space="0" w:color="auto"/>
            </w:tcBorders>
            <w:shd w:val="clear" w:color="auto" w:fill="auto"/>
            <w:noWrap/>
            <w:vAlign w:val="center"/>
            <w:hideMark/>
          </w:tcPr>
          <w:p w14:paraId="415DFB1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4D77A3E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Lugar de nacimiento</w:t>
            </w:r>
          </w:p>
        </w:tc>
      </w:tr>
      <w:tr w:rsidR="000B1A6D" w:rsidRPr="007E422C" w14:paraId="00E51037"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5653302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direccion</w:t>
            </w:r>
          </w:p>
        </w:tc>
        <w:tc>
          <w:tcPr>
            <w:tcW w:w="918" w:type="dxa"/>
            <w:tcBorders>
              <w:top w:val="nil"/>
              <w:left w:val="nil"/>
              <w:bottom w:val="single" w:sz="4" w:space="0" w:color="auto"/>
              <w:right w:val="single" w:sz="4" w:space="0" w:color="auto"/>
            </w:tcBorders>
            <w:shd w:val="clear" w:color="auto" w:fill="auto"/>
            <w:noWrap/>
            <w:vAlign w:val="center"/>
            <w:hideMark/>
          </w:tcPr>
          <w:p w14:paraId="506B568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33</w:t>
            </w:r>
          </w:p>
        </w:tc>
        <w:tc>
          <w:tcPr>
            <w:tcW w:w="881" w:type="dxa"/>
            <w:tcBorders>
              <w:top w:val="nil"/>
              <w:left w:val="nil"/>
              <w:bottom w:val="single" w:sz="4" w:space="0" w:color="auto"/>
              <w:right w:val="single" w:sz="4" w:space="0" w:color="auto"/>
            </w:tcBorders>
            <w:shd w:val="clear" w:color="auto" w:fill="auto"/>
            <w:noWrap/>
            <w:vAlign w:val="center"/>
            <w:hideMark/>
          </w:tcPr>
          <w:p w14:paraId="40E394B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75CE281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Dirección actual</w:t>
            </w:r>
          </w:p>
        </w:tc>
      </w:tr>
      <w:tr w:rsidR="000B1A6D" w:rsidRPr="007E422C" w14:paraId="07582A85"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6EABCC3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ci</w:t>
            </w:r>
          </w:p>
        </w:tc>
        <w:tc>
          <w:tcPr>
            <w:tcW w:w="918" w:type="dxa"/>
            <w:tcBorders>
              <w:top w:val="nil"/>
              <w:left w:val="nil"/>
              <w:bottom w:val="single" w:sz="4" w:space="0" w:color="auto"/>
              <w:right w:val="single" w:sz="4" w:space="0" w:color="auto"/>
            </w:tcBorders>
            <w:shd w:val="clear" w:color="auto" w:fill="auto"/>
            <w:noWrap/>
            <w:vAlign w:val="center"/>
            <w:hideMark/>
          </w:tcPr>
          <w:p w14:paraId="4FC7648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881" w:type="dxa"/>
            <w:tcBorders>
              <w:top w:val="nil"/>
              <w:left w:val="nil"/>
              <w:bottom w:val="single" w:sz="4" w:space="0" w:color="auto"/>
              <w:right w:val="single" w:sz="4" w:space="0" w:color="auto"/>
            </w:tcBorders>
            <w:shd w:val="clear" w:color="auto" w:fill="auto"/>
            <w:noWrap/>
            <w:vAlign w:val="center"/>
            <w:hideMark/>
          </w:tcPr>
          <w:p w14:paraId="2F696E8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415" w:type="dxa"/>
            <w:tcBorders>
              <w:top w:val="nil"/>
              <w:left w:val="nil"/>
              <w:bottom w:val="single" w:sz="4" w:space="0" w:color="auto"/>
              <w:right w:val="single" w:sz="4" w:space="0" w:color="auto"/>
            </w:tcBorders>
            <w:shd w:val="clear" w:color="auto" w:fill="auto"/>
            <w:noWrap/>
            <w:vAlign w:val="center"/>
            <w:hideMark/>
          </w:tcPr>
          <w:p w14:paraId="7AC2342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Cedula de identidad</w:t>
            </w:r>
          </w:p>
        </w:tc>
      </w:tr>
      <w:tr w:rsidR="000B1A6D" w:rsidRPr="007E422C" w14:paraId="015504AA" w14:textId="77777777" w:rsidTr="0055345B">
        <w:trPr>
          <w:trHeight w:val="317"/>
          <w:jc w:val="center"/>
        </w:trPr>
        <w:tc>
          <w:tcPr>
            <w:tcW w:w="1625" w:type="dxa"/>
            <w:tcBorders>
              <w:top w:val="nil"/>
              <w:left w:val="single" w:sz="4" w:space="0" w:color="auto"/>
              <w:bottom w:val="single" w:sz="4" w:space="0" w:color="auto"/>
              <w:right w:val="single" w:sz="4" w:space="0" w:color="auto"/>
            </w:tcBorders>
            <w:shd w:val="clear" w:color="auto" w:fill="auto"/>
            <w:noWrap/>
            <w:vAlign w:val="center"/>
            <w:hideMark/>
          </w:tcPr>
          <w:p w14:paraId="5C63DC26"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telefono</w:t>
            </w:r>
          </w:p>
        </w:tc>
        <w:tc>
          <w:tcPr>
            <w:tcW w:w="918" w:type="dxa"/>
            <w:tcBorders>
              <w:top w:val="nil"/>
              <w:left w:val="nil"/>
              <w:bottom w:val="single" w:sz="4" w:space="0" w:color="auto"/>
              <w:right w:val="single" w:sz="4" w:space="0" w:color="auto"/>
            </w:tcBorders>
            <w:shd w:val="clear" w:color="auto" w:fill="auto"/>
            <w:noWrap/>
            <w:vAlign w:val="center"/>
            <w:hideMark/>
          </w:tcPr>
          <w:p w14:paraId="7E01819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12</w:t>
            </w:r>
          </w:p>
        </w:tc>
        <w:tc>
          <w:tcPr>
            <w:tcW w:w="881" w:type="dxa"/>
            <w:tcBorders>
              <w:top w:val="nil"/>
              <w:left w:val="nil"/>
              <w:bottom w:val="single" w:sz="4" w:space="0" w:color="auto"/>
              <w:right w:val="single" w:sz="4" w:space="0" w:color="auto"/>
            </w:tcBorders>
            <w:shd w:val="clear" w:color="auto" w:fill="auto"/>
            <w:noWrap/>
            <w:vAlign w:val="center"/>
            <w:hideMark/>
          </w:tcPr>
          <w:p w14:paraId="1AD6156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15" w:type="dxa"/>
            <w:tcBorders>
              <w:top w:val="nil"/>
              <w:left w:val="nil"/>
              <w:bottom w:val="single" w:sz="4" w:space="0" w:color="auto"/>
              <w:right w:val="single" w:sz="4" w:space="0" w:color="auto"/>
            </w:tcBorders>
            <w:shd w:val="clear" w:color="auto" w:fill="auto"/>
            <w:noWrap/>
            <w:vAlign w:val="center"/>
            <w:hideMark/>
          </w:tcPr>
          <w:p w14:paraId="220051F6"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Teléfono o celular</w:t>
            </w:r>
          </w:p>
        </w:tc>
      </w:tr>
    </w:tbl>
    <w:p w14:paraId="35A0AD5F" w14:textId="308D0233" w:rsidR="000B1A6D" w:rsidDel="000908AA" w:rsidRDefault="000B1A6D">
      <w:pPr>
        <w:rPr>
          <w:del w:id="3195" w:author="Luffi" w:date="2017-07-10T22:07:00Z"/>
          <w:caps/>
          <w:szCs w:val="24"/>
        </w:rPr>
      </w:pPr>
    </w:p>
    <w:p w14:paraId="2C9A2EDA" w14:textId="77777777" w:rsidR="000908AA" w:rsidRDefault="000908AA">
      <w:pPr>
        <w:rPr>
          <w:ins w:id="3196" w:author="Luffi" w:date="2017-07-10T22:31:00Z"/>
          <w:caps/>
          <w:szCs w:val="24"/>
        </w:rPr>
      </w:pPr>
    </w:p>
    <w:p w14:paraId="7027F784" w14:textId="77777777" w:rsidR="0055345B" w:rsidRDefault="0055345B">
      <w:pPr>
        <w:rPr>
          <w:caps/>
          <w:szCs w:val="24"/>
        </w:rPr>
      </w:pPr>
    </w:p>
    <w:tbl>
      <w:tblPr>
        <w:tblW w:w="7867" w:type="dxa"/>
        <w:jc w:val="center"/>
        <w:tblCellMar>
          <w:left w:w="70" w:type="dxa"/>
          <w:right w:w="70" w:type="dxa"/>
        </w:tblCellMar>
        <w:tblLook w:val="04A0" w:firstRow="1" w:lastRow="0" w:firstColumn="1" w:lastColumn="0" w:noHBand="0" w:noVBand="1"/>
      </w:tblPr>
      <w:tblGrid>
        <w:gridCol w:w="1656"/>
        <w:gridCol w:w="935"/>
        <w:gridCol w:w="898"/>
        <w:gridCol w:w="4378"/>
      </w:tblGrid>
      <w:tr w:rsidR="000B1A6D" w:rsidRPr="007E422C" w14:paraId="08B4A7BC" w14:textId="77777777" w:rsidTr="00F82816">
        <w:trPr>
          <w:trHeight w:val="340"/>
          <w:jc w:val="center"/>
        </w:trPr>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484F7EBC"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1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CBDCED6"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Cuadro_clinico</w:t>
            </w:r>
          </w:p>
        </w:tc>
      </w:tr>
      <w:tr w:rsidR="000B1A6D" w:rsidRPr="007E422C" w14:paraId="50E8558E"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15938F6C"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1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8F1D795"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Contiene todos los datos de antecedentes del paciente</w:t>
            </w:r>
          </w:p>
        </w:tc>
      </w:tr>
      <w:tr w:rsidR="000B1A6D" w:rsidRPr="007E422C" w14:paraId="5BF0003C"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C270E09"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35" w:type="dxa"/>
            <w:tcBorders>
              <w:top w:val="nil"/>
              <w:left w:val="nil"/>
              <w:bottom w:val="single" w:sz="4" w:space="0" w:color="auto"/>
              <w:right w:val="single" w:sz="4" w:space="0" w:color="auto"/>
            </w:tcBorders>
            <w:shd w:val="clear" w:color="auto" w:fill="E7E6E6" w:themeFill="background2"/>
            <w:noWrap/>
            <w:vAlign w:val="center"/>
            <w:hideMark/>
          </w:tcPr>
          <w:p w14:paraId="01526D3A"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898" w:type="dxa"/>
            <w:tcBorders>
              <w:top w:val="nil"/>
              <w:left w:val="nil"/>
              <w:bottom w:val="single" w:sz="4" w:space="0" w:color="auto"/>
              <w:right w:val="single" w:sz="4" w:space="0" w:color="auto"/>
            </w:tcBorders>
            <w:shd w:val="clear" w:color="auto" w:fill="E7E6E6" w:themeFill="background2"/>
            <w:noWrap/>
            <w:vAlign w:val="center"/>
            <w:hideMark/>
          </w:tcPr>
          <w:p w14:paraId="52350A95" w14:textId="77777777" w:rsidR="000B1A6D" w:rsidRPr="007E422C" w:rsidRDefault="000B1A6D" w:rsidP="00114B79">
            <w:pPr>
              <w:spacing w:after="0" w:line="240" w:lineRule="auto"/>
              <w:ind w:firstLineChars="100" w:firstLine="181"/>
              <w:jc w:val="center"/>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77" w:type="dxa"/>
            <w:tcBorders>
              <w:top w:val="nil"/>
              <w:left w:val="nil"/>
              <w:bottom w:val="single" w:sz="4" w:space="0" w:color="auto"/>
              <w:right w:val="single" w:sz="4" w:space="0" w:color="auto"/>
            </w:tcBorders>
            <w:shd w:val="clear" w:color="auto" w:fill="E7E6E6" w:themeFill="background2"/>
            <w:noWrap/>
            <w:vAlign w:val="center"/>
            <w:hideMark/>
          </w:tcPr>
          <w:p w14:paraId="57E3DF07"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0B1A6D" w:rsidRPr="007E422C" w14:paraId="6E4CB331"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2145DED5"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id_cuadro</w:t>
            </w:r>
          </w:p>
        </w:tc>
        <w:tc>
          <w:tcPr>
            <w:tcW w:w="935" w:type="dxa"/>
            <w:tcBorders>
              <w:top w:val="nil"/>
              <w:left w:val="nil"/>
              <w:bottom w:val="single" w:sz="4" w:space="0" w:color="auto"/>
              <w:right w:val="single" w:sz="4" w:space="0" w:color="auto"/>
            </w:tcBorders>
            <w:shd w:val="clear" w:color="auto" w:fill="auto"/>
            <w:noWrap/>
            <w:vAlign w:val="center"/>
            <w:hideMark/>
          </w:tcPr>
          <w:p w14:paraId="10824D7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898" w:type="dxa"/>
            <w:tcBorders>
              <w:top w:val="nil"/>
              <w:left w:val="nil"/>
              <w:bottom w:val="single" w:sz="4" w:space="0" w:color="auto"/>
              <w:right w:val="single" w:sz="4" w:space="0" w:color="auto"/>
            </w:tcBorders>
            <w:shd w:val="clear" w:color="auto" w:fill="auto"/>
            <w:noWrap/>
            <w:vAlign w:val="center"/>
            <w:hideMark/>
          </w:tcPr>
          <w:p w14:paraId="71E2E85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77" w:type="dxa"/>
            <w:tcBorders>
              <w:top w:val="nil"/>
              <w:left w:val="nil"/>
              <w:bottom w:val="single" w:sz="4" w:space="0" w:color="auto"/>
              <w:right w:val="single" w:sz="4" w:space="0" w:color="auto"/>
            </w:tcBorders>
            <w:shd w:val="clear" w:color="auto" w:fill="auto"/>
            <w:noWrap/>
            <w:vAlign w:val="center"/>
            <w:hideMark/>
          </w:tcPr>
          <w:p w14:paraId="28F8DD4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B1A6D" w:rsidRPr="007E422C" w14:paraId="2787B550"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0F8361E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sangre</w:t>
            </w:r>
          </w:p>
        </w:tc>
        <w:tc>
          <w:tcPr>
            <w:tcW w:w="935" w:type="dxa"/>
            <w:tcBorders>
              <w:top w:val="nil"/>
              <w:left w:val="nil"/>
              <w:bottom w:val="single" w:sz="4" w:space="0" w:color="auto"/>
              <w:right w:val="single" w:sz="4" w:space="0" w:color="auto"/>
            </w:tcBorders>
            <w:shd w:val="clear" w:color="auto" w:fill="auto"/>
            <w:noWrap/>
            <w:vAlign w:val="center"/>
            <w:hideMark/>
          </w:tcPr>
          <w:p w14:paraId="3E50962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898" w:type="dxa"/>
            <w:tcBorders>
              <w:top w:val="nil"/>
              <w:left w:val="nil"/>
              <w:bottom w:val="single" w:sz="4" w:space="0" w:color="auto"/>
              <w:right w:val="single" w:sz="4" w:space="0" w:color="auto"/>
            </w:tcBorders>
            <w:shd w:val="clear" w:color="auto" w:fill="auto"/>
            <w:noWrap/>
            <w:vAlign w:val="center"/>
            <w:hideMark/>
          </w:tcPr>
          <w:p w14:paraId="349CC32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77" w:type="dxa"/>
            <w:tcBorders>
              <w:top w:val="nil"/>
              <w:left w:val="nil"/>
              <w:bottom w:val="single" w:sz="4" w:space="0" w:color="auto"/>
              <w:right w:val="single" w:sz="4" w:space="0" w:color="auto"/>
            </w:tcBorders>
            <w:shd w:val="clear" w:color="auto" w:fill="auto"/>
            <w:noWrap/>
            <w:vAlign w:val="center"/>
            <w:hideMark/>
          </w:tcPr>
          <w:p w14:paraId="7CF6EA4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Tipo de sangre</w:t>
            </w:r>
          </w:p>
        </w:tc>
      </w:tr>
      <w:tr w:rsidR="000B1A6D" w:rsidRPr="007E422C" w14:paraId="77AD424C"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1C438506"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VIH</w:t>
            </w:r>
          </w:p>
        </w:tc>
        <w:tc>
          <w:tcPr>
            <w:tcW w:w="935" w:type="dxa"/>
            <w:tcBorders>
              <w:top w:val="nil"/>
              <w:left w:val="nil"/>
              <w:bottom w:val="single" w:sz="4" w:space="0" w:color="auto"/>
              <w:right w:val="single" w:sz="4" w:space="0" w:color="auto"/>
            </w:tcBorders>
            <w:shd w:val="clear" w:color="auto" w:fill="auto"/>
            <w:noWrap/>
            <w:vAlign w:val="center"/>
            <w:hideMark/>
          </w:tcPr>
          <w:p w14:paraId="6552EB2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10</w:t>
            </w:r>
          </w:p>
        </w:tc>
        <w:tc>
          <w:tcPr>
            <w:tcW w:w="898" w:type="dxa"/>
            <w:tcBorders>
              <w:top w:val="nil"/>
              <w:left w:val="nil"/>
              <w:bottom w:val="single" w:sz="4" w:space="0" w:color="auto"/>
              <w:right w:val="single" w:sz="4" w:space="0" w:color="auto"/>
            </w:tcBorders>
            <w:shd w:val="clear" w:color="auto" w:fill="auto"/>
            <w:noWrap/>
            <w:vAlign w:val="center"/>
            <w:hideMark/>
          </w:tcPr>
          <w:p w14:paraId="39151FC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77" w:type="dxa"/>
            <w:tcBorders>
              <w:top w:val="nil"/>
              <w:left w:val="nil"/>
              <w:bottom w:val="single" w:sz="4" w:space="0" w:color="auto"/>
              <w:right w:val="single" w:sz="4" w:space="0" w:color="auto"/>
            </w:tcBorders>
            <w:shd w:val="clear" w:color="auto" w:fill="auto"/>
            <w:noWrap/>
            <w:vAlign w:val="center"/>
            <w:hideMark/>
          </w:tcPr>
          <w:p w14:paraId="7A71B80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Afirmación de VIH </w:t>
            </w:r>
          </w:p>
        </w:tc>
      </w:tr>
      <w:tr w:rsidR="000B1A6D" w:rsidRPr="007E422C" w14:paraId="3E0D883D"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4CD55D8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peso</w:t>
            </w:r>
          </w:p>
        </w:tc>
        <w:tc>
          <w:tcPr>
            <w:tcW w:w="935" w:type="dxa"/>
            <w:tcBorders>
              <w:top w:val="nil"/>
              <w:left w:val="nil"/>
              <w:bottom w:val="single" w:sz="4" w:space="0" w:color="auto"/>
              <w:right w:val="single" w:sz="4" w:space="0" w:color="auto"/>
            </w:tcBorders>
            <w:shd w:val="clear" w:color="auto" w:fill="auto"/>
            <w:noWrap/>
            <w:vAlign w:val="center"/>
            <w:hideMark/>
          </w:tcPr>
          <w:p w14:paraId="307146D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898" w:type="dxa"/>
            <w:tcBorders>
              <w:top w:val="nil"/>
              <w:left w:val="nil"/>
              <w:bottom w:val="single" w:sz="4" w:space="0" w:color="auto"/>
              <w:right w:val="single" w:sz="4" w:space="0" w:color="auto"/>
            </w:tcBorders>
            <w:shd w:val="clear" w:color="auto" w:fill="auto"/>
            <w:noWrap/>
            <w:vAlign w:val="center"/>
            <w:hideMark/>
          </w:tcPr>
          <w:p w14:paraId="04B6FD8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77" w:type="dxa"/>
            <w:tcBorders>
              <w:top w:val="nil"/>
              <w:left w:val="nil"/>
              <w:bottom w:val="single" w:sz="4" w:space="0" w:color="auto"/>
              <w:right w:val="single" w:sz="4" w:space="0" w:color="auto"/>
            </w:tcBorders>
            <w:shd w:val="clear" w:color="auto" w:fill="auto"/>
            <w:noWrap/>
            <w:vAlign w:val="center"/>
            <w:hideMark/>
          </w:tcPr>
          <w:p w14:paraId="7B27B9B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Peso del paciente</w:t>
            </w:r>
          </w:p>
        </w:tc>
      </w:tr>
      <w:tr w:rsidR="000B1A6D" w:rsidRPr="007E422C" w14:paraId="1EDE5723"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28305A5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talla</w:t>
            </w:r>
          </w:p>
        </w:tc>
        <w:tc>
          <w:tcPr>
            <w:tcW w:w="935" w:type="dxa"/>
            <w:tcBorders>
              <w:top w:val="nil"/>
              <w:left w:val="nil"/>
              <w:bottom w:val="single" w:sz="4" w:space="0" w:color="auto"/>
              <w:right w:val="single" w:sz="4" w:space="0" w:color="auto"/>
            </w:tcBorders>
            <w:shd w:val="clear" w:color="auto" w:fill="auto"/>
            <w:noWrap/>
            <w:vAlign w:val="center"/>
            <w:hideMark/>
          </w:tcPr>
          <w:p w14:paraId="620573D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898" w:type="dxa"/>
            <w:tcBorders>
              <w:top w:val="nil"/>
              <w:left w:val="nil"/>
              <w:bottom w:val="single" w:sz="4" w:space="0" w:color="auto"/>
              <w:right w:val="single" w:sz="4" w:space="0" w:color="auto"/>
            </w:tcBorders>
            <w:shd w:val="clear" w:color="auto" w:fill="auto"/>
            <w:noWrap/>
            <w:vAlign w:val="center"/>
            <w:hideMark/>
          </w:tcPr>
          <w:p w14:paraId="063A1BE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77" w:type="dxa"/>
            <w:tcBorders>
              <w:top w:val="nil"/>
              <w:left w:val="nil"/>
              <w:bottom w:val="single" w:sz="4" w:space="0" w:color="auto"/>
              <w:right w:val="single" w:sz="4" w:space="0" w:color="auto"/>
            </w:tcBorders>
            <w:shd w:val="clear" w:color="auto" w:fill="auto"/>
            <w:noWrap/>
            <w:vAlign w:val="center"/>
            <w:hideMark/>
          </w:tcPr>
          <w:p w14:paraId="7E4E59F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Talla de paciente</w:t>
            </w:r>
          </w:p>
        </w:tc>
      </w:tr>
      <w:tr w:rsidR="000B1A6D" w:rsidRPr="007E422C" w14:paraId="19005FE2"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52C19DA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alergia</w:t>
            </w:r>
          </w:p>
        </w:tc>
        <w:tc>
          <w:tcPr>
            <w:tcW w:w="935" w:type="dxa"/>
            <w:tcBorders>
              <w:top w:val="nil"/>
              <w:left w:val="nil"/>
              <w:bottom w:val="single" w:sz="4" w:space="0" w:color="auto"/>
              <w:right w:val="single" w:sz="4" w:space="0" w:color="auto"/>
            </w:tcBorders>
            <w:shd w:val="clear" w:color="auto" w:fill="auto"/>
            <w:noWrap/>
            <w:vAlign w:val="center"/>
            <w:hideMark/>
          </w:tcPr>
          <w:p w14:paraId="68CAC605"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99</w:t>
            </w:r>
          </w:p>
        </w:tc>
        <w:tc>
          <w:tcPr>
            <w:tcW w:w="898" w:type="dxa"/>
            <w:tcBorders>
              <w:top w:val="nil"/>
              <w:left w:val="nil"/>
              <w:bottom w:val="single" w:sz="4" w:space="0" w:color="auto"/>
              <w:right w:val="single" w:sz="4" w:space="0" w:color="auto"/>
            </w:tcBorders>
            <w:shd w:val="clear" w:color="auto" w:fill="auto"/>
            <w:noWrap/>
            <w:vAlign w:val="center"/>
            <w:hideMark/>
          </w:tcPr>
          <w:p w14:paraId="461B954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77" w:type="dxa"/>
            <w:tcBorders>
              <w:top w:val="nil"/>
              <w:left w:val="nil"/>
              <w:bottom w:val="single" w:sz="4" w:space="0" w:color="auto"/>
              <w:right w:val="single" w:sz="4" w:space="0" w:color="auto"/>
            </w:tcBorders>
            <w:shd w:val="clear" w:color="auto" w:fill="auto"/>
            <w:noWrap/>
            <w:vAlign w:val="center"/>
            <w:hideMark/>
          </w:tcPr>
          <w:p w14:paraId="2B3B322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Alergias del paciente</w:t>
            </w:r>
          </w:p>
        </w:tc>
      </w:tr>
      <w:tr w:rsidR="000B1A6D" w:rsidRPr="007E422C" w14:paraId="32341631" w14:textId="77777777" w:rsidTr="00F82816">
        <w:trPr>
          <w:trHeight w:val="340"/>
          <w:jc w:val="center"/>
        </w:trPr>
        <w:tc>
          <w:tcPr>
            <w:tcW w:w="1656" w:type="dxa"/>
            <w:tcBorders>
              <w:top w:val="nil"/>
              <w:left w:val="single" w:sz="4" w:space="0" w:color="auto"/>
              <w:bottom w:val="single" w:sz="4" w:space="0" w:color="auto"/>
              <w:right w:val="single" w:sz="4" w:space="0" w:color="auto"/>
            </w:tcBorders>
            <w:shd w:val="clear" w:color="auto" w:fill="auto"/>
            <w:noWrap/>
            <w:vAlign w:val="center"/>
            <w:hideMark/>
          </w:tcPr>
          <w:p w14:paraId="3E6B26C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Id_usu</w:t>
            </w:r>
          </w:p>
        </w:tc>
        <w:tc>
          <w:tcPr>
            <w:tcW w:w="935" w:type="dxa"/>
            <w:tcBorders>
              <w:top w:val="nil"/>
              <w:left w:val="nil"/>
              <w:bottom w:val="single" w:sz="4" w:space="0" w:color="auto"/>
              <w:right w:val="single" w:sz="4" w:space="0" w:color="auto"/>
            </w:tcBorders>
            <w:shd w:val="clear" w:color="auto" w:fill="auto"/>
            <w:noWrap/>
            <w:vAlign w:val="center"/>
            <w:hideMark/>
          </w:tcPr>
          <w:p w14:paraId="2FBBC403"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898" w:type="dxa"/>
            <w:tcBorders>
              <w:top w:val="nil"/>
              <w:left w:val="nil"/>
              <w:bottom w:val="single" w:sz="4" w:space="0" w:color="auto"/>
              <w:right w:val="single" w:sz="4" w:space="0" w:color="auto"/>
            </w:tcBorders>
            <w:shd w:val="clear" w:color="auto" w:fill="auto"/>
            <w:noWrap/>
            <w:vAlign w:val="center"/>
            <w:hideMark/>
          </w:tcPr>
          <w:p w14:paraId="515B7C8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77" w:type="dxa"/>
            <w:tcBorders>
              <w:top w:val="nil"/>
              <w:left w:val="nil"/>
              <w:bottom w:val="single" w:sz="4" w:space="0" w:color="auto"/>
              <w:right w:val="single" w:sz="4" w:space="0" w:color="auto"/>
            </w:tcBorders>
            <w:shd w:val="clear" w:color="auto" w:fill="auto"/>
            <w:noWrap/>
            <w:vAlign w:val="center"/>
            <w:hideMark/>
          </w:tcPr>
          <w:p w14:paraId="3DC463C3" w14:textId="77777777" w:rsidR="000B1A6D" w:rsidRPr="007E422C" w:rsidRDefault="000B1A6D" w:rsidP="000B1A6D">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usuario de la tabla usuarios</w:t>
            </w:r>
          </w:p>
        </w:tc>
      </w:tr>
    </w:tbl>
    <w:p w14:paraId="1344344A" w14:textId="118A517E" w:rsidR="000B1A6D" w:rsidRDefault="000B1A6D">
      <w:pPr>
        <w:rPr>
          <w:ins w:id="3197" w:author="Luffi" w:date="2017-07-10T22:31:00Z"/>
          <w:caps/>
          <w:szCs w:val="24"/>
        </w:rPr>
      </w:pPr>
    </w:p>
    <w:p w14:paraId="0265162F" w14:textId="5077772C" w:rsidR="000908AA" w:rsidRDefault="000908AA">
      <w:pPr>
        <w:rPr>
          <w:ins w:id="3198" w:author="Luffi" w:date="2017-07-10T22:31:00Z"/>
          <w:caps/>
          <w:szCs w:val="24"/>
        </w:rPr>
      </w:pPr>
    </w:p>
    <w:p w14:paraId="1223C255" w14:textId="77777777" w:rsidR="000908AA" w:rsidRDefault="000908AA">
      <w:pPr>
        <w:rPr>
          <w:caps/>
          <w:szCs w:val="24"/>
        </w:rPr>
      </w:pPr>
    </w:p>
    <w:tbl>
      <w:tblPr>
        <w:tblW w:w="7933" w:type="dxa"/>
        <w:jc w:val="center"/>
        <w:tblCellMar>
          <w:left w:w="70" w:type="dxa"/>
          <w:right w:w="70" w:type="dxa"/>
        </w:tblCellMar>
        <w:tblLook w:val="04A0" w:firstRow="1" w:lastRow="0" w:firstColumn="1" w:lastColumn="0" w:noHBand="0" w:noVBand="1"/>
        <w:tblPrChange w:id="3199" w:author="Luffi" w:date="2017-07-10T22:31:00Z">
          <w:tblPr>
            <w:tblW w:w="7838" w:type="dxa"/>
            <w:jc w:val="center"/>
            <w:tblCellMar>
              <w:left w:w="70" w:type="dxa"/>
              <w:right w:w="70" w:type="dxa"/>
            </w:tblCellMar>
            <w:tblLook w:val="04A0" w:firstRow="1" w:lastRow="0" w:firstColumn="1" w:lastColumn="0" w:noHBand="0" w:noVBand="1"/>
          </w:tblPr>
        </w:tblPrChange>
      </w:tblPr>
      <w:tblGrid>
        <w:gridCol w:w="1669"/>
        <w:gridCol w:w="928"/>
        <w:gridCol w:w="891"/>
        <w:gridCol w:w="4445"/>
        <w:tblGridChange w:id="3200">
          <w:tblGrid>
            <w:gridCol w:w="1669"/>
            <w:gridCol w:w="928"/>
            <w:gridCol w:w="891"/>
            <w:gridCol w:w="4336"/>
            <w:gridCol w:w="14"/>
          </w:tblGrid>
        </w:tblGridChange>
      </w:tblGrid>
      <w:tr w:rsidR="000B1A6D" w:rsidRPr="007E422C" w14:paraId="3C61B660" w14:textId="77777777" w:rsidTr="000908AA">
        <w:trPr>
          <w:trHeight w:val="283"/>
          <w:jc w:val="center"/>
          <w:trPrChange w:id="3201" w:author="Luffi" w:date="2017-07-10T22:31:00Z">
            <w:trPr>
              <w:gridAfter w:val="0"/>
              <w:wAfter w:w="14" w:type="dxa"/>
              <w:trHeight w:val="283"/>
              <w:jc w:val="center"/>
            </w:trPr>
          </w:trPrChange>
        </w:trPr>
        <w:tc>
          <w:tcPr>
            <w:tcW w:w="1669"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202" w:author="Luffi" w:date="2017-07-10T22:31:00Z">
              <w:tcPr>
                <w:tcW w:w="1669"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3A96B03B"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lastRenderedPageBreak/>
              <w:t>Nombre de tabla</w:t>
            </w:r>
          </w:p>
        </w:tc>
        <w:tc>
          <w:tcPr>
            <w:tcW w:w="6264" w:type="dxa"/>
            <w:gridSpan w:val="3"/>
            <w:tcBorders>
              <w:top w:val="single" w:sz="4" w:space="0" w:color="auto"/>
              <w:left w:val="nil"/>
              <w:bottom w:val="single" w:sz="4" w:space="0" w:color="auto"/>
              <w:right w:val="single" w:sz="4" w:space="0" w:color="auto"/>
            </w:tcBorders>
            <w:shd w:val="clear" w:color="auto" w:fill="auto"/>
            <w:noWrap/>
            <w:vAlign w:val="center"/>
            <w:hideMark/>
            <w:tcPrChange w:id="3203" w:author="Luffi" w:date="2017-07-10T22:31:00Z">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41F3ADDC"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Detalle</w:t>
            </w:r>
          </w:p>
        </w:tc>
      </w:tr>
      <w:tr w:rsidR="000B1A6D" w:rsidRPr="007E422C" w14:paraId="336B78D7" w14:textId="77777777" w:rsidTr="000908AA">
        <w:trPr>
          <w:trHeight w:val="283"/>
          <w:jc w:val="center"/>
          <w:trPrChange w:id="3204" w:author="Luffi" w:date="2017-07-10T22:31:00Z">
            <w:trPr>
              <w:gridAfter w:val="0"/>
              <w:wAfter w:w="14" w:type="dxa"/>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205" w:author="Luffi" w:date="2017-07-10T22:31:00Z">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0B9E5878"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64" w:type="dxa"/>
            <w:gridSpan w:val="3"/>
            <w:tcBorders>
              <w:top w:val="single" w:sz="4" w:space="0" w:color="auto"/>
              <w:left w:val="nil"/>
              <w:bottom w:val="single" w:sz="4" w:space="0" w:color="auto"/>
              <w:right w:val="single" w:sz="4" w:space="0" w:color="auto"/>
            </w:tcBorders>
            <w:shd w:val="clear" w:color="auto" w:fill="auto"/>
            <w:noWrap/>
            <w:vAlign w:val="center"/>
            <w:hideMark/>
            <w:tcPrChange w:id="3206" w:author="Luffi" w:date="2017-07-10T22:31:00Z">
              <w:tcPr>
                <w:tcW w:w="6155"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54B4B408" w14:textId="77777777" w:rsidR="000B1A6D" w:rsidRPr="007E422C" w:rsidRDefault="000B1A6D" w:rsidP="000B1A6D">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datos del centro médico Esculapio para la factura..</w:t>
            </w:r>
          </w:p>
        </w:tc>
      </w:tr>
      <w:tr w:rsidR="000B1A6D" w:rsidRPr="007E422C" w14:paraId="0A95D3BA" w14:textId="77777777" w:rsidTr="000908AA">
        <w:trPr>
          <w:trHeight w:val="283"/>
          <w:jc w:val="center"/>
          <w:trPrChange w:id="3207" w:author="Luffi" w:date="2017-07-10T22:31:00Z">
            <w:trPr>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208" w:author="Luffi" w:date="2017-07-10T22:31:00Z">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3D079318"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209" w:author="Luffi" w:date="2017-07-10T22:31: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66A2C207"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891" w:type="dxa"/>
            <w:tcBorders>
              <w:top w:val="nil"/>
              <w:left w:val="nil"/>
              <w:bottom w:val="single" w:sz="4" w:space="0" w:color="auto"/>
              <w:right w:val="single" w:sz="4" w:space="0" w:color="auto"/>
            </w:tcBorders>
            <w:shd w:val="clear" w:color="auto" w:fill="E7E6E6" w:themeFill="background2"/>
            <w:noWrap/>
            <w:vAlign w:val="center"/>
            <w:hideMark/>
            <w:tcPrChange w:id="3210" w:author="Luffi" w:date="2017-07-10T22:31:00Z">
              <w:tcPr>
                <w:tcW w:w="891" w:type="dxa"/>
                <w:tcBorders>
                  <w:top w:val="nil"/>
                  <w:left w:val="nil"/>
                  <w:bottom w:val="single" w:sz="4" w:space="0" w:color="auto"/>
                  <w:right w:val="single" w:sz="4" w:space="0" w:color="auto"/>
                </w:tcBorders>
                <w:shd w:val="clear" w:color="auto" w:fill="E7E6E6" w:themeFill="background2"/>
                <w:noWrap/>
                <w:vAlign w:val="center"/>
                <w:hideMark/>
              </w:tcPr>
            </w:tcPrChange>
          </w:tcPr>
          <w:p w14:paraId="0CFA7D3C" w14:textId="77777777" w:rsidR="000B1A6D" w:rsidRPr="007E422C" w:rsidRDefault="000B1A6D" w:rsidP="00114B79">
            <w:pPr>
              <w:spacing w:after="0" w:line="240" w:lineRule="auto"/>
              <w:ind w:firstLineChars="100" w:firstLine="181"/>
              <w:jc w:val="center"/>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445" w:type="dxa"/>
            <w:tcBorders>
              <w:top w:val="nil"/>
              <w:left w:val="nil"/>
              <w:bottom w:val="single" w:sz="4" w:space="0" w:color="auto"/>
              <w:right w:val="single" w:sz="4" w:space="0" w:color="auto"/>
            </w:tcBorders>
            <w:shd w:val="clear" w:color="auto" w:fill="E7E6E6" w:themeFill="background2"/>
            <w:noWrap/>
            <w:vAlign w:val="center"/>
            <w:hideMark/>
            <w:tcPrChange w:id="3211" w:author="Luffi" w:date="2017-07-10T22:31: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00A30F7D"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0B1A6D" w:rsidRPr="007E422C" w14:paraId="2E0EE9E7" w14:textId="77777777" w:rsidTr="000908AA">
        <w:trPr>
          <w:trHeight w:val="283"/>
          <w:jc w:val="center"/>
          <w:trPrChange w:id="3212" w:author="Luffi" w:date="2017-07-10T22:31:00Z">
            <w:trPr>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auto"/>
            <w:noWrap/>
            <w:vAlign w:val="center"/>
            <w:hideMark/>
            <w:tcPrChange w:id="3213" w:author="Luffi" w:date="2017-07-10T22:31:00Z">
              <w:tcPr>
                <w:tcW w:w="1669"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0E84B95"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id_detalle</w:t>
            </w:r>
          </w:p>
        </w:tc>
        <w:tc>
          <w:tcPr>
            <w:tcW w:w="928" w:type="dxa"/>
            <w:tcBorders>
              <w:top w:val="nil"/>
              <w:left w:val="nil"/>
              <w:bottom w:val="single" w:sz="4" w:space="0" w:color="auto"/>
              <w:right w:val="single" w:sz="4" w:space="0" w:color="auto"/>
            </w:tcBorders>
            <w:shd w:val="clear" w:color="auto" w:fill="auto"/>
            <w:noWrap/>
            <w:vAlign w:val="center"/>
            <w:hideMark/>
            <w:tcPrChange w:id="3214" w:author="Luffi" w:date="2017-07-10T22:31:00Z">
              <w:tcPr>
                <w:tcW w:w="928" w:type="dxa"/>
                <w:tcBorders>
                  <w:top w:val="nil"/>
                  <w:left w:val="nil"/>
                  <w:bottom w:val="single" w:sz="4" w:space="0" w:color="auto"/>
                  <w:right w:val="single" w:sz="4" w:space="0" w:color="auto"/>
                </w:tcBorders>
                <w:shd w:val="clear" w:color="auto" w:fill="auto"/>
                <w:noWrap/>
                <w:vAlign w:val="center"/>
                <w:hideMark/>
              </w:tcPr>
            </w:tcPrChange>
          </w:tcPr>
          <w:p w14:paraId="5AA85D45"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891" w:type="dxa"/>
            <w:tcBorders>
              <w:top w:val="nil"/>
              <w:left w:val="nil"/>
              <w:bottom w:val="single" w:sz="4" w:space="0" w:color="auto"/>
              <w:right w:val="single" w:sz="4" w:space="0" w:color="auto"/>
            </w:tcBorders>
            <w:shd w:val="clear" w:color="auto" w:fill="auto"/>
            <w:noWrap/>
            <w:vAlign w:val="center"/>
            <w:hideMark/>
            <w:tcPrChange w:id="3215" w:author="Luffi" w:date="2017-07-10T22:31:00Z">
              <w:tcPr>
                <w:tcW w:w="891" w:type="dxa"/>
                <w:tcBorders>
                  <w:top w:val="nil"/>
                  <w:left w:val="nil"/>
                  <w:bottom w:val="single" w:sz="4" w:space="0" w:color="auto"/>
                  <w:right w:val="single" w:sz="4" w:space="0" w:color="auto"/>
                </w:tcBorders>
                <w:shd w:val="clear" w:color="auto" w:fill="auto"/>
                <w:noWrap/>
                <w:vAlign w:val="center"/>
                <w:hideMark/>
              </w:tcPr>
            </w:tcPrChange>
          </w:tcPr>
          <w:p w14:paraId="080F02D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445" w:type="dxa"/>
            <w:tcBorders>
              <w:top w:val="nil"/>
              <w:left w:val="nil"/>
              <w:bottom w:val="single" w:sz="4" w:space="0" w:color="auto"/>
              <w:right w:val="single" w:sz="4" w:space="0" w:color="auto"/>
            </w:tcBorders>
            <w:shd w:val="clear" w:color="auto" w:fill="auto"/>
            <w:noWrap/>
            <w:vAlign w:val="center"/>
            <w:hideMark/>
            <w:tcPrChange w:id="3216" w:author="Luffi" w:date="2017-07-10T22:31: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42ED8B8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B1A6D" w:rsidRPr="007E422C" w14:paraId="45A4DDD3" w14:textId="77777777" w:rsidTr="000908AA">
        <w:trPr>
          <w:trHeight w:val="283"/>
          <w:jc w:val="center"/>
          <w:trPrChange w:id="3217" w:author="Luffi" w:date="2017-07-10T22:31:00Z">
            <w:trPr>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auto"/>
            <w:noWrap/>
            <w:vAlign w:val="center"/>
            <w:hideMark/>
            <w:tcPrChange w:id="3218" w:author="Luffi" w:date="2017-07-10T22:31:00Z">
              <w:tcPr>
                <w:tcW w:w="1669"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D30025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nit_empresa</w:t>
            </w:r>
          </w:p>
        </w:tc>
        <w:tc>
          <w:tcPr>
            <w:tcW w:w="928" w:type="dxa"/>
            <w:tcBorders>
              <w:top w:val="nil"/>
              <w:left w:val="nil"/>
              <w:bottom w:val="single" w:sz="4" w:space="0" w:color="auto"/>
              <w:right w:val="single" w:sz="4" w:space="0" w:color="auto"/>
            </w:tcBorders>
            <w:shd w:val="clear" w:color="auto" w:fill="auto"/>
            <w:noWrap/>
            <w:vAlign w:val="center"/>
            <w:hideMark/>
            <w:tcPrChange w:id="3219" w:author="Luffi" w:date="2017-07-10T22:31:00Z">
              <w:tcPr>
                <w:tcW w:w="928" w:type="dxa"/>
                <w:tcBorders>
                  <w:top w:val="nil"/>
                  <w:left w:val="nil"/>
                  <w:bottom w:val="single" w:sz="4" w:space="0" w:color="auto"/>
                  <w:right w:val="single" w:sz="4" w:space="0" w:color="auto"/>
                </w:tcBorders>
                <w:shd w:val="clear" w:color="auto" w:fill="auto"/>
                <w:noWrap/>
                <w:vAlign w:val="center"/>
                <w:hideMark/>
              </w:tcPr>
            </w:tcPrChange>
          </w:tcPr>
          <w:p w14:paraId="05D55DC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Change w:id="3220" w:author="Luffi" w:date="2017-07-10T22:31:00Z">
              <w:tcPr>
                <w:tcW w:w="891" w:type="dxa"/>
                <w:tcBorders>
                  <w:top w:val="nil"/>
                  <w:left w:val="nil"/>
                  <w:bottom w:val="single" w:sz="4" w:space="0" w:color="auto"/>
                  <w:right w:val="single" w:sz="4" w:space="0" w:color="auto"/>
                </w:tcBorders>
                <w:shd w:val="clear" w:color="auto" w:fill="auto"/>
                <w:noWrap/>
                <w:vAlign w:val="center"/>
                <w:hideMark/>
              </w:tcPr>
            </w:tcPrChange>
          </w:tcPr>
          <w:p w14:paraId="657C57C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445" w:type="dxa"/>
            <w:tcBorders>
              <w:top w:val="nil"/>
              <w:left w:val="nil"/>
              <w:bottom w:val="single" w:sz="4" w:space="0" w:color="auto"/>
              <w:right w:val="single" w:sz="4" w:space="0" w:color="auto"/>
            </w:tcBorders>
            <w:shd w:val="clear" w:color="auto" w:fill="auto"/>
            <w:noWrap/>
            <w:vAlign w:val="center"/>
            <w:hideMark/>
            <w:tcPrChange w:id="3221" w:author="Luffi" w:date="2017-07-10T22:31: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6E40C3C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NIT del centro médico Esculapio</w:t>
            </w:r>
          </w:p>
        </w:tc>
      </w:tr>
      <w:tr w:rsidR="000B1A6D" w:rsidRPr="007E422C" w14:paraId="4AB24A52" w14:textId="77777777" w:rsidTr="000908AA">
        <w:trPr>
          <w:trHeight w:val="283"/>
          <w:jc w:val="center"/>
          <w:trPrChange w:id="3222" w:author="Luffi" w:date="2017-07-10T22:31:00Z">
            <w:trPr>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auto"/>
            <w:noWrap/>
            <w:vAlign w:val="center"/>
            <w:hideMark/>
            <w:tcPrChange w:id="3223" w:author="Luffi" w:date="2017-07-10T22:31:00Z">
              <w:tcPr>
                <w:tcW w:w="1669"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0DECAC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num_autorizacion</w:t>
            </w:r>
          </w:p>
        </w:tc>
        <w:tc>
          <w:tcPr>
            <w:tcW w:w="928" w:type="dxa"/>
            <w:tcBorders>
              <w:top w:val="nil"/>
              <w:left w:val="nil"/>
              <w:bottom w:val="single" w:sz="4" w:space="0" w:color="auto"/>
              <w:right w:val="single" w:sz="4" w:space="0" w:color="auto"/>
            </w:tcBorders>
            <w:shd w:val="clear" w:color="auto" w:fill="auto"/>
            <w:noWrap/>
            <w:vAlign w:val="center"/>
            <w:hideMark/>
            <w:tcPrChange w:id="3224" w:author="Luffi" w:date="2017-07-10T22:31:00Z">
              <w:tcPr>
                <w:tcW w:w="928" w:type="dxa"/>
                <w:tcBorders>
                  <w:top w:val="nil"/>
                  <w:left w:val="nil"/>
                  <w:bottom w:val="single" w:sz="4" w:space="0" w:color="auto"/>
                  <w:right w:val="single" w:sz="4" w:space="0" w:color="auto"/>
                </w:tcBorders>
                <w:shd w:val="clear" w:color="auto" w:fill="auto"/>
                <w:noWrap/>
                <w:vAlign w:val="center"/>
                <w:hideMark/>
              </w:tcPr>
            </w:tcPrChange>
          </w:tcPr>
          <w:p w14:paraId="5E164068"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Change w:id="3225" w:author="Luffi" w:date="2017-07-10T22:31:00Z">
              <w:tcPr>
                <w:tcW w:w="891" w:type="dxa"/>
                <w:tcBorders>
                  <w:top w:val="nil"/>
                  <w:left w:val="nil"/>
                  <w:bottom w:val="single" w:sz="4" w:space="0" w:color="auto"/>
                  <w:right w:val="single" w:sz="4" w:space="0" w:color="auto"/>
                </w:tcBorders>
                <w:shd w:val="clear" w:color="auto" w:fill="auto"/>
                <w:noWrap/>
                <w:vAlign w:val="center"/>
                <w:hideMark/>
              </w:tcPr>
            </w:tcPrChange>
          </w:tcPr>
          <w:p w14:paraId="16B1C94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Varchar </w:t>
            </w:r>
          </w:p>
        </w:tc>
        <w:tc>
          <w:tcPr>
            <w:tcW w:w="4445" w:type="dxa"/>
            <w:tcBorders>
              <w:top w:val="nil"/>
              <w:left w:val="nil"/>
              <w:bottom w:val="single" w:sz="4" w:space="0" w:color="auto"/>
              <w:right w:val="single" w:sz="4" w:space="0" w:color="auto"/>
            </w:tcBorders>
            <w:shd w:val="clear" w:color="auto" w:fill="auto"/>
            <w:noWrap/>
            <w:vAlign w:val="center"/>
            <w:hideMark/>
            <w:tcPrChange w:id="3226" w:author="Luffi" w:date="2017-07-10T22:31: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3D824C3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Numero de autorización</w:t>
            </w:r>
          </w:p>
        </w:tc>
      </w:tr>
      <w:tr w:rsidR="000B1A6D" w:rsidRPr="007E422C" w14:paraId="1926AA27" w14:textId="77777777" w:rsidTr="000908AA">
        <w:trPr>
          <w:trHeight w:val="283"/>
          <w:jc w:val="center"/>
          <w:trPrChange w:id="3227" w:author="Luffi" w:date="2017-07-10T22:31:00Z">
            <w:trPr>
              <w:trHeight w:val="283"/>
              <w:jc w:val="center"/>
            </w:trPr>
          </w:trPrChange>
        </w:trPr>
        <w:tc>
          <w:tcPr>
            <w:tcW w:w="1669" w:type="dxa"/>
            <w:tcBorders>
              <w:top w:val="nil"/>
              <w:left w:val="single" w:sz="4" w:space="0" w:color="auto"/>
              <w:bottom w:val="single" w:sz="4" w:space="0" w:color="auto"/>
              <w:right w:val="single" w:sz="4" w:space="0" w:color="auto"/>
            </w:tcBorders>
            <w:shd w:val="clear" w:color="auto" w:fill="auto"/>
            <w:noWrap/>
            <w:vAlign w:val="center"/>
            <w:hideMark/>
            <w:tcPrChange w:id="3228" w:author="Luffi" w:date="2017-07-10T22:31:00Z">
              <w:tcPr>
                <w:tcW w:w="1669"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DA070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Cod_control</w:t>
            </w:r>
          </w:p>
        </w:tc>
        <w:tc>
          <w:tcPr>
            <w:tcW w:w="928" w:type="dxa"/>
            <w:tcBorders>
              <w:top w:val="nil"/>
              <w:left w:val="nil"/>
              <w:bottom w:val="single" w:sz="4" w:space="0" w:color="auto"/>
              <w:right w:val="single" w:sz="4" w:space="0" w:color="auto"/>
            </w:tcBorders>
            <w:shd w:val="clear" w:color="auto" w:fill="auto"/>
            <w:noWrap/>
            <w:vAlign w:val="center"/>
            <w:hideMark/>
            <w:tcPrChange w:id="3229" w:author="Luffi" w:date="2017-07-10T22:31:00Z">
              <w:tcPr>
                <w:tcW w:w="928" w:type="dxa"/>
                <w:tcBorders>
                  <w:top w:val="nil"/>
                  <w:left w:val="nil"/>
                  <w:bottom w:val="single" w:sz="4" w:space="0" w:color="auto"/>
                  <w:right w:val="single" w:sz="4" w:space="0" w:color="auto"/>
                </w:tcBorders>
                <w:shd w:val="clear" w:color="auto" w:fill="auto"/>
                <w:noWrap/>
                <w:vAlign w:val="center"/>
                <w:hideMark/>
              </w:tcPr>
            </w:tcPrChange>
          </w:tcPr>
          <w:p w14:paraId="2B4D60B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891" w:type="dxa"/>
            <w:tcBorders>
              <w:top w:val="nil"/>
              <w:left w:val="nil"/>
              <w:bottom w:val="single" w:sz="4" w:space="0" w:color="auto"/>
              <w:right w:val="single" w:sz="4" w:space="0" w:color="auto"/>
            </w:tcBorders>
            <w:shd w:val="clear" w:color="auto" w:fill="auto"/>
            <w:noWrap/>
            <w:vAlign w:val="center"/>
            <w:hideMark/>
            <w:tcPrChange w:id="3230" w:author="Luffi" w:date="2017-07-10T22:31:00Z">
              <w:tcPr>
                <w:tcW w:w="891" w:type="dxa"/>
                <w:tcBorders>
                  <w:top w:val="nil"/>
                  <w:left w:val="nil"/>
                  <w:bottom w:val="single" w:sz="4" w:space="0" w:color="auto"/>
                  <w:right w:val="single" w:sz="4" w:space="0" w:color="auto"/>
                </w:tcBorders>
                <w:shd w:val="clear" w:color="auto" w:fill="auto"/>
                <w:noWrap/>
                <w:vAlign w:val="center"/>
                <w:hideMark/>
              </w:tcPr>
            </w:tcPrChange>
          </w:tcPr>
          <w:p w14:paraId="5283B135"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Varchar</w:t>
            </w:r>
          </w:p>
        </w:tc>
        <w:tc>
          <w:tcPr>
            <w:tcW w:w="4445" w:type="dxa"/>
            <w:tcBorders>
              <w:top w:val="nil"/>
              <w:left w:val="nil"/>
              <w:bottom w:val="single" w:sz="4" w:space="0" w:color="auto"/>
              <w:right w:val="single" w:sz="4" w:space="0" w:color="auto"/>
            </w:tcBorders>
            <w:shd w:val="clear" w:color="auto" w:fill="auto"/>
            <w:noWrap/>
            <w:vAlign w:val="center"/>
            <w:hideMark/>
            <w:tcPrChange w:id="3231" w:author="Luffi" w:date="2017-07-10T22:31: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2132139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Código de control</w:t>
            </w:r>
          </w:p>
        </w:tc>
      </w:tr>
    </w:tbl>
    <w:p w14:paraId="7B5A5E46" w14:textId="77777777" w:rsidR="000B1A6D" w:rsidDel="000908AA" w:rsidRDefault="000B1A6D">
      <w:pPr>
        <w:rPr>
          <w:del w:id="3232" w:author="Luffi" w:date="2017-07-10T22:31:00Z"/>
          <w:caps/>
          <w:szCs w:val="24"/>
        </w:rPr>
      </w:pPr>
    </w:p>
    <w:p w14:paraId="54DFA7E7" w14:textId="77777777" w:rsidR="00425C33" w:rsidRDefault="00425C33">
      <w:pPr>
        <w:rPr>
          <w:caps/>
          <w:szCs w:val="24"/>
        </w:rPr>
      </w:pPr>
    </w:p>
    <w:tbl>
      <w:tblPr>
        <w:tblW w:w="7949" w:type="dxa"/>
        <w:jc w:val="center"/>
        <w:tblCellMar>
          <w:left w:w="70" w:type="dxa"/>
          <w:right w:w="70" w:type="dxa"/>
        </w:tblCellMar>
        <w:tblLook w:val="04A0" w:firstRow="1" w:lastRow="0" w:firstColumn="1" w:lastColumn="0" w:noHBand="0" w:noVBand="1"/>
      </w:tblPr>
      <w:tblGrid>
        <w:gridCol w:w="1669"/>
        <w:gridCol w:w="928"/>
        <w:gridCol w:w="1002"/>
        <w:gridCol w:w="4336"/>
        <w:gridCol w:w="14"/>
      </w:tblGrid>
      <w:tr w:rsidR="000B1A6D" w:rsidRPr="007E422C" w14:paraId="68E5D952" w14:textId="77777777" w:rsidTr="0055345B">
        <w:trPr>
          <w:gridAfter w:val="1"/>
          <w:wAfter w:w="14" w:type="dxa"/>
          <w:trHeight w:val="283"/>
          <w:jc w:val="center"/>
        </w:trPr>
        <w:tc>
          <w:tcPr>
            <w:tcW w:w="1669"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3392827"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62C634D6"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facturas</w:t>
            </w:r>
          </w:p>
        </w:tc>
      </w:tr>
      <w:tr w:rsidR="000B1A6D" w:rsidRPr="007E422C" w14:paraId="2D666BDF" w14:textId="77777777" w:rsidTr="0055345B">
        <w:trPr>
          <w:gridAfter w:val="1"/>
          <w:wAfter w:w="14" w:type="dxa"/>
          <w:trHeight w:val="283"/>
          <w:jc w:val="center"/>
        </w:trPr>
        <w:tc>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54CF07FD"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25724FA6" w14:textId="77777777" w:rsidR="000B1A6D" w:rsidRPr="007E422C" w:rsidRDefault="000B1A6D" w:rsidP="00114B79">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datos importantes de una factura.</w:t>
            </w:r>
          </w:p>
        </w:tc>
      </w:tr>
      <w:tr w:rsidR="000B1A6D" w:rsidRPr="007E422C" w14:paraId="62B49AB8"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4D451850"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EC287C8"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37DFF1E0" w14:textId="77777777" w:rsidR="000B1A6D" w:rsidRPr="007E422C" w:rsidRDefault="000B1A6D" w:rsidP="00114B79">
            <w:pPr>
              <w:spacing w:after="0" w:line="240" w:lineRule="auto"/>
              <w:ind w:firstLineChars="100" w:firstLine="181"/>
              <w:jc w:val="center"/>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254EFFB5" w14:textId="77777777" w:rsidR="000B1A6D" w:rsidRPr="007E422C" w:rsidRDefault="000B1A6D"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0B1A6D" w:rsidRPr="007E422C" w14:paraId="56E40510"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hideMark/>
          </w:tcPr>
          <w:p w14:paraId="45A0682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id_usu</w:t>
            </w:r>
          </w:p>
        </w:tc>
        <w:tc>
          <w:tcPr>
            <w:tcW w:w="928" w:type="dxa"/>
            <w:tcBorders>
              <w:top w:val="nil"/>
              <w:left w:val="nil"/>
              <w:bottom w:val="single" w:sz="4" w:space="0" w:color="auto"/>
              <w:right w:val="single" w:sz="4" w:space="0" w:color="auto"/>
            </w:tcBorders>
            <w:shd w:val="clear" w:color="auto" w:fill="auto"/>
            <w:noWrap/>
            <w:vAlign w:val="center"/>
            <w:hideMark/>
          </w:tcPr>
          <w:p w14:paraId="35C760F4"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3CDF358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5A144691"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B1A6D" w:rsidRPr="007E422C" w14:paraId="179DDBC5"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hideMark/>
          </w:tcPr>
          <w:p w14:paraId="04A30F3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concepto</w:t>
            </w:r>
          </w:p>
        </w:tc>
        <w:tc>
          <w:tcPr>
            <w:tcW w:w="928" w:type="dxa"/>
            <w:tcBorders>
              <w:top w:val="nil"/>
              <w:left w:val="nil"/>
              <w:bottom w:val="single" w:sz="4" w:space="0" w:color="auto"/>
              <w:right w:val="single" w:sz="4" w:space="0" w:color="auto"/>
            </w:tcBorders>
            <w:shd w:val="clear" w:color="auto" w:fill="auto"/>
            <w:noWrap/>
            <w:vAlign w:val="center"/>
            <w:hideMark/>
          </w:tcPr>
          <w:p w14:paraId="7E8C0AC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99</w:t>
            </w:r>
          </w:p>
        </w:tc>
        <w:tc>
          <w:tcPr>
            <w:tcW w:w="1002" w:type="dxa"/>
            <w:tcBorders>
              <w:top w:val="nil"/>
              <w:left w:val="nil"/>
              <w:bottom w:val="single" w:sz="4" w:space="0" w:color="auto"/>
              <w:right w:val="single" w:sz="4" w:space="0" w:color="auto"/>
            </w:tcBorders>
            <w:shd w:val="clear" w:color="auto" w:fill="auto"/>
            <w:noWrap/>
            <w:vAlign w:val="center"/>
            <w:hideMark/>
          </w:tcPr>
          <w:p w14:paraId="5D870F1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215A1329"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El motivo de la factura.</w:t>
            </w:r>
          </w:p>
        </w:tc>
      </w:tr>
      <w:tr w:rsidR="000B1A6D" w:rsidRPr="007E422C" w14:paraId="73E6F17E"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hideMark/>
          </w:tcPr>
          <w:p w14:paraId="1E04E02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w:t>
            </w:r>
          </w:p>
        </w:tc>
        <w:tc>
          <w:tcPr>
            <w:tcW w:w="928" w:type="dxa"/>
            <w:tcBorders>
              <w:top w:val="nil"/>
              <w:left w:val="nil"/>
              <w:bottom w:val="single" w:sz="4" w:space="0" w:color="auto"/>
              <w:right w:val="single" w:sz="4" w:space="0" w:color="auto"/>
            </w:tcBorders>
            <w:shd w:val="clear" w:color="auto" w:fill="auto"/>
            <w:noWrap/>
            <w:vAlign w:val="center"/>
            <w:hideMark/>
          </w:tcPr>
          <w:p w14:paraId="3C18B60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p>
        </w:tc>
        <w:tc>
          <w:tcPr>
            <w:tcW w:w="1002" w:type="dxa"/>
            <w:tcBorders>
              <w:top w:val="nil"/>
              <w:left w:val="nil"/>
              <w:bottom w:val="single" w:sz="4" w:space="0" w:color="auto"/>
              <w:right w:val="single" w:sz="4" w:space="0" w:color="auto"/>
            </w:tcBorders>
            <w:shd w:val="clear" w:color="auto" w:fill="auto"/>
            <w:noWrap/>
            <w:vAlign w:val="center"/>
            <w:hideMark/>
          </w:tcPr>
          <w:p w14:paraId="1B0BED4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Datetime</w:t>
            </w:r>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339B9D1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 de emisión</w:t>
            </w:r>
          </w:p>
        </w:tc>
      </w:tr>
      <w:tr w:rsidR="000B1A6D" w:rsidRPr="007E422C" w14:paraId="49B404F7"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hideMark/>
          </w:tcPr>
          <w:p w14:paraId="7DCB630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Cliente</w:t>
            </w:r>
          </w:p>
        </w:tc>
        <w:tc>
          <w:tcPr>
            <w:tcW w:w="928" w:type="dxa"/>
            <w:tcBorders>
              <w:top w:val="nil"/>
              <w:left w:val="nil"/>
              <w:bottom w:val="single" w:sz="4" w:space="0" w:color="auto"/>
              <w:right w:val="single" w:sz="4" w:space="0" w:color="auto"/>
            </w:tcBorders>
            <w:shd w:val="clear" w:color="auto" w:fill="auto"/>
            <w:noWrap/>
            <w:vAlign w:val="center"/>
            <w:hideMark/>
          </w:tcPr>
          <w:p w14:paraId="7EA4330D"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1002" w:type="dxa"/>
            <w:tcBorders>
              <w:top w:val="nil"/>
              <w:left w:val="nil"/>
              <w:bottom w:val="single" w:sz="4" w:space="0" w:color="auto"/>
              <w:right w:val="single" w:sz="4" w:space="0" w:color="auto"/>
            </w:tcBorders>
            <w:shd w:val="clear" w:color="auto" w:fill="auto"/>
            <w:noWrap/>
            <w:vAlign w:val="center"/>
            <w:hideMark/>
          </w:tcPr>
          <w:p w14:paraId="7C477C9E"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Varchar</w:t>
            </w:r>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5D84C630"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Nombre completo del paciente</w:t>
            </w:r>
          </w:p>
        </w:tc>
      </w:tr>
      <w:tr w:rsidR="000B1A6D" w:rsidRPr="007E422C" w14:paraId="579CA524"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tcPr>
          <w:p w14:paraId="1A2F564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nit_ci_pac</w:t>
            </w:r>
          </w:p>
        </w:tc>
        <w:tc>
          <w:tcPr>
            <w:tcW w:w="928" w:type="dxa"/>
            <w:tcBorders>
              <w:top w:val="nil"/>
              <w:left w:val="nil"/>
              <w:bottom w:val="single" w:sz="4" w:space="0" w:color="auto"/>
              <w:right w:val="single" w:sz="4" w:space="0" w:color="auto"/>
            </w:tcBorders>
            <w:shd w:val="clear" w:color="auto" w:fill="auto"/>
            <w:noWrap/>
            <w:vAlign w:val="center"/>
          </w:tcPr>
          <w:p w14:paraId="250E3791"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tcPr>
          <w:p w14:paraId="2D76719F"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tcPr>
          <w:p w14:paraId="33F1A03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NIT o cedula de identidad de paciente</w:t>
            </w:r>
          </w:p>
        </w:tc>
      </w:tr>
      <w:tr w:rsidR="000B1A6D" w:rsidRPr="007E422C" w14:paraId="13852AEB"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tcPr>
          <w:p w14:paraId="2F782847"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Id_detalle</w:t>
            </w:r>
          </w:p>
        </w:tc>
        <w:tc>
          <w:tcPr>
            <w:tcW w:w="928" w:type="dxa"/>
            <w:tcBorders>
              <w:top w:val="nil"/>
              <w:left w:val="nil"/>
              <w:bottom w:val="single" w:sz="4" w:space="0" w:color="auto"/>
              <w:right w:val="single" w:sz="4" w:space="0" w:color="auto"/>
            </w:tcBorders>
            <w:shd w:val="clear" w:color="auto" w:fill="auto"/>
            <w:noWrap/>
            <w:vAlign w:val="center"/>
          </w:tcPr>
          <w:p w14:paraId="2FADE93C"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tcPr>
          <w:p w14:paraId="3DD97A8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tcPr>
          <w:p w14:paraId="5B3ECE82"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Numero de autorización</w:t>
            </w:r>
          </w:p>
        </w:tc>
      </w:tr>
      <w:tr w:rsidR="000B1A6D" w:rsidRPr="007E422C" w14:paraId="2F4D33D2" w14:textId="77777777" w:rsidTr="0055345B">
        <w:trPr>
          <w:trHeight w:val="283"/>
          <w:jc w:val="center"/>
        </w:trPr>
        <w:tc>
          <w:tcPr>
            <w:tcW w:w="1669" w:type="dxa"/>
            <w:tcBorders>
              <w:top w:val="nil"/>
              <w:left w:val="single" w:sz="4" w:space="0" w:color="auto"/>
              <w:bottom w:val="single" w:sz="4" w:space="0" w:color="auto"/>
              <w:right w:val="single" w:sz="4" w:space="0" w:color="auto"/>
            </w:tcBorders>
            <w:shd w:val="clear" w:color="auto" w:fill="auto"/>
            <w:noWrap/>
            <w:vAlign w:val="center"/>
          </w:tcPr>
          <w:p w14:paraId="76CC3D1A"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Id_cita</w:t>
            </w:r>
          </w:p>
        </w:tc>
        <w:tc>
          <w:tcPr>
            <w:tcW w:w="928" w:type="dxa"/>
            <w:tcBorders>
              <w:top w:val="nil"/>
              <w:left w:val="nil"/>
              <w:bottom w:val="single" w:sz="4" w:space="0" w:color="auto"/>
              <w:right w:val="single" w:sz="4" w:space="0" w:color="auto"/>
            </w:tcBorders>
            <w:shd w:val="clear" w:color="auto" w:fill="auto"/>
            <w:noWrap/>
            <w:vAlign w:val="center"/>
          </w:tcPr>
          <w:p w14:paraId="14511671"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tcPr>
          <w:p w14:paraId="05D6BA9B"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tcPr>
          <w:p w14:paraId="19C17FB6" w14:textId="77777777" w:rsidR="000B1A6D" w:rsidRPr="007E422C" w:rsidRDefault="000B1A6D"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cita de la tabla citas</w:t>
            </w:r>
          </w:p>
        </w:tc>
      </w:tr>
    </w:tbl>
    <w:p w14:paraId="3FC9DCCD" w14:textId="77777777" w:rsidR="000B1A6D" w:rsidRDefault="000B1A6D">
      <w:pPr>
        <w:rPr>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50"/>
      </w:tblGrid>
      <w:tr w:rsidR="002F1A97" w:rsidRPr="007E422C" w14:paraId="6A8E9B2E" w14:textId="77777777" w:rsidTr="0055345B">
        <w:trPr>
          <w:trHeight w:val="283"/>
          <w:jc w:val="center"/>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3E287253"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B6A96E" w14:textId="77777777" w:rsidR="002F1A97" w:rsidRPr="007E422C" w:rsidRDefault="00464CC0" w:rsidP="000F4570">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w:t>
            </w:r>
            <w:r w:rsidR="002F1A97">
              <w:rPr>
                <w:rFonts w:ascii="Calibri" w:eastAsia="Times New Roman" w:hAnsi="Calibri" w:cs="Times New Roman"/>
                <w:color w:val="000000"/>
                <w:sz w:val="18"/>
                <w:szCs w:val="18"/>
                <w:lang w:eastAsia="es-BO"/>
              </w:rPr>
              <w:t>itas</w:t>
            </w:r>
          </w:p>
        </w:tc>
      </w:tr>
      <w:tr w:rsidR="002F1A97" w:rsidRPr="007E422C" w14:paraId="1011D41D"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BE412B7"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77AF02F8" w14:textId="77777777" w:rsidR="002F1A97" w:rsidRPr="007E422C" w:rsidRDefault="002F1A97" w:rsidP="000F4570">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Contiene los datos principales de una cita</w:t>
            </w:r>
          </w:p>
        </w:tc>
      </w:tr>
      <w:tr w:rsidR="002F1A97" w:rsidRPr="007E422C" w14:paraId="499762D0"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1703254B"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EBA7008"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0168CF2F"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50" w:type="dxa"/>
            <w:tcBorders>
              <w:top w:val="nil"/>
              <w:left w:val="nil"/>
              <w:bottom w:val="single" w:sz="4" w:space="0" w:color="auto"/>
              <w:right w:val="single" w:sz="4" w:space="0" w:color="auto"/>
            </w:tcBorders>
            <w:shd w:val="clear" w:color="auto" w:fill="E7E6E6" w:themeFill="background2"/>
            <w:noWrap/>
            <w:vAlign w:val="center"/>
            <w:hideMark/>
          </w:tcPr>
          <w:p w14:paraId="2CE0DD52" w14:textId="77777777" w:rsidR="002F1A97" w:rsidRPr="007E422C" w:rsidRDefault="002F1A97" w:rsidP="000F4570">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2F1A97" w:rsidRPr="007E422C" w14:paraId="1782D08F"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FB6AA9A"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id_cita</w:t>
            </w:r>
          </w:p>
        </w:tc>
        <w:tc>
          <w:tcPr>
            <w:tcW w:w="928" w:type="dxa"/>
            <w:tcBorders>
              <w:top w:val="nil"/>
              <w:left w:val="nil"/>
              <w:bottom w:val="single" w:sz="4" w:space="0" w:color="auto"/>
              <w:right w:val="single" w:sz="4" w:space="0" w:color="auto"/>
            </w:tcBorders>
            <w:shd w:val="clear" w:color="auto" w:fill="auto"/>
            <w:noWrap/>
            <w:vAlign w:val="center"/>
            <w:hideMark/>
          </w:tcPr>
          <w:p w14:paraId="2DBBC0CB"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16E00656"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2B5FDBDF"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2F1A97" w:rsidRPr="007E422C" w14:paraId="1BA6ADF2"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087A990"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w:t>
            </w:r>
          </w:p>
        </w:tc>
        <w:tc>
          <w:tcPr>
            <w:tcW w:w="928" w:type="dxa"/>
            <w:tcBorders>
              <w:top w:val="nil"/>
              <w:left w:val="nil"/>
              <w:bottom w:val="single" w:sz="4" w:space="0" w:color="auto"/>
              <w:right w:val="single" w:sz="4" w:space="0" w:color="auto"/>
            </w:tcBorders>
            <w:shd w:val="clear" w:color="auto" w:fill="auto"/>
            <w:noWrap/>
            <w:vAlign w:val="center"/>
            <w:hideMark/>
          </w:tcPr>
          <w:p w14:paraId="3F80A1D9" w14:textId="77777777" w:rsidR="002F1A97" w:rsidRPr="007E422C" w:rsidRDefault="002F1A97" w:rsidP="000F4570">
            <w:pPr>
              <w:spacing w:after="0" w:line="240" w:lineRule="auto"/>
              <w:ind w:firstLineChars="100" w:firstLine="180"/>
              <w:jc w:val="both"/>
              <w:rPr>
                <w:rFonts w:ascii="Calibri" w:eastAsia="Times New Roman" w:hAnsi="Calibri" w:cs="Times New Roman"/>
                <w:color w:val="000000"/>
                <w:sz w:val="18"/>
                <w:szCs w:val="18"/>
                <w:lang w:eastAsia="es-BO"/>
              </w:rPr>
            </w:pPr>
          </w:p>
        </w:tc>
        <w:tc>
          <w:tcPr>
            <w:tcW w:w="1002" w:type="dxa"/>
            <w:tcBorders>
              <w:top w:val="nil"/>
              <w:left w:val="nil"/>
              <w:bottom w:val="single" w:sz="4" w:space="0" w:color="auto"/>
              <w:right w:val="single" w:sz="4" w:space="0" w:color="auto"/>
            </w:tcBorders>
            <w:shd w:val="clear" w:color="auto" w:fill="auto"/>
            <w:noWrap/>
            <w:vAlign w:val="center"/>
            <w:hideMark/>
          </w:tcPr>
          <w:p w14:paraId="44CDE5F0"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Datetime</w:t>
            </w:r>
          </w:p>
        </w:tc>
        <w:tc>
          <w:tcPr>
            <w:tcW w:w="4350" w:type="dxa"/>
            <w:tcBorders>
              <w:top w:val="nil"/>
              <w:left w:val="nil"/>
              <w:bottom w:val="single" w:sz="4" w:space="0" w:color="auto"/>
              <w:right w:val="single" w:sz="4" w:space="0" w:color="auto"/>
            </w:tcBorders>
            <w:shd w:val="clear" w:color="auto" w:fill="auto"/>
            <w:noWrap/>
            <w:vAlign w:val="center"/>
            <w:hideMark/>
          </w:tcPr>
          <w:p w14:paraId="29FAF571"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 y hora de la cita médica</w:t>
            </w:r>
          </w:p>
        </w:tc>
      </w:tr>
      <w:tr w:rsidR="002F1A97" w:rsidRPr="007E422C" w14:paraId="2163C5A4"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646BD1BD"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cantidad</w:t>
            </w:r>
          </w:p>
        </w:tc>
        <w:tc>
          <w:tcPr>
            <w:tcW w:w="928" w:type="dxa"/>
            <w:tcBorders>
              <w:top w:val="nil"/>
              <w:left w:val="nil"/>
              <w:bottom w:val="single" w:sz="4" w:space="0" w:color="auto"/>
              <w:right w:val="single" w:sz="4" w:space="0" w:color="auto"/>
            </w:tcBorders>
            <w:shd w:val="clear" w:color="auto" w:fill="auto"/>
            <w:noWrap/>
            <w:vAlign w:val="center"/>
            <w:hideMark/>
          </w:tcPr>
          <w:p w14:paraId="175A1BAD"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76E4716B"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34E01134" w14:textId="77777777" w:rsidR="00C8443D"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Cantidad de citas del paciente, para el control de nuevo</w:t>
            </w:r>
          </w:p>
          <w:p w14:paraId="1300D122"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cobro de cita médica. </w:t>
            </w:r>
          </w:p>
        </w:tc>
      </w:tr>
      <w:tr w:rsidR="0055345B" w:rsidRPr="007E422C" w14:paraId="52D07245"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tcPr>
          <w:p w14:paraId="0BA1F894" w14:textId="77777777" w:rsidR="0055345B" w:rsidRDefault="0055345B"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pago</w:t>
            </w:r>
          </w:p>
        </w:tc>
        <w:tc>
          <w:tcPr>
            <w:tcW w:w="928" w:type="dxa"/>
            <w:tcBorders>
              <w:top w:val="nil"/>
              <w:left w:val="nil"/>
              <w:bottom w:val="single" w:sz="4" w:space="0" w:color="auto"/>
              <w:right w:val="single" w:sz="4" w:space="0" w:color="auto"/>
            </w:tcBorders>
            <w:shd w:val="clear" w:color="auto" w:fill="auto"/>
            <w:noWrap/>
            <w:vAlign w:val="center"/>
          </w:tcPr>
          <w:p w14:paraId="5FC9EAA1" w14:textId="77777777" w:rsidR="0055345B" w:rsidRDefault="0055345B"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1002" w:type="dxa"/>
            <w:tcBorders>
              <w:top w:val="nil"/>
              <w:left w:val="nil"/>
              <w:bottom w:val="single" w:sz="4" w:space="0" w:color="auto"/>
              <w:right w:val="single" w:sz="4" w:space="0" w:color="auto"/>
            </w:tcBorders>
            <w:shd w:val="clear" w:color="auto" w:fill="auto"/>
            <w:noWrap/>
            <w:vAlign w:val="center"/>
          </w:tcPr>
          <w:p w14:paraId="603B0A6A" w14:textId="77777777" w:rsidR="0055345B" w:rsidRDefault="0055345B"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Varchar </w:t>
            </w:r>
          </w:p>
        </w:tc>
        <w:tc>
          <w:tcPr>
            <w:tcW w:w="4350" w:type="dxa"/>
            <w:tcBorders>
              <w:top w:val="nil"/>
              <w:left w:val="nil"/>
              <w:bottom w:val="single" w:sz="4" w:space="0" w:color="auto"/>
              <w:right w:val="single" w:sz="4" w:space="0" w:color="auto"/>
            </w:tcBorders>
            <w:shd w:val="clear" w:color="auto" w:fill="auto"/>
            <w:noWrap/>
            <w:vAlign w:val="center"/>
          </w:tcPr>
          <w:p w14:paraId="540B5BE0" w14:textId="77777777" w:rsidR="0055345B" w:rsidRDefault="0055345B" w:rsidP="0055345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Estado de pago (pendiente, cancelado). Cuando se </w:t>
            </w:r>
            <w:r w:rsidR="00CA7DCB">
              <w:rPr>
                <w:rFonts w:ascii="Calibri" w:eastAsia="Times New Roman" w:hAnsi="Calibri" w:cs="Times New Roman"/>
                <w:color w:val="000000"/>
                <w:sz w:val="18"/>
                <w:szCs w:val="18"/>
                <w:lang w:eastAsia="es-BO"/>
              </w:rPr>
              <w:t xml:space="preserve">            e</w:t>
            </w:r>
            <w:r>
              <w:rPr>
                <w:rFonts w:ascii="Calibri" w:eastAsia="Times New Roman" w:hAnsi="Calibri" w:cs="Times New Roman"/>
                <w:color w:val="000000"/>
                <w:sz w:val="18"/>
                <w:szCs w:val="18"/>
                <w:lang w:eastAsia="es-BO"/>
              </w:rPr>
              <w:t>jecuta la facturación, entonces el campo pago se modifica a ‘cancelado’</w:t>
            </w:r>
          </w:p>
        </w:tc>
      </w:tr>
      <w:tr w:rsidR="00C8443D" w:rsidRPr="007E422C" w14:paraId="3027C9D7"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1BCAF5D" w14:textId="77777777" w:rsidR="00C8443D"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Id_usu</w:t>
            </w:r>
          </w:p>
        </w:tc>
        <w:tc>
          <w:tcPr>
            <w:tcW w:w="928" w:type="dxa"/>
            <w:tcBorders>
              <w:top w:val="nil"/>
              <w:left w:val="nil"/>
              <w:bottom w:val="single" w:sz="4" w:space="0" w:color="auto"/>
              <w:right w:val="single" w:sz="4" w:space="0" w:color="auto"/>
            </w:tcBorders>
            <w:shd w:val="clear" w:color="auto" w:fill="auto"/>
            <w:noWrap/>
            <w:vAlign w:val="center"/>
            <w:hideMark/>
          </w:tcPr>
          <w:p w14:paraId="5EA044A5" w14:textId="77777777" w:rsidR="00C8443D"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4576612E" w14:textId="77777777" w:rsidR="00C8443D"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697B097C" w14:textId="77777777" w:rsidR="00C8443D"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usuario de la tabla usuarios</w:t>
            </w:r>
          </w:p>
        </w:tc>
      </w:tr>
      <w:tr w:rsidR="00C8443D" w:rsidRPr="007E422C" w14:paraId="60449208"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1771740" w14:textId="77777777" w:rsidR="00C8443D" w:rsidRPr="007E422C" w:rsidRDefault="0055345B" w:rsidP="0055345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est_consulta</w:t>
            </w:r>
          </w:p>
        </w:tc>
        <w:tc>
          <w:tcPr>
            <w:tcW w:w="928" w:type="dxa"/>
            <w:tcBorders>
              <w:top w:val="nil"/>
              <w:left w:val="nil"/>
              <w:bottom w:val="single" w:sz="4" w:space="0" w:color="auto"/>
              <w:right w:val="single" w:sz="4" w:space="0" w:color="auto"/>
            </w:tcBorders>
            <w:shd w:val="clear" w:color="auto" w:fill="auto"/>
            <w:noWrap/>
            <w:vAlign w:val="center"/>
            <w:hideMark/>
          </w:tcPr>
          <w:p w14:paraId="50C39311" w14:textId="77777777" w:rsidR="00C8443D" w:rsidRPr="007E422C" w:rsidRDefault="0055345B"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33</w:t>
            </w:r>
          </w:p>
        </w:tc>
        <w:tc>
          <w:tcPr>
            <w:tcW w:w="1002" w:type="dxa"/>
            <w:tcBorders>
              <w:top w:val="nil"/>
              <w:left w:val="nil"/>
              <w:bottom w:val="single" w:sz="4" w:space="0" w:color="auto"/>
              <w:right w:val="single" w:sz="4" w:space="0" w:color="auto"/>
            </w:tcBorders>
            <w:shd w:val="clear" w:color="auto" w:fill="auto"/>
            <w:noWrap/>
            <w:vAlign w:val="center"/>
            <w:hideMark/>
          </w:tcPr>
          <w:p w14:paraId="79EDE271" w14:textId="77777777" w:rsidR="00C8443D" w:rsidRPr="007E422C" w:rsidRDefault="0055345B"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Varchar </w:t>
            </w:r>
          </w:p>
        </w:tc>
        <w:tc>
          <w:tcPr>
            <w:tcW w:w="4350" w:type="dxa"/>
            <w:tcBorders>
              <w:top w:val="nil"/>
              <w:left w:val="nil"/>
              <w:bottom w:val="single" w:sz="4" w:space="0" w:color="auto"/>
              <w:right w:val="single" w:sz="4" w:space="0" w:color="auto"/>
            </w:tcBorders>
            <w:shd w:val="clear" w:color="auto" w:fill="auto"/>
            <w:noWrap/>
            <w:vAlign w:val="center"/>
            <w:hideMark/>
          </w:tcPr>
          <w:p w14:paraId="36150A9A" w14:textId="77777777" w:rsidR="00C8443D" w:rsidRPr="007E422C" w:rsidRDefault="0055345B" w:rsidP="0055345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Estado de cita (pendiente, atendido). Cuando la consulta se realizó de dicha cita, entonces el campo est_consulta se modifica a ‘atendido’.</w:t>
            </w:r>
          </w:p>
        </w:tc>
      </w:tr>
      <w:tr w:rsidR="002F1A97" w:rsidRPr="007E422C" w14:paraId="16068548" w14:textId="77777777" w:rsidTr="0055345B">
        <w:trPr>
          <w:trHeight w:val="283"/>
          <w:jc w:val="center"/>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1A31FD0"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Id_pac</w:t>
            </w:r>
          </w:p>
        </w:tc>
        <w:tc>
          <w:tcPr>
            <w:tcW w:w="928" w:type="dxa"/>
            <w:tcBorders>
              <w:top w:val="nil"/>
              <w:left w:val="nil"/>
              <w:bottom w:val="single" w:sz="4" w:space="0" w:color="auto"/>
              <w:right w:val="single" w:sz="4" w:space="0" w:color="auto"/>
            </w:tcBorders>
            <w:shd w:val="clear" w:color="auto" w:fill="auto"/>
            <w:noWrap/>
            <w:vAlign w:val="center"/>
            <w:hideMark/>
          </w:tcPr>
          <w:p w14:paraId="2A083F69"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
          <w:p w14:paraId="1975789D"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
          <w:p w14:paraId="4AA0CDDD" w14:textId="77777777" w:rsidR="002F1A97" w:rsidRPr="007E422C" w:rsidRDefault="00C8443D" w:rsidP="000F4570">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pacientes de la tabla pacientes</w:t>
            </w:r>
          </w:p>
        </w:tc>
      </w:tr>
    </w:tbl>
    <w:p w14:paraId="1333E783" w14:textId="5AB3CA41" w:rsidR="00C8443D" w:rsidRDefault="00C8443D">
      <w:pPr>
        <w:rPr>
          <w:ins w:id="3233" w:author="Luffi" w:date="2017-07-10T22:16:00Z"/>
          <w:caps/>
          <w:szCs w:val="24"/>
        </w:rPr>
      </w:pPr>
    </w:p>
    <w:tbl>
      <w:tblPr>
        <w:tblW w:w="7991" w:type="dxa"/>
        <w:jc w:val="center"/>
        <w:tblCellMar>
          <w:left w:w="70" w:type="dxa"/>
          <w:right w:w="70" w:type="dxa"/>
        </w:tblCellMar>
        <w:tblLook w:val="04A0" w:firstRow="1" w:lastRow="0" w:firstColumn="1" w:lastColumn="0" w:noHBand="0" w:noVBand="1"/>
      </w:tblPr>
      <w:tblGrid>
        <w:gridCol w:w="1642"/>
        <w:gridCol w:w="928"/>
        <w:gridCol w:w="1071"/>
        <w:gridCol w:w="4350"/>
      </w:tblGrid>
      <w:tr w:rsidR="00FF7713" w:rsidRPr="007E422C" w14:paraId="42FB310F" w14:textId="77777777" w:rsidTr="001D4AEB">
        <w:trPr>
          <w:trHeight w:val="283"/>
          <w:jc w:val="center"/>
          <w:ins w:id="3234" w:author="Luffi" w:date="2017-07-10T22:16: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120F2FF4" w14:textId="77777777" w:rsidR="00FF7713" w:rsidRPr="007E422C" w:rsidRDefault="00FF7713" w:rsidP="001D4AEB">
            <w:pPr>
              <w:spacing w:after="0" w:line="240" w:lineRule="auto"/>
              <w:ind w:firstLineChars="100" w:firstLine="181"/>
              <w:jc w:val="both"/>
              <w:rPr>
                <w:ins w:id="3235" w:author="Luffi" w:date="2017-07-10T22:16:00Z"/>
                <w:rFonts w:ascii="Calibri" w:eastAsia="Times New Roman" w:hAnsi="Calibri" w:cs="Times New Roman"/>
                <w:b/>
                <w:color w:val="000000"/>
                <w:sz w:val="18"/>
                <w:szCs w:val="18"/>
                <w:lang w:eastAsia="es-BO"/>
              </w:rPr>
            </w:pPr>
            <w:ins w:id="3236" w:author="Luffi" w:date="2017-07-10T22:16:00Z">
              <w:r w:rsidRPr="007E422C">
                <w:rPr>
                  <w:rFonts w:ascii="Calibri" w:eastAsia="Times New Roman" w:hAnsi="Calibri" w:cs="Times New Roman"/>
                  <w:b/>
                  <w:color w:val="000000"/>
                  <w:sz w:val="18"/>
                  <w:szCs w:val="18"/>
                  <w:lang w:eastAsia="es-BO"/>
                </w:rPr>
                <w:t>Nombre de tabla</w:t>
              </w:r>
            </w:ins>
          </w:p>
        </w:tc>
        <w:tc>
          <w:tcPr>
            <w:tcW w:w="6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6BAF6679" w14:textId="43C4AFCA" w:rsidR="00FF7713" w:rsidRPr="007E422C" w:rsidRDefault="000908AA" w:rsidP="001D4AEB">
            <w:pPr>
              <w:spacing w:after="0" w:line="240" w:lineRule="auto"/>
              <w:jc w:val="both"/>
              <w:rPr>
                <w:ins w:id="3237" w:author="Luffi" w:date="2017-07-10T22:16:00Z"/>
                <w:rFonts w:ascii="Calibri" w:eastAsia="Times New Roman" w:hAnsi="Calibri" w:cs="Times New Roman"/>
                <w:color w:val="000000"/>
                <w:sz w:val="18"/>
                <w:szCs w:val="18"/>
                <w:lang w:eastAsia="es-BO"/>
              </w:rPr>
            </w:pPr>
            <w:ins w:id="3238" w:author="Luffi" w:date="2017-07-10T22:16:00Z">
              <w:r>
                <w:rPr>
                  <w:rFonts w:ascii="Calibri" w:eastAsia="Times New Roman" w:hAnsi="Calibri" w:cs="Times New Roman"/>
                  <w:color w:val="000000"/>
                  <w:sz w:val="18"/>
                  <w:szCs w:val="18"/>
                  <w:lang w:eastAsia="es-BO"/>
                </w:rPr>
                <w:t>T</w:t>
              </w:r>
              <w:r w:rsidR="00FF7713">
                <w:rPr>
                  <w:rFonts w:ascii="Calibri" w:eastAsia="Times New Roman" w:hAnsi="Calibri" w:cs="Times New Roman"/>
                  <w:color w:val="000000"/>
                  <w:sz w:val="18"/>
                  <w:szCs w:val="18"/>
                  <w:lang w:eastAsia="es-BO"/>
                </w:rPr>
                <w:t>urnos</w:t>
              </w:r>
            </w:ins>
          </w:p>
        </w:tc>
      </w:tr>
      <w:tr w:rsidR="00FF7713" w:rsidRPr="007E422C" w14:paraId="165A60BA" w14:textId="77777777" w:rsidTr="001D4AEB">
        <w:trPr>
          <w:trHeight w:val="283"/>
          <w:jc w:val="center"/>
          <w:ins w:id="3239" w:author="Luffi" w:date="2017-07-10T22:16: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3995E517" w14:textId="77777777" w:rsidR="00FF7713" w:rsidRPr="007E422C" w:rsidRDefault="00FF7713" w:rsidP="001D4AEB">
            <w:pPr>
              <w:spacing w:after="0" w:line="240" w:lineRule="auto"/>
              <w:ind w:firstLineChars="100" w:firstLine="181"/>
              <w:jc w:val="both"/>
              <w:rPr>
                <w:ins w:id="3240" w:author="Luffi" w:date="2017-07-10T22:16:00Z"/>
                <w:rFonts w:ascii="Calibri" w:eastAsia="Times New Roman" w:hAnsi="Calibri" w:cs="Times New Roman"/>
                <w:b/>
                <w:color w:val="000000"/>
                <w:sz w:val="18"/>
                <w:szCs w:val="18"/>
                <w:lang w:eastAsia="es-BO"/>
              </w:rPr>
            </w:pPr>
            <w:ins w:id="3241" w:author="Luffi" w:date="2017-07-10T22:16:00Z">
              <w:r w:rsidRPr="007E422C">
                <w:rPr>
                  <w:rFonts w:ascii="Calibri" w:eastAsia="Times New Roman" w:hAnsi="Calibri" w:cs="Times New Roman"/>
                  <w:b/>
                  <w:color w:val="000000"/>
                  <w:sz w:val="18"/>
                  <w:szCs w:val="18"/>
                  <w:lang w:eastAsia="es-BO"/>
                </w:rPr>
                <w:t>Descripción</w:t>
              </w:r>
            </w:ins>
          </w:p>
        </w:tc>
        <w:tc>
          <w:tcPr>
            <w:tcW w:w="6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468278A0" w14:textId="77777777" w:rsidR="00FF7713" w:rsidRPr="007E422C" w:rsidRDefault="00FF7713" w:rsidP="001D4AEB">
            <w:pPr>
              <w:spacing w:after="0" w:line="240" w:lineRule="auto"/>
              <w:jc w:val="both"/>
              <w:rPr>
                <w:ins w:id="3242" w:author="Luffi" w:date="2017-07-10T22:16:00Z"/>
                <w:rFonts w:ascii="Calibri" w:eastAsia="Times New Roman" w:hAnsi="Calibri" w:cs="Times New Roman"/>
                <w:color w:val="000000"/>
                <w:sz w:val="18"/>
                <w:szCs w:val="18"/>
                <w:lang w:eastAsia="es-BO"/>
              </w:rPr>
            </w:pPr>
            <w:ins w:id="3243" w:author="Luffi" w:date="2017-07-10T22:16:00Z">
              <w:r>
                <w:rPr>
                  <w:rFonts w:ascii="Calibri" w:eastAsia="Times New Roman" w:hAnsi="Calibri" w:cs="Times New Roman"/>
                  <w:color w:val="000000"/>
                  <w:sz w:val="18"/>
                  <w:szCs w:val="18"/>
                  <w:lang w:eastAsia="es-BO"/>
                </w:rPr>
                <w:t>Contiene la cola de turnos</w:t>
              </w:r>
            </w:ins>
          </w:p>
        </w:tc>
      </w:tr>
      <w:tr w:rsidR="00FF7713" w:rsidRPr="007E422C" w14:paraId="235218B5" w14:textId="77777777" w:rsidTr="001D4AEB">
        <w:trPr>
          <w:trHeight w:val="283"/>
          <w:jc w:val="center"/>
          <w:ins w:id="3244" w:author="Luffi" w:date="2017-07-10T22:16: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243D87CE" w14:textId="77777777" w:rsidR="00FF7713" w:rsidRPr="007E422C" w:rsidRDefault="00FF7713" w:rsidP="001D4AEB">
            <w:pPr>
              <w:spacing w:after="0" w:line="240" w:lineRule="auto"/>
              <w:ind w:firstLineChars="100" w:firstLine="181"/>
              <w:jc w:val="both"/>
              <w:rPr>
                <w:ins w:id="3245" w:author="Luffi" w:date="2017-07-10T22:16:00Z"/>
                <w:rFonts w:ascii="Calibri" w:eastAsia="Times New Roman" w:hAnsi="Calibri" w:cs="Times New Roman"/>
                <w:b/>
                <w:color w:val="000000"/>
                <w:sz w:val="18"/>
                <w:szCs w:val="18"/>
                <w:lang w:eastAsia="es-BO"/>
              </w:rPr>
            </w:pPr>
            <w:ins w:id="3246" w:author="Luffi" w:date="2017-07-10T22:16:00Z">
              <w:r w:rsidRPr="007E422C">
                <w:rPr>
                  <w:rFonts w:ascii="Calibri" w:eastAsia="Times New Roman" w:hAnsi="Calibri" w:cs="Times New Roman"/>
                  <w:b/>
                  <w:color w:val="000000"/>
                  <w:sz w:val="18"/>
                  <w:szCs w:val="18"/>
                  <w:lang w:eastAsia="es-BO"/>
                </w:rPr>
                <w:t>Campo</w:t>
              </w:r>
            </w:ins>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78FA135" w14:textId="77777777" w:rsidR="00FF7713" w:rsidRPr="007E422C" w:rsidRDefault="00FF7713" w:rsidP="001D4AEB">
            <w:pPr>
              <w:spacing w:after="0" w:line="240" w:lineRule="auto"/>
              <w:ind w:firstLineChars="100" w:firstLine="181"/>
              <w:jc w:val="both"/>
              <w:rPr>
                <w:ins w:id="3247" w:author="Luffi" w:date="2017-07-10T22:16:00Z"/>
                <w:rFonts w:ascii="Calibri" w:eastAsia="Times New Roman" w:hAnsi="Calibri" w:cs="Times New Roman"/>
                <w:b/>
                <w:color w:val="000000"/>
                <w:sz w:val="18"/>
                <w:szCs w:val="18"/>
                <w:lang w:eastAsia="es-BO"/>
              </w:rPr>
            </w:pPr>
            <w:ins w:id="3248" w:author="Luffi" w:date="2017-07-10T22:16:00Z">
              <w:r w:rsidRPr="007E422C">
                <w:rPr>
                  <w:rFonts w:ascii="Calibri" w:eastAsia="Times New Roman" w:hAnsi="Calibri" w:cs="Times New Roman"/>
                  <w:b/>
                  <w:color w:val="000000"/>
                  <w:sz w:val="18"/>
                  <w:szCs w:val="18"/>
                  <w:lang w:eastAsia="es-BO"/>
                </w:rPr>
                <w:t>Tamaño</w:t>
              </w:r>
            </w:ins>
          </w:p>
        </w:tc>
        <w:tc>
          <w:tcPr>
            <w:tcW w:w="1071" w:type="dxa"/>
            <w:tcBorders>
              <w:top w:val="nil"/>
              <w:left w:val="nil"/>
              <w:bottom w:val="single" w:sz="4" w:space="0" w:color="auto"/>
              <w:right w:val="single" w:sz="4" w:space="0" w:color="auto"/>
            </w:tcBorders>
            <w:shd w:val="clear" w:color="auto" w:fill="E7E6E6" w:themeFill="background2"/>
            <w:noWrap/>
            <w:vAlign w:val="center"/>
            <w:hideMark/>
          </w:tcPr>
          <w:p w14:paraId="0C285103" w14:textId="77777777" w:rsidR="00FF7713" w:rsidRPr="007E422C" w:rsidRDefault="00FF7713" w:rsidP="001D4AEB">
            <w:pPr>
              <w:spacing w:after="0" w:line="240" w:lineRule="auto"/>
              <w:ind w:firstLineChars="100" w:firstLine="181"/>
              <w:jc w:val="both"/>
              <w:rPr>
                <w:ins w:id="3249" w:author="Luffi" w:date="2017-07-10T22:16:00Z"/>
                <w:rFonts w:ascii="Calibri" w:eastAsia="Times New Roman" w:hAnsi="Calibri" w:cs="Times New Roman"/>
                <w:b/>
                <w:color w:val="000000"/>
                <w:sz w:val="18"/>
                <w:szCs w:val="18"/>
                <w:lang w:eastAsia="es-BO"/>
              </w:rPr>
            </w:pPr>
            <w:ins w:id="3250" w:author="Luffi" w:date="2017-07-10T22:16:00Z">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ins>
          </w:p>
        </w:tc>
        <w:tc>
          <w:tcPr>
            <w:tcW w:w="4350" w:type="dxa"/>
            <w:tcBorders>
              <w:top w:val="nil"/>
              <w:left w:val="nil"/>
              <w:bottom w:val="single" w:sz="4" w:space="0" w:color="auto"/>
              <w:right w:val="single" w:sz="4" w:space="0" w:color="auto"/>
            </w:tcBorders>
            <w:shd w:val="clear" w:color="auto" w:fill="E7E6E6" w:themeFill="background2"/>
            <w:noWrap/>
            <w:vAlign w:val="center"/>
            <w:hideMark/>
          </w:tcPr>
          <w:p w14:paraId="01B8A301" w14:textId="77777777" w:rsidR="00FF7713" w:rsidRPr="007E422C" w:rsidRDefault="00FF7713" w:rsidP="001D4AEB">
            <w:pPr>
              <w:spacing w:after="0" w:line="240" w:lineRule="auto"/>
              <w:ind w:firstLineChars="100" w:firstLine="181"/>
              <w:jc w:val="both"/>
              <w:rPr>
                <w:ins w:id="3251" w:author="Luffi" w:date="2017-07-10T22:16:00Z"/>
                <w:rFonts w:ascii="Calibri" w:eastAsia="Times New Roman" w:hAnsi="Calibri" w:cs="Times New Roman"/>
                <w:b/>
                <w:color w:val="000000"/>
                <w:sz w:val="18"/>
                <w:szCs w:val="18"/>
                <w:lang w:eastAsia="es-BO"/>
              </w:rPr>
            </w:pPr>
            <w:ins w:id="3252" w:author="Luffi" w:date="2017-07-10T22:16:00Z">
              <w:r w:rsidRPr="007E422C">
                <w:rPr>
                  <w:rFonts w:ascii="Calibri" w:eastAsia="Times New Roman" w:hAnsi="Calibri" w:cs="Times New Roman"/>
                  <w:b/>
                  <w:color w:val="000000"/>
                  <w:sz w:val="18"/>
                  <w:szCs w:val="18"/>
                  <w:lang w:eastAsia="es-BO"/>
                </w:rPr>
                <w:t>Descripción</w:t>
              </w:r>
            </w:ins>
          </w:p>
        </w:tc>
      </w:tr>
      <w:tr w:rsidR="00FF7713" w:rsidRPr="007E422C" w14:paraId="044B0F8D" w14:textId="77777777" w:rsidTr="001D4AEB">
        <w:trPr>
          <w:trHeight w:val="283"/>
          <w:jc w:val="center"/>
          <w:ins w:id="3253" w:author="Luffi" w:date="2017-07-10T22:16: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F8AAC34" w14:textId="77777777" w:rsidR="00FF7713" w:rsidRPr="007E422C" w:rsidRDefault="00FF7713" w:rsidP="001D4AEB">
            <w:pPr>
              <w:spacing w:after="0" w:line="240" w:lineRule="auto"/>
              <w:ind w:firstLineChars="100" w:firstLine="180"/>
              <w:jc w:val="both"/>
              <w:rPr>
                <w:ins w:id="3254" w:author="Luffi" w:date="2017-07-10T22:16:00Z"/>
                <w:rFonts w:ascii="Calibri" w:eastAsia="Times New Roman" w:hAnsi="Calibri" w:cs="Times New Roman"/>
                <w:color w:val="000000"/>
                <w:sz w:val="18"/>
                <w:szCs w:val="18"/>
                <w:lang w:eastAsia="es-BO"/>
              </w:rPr>
            </w:pPr>
            <w:ins w:id="3255" w:author="Luffi" w:date="2017-07-10T22:16:00Z">
              <w:r>
                <w:rPr>
                  <w:rFonts w:ascii="Calibri" w:eastAsia="Times New Roman" w:hAnsi="Calibri" w:cs="Times New Roman"/>
                  <w:color w:val="000000"/>
                  <w:sz w:val="18"/>
                  <w:szCs w:val="18"/>
                  <w:lang w:eastAsia="es-BO"/>
                </w:rPr>
                <w:t>sigla</w:t>
              </w:r>
            </w:ins>
          </w:p>
        </w:tc>
        <w:tc>
          <w:tcPr>
            <w:tcW w:w="928" w:type="dxa"/>
            <w:tcBorders>
              <w:top w:val="nil"/>
              <w:left w:val="nil"/>
              <w:bottom w:val="single" w:sz="4" w:space="0" w:color="auto"/>
              <w:right w:val="single" w:sz="4" w:space="0" w:color="auto"/>
            </w:tcBorders>
            <w:shd w:val="clear" w:color="auto" w:fill="auto"/>
            <w:noWrap/>
            <w:vAlign w:val="center"/>
            <w:hideMark/>
          </w:tcPr>
          <w:p w14:paraId="25FD0635" w14:textId="77777777" w:rsidR="00FF7713" w:rsidRPr="007E422C" w:rsidRDefault="00FF7713" w:rsidP="001D4AEB">
            <w:pPr>
              <w:spacing w:after="0" w:line="240" w:lineRule="auto"/>
              <w:ind w:firstLineChars="100" w:firstLine="180"/>
              <w:jc w:val="both"/>
              <w:rPr>
                <w:ins w:id="3256" w:author="Luffi" w:date="2017-07-10T22:16:00Z"/>
                <w:rFonts w:ascii="Calibri" w:eastAsia="Times New Roman" w:hAnsi="Calibri" w:cs="Times New Roman"/>
                <w:color w:val="000000"/>
                <w:sz w:val="18"/>
                <w:szCs w:val="18"/>
                <w:lang w:eastAsia="es-BO"/>
              </w:rPr>
            </w:pPr>
            <w:ins w:id="3257" w:author="Luffi" w:date="2017-07-10T22:16:00Z">
              <w:r>
                <w:rPr>
                  <w:rFonts w:ascii="Calibri" w:eastAsia="Times New Roman" w:hAnsi="Calibri" w:cs="Times New Roman"/>
                  <w:color w:val="000000"/>
                  <w:sz w:val="18"/>
                  <w:szCs w:val="18"/>
                  <w:lang w:eastAsia="es-BO"/>
                </w:rPr>
                <w:t>3</w:t>
              </w:r>
            </w:ins>
          </w:p>
        </w:tc>
        <w:tc>
          <w:tcPr>
            <w:tcW w:w="1071" w:type="dxa"/>
            <w:tcBorders>
              <w:top w:val="nil"/>
              <w:left w:val="nil"/>
              <w:bottom w:val="single" w:sz="4" w:space="0" w:color="auto"/>
              <w:right w:val="single" w:sz="4" w:space="0" w:color="auto"/>
            </w:tcBorders>
            <w:shd w:val="clear" w:color="auto" w:fill="auto"/>
            <w:noWrap/>
            <w:vAlign w:val="center"/>
            <w:hideMark/>
          </w:tcPr>
          <w:p w14:paraId="76E3E562" w14:textId="77777777" w:rsidR="00FF7713" w:rsidRPr="007E422C" w:rsidRDefault="00FF7713" w:rsidP="001D4AEB">
            <w:pPr>
              <w:spacing w:after="0" w:line="240" w:lineRule="auto"/>
              <w:ind w:firstLineChars="100" w:firstLine="180"/>
              <w:jc w:val="both"/>
              <w:rPr>
                <w:ins w:id="3258" w:author="Luffi" w:date="2017-07-10T22:16:00Z"/>
                <w:rFonts w:ascii="Calibri" w:eastAsia="Times New Roman" w:hAnsi="Calibri" w:cs="Times New Roman"/>
                <w:color w:val="000000"/>
                <w:sz w:val="18"/>
                <w:szCs w:val="18"/>
                <w:lang w:eastAsia="es-BO"/>
              </w:rPr>
            </w:pPr>
            <w:ins w:id="3259" w:author="Luffi" w:date="2017-07-10T22:16:00Z">
              <w:r>
                <w:rPr>
                  <w:rFonts w:ascii="Calibri" w:eastAsia="Times New Roman" w:hAnsi="Calibri" w:cs="Times New Roman"/>
                  <w:color w:val="000000"/>
                  <w:sz w:val="18"/>
                  <w:szCs w:val="18"/>
                  <w:lang w:eastAsia="es-BO"/>
                </w:rPr>
                <w:t>varchar</w:t>
              </w:r>
            </w:ins>
          </w:p>
        </w:tc>
        <w:tc>
          <w:tcPr>
            <w:tcW w:w="4350" w:type="dxa"/>
            <w:tcBorders>
              <w:top w:val="nil"/>
              <w:left w:val="nil"/>
              <w:bottom w:val="single" w:sz="4" w:space="0" w:color="auto"/>
              <w:right w:val="single" w:sz="4" w:space="0" w:color="auto"/>
            </w:tcBorders>
            <w:shd w:val="clear" w:color="auto" w:fill="auto"/>
            <w:noWrap/>
            <w:vAlign w:val="center"/>
            <w:hideMark/>
          </w:tcPr>
          <w:p w14:paraId="1FE3E168" w14:textId="77777777" w:rsidR="00FF7713" w:rsidRPr="007E422C" w:rsidRDefault="00FF7713" w:rsidP="001D4AEB">
            <w:pPr>
              <w:spacing w:after="0" w:line="240" w:lineRule="auto"/>
              <w:ind w:firstLineChars="100" w:firstLine="180"/>
              <w:jc w:val="both"/>
              <w:rPr>
                <w:ins w:id="3260" w:author="Luffi" w:date="2017-07-10T22:16:00Z"/>
                <w:rFonts w:ascii="Calibri" w:eastAsia="Times New Roman" w:hAnsi="Calibri" w:cs="Times New Roman"/>
                <w:color w:val="000000"/>
                <w:sz w:val="18"/>
                <w:szCs w:val="18"/>
                <w:lang w:eastAsia="es-BO"/>
              </w:rPr>
            </w:pPr>
            <w:ins w:id="3261" w:author="Luffi" w:date="2017-07-10T22:16:00Z">
              <w:r>
                <w:rPr>
                  <w:rFonts w:ascii="Calibri" w:eastAsia="Times New Roman" w:hAnsi="Calibri" w:cs="Times New Roman"/>
                  <w:color w:val="000000"/>
                  <w:sz w:val="18"/>
                  <w:szCs w:val="18"/>
                  <w:lang w:eastAsia="es-BO"/>
                </w:rPr>
                <w:t>Las tres primeras letras de cada especialidad</w:t>
              </w:r>
            </w:ins>
          </w:p>
        </w:tc>
      </w:tr>
      <w:tr w:rsidR="00FF7713" w:rsidRPr="007E422C" w14:paraId="03CDA082" w14:textId="77777777" w:rsidTr="001D4AEB">
        <w:trPr>
          <w:trHeight w:val="283"/>
          <w:jc w:val="center"/>
          <w:ins w:id="3262" w:author="Luffi" w:date="2017-07-10T22:16: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EA0539D" w14:textId="77777777" w:rsidR="00FF7713" w:rsidRPr="007E422C" w:rsidRDefault="00FF7713" w:rsidP="001D4AEB">
            <w:pPr>
              <w:spacing w:after="0" w:line="240" w:lineRule="auto"/>
              <w:ind w:firstLineChars="100" w:firstLine="180"/>
              <w:jc w:val="both"/>
              <w:rPr>
                <w:ins w:id="3263" w:author="Luffi" w:date="2017-07-10T22:16:00Z"/>
                <w:rFonts w:ascii="Calibri" w:eastAsia="Times New Roman" w:hAnsi="Calibri" w:cs="Times New Roman"/>
                <w:color w:val="000000"/>
                <w:sz w:val="18"/>
                <w:szCs w:val="18"/>
                <w:lang w:eastAsia="es-BO"/>
              </w:rPr>
            </w:pPr>
            <w:ins w:id="3264" w:author="Luffi" w:date="2017-07-10T22:16:00Z">
              <w:r>
                <w:rPr>
                  <w:rFonts w:ascii="Calibri" w:eastAsia="Times New Roman" w:hAnsi="Calibri" w:cs="Times New Roman"/>
                  <w:color w:val="000000"/>
                  <w:sz w:val="18"/>
                  <w:szCs w:val="18"/>
                  <w:lang w:eastAsia="es-BO"/>
                </w:rPr>
                <w:t>numero</w:t>
              </w:r>
            </w:ins>
          </w:p>
        </w:tc>
        <w:tc>
          <w:tcPr>
            <w:tcW w:w="928" w:type="dxa"/>
            <w:tcBorders>
              <w:top w:val="nil"/>
              <w:left w:val="nil"/>
              <w:bottom w:val="single" w:sz="4" w:space="0" w:color="auto"/>
              <w:right w:val="single" w:sz="4" w:space="0" w:color="auto"/>
            </w:tcBorders>
            <w:shd w:val="clear" w:color="auto" w:fill="auto"/>
            <w:noWrap/>
            <w:vAlign w:val="center"/>
            <w:hideMark/>
          </w:tcPr>
          <w:p w14:paraId="77B47B22" w14:textId="77777777" w:rsidR="00FF7713" w:rsidRPr="007E422C" w:rsidRDefault="00FF7713" w:rsidP="001D4AEB">
            <w:pPr>
              <w:spacing w:after="0" w:line="240" w:lineRule="auto"/>
              <w:ind w:firstLineChars="100" w:firstLine="180"/>
              <w:jc w:val="both"/>
              <w:rPr>
                <w:ins w:id="3265" w:author="Luffi" w:date="2017-07-10T22:16:00Z"/>
                <w:rFonts w:ascii="Calibri" w:eastAsia="Times New Roman" w:hAnsi="Calibri" w:cs="Times New Roman"/>
                <w:color w:val="000000"/>
                <w:sz w:val="18"/>
                <w:szCs w:val="18"/>
                <w:lang w:eastAsia="es-BO"/>
              </w:rPr>
            </w:pPr>
            <w:ins w:id="3266" w:author="Luffi" w:date="2017-07-10T22:16:00Z">
              <w:r>
                <w:rPr>
                  <w:rFonts w:ascii="Calibri" w:eastAsia="Times New Roman" w:hAnsi="Calibri" w:cs="Times New Roman"/>
                  <w:color w:val="000000"/>
                  <w:sz w:val="18"/>
                  <w:szCs w:val="18"/>
                  <w:lang w:eastAsia="es-BO"/>
                </w:rPr>
                <w:t>11</w:t>
              </w:r>
            </w:ins>
          </w:p>
        </w:tc>
        <w:tc>
          <w:tcPr>
            <w:tcW w:w="1071" w:type="dxa"/>
            <w:tcBorders>
              <w:top w:val="nil"/>
              <w:left w:val="nil"/>
              <w:bottom w:val="single" w:sz="4" w:space="0" w:color="auto"/>
              <w:right w:val="single" w:sz="4" w:space="0" w:color="auto"/>
            </w:tcBorders>
            <w:shd w:val="clear" w:color="auto" w:fill="auto"/>
            <w:noWrap/>
            <w:vAlign w:val="center"/>
            <w:hideMark/>
          </w:tcPr>
          <w:p w14:paraId="61E4C408" w14:textId="77777777" w:rsidR="00FF7713" w:rsidRPr="007E422C" w:rsidRDefault="00FF7713" w:rsidP="001D4AEB">
            <w:pPr>
              <w:spacing w:after="0" w:line="240" w:lineRule="auto"/>
              <w:ind w:firstLineChars="100" w:firstLine="180"/>
              <w:jc w:val="both"/>
              <w:rPr>
                <w:ins w:id="3267" w:author="Luffi" w:date="2017-07-10T22:16:00Z"/>
                <w:rFonts w:ascii="Calibri" w:eastAsia="Times New Roman" w:hAnsi="Calibri" w:cs="Times New Roman"/>
                <w:color w:val="000000"/>
                <w:sz w:val="18"/>
                <w:szCs w:val="18"/>
                <w:lang w:eastAsia="es-BO"/>
              </w:rPr>
            </w:pPr>
            <w:ins w:id="3268" w:author="Luffi" w:date="2017-07-10T22:16:00Z">
              <w:r>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
          <w:p w14:paraId="20414A57" w14:textId="77777777" w:rsidR="00FF7713" w:rsidRPr="007E422C" w:rsidRDefault="00FF7713" w:rsidP="001D4AEB">
            <w:pPr>
              <w:spacing w:after="0" w:line="240" w:lineRule="auto"/>
              <w:ind w:firstLineChars="100" w:firstLine="180"/>
              <w:jc w:val="both"/>
              <w:rPr>
                <w:ins w:id="3269" w:author="Luffi" w:date="2017-07-10T22:16:00Z"/>
                <w:rFonts w:ascii="Calibri" w:eastAsia="Times New Roman" w:hAnsi="Calibri" w:cs="Times New Roman"/>
                <w:color w:val="000000"/>
                <w:sz w:val="18"/>
                <w:szCs w:val="18"/>
                <w:lang w:eastAsia="es-BO"/>
              </w:rPr>
            </w:pPr>
            <w:ins w:id="3270" w:author="Luffi" w:date="2017-07-10T22:16:00Z">
              <w:r>
                <w:rPr>
                  <w:rFonts w:ascii="Calibri" w:eastAsia="Times New Roman" w:hAnsi="Calibri" w:cs="Times New Roman"/>
                  <w:color w:val="000000"/>
                  <w:sz w:val="18"/>
                  <w:szCs w:val="18"/>
                  <w:lang w:eastAsia="es-BO"/>
                </w:rPr>
                <w:t>El número de ficha de turno correspondiente</w:t>
              </w:r>
            </w:ins>
          </w:p>
        </w:tc>
      </w:tr>
      <w:tr w:rsidR="00FF7713" w:rsidRPr="007E422C" w14:paraId="3BDB16F7" w14:textId="77777777" w:rsidTr="001D4AEB">
        <w:trPr>
          <w:trHeight w:val="133"/>
          <w:jc w:val="center"/>
          <w:ins w:id="3271" w:author="Luffi" w:date="2017-07-10T22:16: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29357D9" w14:textId="77777777" w:rsidR="00FF7713" w:rsidRPr="007E422C" w:rsidRDefault="00FF7713" w:rsidP="001D4AEB">
            <w:pPr>
              <w:spacing w:after="0" w:line="240" w:lineRule="auto"/>
              <w:ind w:firstLineChars="100" w:firstLine="180"/>
              <w:jc w:val="both"/>
              <w:rPr>
                <w:ins w:id="3272" w:author="Luffi" w:date="2017-07-10T22:16:00Z"/>
                <w:rFonts w:ascii="Calibri" w:eastAsia="Times New Roman" w:hAnsi="Calibri" w:cs="Times New Roman"/>
                <w:color w:val="000000"/>
                <w:sz w:val="18"/>
                <w:szCs w:val="18"/>
                <w:lang w:eastAsia="es-BO"/>
              </w:rPr>
            </w:pPr>
            <w:ins w:id="3273" w:author="Luffi" w:date="2017-07-10T22:16:00Z">
              <w:r>
                <w:rPr>
                  <w:rFonts w:ascii="Calibri" w:eastAsia="Times New Roman" w:hAnsi="Calibri" w:cs="Times New Roman"/>
                  <w:color w:val="000000"/>
                  <w:sz w:val="18"/>
                  <w:szCs w:val="18"/>
                  <w:lang w:eastAsia="es-BO"/>
                </w:rPr>
                <w:t>fecha</w:t>
              </w:r>
            </w:ins>
          </w:p>
        </w:tc>
        <w:tc>
          <w:tcPr>
            <w:tcW w:w="928" w:type="dxa"/>
            <w:tcBorders>
              <w:top w:val="nil"/>
              <w:left w:val="nil"/>
              <w:bottom w:val="single" w:sz="4" w:space="0" w:color="auto"/>
              <w:right w:val="single" w:sz="4" w:space="0" w:color="auto"/>
            </w:tcBorders>
            <w:shd w:val="clear" w:color="auto" w:fill="auto"/>
            <w:noWrap/>
            <w:vAlign w:val="center"/>
            <w:hideMark/>
          </w:tcPr>
          <w:p w14:paraId="699DD148" w14:textId="77777777" w:rsidR="00FF7713" w:rsidRPr="007E422C" w:rsidRDefault="00FF7713" w:rsidP="001D4AEB">
            <w:pPr>
              <w:spacing w:after="0" w:line="240" w:lineRule="auto"/>
              <w:ind w:firstLineChars="100" w:firstLine="180"/>
              <w:jc w:val="both"/>
              <w:rPr>
                <w:ins w:id="3274" w:author="Luffi" w:date="2017-07-10T22:16:00Z"/>
                <w:rFonts w:ascii="Calibri" w:eastAsia="Times New Roman" w:hAnsi="Calibri" w:cs="Times New Roman"/>
                <w:color w:val="000000"/>
                <w:sz w:val="18"/>
                <w:szCs w:val="18"/>
                <w:lang w:eastAsia="es-BO"/>
              </w:rPr>
            </w:pPr>
          </w:p>
        </w:tc>
        <w:tc>
          <w:tcPr>
            <w:tcW w:w="1071" w:type="dxa"/>
            <w:tcBorders>
              <w:top w:val="nil"/>
              <w:left w:val="nil"/>
              <w:bottom w:val="single" w:sz="4" w:space="0" w:color="auto"/>
              <w:right w:val="single" w:sz="4" w:space="0" w:color="auto"/>
            </w:tcBorders>
            <w:shd w:val="clear" w:color="auto" w:fill="auto"/>
            <w:noWrap/>
            <w:vAlign w:val="center"/>
            <w:hideMark/>
          </w:tcPr>
          <w:p w14:paraId="6672B2DD" w14:textId="77777777" w:rsidR="00FF7713" w:rsidRPr="007E422C" w:rsidRDefault="00FF7713" w:rsidP="001D4AEB">
            <w:pPr>
              <w:spacing w:after="0" w:line="240" w:lineRule="auto"/>
              <w:ind w:firstLineChars="100" w:firstLine="180"/>
              <w:jc w:val="both"/>
              <w:rPr>
                <w:ins w:id="3275" w:author="Luffi" w:date="2017-07-10T22:16:00Z"/>
                <w:rFonts w:ascii="Calibri" w:eastAsia="Times New Roman" w:hAnsi="Calibri" w:cs="Times New Roman"/>
                <w:color w:val="000000"/>
                <w:sz w:val="18"/>
                <w:szCs w:val="18"/>
                <w:lang w:eastAsia="es-BO"/>
              </w:rPr>
            </w:pPr>
            <w:ins w:id="3276" w:author="Luffi" w:date="2017-07-10T22:16:00Z">
              <w:r>
                <w:rPr>
                  <w:rFonts w:ascii="Calibri" w:eastAsia="Times New Roman" w:hAnsi="Calibri" w:cs="Times New Roman"/>
                  <w:color w:val="000000"/>
                  <w:sz w:val="18"/>
                  <w:szCs w:val="18"/>
                  <w:lang w:eastAsia="es-BO"/>
                </w:rPr>
                <w:t>Datetime</w:t>
              </w:r>
            </w:ins>
          </w:p>
        </w:tc>
        <w:tc>
          <w:tcPr>
            <w:tcW w:w="4350" w:type="dxa"/>
            <w:tcBorders>
              <w:top w:val="nil"/>
              <w:left w:val="nil"/>
              <w:bottom w:val="single" w:sz="4" w:space="0" w:color="auto"/>
              <w:right w:val="single" w:sz="4" w:space="0" w:color="auto"/>
            </w:tcBorders>
            <w:shd w:val="clear" w:color="auto" w:fill="auto"/>
            <w:noWrap/>
            <w:vAlign w:val="center"/>
            <w:hideMark/>
          </w:tcPr>
          <w:p w14:paraId="5944B4DB" w14:textId="77777777" w:rsidR="00FF7713" w:rsidRPr="007E422C" w:rsidRDefault="00FF7713" w:rsidP="001D4AEB">
            <w:pPr>
              <w:spacing w:after="0" w:line="240" w:lineRule="auto"/>
              <w:ind w:firstLineChars="100" w:firstLine="180"/>
              <w:jc w:val="both"/>
              <w:rPr>
                <w:ins w:id="3277" w:author="Luffi" w:date="2017-07-10T22:16:00Z"/>
                <w:rFonts w:ascii="Calibri" w:eastAsia="Times New Roman" w:hAnsi="Calibri" w:cs="Times New Roman"/>
                <w:color w:val="000000"/>
                <w:sz w:val="18"/>
                <w:szCs w:val="18"/>
                <w:lang w:eastAsia="es-BO"/>
              </w:rPr>
            </w:pPr>
            <w:ins w:id="3278" w:author="Luffi" w:date="2017-07-10T22:16:00Z">
              <w:r>
                <w:rPr>
                  <w:rFonts w:ascii="Calibri" w:eastAsia="Times New Roman" w:hAnsi="Calibri" w:cs="Times New Roman"/>
                  <w:color w:val="000000"/>
                  <w:sz w:val="18"/>
                  <w:szCs w:val="18"/>
                  <w:lang w:eastAsia="es-BO"/>
                </w:rPr>
                <w:t xml:space="preserve">Fecha y hora </w:t>
              </w:r>
            </w:ins>
          </w:p>
        </w:tc>
      </w:tr>
      <w:tr w:rsidR="00FF7713" w:rsidRPr="007E422C" w14:paraId="142483FD" w14:textId="77777777" w:rsidTr="001D4AEB">
        <w:trPr>
          <w:trHeight w:val="64"/>
          <w:jc w:val="center"/>
          <w:ins w:id="3279" w:author="Luffi" w:date="2017-07-10T22:16: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5F0CE0AA" w14:textId="77777777" w:rsidR="00FF7713" w:rsidRPr="007E422C" w:rsidRDefault="00FF7713" w:rsidP="001D4AEB">
            <w:pPr>
              <w:spacing w:after="0" w:line="240" w:lineRule="auto"/>
              <w:ind w:firstLineChars="100" w:firstLine="180"/>
              <w:jc w:val="both"/>
              <w:rPr>
                <w:ins w:id="3280" w:author="Luffi" w:date="2017-07-10T22:16:00Z"/>
                <w:rFonts w:ascii="Calibri" w:eastAsia="Times New Roman" w:hAnsi="Calibri" w:cs="Times New Roman"/>
                <w:color w:val="000000"/>
                <w:sz w:val="18"/>
                <w:szCs w:val="18"/>
                <w:lang w:eastAsia="es-BO"/>
              </w:rPr>
            </w:pPr>
            <w:ins w:id="3281" w:author="Luffi" w:date="2017-07-10T22:16:00Z">
              <w:r>
                <w:rPr>
                  <w:rFonts w:ascii="Calibri" w:eastAsia="Times New Roman" w:hAnsi="Calibri" w:cs="Times New Roman"/>
                  <w:color w:val="000000"/>
                  <w:sz w:val="18"/>
                  <w:szCs w:val="18"/>
                  <w:lang w:eastAsia="es-BO"/>
                </w:rPr>
                <w:t>Id_cita</w:t>
              </w:r>
            </w:ins>
          </w:p>
        </w:tc>
        <w:tc>
          <w:tcPr>
            <w:tcW w:w="928" w:type="dxa"/>
            <w:tcBorders>
              <w:top w:val="nil"/>
              <w:left w:val="nil"/>
              <w:bottom w:val="single" w:sz="4" w:space="0" w:color="auto"/>
              <w:right w:val="single" w:sz="4" w:space="0" w:color="auto"/>
            </w:tcBorders>
            <w:shd w:val="clear" w:color="auto" w:fill="auto"/>
            <w:noWrap/>
            <w:vAlign w:val="center"/>
            <w:hideMark/>
          </w:tcPr>
          <w:p w14:paraId="0C13B8EC" w14:textId="77777777" w:rsidR="00FF7713" w:rsidRPr="007E422C" w:rsidRDefault="00FF7713" w:rsidP="001D4AEB">
            <w:pPr>
              <w:spacing w:after="0" w:line="240" w:lineRule="auto"/>
              <w:ind w:firstLineChars="100" w:firstLine="180"/>
              <w:jc w:val="both"/>
              <w:rPr>
                <w:ins w:id="3282" w:author="Luffi" w:date="2017-07-10T22:16:00Z"/>
                <w:rFonts w:ascii="Calibri" w:eastAsia="Times New Roman" w:hAnsi="Calibri" w:cs="Times New Roman"/>
                <w:color w:val="000000"/>
                <w:sz w:val="18"/>
                <w:szCs w:val="18"/>
                <w:lang w:eastAsia="es-BO"/>
              </w:rPr>
            </w:pPr>
            <w:ins w:id="3283" w:author="Luffi" w:date="2017-07-10T22:16:00Z">
              <w:r>
                <w:rPr>
                  <w:rFonts w:ascii="Calibri" w:eastAsia="Times New Roman" w:hAnsi="Calibri" w:cs="Times New Roman"/>
                  <w:color w:val="000000"/>
                  <w:sz w:val="18"/>
                  <w:szCs w:val="18"/>
                  <w:lang w:eastAsia="es-BO"/>
                </w:rPr>
                <w:t>11</w:t>
              </w:r>
            </w:ins>
          </w:p>
        </w:tc>
        <w:tc>
          <w:tcPr>
            <w:tcW w:w="1071" w:type="dxa"/>
            <w:tcBorders>
              <w:top w:val="nil"/>
              <w:left w:val="nil"/>
              <w:bottom w:val="single" w:sz="4" w:space="0" w:color="auto"/>
              <w:right w:val="single" w:sz="4" w:space="0" w:color="auto"/>
            </w:tcBorders>
            <w:shd w:val="clear" w:color="auto" w:fill="auto"/>
            <w:noWrap/>
            <w:vAlign w:val="center"/>
            <w:hideMark/>
          </w:tcPr>
          <w:p w14:paraId="6BA9DD12" w14:textId="77777777" w:rsidR="00FF7713" w:rsidRPr="007E422C" w:rsidRDefault="00FF7713" w:rsidP="001D4AEB">
            <w:pPr>
              <w:spacing w:after="0" w:line="240" w:lineRule="auto"/>
              <w:ind w:firstLineChars="100" w:firstLine="180"/>
              <w:jc w:val="both"/>
              <w:rPr>
                <w:ins w:id="3284" w:author="Luffi" w:date="2017-07-10T22:16:00Z"/>
                <w:rFonts w:ascii="Calibri" w:eastAsia="Times New Roman" w:hAnsi="Calibri" w:cs="Times New Roman"/>
                <w:color w:val="000000"/>
                <w:sz w:val="18"/>
                <w:szCs w:val="18"/>
                <w:lang w:eastAsia="es-BO"/>
              </w:rPr>
            </w:pPr>
            <w:ins w:id="3285" w:author="Luffi" w:date="2017-07-10T22:16:00Z">
              <w:r>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
          <w:p w14:paraId="6E92E33D" w14:textId="77777777" w:rsidR="00FF7713" w:rsidRPr="007E422C" w:rsidRDefault="00FF7713" w:rsidP="001D4AEB">
            <w:pPr>
              <w:spacing w:after="0" w:line="240" w:lineRule="auto"/>
              <w:ind w:firstLineChars="100" w:firstLine="180"/>
              <w:jc w:val="both"/>
              <w:rPr>
                <w:ins w:id="3286" w:author="Luffi" w:date="2017-07-10T22:16:00Z"/>
                <w:rFonts w:ascii="Calibri" w:eastAsia="Times New Roman" w:hAnsi="Calibri" w:cs="Times New Roman"/>
                <w:color w:val="000000"/>
                <w:sz w:val="18"/>
                <w:szCs w:val="18"/>
                <w:lang w:eastAsia="es-BO"/>
              </w:rPr>
            </w:pPr>
            <w:ins w:id="3287" w:author="Luffi" w:date="2017-07-10T22:16:00Z">
              <w:r>
                <w:rPr>
                  <w:rFonts w:ascii="Calibri" w:eastAsia="Times New Roman" w:hAnsi="Calibri" w:cs="Times New Roman"/>
                  <w:color w:val="000000"/>
                  <w:sz w:val="18"/>
                  <w:szCs w:val="18"/>
                  <w:lang w:eastAsia="es-BO"/>
                </w:rPr>
                <w:t>Id cita de la tabla citas</w:t>
              </w:r>
            </w:ins>
          </w:p>
        </w:tc>
      </w:tr>
    </w:tbl>
    <w:p w14:paraId="551E850B" w14:textId="3CB5B415" w:rsidR="00FF7713" w:rsidDel="000908AA" w:rsidRDefault="00FF7713">
      <w:pPr>
        <w:rPr>
          <w:del w:id="3288" w:author="Luffi" w:date="2017-07-10T22:31:00Z"/>
          <w:caps/>
          <w:szCs w:val="24"/>
        </w:rPr>
      </w:pPr>
    </w:p>
    <w:tbl>
      <w:tblPr>
        <w:tblW w:w="7991" w:type="dxa"/>
        <w:jc w:val="center"/>
        <w:tblCellMar>
          <w:left w:w="70" w:type="dxa"/>
          <w:right w:w="70" w:type="dxa"/>
        </w:tblCellMar>
        <w:tblLook w:val="04A0" w:firstRow="1" w:lastRow="0" w:firstColumn="1" w:lastColumn="0" w:noHBand="0" w:noVBand="1"/>
        <w:tblPrChange w:id="3289" w:author="Luffi" w:date="2017-07-10T22:14:00Z">
          <w:tblPr>
            <w:tblW w:w="7922" w:type="dxa"/>
            <w:jc w:val="center"/>
            <w:tblCellMar>
              <w:left w:w="70" w:type="dxa"/>
              <w:right w:w="70" w:type="dxa"/>
            </w:tblCellMar>
            <w:tblLook w:val="04A0" w:firstRow="1" w:lastRow="0" w:firstColumn="1" w:lastColumn="0" w:noHBand="0" w:noVBand="1"/>
          </w:tblPr>
        </w:tblPrChange>
      </w:tblPr>
      <w:tblGrid>
        <w:gridCol w:w="1642"/>
        <w:gridCol w:w="928"/>
        <w:gridCol w:w="1071"/>
        <w:gridCol w:w="4336"/>
        <w:gridCol w:w="14"/>
        <w:tblGridChange w:id="3290">
          <w:tblGrid>
            <w:gridCol w:w="1642"/>
            <w:gridCol w:w="928"/>
            <w:gridCol w:w="1071"/>
            <w:gridCol w:w="4336"/>
            <w:gridCol w:w="14"/>
          </w:tblGrid>
        </w:tblGridChange>
      </w:tblGrid>
      <w:tr w:rsidR="00CA7DCB" w:rsidRPr="007E422C" w:rsidDel="00FF7713" w14:paraId="5E1CD815" w14:textId="190948F7" w:rsidTr="00F0130F">
        <w:trPr>
          <w:trHeight w:val="283"/>
          <w:jc w:val="center"/>
          <w:del w:id="3291" w:author="Luffi" w:date="2017-07-10T22:16:00Z"/>
          <w:trPrChange w:id="3292" w:author="Luffi" w:date="2017-07-10T22:14:00Z">
            <w:trPr>
              <w:trHeight w:val="283"/>
              <w:jc w:val="center"/>
            </w:trPr>
          </w:trPrChange>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293" w:author="Luffi" w:date="2017-07-10T22:14: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49454396" w14:textId="693DA1B3" w:rsidR="00CA7DCB" w:rsidRPr="007E422C" w:rsidDel="00FF7713" w:rsidRDefault="00CA7DCB" w:rsidP="00114B79">
            <w:pPr>
              <w:spacing w:after="0" w:line="240" w:lineRule="auto"/>
              <w:ind w:firstLineChars="100" w:firstLine="181"/>
              <w:jc w:val="both"/>
              <w:rPr>
                <w:del w:id="3294" w:author="Luffi" w:date="2017-07-10T22:16:00Z"/>
                <w:rFonts w:ascii="Calibri" w:eastAsia="Times New Roman" w:hAnsi="Calibri" w:cs="Times New Roman"/>
                <w:b/>
                <w:color w:val="000000"/>
                <w:sz w:val="18"/>
                <w:szCs w:val="18"/>
                <w:lang w:eastAsia="es-BO"/>
              </w:rPr>
            </w:pPr>
            <w:del w:id="3295" w:author="Luffi" w:date="2017-07-10T22:16:00Z">
              <w:r w:rsidRPr="007E422C" w:rsidDel="00FF7713">
                <w:rPr>
                  <w:rFonts w:ascii="Calibri" w:eastAsia="Times New Roman" w:hAnsi="Calibri" w:cs="Times New Roman"/>
                  <w:b/>
                  <w:color w:val="000000"/>
                  <w:sz w:val="18"/>
                  <w:szCs w:val="18"/>
                  <w:lang w:eastAsia="es-BO"/>
                </w:rPr>
                <w:delText>Nombre de tabla</w:delText>
              </w:r>
            </w:del>
          </w:p>
        </w:tc>
        <w:tc>
          <w:tcPr>
            <w:tcW w:w="6349" w:type="dxa"/>
            <w:gridSpan w:val="4"/>
            <w:tcBorders>
              <w:top w:val="single" w:sz="4" w:space="0" w:color="auto"/>
              <w:left w:val="nil"/>
              <w:bottom w:val="single" w:sz="4" w:space="0" w:color="auto"/>
              <w:right w:val="single" w:sz="4" w:space="0" w:color="auto"/>
            </w:tcBorders>
            <w:shd w:val="clear" w:color="auto" w:fill="auto"/>
            <w:noWrap/>
            <w:vAlign w:val="center"/>
            <w:hideMark/>
            <w:tcPrChange w:id="3296" w:author="Luffi" w:date="2017-07-10T22:14:00Z">
              <w:tcPr>
                <w:tcW w:w="6280" w:type="dxa"/>
                <w:gridSpan w:val="4"/>
                <w:tcBorders>
                  <w:top w:val="single" w:sz="4" w:space="0" w:color="auto"/>
                  <w:left w:val="nil"/>
                  <w:bottom w:val="single" w:sz="4" w:space="0" w:color="auto"/>
                  <w:right w:val="single" w:sz="4" w:space="0" w:color="auto"/>
                </w:tcBorders>
                <w:shd w:val="clear" w:color="auto" w:fill="auto"/>
                <w:noWrap/>
                <w:vAlign w:val="center"/>
                <w:hideMark/>
              </w:tcPr>
            </w:tcPrChange>
          </w:tcPr>
          <w:p w14:paraId="013EB7C6" w14:textId="1EFADD52" w:rsidR="00CA7DCB" w:rsidRPr="007E422C" w:rsidDel="00FF7713" w:rsidRDefault="00CA7DCB" w:rsidP="00114B79">
            <w:pPr>
              <w:spacing w:after="0" w:line="240" w:lineRule="auto"/>
              <w:jc w:val="both"/>
              <w:rPr>
                <w:del w:id="3297" w:author="Luffi" w:date="2017-07-10T22:16:00Z"/>
                <w:rFonts w:ascii="Calibri" w:eastAsia="Times New Roman" w:hAnsi="Calibri" w:cs="Times New Roman"/>
                <w:color w:val="000000"/>
                <w:sz w:val="18"/>
                <w:szCs w:val="18"/>
                <w:lang w:eastAsia="es-BO"/>
              </w:rPr>
            </w:pPr>
            <w:del w:id="3298" w:author="Luffi" w:date="2017-07-10T22:11:00Z">
              <w:r w:rsidDel="00F0130F">
                <w:rPr>
                  <w:rFonts w:ascii="Calibri" w:eastAsia="Times New Roman" w:hAnsi="Calibri" w:cs="Times New Roman"/>
                  <w:color w:val="000000"/>
                  <w:sz w:val="18"/>
                  <w:szCs w:val="18"/>
                  <w:lang w:eastAsia="es-BO"/>
                </w:rPr>
                <w:delText>fichas</w:delText>
              </w:r>
            </w:del>
          </w:p>
        </w:tc>
      </w:tr>
      <w:tr w:rsidR="00CA7DCB" w:rsidRPr="007E422C" w:rsidDel="00FF7713" w14:paraId="3690D58F" w14:textId="27112A73" w:rsidTr="00F0130F">
        <w:trPr>
          <w:trHeight w:val="283"/>
          <w:jc w:val="center"/>
          <w:del w:id="3299" w:author="Luffi" w:date="2017-07-10T22:16:00Z"/>
          <w:trPrChange w:id="3300"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301" w:author="Luffi" w:date="2017-07-10T22:14: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139A7D77" w14:textId="199FD055" w:rsidR="00CA7DCB" w:rsidRPr="007E422C" w:rsidDel="00FF7713" w:rsidRDefault="00CA7DCB" w:rsidP="00114B79">
            <w:pPr>
              <w:spacing w:after="0" w:line="240" w:lineRule="auto"/>
              <w:ind w:firstLineChars="100" w:firstLine="181"/>
              <w:jc w:val="both"/>
              <w:rPr>
                <w:del w:id="3302" w:author="Luffi" w:date="2017-07-10T22:16:00Z"/>
                <w:rFonts w:ascii="Calibri" w:eastAsia="Times New Roman" w:hAnsi="Calibri" w:cs="Times New Roman"/>
                <w:b/>
                <w:color w:val="000000"/>
                <w:sz w:val="18"/>
                <w:szCs w:val="18"/>
                <w:lang w:eastAsia="es-BO"/>
              </w:rPr>
            </w:pPr>
            <w:del w:id="3303" w:author="Luffi" w:date="2017-07-10T22:16:00Z">
              <w:r w:rsidRPr="007E422C" w:rsidDel="00FF7713">
                <w:rPr>
                  <w:rFonts w:ascii="Calibri" w:eastAsia="Times New Roman" w:hAnsi="Calibri" w:cs="Times New Roman"/>
                  <w:b/>
                  <w:color w:val="000000"/>
                  <w:sz w:val="18"/>
                  <w:szCs w:val="18"/>
                  <w:lang w:eastAsia="es-BO"/>
                </w:rPr>
                <w:delText>Descripción</w:delText>
              </w:r>
            </w:del>
          </w:p>
        </w:tc>
        <w:tc>
          <w:tcPr>
            <w:tcW w:w="6349" w:type="dxa"/>
            <w:gridSpan w:val="4"/>
            <w:tcBorders>
              <w:top w:val="single" w:sz="4" w:space="0" w:color="auto"/>
              <w:left w:val="nil"/>
              <w:bottom w:val="single" w:sz="4" w:space="0" w:color="auto"/>
              <w:right w:val="single" w:sz="4" w:space="0" w:color="auto"/>
            </w:tcBorders>
            <w:shd w:val="clear" w:color="auto" w:fill="auto"/>
            <w:noWrap/>
            <w:vAlign w:val="center"/>
            <w:hideMark/>
            <w:tcPrChange w:id="3304" w:author="Luffi" w:date="2017-07-10T22:14:00Z">
              <w:tcPr>
                <w:tcW w:w="6280" w:type="dxa"/>
                <w:gridSpan w:val="4"/>
                <w:tcBorders>
                  <w:top w:val="single" w:sz="4" w:space="0" w:color="auto"/>
                  <w:left w:val="nil"/>
                  <w:bottom w:val="single" w:sz="4" w:space="0" w:color="auto"/>
                  <w:right w:val="single" w:sz="4" w:space="0" w:color="auto"/>
                </w:tcBorders>
                <w:shd w:val="clear" w:color="auto" w:fill="auto"/>
                <w:noWrap/>
                <w:vAlign w:val="center"/>
                <w:hideMark/>
              </w:tcPr>
            </w:tcPrChange>
          </w:tcPr>
          <w:p w14:paraId="28CC0963" w14:textId="0F255A98" w:rsidR="00CA7DCB" w:rsidRPr="007E422C" w:rsidDel="00FF7713" w:rsidRDefault="00CA7DCB">
            <w:pPr>
              <w:spacing w:after="0" w:line="240" w:lineRule="auto"/>
              <w:jc w:val="both"/>
              <w:rPr>
                <w:del w:id="3305" w:author="Luffi" w:date="2017-07-10T22:16:00Z"/>
                <w:rFonts w:ascii="Calibri" w:eastAsia="Times New Roman" w:hAnsi="Calibri" w:cs="Times New Roman"/>
                <w:color w:val="000000"/>
                <w:sz w:val="18"/>
                <w:szCs w:val="18"/>
                <w:lang w:eastAsia="es-BO"/>
              </w:rPr>
            </w:pPr>
            <w:del w:id="3306" w:author="Luffi" w:date="2017-07-10T22:16:00Z">
              <w:r w:rsidDel="00FF7713">
                <w:rPr>
                  <w:rFonts w:ascii="Calibri" w:eastAsia="Times New Roman" w:hAnsi="Calibri" w:cs="Times New Roman"/>
                  <w:color w:val="000000"/>
                  <w:sz w:val="18"/>
                  <w:szCs w:val="18"/>
                  <w:lang w:eastAsia="es-BO"/>
                </w:rPr>
                <w:delText xml:space="preserve">Contiene </w:delText>
              </w:r>
            </w:del>
            <w:del w:id="3307" w:author="Luffi" w:date="2017-07-10T22:13:00Z">
              <w:r w:rsidDel="00F0130F">
                <w:rPr>
                  <w:rFonts w:ascii="Calibri" w:eastAsia="Times New Roman" w:hAnsi="Calibri" w:cs="Times New Roman"/>
                  <w:color w:val="000000"/>
                  <w:sz w:val="18"/>
                  <w:szCs w:val="18"/>
                  <w:lang w:eastAsia="es-BO"/>
                </w:rPr>
                <w:delText>todas los datos de la ficha de turno.</w:delText>
              </w:r>
            </w:del>
          </w:p>
        </w:tc>
      </w:tr>
      <w:tr w:rsidR="00CA7DCB" w:rsidRPr="007E422C" w:rsidDel="00FF7713" w14:paraId="18C6E3BC" w14:textId="6A4D8250" w:rsidTr="00F0130F">
        <w:trPr>
          <w:trHeight w:val="283"/>
          <w:jc w:val="center"/>
          <w:del w:id="3308" w:author="Luffi" w:date="2017-07-10T22:16:00Z"/>
          <w:trPrChange w:id="3309"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310" w:author="Luffi" w:date="2017-07-10T22:14: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6D5DAA6F" w14:textId="58963E37" w:rsidR="00CA7DCB" w:rsidRPr="007E422C" w:rsidDel="00FF7713" w:rsidRDefault="00CA7DCB" w:rsidP="00114B79">
            <w:pPr>
              <w:spacing w:after="0" w:line="240" w:lineRule="auto"/>
              <w:ind w:firstLineChars="100" w:firstLine="181"/>
              <w:jc w:val="both"/>
              <w:rPr>
                <w:del w:id="3311" w:author="Luffi" w:date="2017-07-10T22:16:00Z"/>
                <w:rFonts w:ascii="Calibri" w:eastAsia="Times New Roman" w:hAnsi="Calibri" w:cs="Times New Roman"/>
                <w:b/>
                <w:color w:val="000000"/>
                <w:sz w:val="18"/>
                <w:szCs w:val="18"/>
                <w:lang w:eastAsia="es-BO"/>
              </w:rPr>
            </w:pPr>
            <w:del w:id="3312" w:author="Luffi" w:date="2017-07-10T22:16:00Z">
              <w:r w:rsidRPr="007E422C" w:rsidDel="00FF7713">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313" w:author="Luffi" w:date="2017-07-10T22:14: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3D605C36" w14:textId="16DDA5EA" w:rsidR="00CA7DCB" w:rsidRPr="007E422C" w:rsidDel="00FF7713" w:rsidRDefault="00CA7DCB" w:rsidP="00114B79">
            <w:pPr>
              <w:spacing w:after="0" w:line="240" w:lineRule="auto"/>
              <w:ind w:firstLineChars="100" w:firstLine="181"/>
              <w:jc w:val="both"/>
              <w:rPr>
                <w:del w:id="3314" w:author="Luffi" w:date="2017-07-10T22:16:00Z"/>
                <w:rFonts w:ascii="Calibri" w:eastAsia="Times New Roman" w:hAnsi="Calibri" w:cs="Times New Roman"/>
                <w:b/>
                <w:color w:val="000000"/>
                <w:sz w:val="18"/>
                <w:szCs w:val="18"/>
                <w:lang w:eastAsia="es-BO"/>
              </w:rPr>
            </w:pPr>
            <w:del w:id="3315" w:author="Luffi" w:date="2017-07-10T22:16:00Z">
              <w:r w:rsidRPr="007E422C" w:rsidDel="00FF7713">
                <w:rPr>
                  <w:rFonts w:ascii="Calibri" w:eastAsia="Times New Roman" w:hAnsi="Calibri" w:cs="Times New Roman"/>
                  <w:b/>
                  <w:color w:val="000000"/>
                  <w:sz w:val="18"/>
                  <w:szCs w:val="18"/>
                  <w:lang w:eastAsia="es-BO"/>
                </w:rPr>
                <w:delText>Tamaño</w:delText>
              </w:r>
            </w:del>
          </w:p>
        </w:tc>
        <w:tc>
          <w:tcPr>
            <w:tcW w:w="1071" w:type="dxa"/>
            <w:tcBorders>
              <w:top w:val="nil"/>
              <w:left w:val="nil"/>
              <w:bottom w:val="single" w:sz="4" w:space="0" w:color="auto"/>
              <w:right w:val="single" w:sz="4" w:space="0" w:color="auto"/>
            </w:tcBorders>
            <w:shd w:val="clear" w:color="auto" w:fill="E7E6E6" w:themeFill="background2"/>
            <w:noWrap/>
            <w:vAlign w:val="center"/>
            <w:hideMark/>
            <w:tcPrChange w:id="3316" w:author="Luffi" w:date="2017-07-10T22:14:00Z">
              <w:tcPr>
                <w:tcW w:w="1002" w:type="dxa"/>
                <w:tcBorders>
                  <w:top w:val="nil"/>
                  <w:left w:val="nil"/>
                  <w:bottom w:val="single" w:sz="4" w:space="0" w:color="auto"/>
                  <w:right w:val="single" w:sz="4" w:space="0" w:color="auto"/>
                </w:tcBorders>
                <w:shd w:val="clear" w:color="auto" w:fill="E7E6E6" w:themeFill="background2"/>
                <w:noWrap/>
                <w:vAlign w:val="center"/>
                <w:hideMark/>
              </w:tcPr>
            </w:tcPrChange>
          </w:tcPr>
          <w:p w14:paraId="34BE4F12" w14:textId="3C15369A" w:rsidR="00CA7DCB" w:rsidRPr="007E422C" w:rsidDel="00FF7713" w:rsidRDefault="00CA7DCB" w:rsidP="00114B79">
            <w:pPr>
              <w:spacing w:after="0" w:line="240" w:lineRule="auto"/>
              <w:ind w:firstLineChars="100" w:firstLine="181"/>
              <w:jc w:val="both"/>
              <w:rPr>
                <w:del w:id="3317" w:author="Luffi" w:date="2017-07-10T22:16:00Z"/>
                <w:rFonts w:ascii="Calibri" w:eastAsia="Times New Roman" w:hAnsi="Calibri" w:cs="Times New Roman"/>
                <w:b/>
                <w:color w:val="000000"/>
                <w:sz w:val="18"/>
                <w:szCs w:val="18"/>
                <w:lang w:eastAsia="es-BO"/>
              </w:rPr>
            </w:pPr>
            <w:del w:id="3318" w:author="Luffi" w:date="2017-07-10T22:16:00Z">
              <w:r w:rsidRPr="007E422C" w:rsidDel="00FF7713">
                <w:rPr>
                  <w:rFonts w:ascii="Calibri" w:eastAsia="Times New Roman" w:hAnsi="Calibri" w:cs="Times New Roman"/>
                  <w:b/>
                  <w:color w:val="000000"/>
                  <w:sz w:val="18"/>
                  <w:szCs w:val="18"/>
                  <w:lang w:eastAsia="es-BO"/>
                </w:rPr>
                <w:delText xml:space="preserve">Tipo de </w:delText>
              </w:r>
              <w:r w:rsidDel="00FF7713">
                <w:rPr>
                  <w:rFonts w:ascii="Calibri" w:eastAsia="Times New Roman" w:hAnsi="Calibri" w:cs="Times New Roman"/>
                  <w:b/>
                  <w:color w:val="000000"/>
                  <w:sz w:val="18"/>
                  <w:szCs w:val="18"/>
                  <w:lang w:eastAsia="es-BO"/>
                </w:rPr>
                <w:delText xml:space="preserve">    </w:delText>
              </w:r>
              <w:r w:rsidRPr="007E422C" w:rsidDel="00FF7713">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Change w:id="3319" w:author="Luffi" w:date="2017-07-10T22:14: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03EC3C03" w14:textId="14DC80FF" w:rsidR="00CA7DCB" w:rsidRPr="007E422C" w:rsidDel="00FF7713" w:rsidRDefault="00CA7DCB" w:rsidP="00114B79">
            <w:pPr>
              <w:spacing w:after="0" w:line="240" w:lineRule="auto"/>
              <w:ind w:firstLineChars="100" w:firstLine="181"/>
              <w:jc w:val="both"/>
              <w:rPr>
                <w:del w:id="3320" w:author="Luffi" w:date="2017-07-10T22:16:00Z"/>
                <w:rFonts w:ascii="Calibri" w:eastAsia="Times New Roman" w:hAnsi="Calibri" w:cs="Times New Roman"/>
                <w:b/>
                <w:color w:val="000000"/>
                <w:sz w:val="18"/>
                <w:szCs w:val="18"/>
                <w:lang w:eastAsia="es-BO"/>
              </w:rPr>
            </w:pPr>
            <w:del w:id="3321" w:author="Luffi" w:date="2017-07-10T22:16:00Z">
              <w:r w:rsidRPr="007E422C" w:rsidDel="00FF7713">
                <w:rPr>
                  <w:rFonts w:ascii="Calibri" w:eastAsia="Times New Roman" w:hAnsi="Calibri" w:cs="Times New Roman"/>
                  <w:b/>
                  <w:color w:val="000000"/>
                  <w:sz w:val="18"/>
                  <w:szCs w:val="18"/>
                  <w:lang w:eastAsia="es-BO"/>
                </w:rPr>
                <w:delText>Descripción</w:delText>
              </w:r>
            </w:del>
          </w:p>
        </w:tc>
      </w:tr>
      <w:tr w:rsidR="00CA7DCB" w:rsidRPr="007E422C" w:rsidDel="00FF7713" w14:paraId="182341D8" w14:textId="56D3F45B" w:rsidTr="00F0130F">
        <w:trPr>
          <w:trHeight w:val="283"/>
          <w:jc w:val="center"/>
          <w:del w:id="3322" w:author="Luffi" w:date="2017-07-10T22:16:00Z"/>
          <w:trPrChange w:id="3323"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24"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11B4FF5" w14:textId="536EE154" w:rsidR="00CA7DCB" w:rsidRPr="007E422C" w:rsidDel="00FF7713" w:rsidRDefault="00CA7DCB" w:rsidP="00114B79">
            <w:pPr>
              <w:spacing w:after="0" w:line="240" w:lineRule="auto"/>
              <w:ind w:firstLineChars="100" w:firstLine="180"/>
              <w:jc w:val="both"/>
              <w:rPr>
                <w:del w:id="3325" w:author="Luffi" w:date="2017-07-10T22:16:00Z"/>
                <w:rFonts w:ascii="Calibri" w:eastAsia="Times New Roman" w:hAnsi="Calibri" w:cs="Times New Roman"/>
                <w:color w:val="000000"/>
                <w:sz w:val="18"/>
                <w:szCs w:val="18"/>
                <w:lang w:eastAsia="es-BO"/>
              </w:rPr>
            </w:pPr>
            <w:del w:id="3326" w:author="Luffi" w:date="2017-07-10T22:13:00Z">
              <w:r w:rsidDel="00F0130F">
                <w:rPr>
                  <w:rFonts w:ascii="Calibri" w:eastAsia="Times New Roman" w:hAnsi="Calibri" w:cs="Times New Roman"/>
                  <w:color w:val="000000"/>
                  <w:sz w:val="18"/>
                  <w:szCs w:val="18"/>
                  <w:lang w:eastAsia="es-BO"/>
                </w:rPr>
                <w:delText>id_ficha</w:delText>
              </w:r>
            </w:del>
          </w:p>
        </w:tc>
        <w:tc>
          <w:tcPr>
            <w:tcW w:w="928" w:type="dxa"/>
            <w:tcBorders>
              <w:top w:val="nil"/>
              <w:left w:val="nil"/>
              <w:bottom w:val="single" w:sz="4" w:space="0" w:color="auto"/>
              <w:right w:val="single" w:sz="4" w:space="0" w:color="auto"/>
            </w:tcBorders>
            <w:shd w:val="clear" w:color="auto" w:fill="auto"/>
            <w:noWrap/>
            <w:vAlign w:val="center"/>
            <w:hideMark/>
            <w:tcPrChange w:id="3327"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2FD7275F" w14:textId="7649578E" w:rsidR="00CA7DCB" w:rsidRPr="007E422C" w:rsidDel="00FF7713" w:rsidRDefault="00CA7DCB">
            <w:pPr>
              <w:spacing w:after="0" w:line="240" w:lineRule="auto"/>
              <w:ind w:firstLineChars="100" w:firstLine="180"/>
              <w:jc w:val="both"/>
              <w:rPr>
                <w:del w:id="3328" w:author="Luffi" w:date="2017-07-10T22:16:00Z"/>
                <w:rFonts w:ascii="Calibri" w:eastAsia="Times New Roman" w:hAnsi="Calibri" w:cs="Times New Roman"/>
                <w:color w:val="000000"/>
                <w:sz w:val="18"/>
                <w:szCs w:val="18"/>
                <w:lang w:eastAsia="es-BO"/>
              </w:rPr>
            </w:pPr>
            <w:del w:id="3329" w:author="Luffi" w:date="2017-07-10T22:13:00Z">
              <w:r w:rsidRPr="007E422C" w:rsidDel="00F0130F">
                <w:rPr>
                  <w:rFonts w:ascii="Calibri" w:eastAsia="Times New Roman" w:hAnsi="Calibri" w:cs="Times New Roman"/>
                  <w:color w:val="000000"/>
                  <w:sz w:val="18"/>
                  <w:szCs w:val="18"/>
                  <w:lang w:eastAsia="es-BO"/>
                </w:rPr>
                <w:delText>11</w:delText>
              </w:r>
            </w:del>
          </w:p>
        </w:tc>
        <w:tc>
          <w:tcPr>
            <w:tcW w:w="1071" w:type="dxa"/>
            <w:tcBorders>
              <w:top w:val="nil"/>
              <w:left w:val="nil"/>
              <w:bottom w:val="single" w:sz="4" w:space="0" w:color="auto"/>
              <w:right w:val="single" w:sz="4" w:space="0" w:color="auto"/>
            </w:tcBorders>
            <w:shd w:val="clear" w:color="auto" w:fill="auto"/>
            <w:noWrap/>
            <w:vAlign w:val="center"/>
            <w:hideMark/>
            <w:tcPrChange w:id="3330"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6C0E3848" w14:textId="7BD9670A" w:rsidR="00CA7DCB" w:rsidRPr="007E422C" w:rsidDel="00FF7713" w:rsidRDefault="00CA7DCB" w:rsidP="00114B79">
            <w:pPr>
              <w:spacing w:after="0" w:line="240" w:lineRule="auto"/>
              <w:ind w:firstLineChars="100" w:firstLine="180"/>
              <w:jc w:val="both"/>
              <w:rPr>
                <w:del w:id="3331" w:author="Luffi" w:date="2017-07-10T22:16:00Z"/>
                <w:rFonts w:ascii="Calibri" w:eastAsia="Times New Roman" w:hAnsi="Calibri" w:cs="Times New Roman"/>
                <w:color w:val="000000"/>
                <w:sz w:val="18"/>
                <w:szCs w:val="18"/>
                <w:lang w:eastAsia="es-BO"/>
              </w:rPr>
            </w:pPr>
            <w:del w:id="3332" w:author="Luffi" w:date="2017-07-10T22:13:00Z">
              <w:r w:rsidRPr="007E422C" w:rsidDel="00F0130F">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Change w:id="3333"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78921B03" w14:textId="2CD73333" w:rsidR="00CA7DCB" w:rsidRPr="007E422C" w:rsidDel="00FF7713" w:rsidRDefault="00CA7DCB" w:rsidP="00114B79">
            <w:pPr>
              <w:spacing w:after="0" w:line="240" w:lineRule="auto"/>
              <w:ind w:firstLineChars="100" w:firstLine="180"/>
              <w:jc w:val="both"/>
              <w:rPr>
                <w:del w:id="3334" w:author="Luffi" w:date="2017-07-10T22:16:00Z"/>
                <w:rFonts w:ascii="Calibri" w:eastAsia="Times New Roman" w:hAnsi="Calibri" w:cs="Times New Roman"/>
                <w:color w:val="000000"/>
                <w:sz w:val="18"/>
                <w:szCs w:val="18"/>
                <w:lang w:eastAsia="es-BO"/>
              </w:rPr>
            </w:pPr>
            <w:del w:id="3335" w:author="Luffi" w:date="2017-07-10T22:13:00Z">
              <w:r w:rsidRPr="007E422C" w:rsidDel="00F0130F">
                <w:rPr>
                  <w:rFonts w:ascii="Calibri" w:eastAsia="Times New Roman" w:hAnsi="Calibri" w:cs="Times New Roman"/>
                  <w:color w:val="000000"/>
                  <w:sz w:val="18"/>
                  <w:szCs w:val="18"/>
                  <w:lang w:eastAsia="es-BO"/>
                </w:rPr>
                <w:delText>Llave primaria</w:delText>
              </w:r>
            </w:del>
          </w:p>
        </w:tc>
      </w:tr>
      <w:tr w:rsidR="00CA7DCB" w:rsidRPr="007E422C" w:rsidDel="00FF7713" w14:paraId="08E4AE5F" w14:textId="5A7B5387" w:rsidTr="00F0130F">
        <w:trPr>
          <w:trHeight w:val="283"/>
          <w:jc w:val="center"/>
          <w:del w:id="3336" w:author="Luffi" w:date="2017-07-10T22:16:00Z"/>
          <w:trPrChange w:id="3337"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38"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BA1C9C5" w14:textId="18F54480" w:rsidR="00CA7DCB" w:rsidRPr="007E422C" w:rsidDel="00FF7713" w:rsidRDefault="00CA7DCB" w:rsidP="00114B79">
            <w:pPr>
              <w:spacing w:after="0" w:line="240" w:lineRule="auto"/>
              <w:ind w:firstLineChars="100" w:firstLine="180"/>
              <w:jc w:val="both"/>
              <w:rPr>
                <w:del w:id="3339" w:author="Luffi" w:date="2017-07-10T22:16:00Z"/>
                <w:rFonts w:ascii="Calibri" w:eastAsia="Times New Roman" w:hAnsi="Calibri" w:cs="Times New Roman"/>
                <w:color w:val="000000"/>
                <w:sz w:val="18"/>
                <w:szCs w:val="18"/>
                <w:lang w:eastAsia="es-BO"/>
              </w:rPr>
            </w:pPr>
            <w:del w:id="3340" w:author="Luffi" w:date="2017-07-10T22:16:00Z">
              <w:r w:rsidDel="00FF7713">
                <w:rPr>
                  <w:rFonts w:ascii="Calibri" w:eastAsia="Times New Roman" w:hAnsi="Calibri" w:cs="Times New Roman"/>
                  <w:color w:val="000000"/>
                  <w:sz w:val="18"/>
                  <w:szCs w:val="18"/>
                  <w:lang w:eastAsia="es-BO"/>
                </w:rPr>
                <w:delText>numero</w:delText>
              </w:r>
            </w:del>
          </w:p>
        </w:tc>
        <w:tc>
          <w:tcPr>
            <w:tcW w:w="928" w:type="dxa"/>
            <w:tcBorders>
              <w:top w:val="nil"/>
              <w:left w:val="nil"/>
              <w:bottom w:val="single" w:sz="4" w:space="0" w:color="auto"/>
              <w:right w:val="single" w:sz="4" w:space="0" w:color="auto"/>
            </w:tcBorders>
            <w:shd w:val="clear" w:color="auto" w:fill="auto"/>
            <w:noWrap/>
            <w:vAlign w:val="center"/>
            <w:hideMark/>
            <w:tcPrChange w:id="3341"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28C65D4A" w14:textId="1BB689AE" w:rsidR="00CA7DCB" w:rsidRPr="007E422C" w:rsidDel="00FF7713" w:rsidRDefault="00CA7DCB" w:rsidP="00114B79">
            <w:pPr>
              <w:spacing w:after="0" w:line="240" w:lineRule="auto"/>
              <w:ind w:firstLineChars="100" w:firstLine="180"/>
              <w:jc w:val="both"/>
              <w:rPr>
                <w:del w:id="3342" w:author="Luffi" w:date="2017-07-10T22:16:00Z"/>
                <w:rFonts w:ascii="Calibri" w:eastAsia="Times New Roman" w:hAnsi="Calibri" w:cs="Times New Roman"/>
                <w:color w:val="000000"/>
                <w:sz w:val="18"/>
                <w:szCs w:val="18"/>
                <w:lang w:eastAsia="es-BO"/>
              </w:rPr>
            </w:pPr>
            <w:del w:id="3343" w:author="Luffi" w:date="2017-07-10T22:16:00Z">
              <w:r w:rsidDel="00FF7713">
                <w:rPr>
                  <w:rFonts w:ascii="Calibri" w:eastAsia="Times New Roman" w:hAnsi="Calibri" w:cs="Times New Roman"/>
                  <w:color w:val="000000"/>
                  <w:sz w:val="18"/>
                  <w:szCs w:val="18"/>
                  <w:lang w:eastAsia="es-BO"/>
                </w:rPr>
                <w:delText>11</w:delText>
              </w:r>
            </w:del>
          </w:p>
        </w:tc>
        <w:tc>
          <w:tcPr>
            <w:tcW w:w="1071" w:type="dxa"/>
            <w:tcBorders>
              <w:top w:val="nil"/>
              <w:left w:val="nil"/>
              <w:bottom w:val="single" w:sz="4" w:space="0" w:color="auto"/>
              <w:right w:val="single" w:sz="4" w:space="0" w:color="auto"/>
            </w:tcBorders>
            <w:shd w:val="clear" w:color="auto" w:fill="auto"/>
            <w:noWrap/>
            <w:vAlign w:val="center"/>
            <w:hideMark/>
            <w:tcPrChange w:id="3344"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5CF5A7BD" w14:textId="79538B5C" w:rsidR="00CA7DCB" w:rsidRPr="007E422C" w:rsidDel="00FF7713" w:rsidRDefault="00CA7DCB" w:rsidP="00114B79">
            <w:pPr>
              <w:spacing w:after="0" w:line="240" w:lineRule="auto"/>
              <w:ind w:firstLineChars="100" w:firstLine="180"/>
              <w:jc w:val="both"/>
              <w:rPr>
                <w:del w:id="3345" w:author="Luffi" w:date="2017-07-10T22:16:00Z"/>
                <w:rFonts w:ascii="Calibri" w:eastAsia="Times New Roman" w:hAnsi="Calibri" w:cs="Times New Roman"/>
                <w:color w:val="000000"/>
                <w:sz w:val="18"/>
                <w:szCs w:val="18"/>
                <w:lang w:eastAsia="es-BO"/>
              </w:rPr>
            </w:pPr>
            <w:del w:id="3346" w:author="Luffi" w:date="2017-07-10T22:16:00Z">
              <w:r w:rsidDel="00FF7713">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Change w:id="3347"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5730DEEA" w14:textId="1337B083" w:rsidR="00CA7DCB" w:rsidRPr="007E422C" w:rsidDel="00FF7713" w:rsidRDefault="00CA7DCB" w:rsidP="00114B79">
            <w:pPr>
              <w:spacing w:after="0" w:line="240" w:lineRule="auto"/>
              <w:ind w:firstLineChars="100" w:firstLine="180"/>
              <w:jc w:val="both"/>
              <w:rPr>
                <w:del w:id="3348" w:author="Luffi" w:date="2017-07-10T22:16:00Z"/>
                <w:rFonts w:ascii="Calibri" w:eastAsia="Times New Roman" w:hAnsi="Calibri" w:cs="Times New Roman"/>
                <w:color w:val="000000"/>
                <w:sz w:val="18"/>
                <w:szCs w:val="18"/>
                <w:lang w:eastAsia="es-BO"/>
              </w:rPr>
            </w:pPr>
            <w:del w:id="3349" w:author="Luffi" w:date="2017-07-10T22:16:00Z">
              <w:r w:rsidDel="00FF7713">
                <w:rPr>
                  <w:rFonts w:ascii="Calibri" w:eastAsia="Times New Roman" w:hAnsi="Calibri" w:cs="Times New Roman"/>
                  <w:color w:val="000000"/>
                  <w:sz w:val="18"/>
                  <w:szCs w:val="18"/>
                  <w:lang w:eastAsia="es-BO"/>
                </w:rPr>
                <w:delText>El número de ficha de turno correspondiente</w:delText>
              </w:r>
            </w:del>
          </w:p>
        </w:tc>
      </w:tr>
      <w:tr w:rsidR="00CA7DCB" w:rsidRPr="007E422C" w:rsidDel="00FF7713" w14:paraId="6D366309" w14:textId="47CF8AD6" w:rsidTr="00F0130F">
        <w:trPr>
          <w:trHeight w:val="133"/>
          <w:jc w:val="center"/>
          <w:del w:id="3350" w:author="Luffi" w:date="2017-07-10T22:16:00Z"/>
          <w:trPrChange w:id="3351" w:author="Luffi" w:date="2017-07-10T22:14:00Z">
            <w:trPr>
              <w:trHeight w:val="13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52"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802338D" w14:textId="6260291E" w:rsidR="00CA7DCB" w:rsidRPr="007E422C" w:rsidDel="00FF7713" w:rsidRDefault="00CA7DCB" w:rsidP="00114B79">
            <w:pPr>
              <w:spacing w:after="0" w:line="240" w:lineRule="auto"/>
              <w:ind w:firstLineChars="100" w:firstLine="180"/>
              <w:jc w:val="both"/>
              <w:rPr>
                <w:del w:id="3353" w:author="Luffi" w:date="2017-07-10T22:16:00Z"/>
                <w:rFonts w:ascii="Calibri" w:eastAsia="Times New Roman" w:hAnsi="Calibri" w:cs="Times New Roman"/>
                <w:color w:val="000000"/>
                <w:sz w:val="18"/>
                <w:szCs w:val="18"/>
                <w:lang w:eastAsia="es-BO"/>
              </w:rPr>
            </w:pPr>
            <w:del w:id="3354" w:author="Luffi" w:date="2017-07-10T22:16:00Z">
              <w:r w:rsidDel="00FF7713">
                <w:rPr>
                  <w:rFonts w:ascii="Calibri" w:eastAsia="Times New Roman" w:hAnsi="Calibri" w:cs="Times New Roman"/>
                  <w:color w:val="000000"/>
                  <w:sz w:val="18"/>
                  <w:szCs w:val="18"/>
                  <w:lang w:eastAsia="es-BO"/>
                </w:rPr>
                <w:delText>fecha</w:delText>
              </w:r>
            </w:del>
          </w:p>
        </w:tc>
        <w:tc>
          <w:tcPr>
            <w:tcW w:w="928" w:type="dxa"/>
            <w:tcBorders>
              <w:top w:val="nil"/>
              <w:left w:val="nil"/>
              <w:bottom w:val="single" w:sz="4" w:space="0" w:color="auto"/>
              <w:right w:val="single" w:sz="4" w:space="0" w:color="auto"/>
            </w:tcBorders>
            <w:shd w:val="clear" w:color="auto" w:fill="auto"/>
            <w:noWrap/>
            <w:vAlign w:val="center"/>
            <w:hideMark/>
            <w:tcPrChange w:id="3355"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1780752D" w14:textId="1E165412" w:rsidR="00CA7DCB" w:rsidRPr="007E422C" w:rsidDel="00FF7713" w:rsidRDefault="00CA7DCB" w:rsidP="00114B79">
            <w:pPr>
              <w:spacing w:after="0" w:line="240" w:lineRule="auto"/>
              <w:ind w:firstLineChars="100" w:firstLine="180"/>
              <w:jc w:val="both"/>
              <w:rPr>
                <w:del w:id="3356" w:author="Luffi" w:date="2017-07-10T22:16:00Z"/>
                <w:rFonts w:ascii="Calibri" w:eastAsia="Times New Roman" w:hAnsi="Calibri" w:cs="Times New Roman"/>
                <w:color w:val="000000"/>
                <w:sz w:val="18"/>
                <w:szCs w:val="18"/>
                <w:lang w:eastAsia="es-BO"/>
              </w:rPr>
            </w:pPr>
          </w:p>
        </w:tc>
        <w:tc>
          <w:tcPr>
            <w:tcW w:w="1071" w:type="dxa"/>
            <w:tcBorders>
              <w:top w:val="nil"/>
              <w:left w:val="nil"/>
              <w:bottom w:val="single" w:sz="4" w:space="0" w:color="auto"/>
              <w:right w:val="single" w:sz="4" w:space="0" w:color="auto"/>
            </w:tcBorders>
            <w:shd w:val="clear" w:color="auto" w:fill="auto"/>
            <w:noWrap/>
            <w:vAlign w:val="center"/>
            <w:hideMark/>
            <w:tcPrChange w:id="3357"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361C07BB" w14:textId="7FD9D2AF" w:rsidR="00CA7DCB" w:rsidRPr="007E422C" w:rsidDel="00FF7713" w:rsidRDefault="00CA7DCB" w:rsidP="00114B79">
            <w:pPr>
              <w:spacing w:after="0" w:line="240" w:lineRule="auto"/>
              <w:ind w:firstLineChars="100" w:firstLine="180"/>
              <w:jc w:val="both"/>
              <w:rPr>
                <w:del w:id="3358" w:author="Luffi" w:date="2017-07-10T22:16:00Z"/>
                <w:rFonts w:ascii="Calibri" w:eastAsia="Times New Roman" w:hAnsi="Calibri" w:cs="Times New Roman"/>
                <w:color w:val="000000"/>
                <w:sz w:val="18"/>
                <w:szCs w:val="18"/>
                <w:lang w:eastAsia="es-BO"/>
              </w:rPr>
            </w:pPr>
            <w:del w:id="3359" w:author="Luffi" w:date="2017-07-10T22:16:00Z">
              <w:r w:rsidDel="00FF7713">
                <w:rPr>
                  <w:rFonts w:ascii="Calibri" w:eastAsia="Times New Roman" w:hAnsi="Calibri" w:cs="Times New Roman"/>
                  <w:color w:val="000000"/>
                  <w:sz w:val="18"/>
                  <w:szCs w:val="18"/>
                  <w:lang w:eastAsia="es-BO"/>
                </w:rPr>
                <w:delText>Datetime</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Change w:id="3360"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6C61563D" w14:textId="28AE751C" w:rsidR="00CA7DCB" w:rsidRPr="007E422C" w:rsidDel="00FF7713" w:rsidRDefault="00CA7DCB" w:rsidP="00114B79">
            <w:pPr>
              <w:spacing w:after="0" w:line="240" w:lineRule="auto"/>
              <w:ind w:firstLineChars="100" w:firstLine="180"/>
              <w:jc w:val="both"/>
              <w:rPr>
                <w:del w:id="3361" w:author="Luffi" w:date="2017-07-10T22:16:00Z"/>
                <w:rFonts w:ascii="Calibri" w:eastAsia="Times New Roman" w:hAnsi="Calibri" w:cs="Times New Roman"/>
                <w:color w:val="000000"/>
                <w:sz w:val="18"/>
                <w:szCs w:val="18"/>
                <w:lang w:eastAsia="es-BO"/>
              </w:rPr>
            </w:pPr>
            <w:del w:id="3362" w:author="Luffi" w:date="2017-07-10T22:16:00Z">
              <w:r w:rsidDel="00FF7713">
                <w:rPr>
                  <w:rFonts w:ascii="Calibri" w:eastAsia="Times New Roman" w:hAnsi="Calibri" w:cs="Times New Roman"/>
                  <w:color w:val="000000"/>
                  <w:sz w:val="18"/>
                  <w:szCs w:val="18"/>
                  <w:lang w:eastAsia="es-BO"/>
                </w:rPr>
                <w:delText xml:space="preserve">Fecha y hora </w:delText>
              </w:r>
            </w:del>
          </w:p>
        </w:tc>
      </w:tr>
      <w:tr w:rsidR="00CA7DCB" w:rsidRPr="007E422C" w:rsidDel="00FF7713" w14:paraId="700BFB76" w14:textId="62B06E45" w:rsidTr="00F0130F">
        <w:trPr>
          <w:trHeight w:val="64"/>
          <w:jc w:val="center"/>
          <w:del w:id="3363" w:author="Luffi" w:date="2017-07-10T22:16:00Z"/>
          <w:trPrChange w:id="3364" w:author="Luffi" w:date="2017-07-10T22:14:00Z">
            <w:trPr>
              <w:trHeight w:val="64"/>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65"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A823A4B" w14:textId="39287C67" w:rsidR="00CA7DCB" w:rsidRPr="007E422C" w:rsidDel="00FF7713" w:rsidRDefault="00CA7DCB" w:rsidP="00114B79">
            <w:pPr>
              <w:spacing w:after="0" w:line="240" w:lineRule="auto"/>
              <w:ind w:firstLineChars="100" w:firstLine="180"/>
              <w:jc w:val="both"/>
              <w:rPr>
                <w:del w:id="3366" w:author="Luffi" w:date="2017-07-10T22:16:00Z"/>
                <w:rFonts w:ascii="Calibri" w:eastAsia="Times New Roman" w:hAnsi="Calibri" w:cs="Times New Roman"/>
                <w:color w:val="000000"/>
                <w:sz w:val="18"/>
                <w:szCs w:val="18"/>
                <w:lang w:eastAsia="es-BO"/>
              </w:rPr>
            </w:pPr>
            <w:del w:id="3367" w:author="Luffi" w:date="2017-07-10T22:16:00Z">
              <w:r w:rsidDel="00FF7713">
                <w:rPr>
                  <w:rFonts w:ascii="Calibri" w:eastAsia="Times New Roman" w:hAnsi="Calibri" w:cs="Times New Roman"/>
                  <w:color w:val="000000"/>
                  <w:sz w:val="18"/>
                  <w:szCs w:val="18"/>
                  <w:lang w:eastAsia="es-BO"/>
                </w:rPr>
                <w:delText>Id_cita</w:delText>
              </w:r>
            </w:del>
          </w:p>
        </w:tc>
        <w:tc>
          <w:tcPr>
            <w:tcW w:w="928" w:type="dxa"/>
            <w:tcBorders>
              <w:top w:val="nil"/>
              <w:left w:val="nil"/>
              <w:bottom w:val="single" w:sz="4" w:space="0" w:color="auto"/>
              <w:right w:val="single" w:sz="4" w:space="0" w:color="auto"/>
            </w:tcBorders>
            <w:shd w:val="clear" w:color="auto" w:fill="auto"/>
            <w:noWrap/>
            <w:vAlign w:val="center"/>
            <w:hideMark/>
            <w:tcPrChange w:id="3368"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510329FC" w14:textId="6C2A4B15" w:rsidR="00CA7DCB" w:rsidRPr="007E422C" w:rsidDel="00FF7713" w:rsidRDefault="00CA7DCB" w:rsidP="00114B79">
            <w:pPr>
              <w:spacing w:after="0" w:line="240" w:lineRule="auto"/>
              <w:ind w:firstLineChars="100" w:firstLine="180"/>
              <w:jc w:val="both"/>
              <w:rPr>
                <w:del w:id="3369" w:author="Luffi" w:date="2017-07-10T22:16:00Z"/>
                <w:rFonts w:ascii="Calibri" w:eastAsia="Times New Roman" w:hAnsi="Calibri" w:cs="Times New Roman"/>
                <w:color w:val="000000"/>
                <w:sz w:val="18"/>
                <w:szCs w:val="18"/>
                <w:lang w:eastAsia="es-BO"/>
              </w:rPr>
            </w:pPr>
            <w:del w:id="3370" w:author="Luffi" w:date="2017-07-10T22:16:00Z">
              <w:r w:rsidDel="00FF7713">
                <w:rPr>
                  <w:rFonts w:ascii="Calibri" w:eastAsia="Times New Roman" w:hAnsi="Calibri" w:cs="Times New Roman"/>
                  <w:color w:val="000000"/>
                  <w:sz w:val="18"/>
                  <w:szCs w:val="18"/>
                  <w:lang w:eastAsia="es-BO"/>
                </w:rPr>
                <w:delText>11</w:delText>
              </w:r>
            </w:del>
          </w:p>
        </w:tc>
        <w:tc>
          <w:tcPr>
            <w:tcW w:w="1071" w:type="dxa"/>
            <w:tcBorders>
              <w:top w:val="nil"/>
              <w:left w:val="nil"/>
              <w:bottom w:val="single" w:sz="4" w:space="0" w:color="auto"/>
              <w:right w:val="single" w:sz="4" w:space="0" w:color="auto"/>
            </w:tcBorders>
            <w:shd w:val="clear" w:color="auto" w:fill="auto"/>
            <w:noWrap/>
            <w:vAlign w:val="center"/>
            <w:hideMark/>
            <w:tcPrChange w:id="3371"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016E811E" w14:textId="6CEEC13C" w:rsidR="00CA7DCB" w:rsidRPr="007E422C" w:rsidDel="00FF7713" w:rsidRDefault="00CA7DCB" w:rsidP="00114B79">
            <w:pPr>
              <w:spacing w:after="0" w:line="240" w:lineRule="auto"/>
              <w:ind w:firstLineChars="100" w:firstLine="180"/>
              <w:jc w:val="both"/>
              <w:rPr>
                <w:del w:id="3372" w:author="Luffi" w:date="2017-07-10T22:16:00Z"/>
                <w:rFonts w:ascii="Calibri" w:eastAsia="Times New Roman" w:hAnsi="Calibri" w:cs="Times New Roman"/>
                <w:color w:val="000000"/>
                <w:sz w:val="18"/>
                <w:szCs w:val="18"/>
                <w:lang w:eastAsia="es-BO"/>
              </w:rPr>
            </w:pPr>
            <w:del w:id="3373" w:author="Luffi" w:date="2017-07-10T22:16:00Z">
              <w:r w:rsidDel="00FF7713">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Change w:id="3374"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075C03D7" w14:textId="7BB17A5E" w:rsidR="00CA7DCB" w:rsidRPr="007E422C" w:rsidDel="00FF7713" w:rsidRDefault="00CA7DCB" w:rsidP="00114B79">
            <w:pPr>
              <w:spacing w:after="0" w:line="240" w:lineRule="auto"/>
              <w:ind w:firstLineChars="100" w:firstLine="180"/>
              <w:jc w:val="both"/>
              <w:rPr>
                <w:del w:id="3375" w:author="Luffi" w:date="2017-07-10T22:16:00Z"/>
                <w:rFonts w:ascii="Calibri" w:eastAsia="Times New Roman" w:hAnsi="Calibri" w:cs="Times New Roman"/>
                <w:color w:val="000000"/>
                <w:sz w:val="18"/>
                <w:szCs w:val="18"/>
                <w:lang w:eastAsia="es-BO"/>
              </w:rPr>
            </w:pPr>
            <w:del w:id="3376" w:author="Luffi" w:date="2017-07-10T22:16:00Z">
              <w:r w:rsidDel="00FF7713">
                <w:rPr>
                  <w:rFonts w:ascii="Calibri" w:eastAsia="Times New Roman" w:hAnsi="Calibri" w:cs="Times New Roman"/>
                  <w:color w:val="000000"/>
                  <w:sz w:val="18"/>
                  <w:szCs w:val="18"/>
                  <w:lang w:eastAsia="es-BO"/>
                </w:rPr>
                <w:delText>Id cita de la tabla citas</w:delText>
              </w:r>
            </w:del>
          </w:p>
        </w:tc>
      </w:tr>
      <w:tr w:rsidR="0068540D" w:rsidRPr="007E422C" w14:paraId="6B27BB45" w14:textId="77777777" w:rsidTr="00F0130F">
        <w:trPr>
          <w:gridAfter w:val="1"/>
          <w:wAfter w:w="14" w:type="dxa"/>
          <w:trHeight w:val="283"/>
          <w:jc w:val="center"/>
          <w:trPrChange w:id="3377" w:author="Luffi" w:date="2017-07-10T22:14:00Z">
            <w:trPr>
              <w:gridAfter w:val="1"/>
              <w:wAfter w:w="14" w:type="dxa"/>
              <w:trHeight w:val="283"/>
              <w:jc w:val="center"/>
            </w:trPr>
          </w:trPrChange>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378" w:author="Luffi" w:date="2017-07-10T22:14: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16BAD797" w14:textId="77777777" w:rsidR="0068540D" w:rsidRPr="007E422C" w:rsidRDefault="0068540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lastRenderedPageBreak/>
              <w:t>Nombre de tabla</w:t>
            </w:r>
          </w:p>
        </w:tc>
        <w:tc>
          <w:tcPr>
            <w:tcW w:w="6335" w:type="dxa"/>
            <w:gridSpan w:val="3"/>
            <w:tcBorders>
              <w:top w:val="single" w:sz="4" w:space="0" w:color="auto"/>
              <w:left w:val="nil"/>
              <w:bottom w:val="single" w:sz="4" w:space="0" w:color="auto"/>
              <w:right w:val="single" w:sz="4" w:space="0" w:color="auto"/>
            </w:tcBorders>
            <w:shd w:val="clear" w:color="auto" w:fill="auto"/>
            <w:noWrap/>
            <w:vAlign w:val="center"/>
            <w:hideMark/>
            <w:tcPrChange w:id="3379" w:author="Luffi" w:date="2017-07-10T22:14: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18ED8583" w14:textId="22894D52" w:rsidR="0068540D" w:rsidRPr="007E422C" w:rsidRDefault="000908AA" w:rsidP="0034312E">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C</w:t>
            </w:r>
            <w:r w:rsidR="0068540D">
              <w:rPr>
                <w:rFonts w:ascii="Calibri" w:eastAsia="Times New Roman" w:hAnsi="Calibri" w:cs="Times New Roman"/>
                <w:color w:val="000000"/>
                <w:sz w:val="18"/>
                <w:szCs w:val="18"/>
                <w:lang w:eastAsia="es-BO"/>
              </w:rPr>
              <w:t>onsultas</w:t>
            </w:r>
          </w:p>
        </w:tc>
      </w:tr>
      <w:tr w:rsidR="0068540D" w:rsidRPr="007E422C" w14:paraId="39134B43" w14:textId="77777777" w:rsidTr="00F0130F">
        <w:trPr>
          <w:gridAfter w:val="1"/>
          <w:wAfter w:w="14" w:type="dxa"/>
          <w:trHeight w:val="283"/>
          <w:jc w:val="center"/>
          <w:trPrChange w:id="3380" w:author="Luffi" w:date="2017-07-10T22:14:00Z">
            <w:trPr>
              <w:gridAfter w:val="1"/>
              <w:wAfter w:w="14" w:type="dxa"/>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381" w:author="Luffi" w:date="2017-07-10T22:14: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6E48273F" w14:textId="77777777" w:rsidR="0068540D" w:rsidRPr="007E422C" w:rsidRDefault="0068540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335" w:type="dxa"/>
            <w:gridSpan w:val="3"/>
            <w:tcBorders>
              <w:top w:val="single" w:sz="4" w:space="0" w:color="auto"/>
              <w:left w:val="nil"/>
              <w:bottom w:val="single" w:sz="4" w:space="0" w:color="auto"/>
              <w:right w:val="single" w:sz="4" w:space="0" w:color="auto"/>
            </w:tcBorders>
            <w:shd w:val="clear" w:color="auto" w:fill="auto"/>
            <w:noWrap/>
            <w:vAlign w:val="center"/>
            <w:hideMark/>
            <w:tcPrChange w:id="3382" w:author="Luffi" w:date="2017-07-10T22:14: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61168C5A" w14:textId="77777777" w:rsidR="0068540D" w:rsidRPr="007E422C" w:rsidRDefault="0068540D" w:rsidP="0068540D">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consultas de todos los pacientes</w:t>
            </w:r>
          </w:p>
        </w:tc>
      </w:tr>
      <w:tr w:rsidR="0068540D" w:rsidRPr="007E422C" w14:paraId="432E98F6" w14:textId="77777777" w:rsidTr="00F0130F">
        <w:trPr>
          <w:trHeight w:val="283"/>
          <w:jc w:val="center"/>
          <w:trPrChange w:id="3383"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384" w:author="Luffi" w:date="2017-07-10T22:14: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343B18C4" w14:textId="77777777" w:rsidR="0068540D" w:rsidRPr="007E422C" w:rsidRDefault="0068540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385" w:author="Luffi" w:date="2017-07-10T22:14: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5A31DF5C" w14:textId="77777777" w:rsidR="0068540D" w:rsidRPr="007E422C" w:rsidRDefault="0068540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71" w:type="dxa"/>
            <w:tcBorders>
              <w:top w:val="nil"/>
              <w:left w:val="nil"/>
              <w:bottom w:val="single" w:sz="4" w:space="0" w:color="auto"/>
              <w:right w:val="single" w:sz="4" w:space="0" w:color="auto"/>
            </w:tcBorders>
            <w:shd w:val="clear" w:color="auto" w:fill="E7E6E6" w:themeFill="background2"/>
            <w:noWrap/>
            <w:vAlign w:val="center"/>
            <w:hideMark/>
            <w:tcPrChange w:id="3386" w:author="Luffi" w:date="2017-07-10T22:14:00Z">
              <w:tcPr>
                <w:tcW w:w="1002" w:type="dxa"/>
                <w:tcBorders>
                  <w:top w:val="nil"/>
                  <w:left w:val="nil"/>
                  <w:bottom w:val="single" w:sz="4" w:space="0" w:color="auto"/>
                  <w:right w:val="single" w:sz="4" w:space="0" w:color="auto"/>
                </w:tcBorders>
                <w:shd w:val="clear" w:color="auto" w:fill="E7E6E6" w:themeFill="background2"/>
                <w:noWrap/>
                <w:vAlign w:val="center"/>
                <w:hideMark/>
              </w:tcPr>
            </w:tcPrChange>
          </w:tcPr>
          <w:p w14:paraId="4652A330" w14:textId="77777777" w:rsidR="0068540D" w:rsidRPr="007E422C" w:rsidRDefault="0068540D" w:rsidP="00CA7DCB">
            <w:pPr>
              <w:spacing w:after="0" w:line="240" w:lineRule="auto"/>
              <w:ind w:firstLineChars="100" w:firstLine="181"/>
              <w:jc w:val="center"/>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r w:rsidRPr="007E422C">
              <w:rPr>
                <w:rFonts w:ascii="Calibri" w:eastAsia="Times New Roman" w:hAnsi="Calibri" w:cs="Times New Roman"/>
                <w:b/>
                <w:color w:val="000000"/>
                <w:sz w:val="18"/>
                <w:szCs w:val="18"/>
                <w:lang w:eastAsia="es-BO"/>
              </w:rPr>
              <w:t>dato</w:t>
            </w:r>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Change w:id="3387" w:author="Luffi" w:date="2017-07-10T22:14: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6B4B4F50" w14:textId="77777777" w:rsidR="0068540D" w:rsidRPr="007E422C" w:rsidRDefault="0068540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68540D" w:rsidRPr="007E422C" w14:paraId="53937FB5" w14:textId="77777777" w:rsidTr="00F0130F">
        <w:trPr>
          <w:trHeight w:val="283"/>
          <w:jc w:val="center"/>
          <w:trPrChange w:id="3388"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89"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DAEFA98"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id_consulta</w:t>
            </w:r>
          </w:p>
        </w:tc>
        <w:tc>
          <w:tcPr>
            <w:tcW w:w="928" w:type="dxa"/>
            <w:tcBorders>
              <w:top w:val="nil"/>
              <w:left w:val="nil"/>
              <w:bottom w:val="single" w:sz="4" w:space="0" w:color="auto"/>
              <w:right w:val="single" w:sz="4" w:space="0" w:color="auto"/>
            </w:tcBorders>
            <w:shd w:val="clear" w:color="auto" w:fill="auto"/>
            <w:noWrap/>
            <w:vAlign w:val="center"/>
            <w:hideMark/>
            <w:tcPrChange w:id="3390"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6CD08244"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71" w:type="dxa"/>
            <w:tcBorders>
              <w:top w:val="nil"/>
              <w:left w:val="nil"/>
              <w:bottom w:val="single" w:sz="4" w:space="0" w:color="auto"/>
              <w:right w:val="single" w:sz="4" w:space="0" w:color="auto"/>
            </w:tcBorders>
            <w:shd w:val="clear" w:color="auto" w:fill="auto"/>
            <w:noWrap/>
            <w:vAlign w:val="center"/>
            <w:hideMark/>
            <w:tcPrChange w:id="3391"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16225E05" w14:textId="77777777" w:rsidR="0068540D" w:rsidRPr="007E422C" w:rsidRDefault="0068540D" w:rsidP="00CA7DCB">
            <w:pPr>
              <w:spacing w:after="0" w:line="240" w:lineRule="auto"/>
              <w:ind w:firstLineChars="100" w:firstLine="180"/>
              <w:jc w:val="center"/>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hideMark/>
            <w:tcPrChange w:id="3392"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3F7DAE46"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68540D" w:rsidRPr="007E422C" w14:paraId="724D1BD1" w14:textId="77777777" w:rsidTr="00F0130F">
        <w:trPr>
          <w:trHeight w:val="283"/>
          <w:jc w:val="center"/>
          <w:trPrChange w:id="3393"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94"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71925"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w:t>
            </w:r>
          </w:p>
        </w:tc>
        <w:tc>
          <w:tcPr>
            <w:tcW w:w="928" w:type="dxa"/>
            <w:tcBorders>
              <w:top w:val="nil"/>
              <w:left w:val="nil"/>
              <w:bottom w:val="single" w:sz="4" w:space="0" w:color="auto"/>
              <w:right w:val="single" w:sz="4" w:space="0" w:color="auto"/>
            </w:tcBorders>
            <w:shd w:val="clear" w:color="auto" w:fill="auto"/>
            <w:noWrap/>
            <w:vAlign w:val="center"/>
            <w:hideMark/>
            <w:tcPrChange w:id="3395"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2BAC8AD7"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p>
        </w:tc>
        <w:tc>
          <w:tcPr>
            <w:tcW w:w="1071" w:type="dxa"/>
            <w:tcBorders>
              <w:top w:val="nil"/>
              <w:left w:val="nil"/>
              <w:bottom w:val="single" w:sz="4" w:space="0" w:color="auto"/>
              <w:right w:val="single" w:sz="4" w:space="0" w:color="auto"/>
            </w:tcBorders>
            <w:shd w:val="clear" w:color="auto" w:fill="auto"/>
            <w:noWrap/>
            <w:vAlign w:val="center"/>
            <w:hideMark/>
            <w:tcPrChange w:id="3396"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15573140" w14:textId="77777777" w:rsidR="0068540D" w:rsidRPr="007E422C" w:rsidRDefault="0068540D" w:rsidP="00CA7DCB">
            <w:pPr>
              <w:spacing w:after="0" w:line="240" w:lineRule="auto"/>
              <w:ind w:firstLineChars="100" w:firstLine="180"/>
              <w:jc w:val="center"/>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Datetime</w:t>
            </w:r>
          </w:p>
        </w:tc>
        <w:tc>
          <w:tcPr>
            <w:tcW w:w="4350" w:type="dxa"/>
            <w:gridSpan w:val="2"/>
            <w:tcBorders>
              <w:top w:val="nil"/>
              <w:left w:val="nil"/>
              <w:bottom w:val="single" w:sz="4" w:space="0" w:color="auto"/>
              <w:right w:val="single" w:sz="4" w:space="0" w:color="auto"/>
            </w:tcBorders>
            <w:shd w:val="clear" w:color="auto" w:fill="auto"/>
            <w:noWrap/>
            <w:vAlign w:val="center"/>
            <w:hideMark/>
            <w:tcPrChange w:id="3397"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4D09213E" w14:textId="77777777" w:rsidR="0068540D" w:rsidRPr="007E422C" w:rsidRDefault="0068540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Fecha y hora de atención al paciente</w:t>
            </w:r>
          </w:p>
        </w:tc>
      </w:tr>
      <w:tr w:rsidR="00CA7DCB" w:rsidRPr="007E422C" w14:paraId="2FEACD07" w14:textId="77777777" w:rsidTr="00F0130F">
        <w:trPr>
          <w:trHeight w:val="283"/>
          <w:jc w:val="center"/>
          <w:trPrChange w:id="3398"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399"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3310808" w14:textId="77777777" w:rsidR="00CA7DCB" w:rsidRPr="007E422C" w:rsidRDefault="00CA7DCB"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subjetivo</w:t>
            </w:r>
          </w:p>
        </w:tc>
        <w:tc>
          <w:tcPr>
            <w:tcW w:w="928" w:type="dxa"/>
            <w:tcBorders>
              <w:top w:val="nil"/>
              <w:left w:val="nil"/>
              <w:bottom w:val="single" w:sz="4" w:space="0" w:color="auto"/>
              <w:right w:val="single" w:sz="4" w:space="0" w:color="auto"/>
            </w:tcBorders>
            <w:shd w:val="clear" w:color="auto" w:fill="auto"/>
            <w:noWrap/>
            <w:vAlign w:val="center"/>
            <w:hideMark/>
            <w:tcPrChange w:id="3400"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5B0DCBFC" w14:textId="77777777" w:rsidR="00CA7DCB" w:rsidRPr="007E422C" w:rsidRDefault="00CA7DCB"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500</w:t>
            </w:r>
          </w:p>
        </w:tc>
        <w:tc>
          <w:tcPr>
            <w:tcW w:w="1071" w:type="dxa"/>
            <w:tcBorders>
              <w:top w:val="nil"/>
              <w:left w:val="nil"/>
              <w:bottom w:val="single" w:sz="4" w:space="0" w:color="auto"/>
              <w:right w:val="single" w:sz="4" w:space="0" w:color="auto"/>
            </w:tcBorders>
            <w:shd w:val="clear" w:color="auto" w:fill="auto"/>
            <w:noWrap/>
            <w:vAlign w:val="center"/>
            <w:hideMark/>
            <w:tcPrChange w:id="3401"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3B575B6A" w14:textId="77777777" w:rsidR="00CA7DCB" w:rsidRPr="007E422C" w:rsidRDefault="00CA7DCB" w:rsidP="00CA7DCB">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50" w:type="dxa"/>
            <w:gridSpan w:val="2"/>
            <w:tcBorders>
              <w:top w:val="nil"/>
              <w:left w:val="nil"/>
              <w:bottom w:val="single" w:sz="4" w:space="0" w:color="auto"/>
              <w:right w:val="single" w:sz="4" w:space="0" w:color="auto"/>
            </w:tcBorders>
            <w:shd w:val="clear" w:color="auto" w:fill="auto"/>
            <w:noWrap/>
            <w:vAlign w:val="center"/>
            <w:hideMark/>
            <w:tcPrChange w:id="3402"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215AB552" w14:textId="77777777" w:rsidR="00CA7DCB" w:rsidRPr="007E422C" w:rsidRDefault="00CA7DCB"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Motivo de consulta y/o síntomas que el paciente refiere durante anamnesis.</w:t>
            </w:r>
          </w:p>
        </w:tc>
      </w:tr>
      <w:tr w:rsidR="0068540D" w:rsidRPr="007E422C" w14:paraId="6A518686" w14:textId="77777777" w:rsidTr="00F0130F">
        <w:trPr>
          <w:trHeight w:val="283"/>
          <w:jc w:val="center"/>
          <w:trPrChange w:id="3403"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404"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DC84EE5" w14:textId="77777777" w:rsidR="0068540D" w:rsidRPr="007E422C" w:rsidRDefault="00CA7DCB"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objetivo</w:t>
            </w:r>
          </w:p>
        </w:tc>
        <w:tc>
          <w:tcPr>
            <w:tcW w:w="928" w:type="dxa"/>
            <w:tcBorders>
              <w:top w:val="nil"/>
              <w:left w:val="nil"/>
              <w:bottom w:val="single" w:sz="4" w:space="0" w:color="auto"/>
              <w:right w:val="single" w:sz="4" w:space="0" w:color="auto"/>
            </w:tcBorders>
            <w:shd w:val="clear" w:color="auto" w:fill="auto"/>
            <w:noWrap/>
            <w:vAlign w:val="center"/>
            <w:hideMark/>
            <w:tcPrChange w:id="3405"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6887A0B9" w14:textId="77777777" w:rsidR="0068540D" w:rsidRPr="007E422C" w:rsidRDefault="00CA7DCB" w:rsidP="0068540D">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5</w:t>
            </w:r>
            <w:r w:rsidR="0068540D">
              <w:rPr>
                <w:rFonts w:ascii="Calibri" w:eastAsia="Times New Roman" w:hAnsi="Calibri" w:cs="Times New Roman"/>
                <w:color w:val="000000"/>
                <w:sz w:val="18"/>
                <w:szCs w:val="18"/>
                <w:lang w:eastAsia="es-BO"/>
              </w:rPr>
              <w:t>00</w:t>
            </w:r>
          </w:p>
        </w:tc>
        <w:tc>
          <w:tcPr>
            <w:tcW w:w="1071" w:type="dxa"/>
            <w:tcBorders>
              <w:top w:val="nil"/>
              <w:left w:val="nil"/>
              <w:bottom w:val="single" w:sz="4" w:space="0" w:color="auto"/>
              <w:right w:val="single" w:sz="4" w:space="0" w:color="auto"/>
            </w:tcBorders>
            <w:shd w:val="clear" w:color="auto" w:fill="auto"/>
            <w:noWrap/>
            <w:vAlign w:val="center"/>
            <w:hideMark/>
            <w:tcPrChange w:id="3406"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362DCAE0" w14:textId="77777777" w:rsidR="0068540D" w:rsidRPr="007E422C" w:rsidRDefault="0068540D" w:rsidP="00CA7DCB">
            <w:pPr>
              <w:spacing w:after="0" w:line="240" w:lineRule="auto"/>
              <w:ind w:firstLineChars="100" w:firstLine="180"/>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50" w:type="dxa"/>
            <w:gridSpan w:val="2"/>
            <w:tcBorders>
              <w:top w:val="nil"/>
              <w:left w:val="nil"/>
              <w:bottom w:val="single" w:sz="4" w:space="0" w:color="auto"/>
              <w:right w:val="single" w:sz="4" w:space="0" w:color="auto"/>
            </w:tcBorders>
            <w:shd w:val="clear" w:color="auto" w:fill="auto"/>
            <w:noWrap/>
            <w:vAlign w:val="center"/>
            <w:hideMark/>
            <w:tcPrChange w:id="3407"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15CCBBE9" w14:textId="77777777" w:rsidR="0068540D" w:rsidRPr="007E422C" w:rsidRDefault="00CA7DCB"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Hallazgos del examen físico y/o resultados de exámenes de laboratorio y complementarios.</w:t>
            </w:r>
          </w:p>
        </w:tc>
      </w:tr>
      <w:tr w:rsidR="00934F3A" w:rsidRPr="007E422C" w14:paraId="156975F1" w14:textId="77777777" w:rsidTr="00F0130F">
        <w:trPr>
          <w:trHeight w:val="283"/>
          <w:jc w:val="center"/>
          <w:trPrChange w:id="3408"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tcPrChange w:id="3409"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tcPr>
            </w:tcPrChange>
          </w:tcPr>
          <w:p w14:paraId="54A2BB50" w14:textId="77777777" w:rsidR="00934F3A" w:rsidRDefault="00934F3A"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analisis</w:t>
            </w:r>
          </w:p>
        </w:tc>
        <w:tc>
          <w:tcPr>
            <w:tcW w:w="928" w:type="dxa"/>
            <w:tcBorders>
              <w:top w:val="nil"/>
              <w:left w:val="nil"/>
              <w:bottom w:val="single" w:sz="4" w:space="0" w:color="auto"/>
              <w:right w:val="single" w:sz="4" w:space="0" w:color="auto"/>
            </w:tcBorders>
            <w:shd w:val="clear" w:color="auto" w:fill="auto"/>
            <w:noWrap/>
            <w:vAlign w:val="center"/>
            <w:tcPrChange w:id="3410" w:author="Luffi" w:date="2017-07-10T22:14:00Z">
              <w:tcPr>
                <w:tcW w:w="928" w:type="dxa"/>
                <w:tcBorders>
                  <w:top w:val="nil"/>
                  <w:left w:val="nil"/>
                  <w:bottom w:val="single" w:sz="4" w:space="0" w:color="auto"/>
                  <w:right w:val="single" w:sz="4" w:space="0" w:color="auto"/>
                </w:tcBorders>
                <w:shd w:val="clear" w:color="auto" w:fill="auto"/>
                <w:noWrap/>
                <w:vAlign w:val="center"/>
              </w:tcPr>
            </w:tcPrChange>
          </w:tcPr>
          <w:p w14:paraId="01F8D6D7" w14:textId="77777777" w:rsidR="00934F3A" w:rsidRDefault="00934F3A" w:rsidP="0068540D">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500</w:t>
            </w:r>
          </w:p>
        </w:tc>
        <w:tc>
          <w:tcPr>
            <w:tcW w:w="1071" w:type="dxa"/>
            <w:tcBorders>
              <w:top w:val="nil"/>
              <w:left w:val="nil"/>
              <w:bottom w:val="single" w:sz="4" w:space="0" w:color="auto"/>
              <w:right w:val="single" w:sz="4" w:space="0" w:color="auto"/>
            </w:tcBorders>
            <w:shd w:val="clear" w:color="auto" w:fill="auto"/>
            <w:noWrap/>
            <w:vAlign w:val="center"/>
            <w:tcPrChange w:id="3411" w:author="Luffi" w:date="2017-07-10T22:14:00Z">
              <w:tcPr>
                <w:tcW w:w="1002" w:type="dxa"/>
                <w:tcBorders>
                  <w:top w:val="nil"/>
                  <w:left w:val="nil"/>
                  <w:bottom w:val="single" w:sz="4" w:space="0" w:color="auto"/>
                  <w:right w:val="single" w:sz="4" w:space="0" w:color="auto"/>
                </w:tcBorders>
                <w:shd w:val="clear" w:color="auto" w:fill="auto"/>
                <w:noWrap/>
                <w:vAlign w:val="center"/>
              </w:tcPr>
            </w:tcPrChange>
          </w:tcPr>
          <w:p w14:paraId="4256A35D" w14:textId="77777777" w:rsidR="00934F3A" w:rsidRPr="007E422C" w:rsidRDefault="00934F3A" w:rsidP="00CA7DCB">
            <w:pPr>
              <w:spacing w:after="0" w:line="240" w:lineRule="auto"/>
              <w:ind w:firstLineChars="100" w:firstLine="180"/>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Varchar </w:t>
            </w:r>
          </w:p>
        </w:tc>
        <w:tc>
          <w:tcPr>
            <w:tcW w:w="4350" w:type="dxa"/>
            <w:gridSpan w:val="2"/>
            <w:tcBorders>
              <w:top w:val="nil"/>
              <w:left w:val="nil"/>
              <w:bottom w:val="single" w:sz="4" w:space="0" w:color="auto"/>
              <w:right w:val="single" w:sz="4" w:space="0" w:color="auto"/>
            </w:tcBorders>
            <w:shd w:val="clear" w:color="auto" w:fill="auto"/>
            <w:noWrap/>
            <w:vAlign w:val="center"/>
            <w:tcPrChange w:id="3412" w:author="Luffi" w:date="2017-07-10T22:14:00Z">
              <w:tcPr>
                <w:tcW w:w="4350" w:type="dxa"/>
                <w:gridSpan w:val="2"/>
                <w:tcBorders>
                  <w:top w:val="nil"/>
                  <w:left w:val="nil"/>
                  <w:bottom w:val="single" w:sz="4" w:space="0" w:color="auto"/>
                  <w:right w:val="single" w:sz="4" w:space="0" w:color="auto"/>
                </w:tcBorders>
                <w:shd w:val="clear" w:color="auto" w:fill="auto"/>
                <w:noWrap/>
                <w:vAlign w:val="center"/>
              </w:tcPr>
            </w:tcPrChange>
          </w:tcPr>
          <w:p w14:paraId="10C5F58A" w14:textId="331673E5" w:rsidR="00934F3A" w:rsidRDefault="00934F3A"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Lista de problemas detectados: Diagnóstico, signos o síntomas a seguir, resultados de laboratorio patológico, antecedentes personales, familiares, sociales o ambientales que influyen sobre la enfermedad.</w:t>
            </w:r>
          </w:p>
        </w:tc>
      </w:tr>
      <w:tr w:rsidR="00934F3A" w:rsidRPr="007E422C" w14:paraId="2D6E3D5D" w14:textId="77777777" w:rsidTr="00F0130F">
        <w:trPr>
          <w:trHeight w:val="283"/>
          <w:jc w:val="center"/>
          <w:trPrChange w:id="3413"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tcPrChange w:id="3414"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tcPr>
            </w:tcPrChange>
          </w:tcPr>
          <w:p w14:paraId="09DE6AFB" w14:textId="77777777" w:rsidR="00934F3A" w:rsidRDefault="00934F3A"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plan</w:t>
            </w:r>
          </w:p>
        </w:tc>
        <w:tc>
          <w:tcPr>
            <w:tcW w:w="928" w:type="dxa"/>
            <w:tcBorders>
              <w:top w:val="nil"/>
              <w:left w:val="nil"/>
              <w:bottom w:val="single" w:sz="4" w:space="0" w:color="auto"/>
              <w:right w:val="single" w:sz="4" w:space="0" w:color="auto"/>
            </w:tcBorders>
            <w:shd w:val="clear" w:color="auto" w:fill="auto"/>
            <w:noWrap/>
            <w:vAlign w:val="center"/>
            <w:tcPrChange w:id="3415" w:author="Luffi" w:date="2017-07-10T22:14:00Z">
              <w:tcPr>
                <w:tcW w:w="928" w:type="dxa"/>
                <w:tcBorders>
                  <w:top w:val="nil"/>
                  <w:left w:val="nil"/>
                  <w:bottom w:val="single" w:sz="4" w:space="0" w:color="auto"/>
                  <w:right w:val="single" w:sz="4" w:space="0" w:color="auto"/>
                </w:tcBorders>
                <w:shd w:val="clear" w:color="auto" w:fill="auto"/>
                <w:noWrap/>
                <w:vAlign w:val="center"/>
              </w:tcPr>
            </w:tcPrChange>
          </w:tcPr>
          <w:p w14:paraId="34BADD26" w14:textId="77777777" w:rsidR="00934F3A" w:rsidRDefault="00934F3A" w:rsidP="0068540D">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500</w:t>
            </w:r>
          </w:p>
        </w:tc>
        <w:tc>
          <w:tcPr>
            <w:tcW w:w="1071" w:type="dxa"/>
            <w:tcBorders>
              <w:top w:val="nil"/>
              <w:left w:val="nil"/>
              <w:bottom w:val="single" w:sz="4" w:space="0" w:color="auto"/>
              <w:right w:val="single" w:sz="4" w:space="0" w:color="auto"/>
            </w:tcBorders>
            <w:shd w:val="clear" w:color="auto" w:fill="auto"/>
            <w:noWrap/>
            <w:vAlign w:val="center"/>
            <w:tcPrChange w:id="3416" w:author="Luffi" w:date="2017-07-10T22:14:00Z">
              <w:tcPr>
                <w:tcW w:w="1002" w:type="dxa"/>
                <w:tcBorders>
                  <w:top w:val="nil"/>
                  <w:left w:val="nil"/>
                  <w:bottom w:val="single" w:sz="4" w:space="0" w:color="auto"/>
                  <w:right w:val="single" w:sz="4" w:space="0" w:color="auto"/>
                </w:tcBorders>
                <w:shd w:val="clear" w:color="auto" w:fill="auto"/>
                <w:noWrap/>
                <w:vAlign w:val="center"/>
              </w:tcPr>
            </w:tcPrChange>
          </w:tcPr>
          <w:p w14:paraId="7FC2DCF5" w14:textId="77777777" w:rsidR="00934F3A" w:rsidRDefault="00934F3A" w:rsidP="00CA7DCB">
            <w:pPr>
              <w:spacing w:after="0" w:line="240" w:lineRule="auto"/>
              <w:ind w:firstLineChars="100" w:firstLine="180"/>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Varchar </w:t>
            </w:r>
          </w:p>
        </w:tc>
        <w:tc>
          <w:tcPr>
            <w:tcW w:w="4350" w:type="dxa"/>
            <w:gridSpan w:val="2"/>
            <w:tcBorders>
              <w:top w:val="nil"/>
              <w:left w:val="nil"/>
              <w:bottom w:val="single" w:sz="4" w:space="0" w:color="auto"/>
              <w:right w:val="single" w:sz="4" w:space="0" w:color="auto"/>
            </w:tcBorders>
            <w:shd w:val="clear" w:color="auto" w:fill="auto"/>
            <w:noWrap/>
            <w:vAlign w:val="center"/>
            <w:tcPrChange w:id="3417" w:author="Luffi" w:date="2017-07-10T22:14:00Z">
              <w:tcPr>
                <w:tcW w:w="4350" w:type="dxa"/>
                <w:gridSpan w:val="2"/>
                <w:tcBorders>
                  <w:top w:val="nil"/>
                  <w:left w:val="nil"/>
                  <w:bottom w:val="single" w:sz="4" w:space="0" w:color="auto"/>
                  <w:right w:val="single" w:sz="4" w:space="0" w:color="auto"/>
                </w:tcBorders>
                <w:shd w:val="clear" w:color="auto" w:fill="auto"/>
                <w:noWrap/>
                <w:vAlign w:val="center"/>
              </w:tcPr>
            </w:tcPrChange>
          </w:tcPr>
          <w:p w14:paraId="71A3A141" w14:textId="2C761675" w:rsidR="00934F3A" w:rsidRDefault="00A7128C" w:rsidP="00CA7DCB">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Tratamientos, orientados, seguimientos.</w:t>
            </w:r>
          </w:p>
        </w:tc>
      </w:tr>
      <w:tr w:rsidR="0068540D" w:rsidRPr="007E422C" w14:paraId="0EE07EA1" w14:textId="77777777" w:rsidTr="00F0130F">
        <w:trPr>
          <w:trHeight w:val="283"/>
          <w:jc w:val="center"/>
          <w:trPrChange w:id="3418" w:author="Luffi" w:date="2017-07-10T22:14: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419" w:author="Luffi" w:date="2017-07-10T22:14: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934F146" w14:textId="77777777" w:rsidR="0068540D" w:rsidRPr="007E422C" w:rsidRDefault="0056582D" w:rsidP="0056582D">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Id_cita</w:t>
            </w:r>
          </w:p>
        </w:tc>
        <w:tc>
          <w:tcPr>
            <w:tcW w:w="928" w:type="dxa"/>
            <w:tcBorders>
              <w:top w:val="nil"/>
              <w:left w:val="nil"/>
              <w:bottom w:val="single" w:sz="4" w:space="0" w:color="auto"/>
              <w:right w:val="single" w:sz="4" w:space="0" w:color="auto"/>
            </w:tcBorders>
            <w:shd w:val="clear" w:color="auto" w:fill="auto"/>
            <w:noWrap/>
            <w:vAlign w:val="center"/>
            <w:hideMark/>
            <w:tcPrChange w:id="3420" w:author="Luffi" w:date="2017-07-10T22:14:00Z">
              <w:tcPr>
                <w:tcW w:w="928" w:type="dxa"/>
                <w:tcBorders>
                  <w:top w:val="nil"/>
                  <w:left w:val="nil"/>
                  <w:bottom w:val="single" w:sz="4" w:space="0" w:color="auto"/>
                  <w:right w:val="single" w:sz="4" w:space="0" w:color="auto"/>
                </w:tcBorders>
                <w:shd w:val="clear" w:color="auto" w:fill="auto"/>
                <w:noWrap/>
                <w:vAlign w:val="center"/>
                <w:hideMark/>
              </w:tcPr>
            </w:tcPrChange>
          </w:tcPr>
          <w:p w14:paraId="7F18F81F" w14:textId="77777777" w:rsidR="0068540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71" w:type="dxa"/>
            <w:tcBorders>
              <w:top w:val="nil"/>
              <w:left w:val="nil"/>
              <w:bottom w:val="single" w:sz="4" w:space="0" w:color="auto"/>
              <w:right w:val="single" w:sz="4" w:space="0" w:color="auto"/>
            </w:tcBorders>
            <w:shd w:val="clear" w:color="auto" w:fill="auto"/>
            <w:noWrap/>
            <w:vAlign w:val="center"/>
            <w:hideMark/>
            <w:tcPrChange w:id="3421" w:author="Luffi" w:date="2017-07-10T22:14:00Z">
              <w:tcPr>
                <w:tcW w:w="1002" w:type="dxa"/>
                <w:tcBorders>
                  <w:top w:val="nil"/>
                  <w:left w:val="nil"/>
                  <w:bottom w:val="single" w:sz="4" w:space="0" w:color="auto"/>
                  <w:right w:val="single" w:sz="4" w:space="0" w:color="auto"/>
                </w:tcBorders>
                <w:shd w:val="clear" w:color="auto" w:fill="auto"/>
                <w:noWrap/>
                <w:vAlign w:val="center"/>
                <w:hideMark/>
              </w:tcPr>
            </w:tcPrChange>
          </w:tcPr>
          <w:p w14:paraId="7BF3BA77" w14:textId="77777777" w:rsidR="0068540D" w:rsidRPr="007E422C" w:rsidRDefault="0056582D" w:rsidP="00CA7DCB">
            <w:pPr>
              <w:spacing w:after="0" w:line="240" w:lineRule="auto"/>
              <w:ind w:firstLineChars="100" w:firstLine="180"/>
              <w:jc w:val="center"/>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gridSpan w:val="2"/>
            <w:tcBorders>
              <w:top w:val="nil"/>
              <w:left w:val="nil"/>
              <w:bottom w:val="single" w:sz="4" w:space="0" w:color="auto"/>
              <w:right w:val="single" w:sz="4" w:space="0" w:color="auto"/>
            </w:tcBorders>
            <w:shd w:val="clear" w:color="auto" w:fill="auto"/>
            <w:noWrap/>
            <w:vAlign w:val="center"/>
            <w:hideMark/>
            <w:tcPrChange w:id="3422" w:author="Luffi" w:date="2017-07-10T22:14: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50455526" w14:textId="77777777" w:rsidR="0068540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cita de la tabla citas</w:t>
            </w:r>
          </w:p>
        </w:tc>
      </w:tr>
    </w:tbl>
    <w:p w14:paraId="5566A893" w14:textId="77777777" w:rsidR="0056582D" w:rsidRDefault="0056582D">
      <w:pPr>
        <w:rPr>
          <w:caps/>
          <w:szCs w:val="24"/>
        </w:rPr>
      </w:pPr>
    </w:p>
    <w:tbl>
      <w:tblPr>
        <w:tblW w:w="7942" w:type="dxa"/>
        <w:jc w:val="center"/>
        <w:tblCellMar>
          <w:left w:w="70" w:type="dxa"/>
          <w:right w:w="70" w:type="dxa"/>
        </w:tblCellMar>
        <w:tblLook w:val="04A0" w:firstRow="1" w:lastRow="0" w:firstColumn="1" w:lastColumn="0" w:noHBand="0" w:noVBand="1"/>
        <w:tblPrChange w:id="3423" w:author="Luffi" w:date="2017-07-10T22:32:00Z">
          <w:tblPr>
            <w:tblW w:w="7922" w:type="dxa"/>
            <w:jc w:val="center"/>
            <w:tblCellMar>
              <w:left w:w="70" w:type="dxa"/>
              <w:right w:w="70" w:type="dxa"/>
            </w:tblCellMar>
            <w:tblLook w:val="04A0" w:firstRow="1" w:lastRow="0" w:firstColumn="1" w:lastColumn="0" w:noHBand="0" w:noVBand="1"/>
          </w:tblPr>
        </w:tblPrChange>
      </w:tblPr>
      <w:tblGrid>
        <w:gridCol w:w="1676"/>
        <w:gridCol w:w="928"/>
        <w:gridCol w:w="1002"/>
        <w:gridCol w:w="4336"/>
        <w:tblGridChange w:id="3424">
          <w:tblGrid>
            <w:gridCol w:w="1676"/>
            <w:gridCol w:w="928"/>
            <w:gridCol w:w="1002"/>
            <w:gridCol w:w="4336"/>
            <w:gridCol w:w="14"/>
          </w:tblGrid>
        </w:tblGridChange>
      </w:tblGrid>
      <w:tr w:rsidR="00A7128C" w:rsidRPr="007E422C" w14:paraId="272D4CF7" w14:textId="77777777" w:rsidTr="000908AA">
        <w:trPr>
          <w:trHeight w:val="283"/>
          <w:jc w:val="center"/>
          <w:trPrChange w:id="3425" w:author="Luffi" w:date="2017-07-10T22:32:00Z">
            <w:trPr>
              <w:gridAfter w:val="0"/>
              <w:wAfter w:w="14" w:type="dxa"/>
              <w:trHeight w:val="283"/>
              <w:jc w:val="center"/>
            </w:trPr>
          </w:trPrChange>
        </w:trPr>
        <w:tc>
          <w:tcPr>
            <w:tcW w:w="1676"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426" w:author="Luffi" w:date="2017-07-10T22:32: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5E5DF12F"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Change w:id="3427" w:author="Luffi" w:date="2017-07-10T22:32: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54FA737C" w14:textId="77777777" w:rsidR="00A7128C" w:rsidRPr="007E422C" w:rsidRDefault="00A7128C" w:rsidP="00114B79">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examen_clinicos</w:t>
            </w:r>
          </w:p>
        </w:tc>
      </w:tr>
      <w:tr w:rsidR="00A7128C" w:rsidRPr="007E422C" w14:paraId="72121F7C" w14:textId="77777777" w:rsidTr="000908AA">
        <w:trPr>
          <w:trHeight w:val="283"/>
          <w:jc w:val="center"/>
          <w:trPrChange w:id="3428" w:author="Luffi" w:date="2017-07-10T22:32:00Z">
            <w:trPr>
              <w:gridAfter w:val="0"/>
              <w:wAfter w:w="14" w:type="dxa"/>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429" w:author="Luffi" w:date="2017-07-10T22:32: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0FEE6F4F"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Change w:id="3430" w:author="Luffi" w:date="2017-07-10T22:32: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4930D96E" w14:textId="77777777" w:rsidR="00A7128C" w:rsidRPr="007E422C" w:rsidRDefault="00A7128C" w:rsidP="00114B79">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exámenes clínicos que se asignó al paciente</w:t>
            </w:r>
          </w:p>
        </w:tc>
      </w:tr>
      <w:tr w:rsidR="00A7128C" w:rsidRPr="007E422C" w14:paraId="18444650" w14:textId="77777777" w:rsidTr="000908AA">
        <w:trPr>
          <w:trHeight w:val="283"/>
          <w:jc w:val="center"/>
          <w:trPrChange w:id="3431" w:author="Luffi" w:date="2017-07-10T22:32:00Z">
            <w:trPr>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432" w:author="Luffi" w:date="2017-07-10T22:32: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3C4EBFAC"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433" w:author="Luffi" w:date="2017-07-10T22:32: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341C0B6B"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02" w:type="dxa"/>
            <w:tcBorders>
              <w:top w:val="nil"/>
              <w:left w:val="nil"/>
              <w:bottom w:val="single" w:sz="4" w:space="0" w:color="auto"/>
              <w:right w:val="single" w:sz="4" w:space="0" w:color="auto"/>
            </w:tcBorders>
            <w:shd w:val="clear" w:color="auto" w:fill="E7E6E6" w:themeFill="background2"/>
            <w:noWrap/>
            <w:vAlign w:val="center"/>
            <w:hideMark/>
            <w:tcPrChange w:id="3434" w:author="Luffi" w:date="2017-07-10T22:32:00Z">
              <w:tcPr>
                <w:tcW w:w="1002" w:type="dxa"/>
                <w:tcBorders>
                  <w:top w:val="nil"/>
                  <w:left w:val="nil"/>
                  <w:bottom w:val="single" w:sz="4" w:space="0" w:color="auto"/>
                  <w:right w:val="single" w:sz="4" w:space="0" w:color="auto"/>
                </w:tcBorders>
                <w:shd w:val="clear" w:color="auto" w:fill="E7E6E6" w:themeFill="background2"/>
                <w:noWrap/>
                <w:vAlign w:val="center"/>
                <w:hideMark/>
              </w:tcPr>
            </w:tcPrChange>
          </w:tcPr>
          <w:p w14:paraId="32EECADC" w14:textId="77777777" w:rsidR="00A7128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p>
          <w:p w14:paraId="0DE91C3D"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dato</w:t>
            </w:r>
          </w:p>
        </w:tc>
        <w:tc>
          <w:tcPr>
            <w:tcW w:w="4336" w:type="dxa"/>
            <w:tcBorders>
              <w:top w:val="nil"/>
              <w:left w:val="nil"/>
              <w:bottom w:val="single" w:sz="4" w:space="0" w:color="auto"/>
              <w:right w:val="single" w:sz="4" w:space="0" w:color="auto"/>
            </w:tcBorders>
            <w:shd w:val="clear" w:color="auto" w:fill="E7E6E6" w:themeFill="background2"/>
            <w:noWrap/>
            <w:vAlign w:val="center"/>
            <w:hideMark/>
            <w:tcPrChange w:id="3435" w:author="Luffi" w:date="2017-07-10T22:32: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42ECFA1F" w14:textId="77777777" w:rsidR="00A7128C" w:rsidRPr="007E422C" w:rsidRDefault="00A7128C" w:rsidP="00114B79">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A7128C" w:rsidRPr="007E422C" w14:paraId="00507F8D" w14:textId="77777777" w:rsidTr="000908AA">
        <w:trPr>
          <w:trHeight w:val="283"/>
          <w:jc w:val="center"/>
          <w:trPrChange w:id="3436" w:author="Luffi" w:date="2017-07-10T22:32:00Z">
            <w:trPr>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auto"/>
            <w:noWrap/>
            <w:vAlign w:val="center"/>
            <w:hideMark/>
            <w:tcPrChange w:id="3437"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4A36BE"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id_examen</w:t>
            </w:r>
          </w:p>
        </w:tc>
        <w:tc>
          <w:tcPr>
            <w:tcW w:w="928" w:type="dxa"/>
            <w:tcBorders>
              <w:top w:val="nil"/>
              <w:left w:val="nil"/>
              <w:bottom w:val="single" w:sz="4" w:space="0" w:color="auto"/>
              <w:right w:val="single" w:sz="4" w:space="0" w:color="auto"/>
            </w:tcBorders>
            <w:shd w:val="clear" w:color="auto" w:fill="auto"/>
            <w:noWrap/>
            <w:vAlign w:val="center"/>
            <w:hideMark/>
            <w:tcPrChange w:id="3438"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5022DC08"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Change w:id="3439"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646003E8"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36" w:type="dxa"/>
            <w:tcBorders>
              <w:top w:val="nil"/>
              <w:left w:val="nil"/>
              <w:bottom w:val="single" w:sz="4" w:space="0" w:color="auto"/>
              <w:right w:val="single" w:sz="4" w:space="0" w:color="auto"/>
            </w:tcBorders>
            <w:shd w:val="clear" w:color="auto" w:fill="auto"/>
            <w:noWrap/>
            <w:vAlign w:val="center"/>
            <w:hideMark/>
            <w:tcPrChange w:id="3440"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5282D5CA"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A7128C" w:rsidRPr="007E422C" w:rsidDel="00FF7713" w14:paraId="0F0196C7" w14:textId="1FC72B2D" w:rsidTr="000908AA">
        <w:trPr>
          <w:trHeight w:val="283"/>
          <w:jc w:val="center"/>
          <w:del w:id="3441" w:author="Luffi" w:date="2017-07-10T22:19:00Z"/>
          <w:trPrChange w:id="3442" w:author="Luffi" w:date="2017-07-10T22:32:00Z">
            <w:trPr>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auto"/>
            <w:noWrap/>
            <w:vAlign w:val="center"/>
            <w:hideMark/>
            <w:tcPrChange w:id="3443"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B39FD8B" w14:textId="41AB9F63" w:rsidR="00A7128C" w:rsidRPr="007E422C" w:rsidDel="00FF7713" w:rsidRDefault="00A7128C" w:rsidP="00114B79">
            <w:pPr>
              <w:spacing w:after="0" w:line="240" w:lineRule="auto"/>
              <w:ind w:firstLineChars="100" w:firstLine="180"/>
              <w:jc w:val="both"/>
              <w:rPr>
                <w:del w:id="3444" w:author="Luffi" w:date="2017-07-10T22:19:00Z"/>
                <w:rFonts w:ascii="Calibri" w:eastAsia="Times New Roman" w:hAnsi="Calibri" w:cs="Times New Roman"/>
                <w:color w:val="000000"/>
                <w:sz w:val="18"/>
                <w:szCs w:val="18"/>
                <w:lang w:eastAsia="es-BO"/>
              </w:rPr>
            </w:pPr>
            <w:del w:id="3445" w:author="Luffi" w:date="2017-07-10T22:19:00Z">
              <w:r w:rsidDel="00FF7713">
                <w:rPr>
                  <w:rFonts w:ascii="Calibri" w:eastAsia="Times New Roman" w:hAnsi="Calibri" w:cs="Times New Roman"/>
                  <w:color w:val="000000"/>
                  <w:sz w:val="18"/>
                  <w:szCs w:val="18"/>
                  <w:lang w:eastAsia="es-BO"/>
                </w:rPr>
                <w:delText>Fecha</w:delText>
              </w:r>
            </w:del>
          </w:p>
        </w:tc>
        <w:tc>
          <w:tcPr>
            <w:tcW w:w="928" w:type="dxa"/>
            <w:tcBorders>
              <w:top w:val="nil"/>
              <w:left w:val="nil"/>
              <w:bottom w:val="single" w:sz="4" w:space="0" w:color="auto"/>
              <w:right w:val="single" w:sz="4" w:space="0" w:color="auto"/>
            </w:tcBorders>
            <w:shd w:val="clear" w:color="auto" w:fill="auto"/>
            <w:noWrap/>
            <w:vAlign w:val="center"/>
            <w:hideMark/>
            <w:tcPrChange w:id="3446"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6AC0959C" w14:textId="700E7A85" w:rsidR="00A7128C" w:rsidRPr="007E422C" w:rsidDel="00FF7713" w:rsidRDefault="00A7128C" w:rsidP="00114B79">
            <w:pPr>
              <w:spacing w:after="0" w:line="240" w:lineRule="auto"/>
              <w:ind w:firstLineChars="100" w:firstLine="180"/>
              <w:jc w:val="both"/>
              <w:rPr>
                <w:del w:id="3447" w:author="Luffi" w:date="2017-07-10T22:19:00Z"/>
                <w:rFonts w:ascii="Calibri" w:eastAsia="Times New Roman" w:hAnsi="Calibri" w:cs="Times New Roman"/>
                <w:color w:val="000000"/>
                <w:sz w:val="18"/>
                <w:szCs w:val="18"/>
                <w:lang w:eastAsia="es-BO"/>
              </w:rPr>
            </w:pPr>
          </w:p>
        </w:tc>
        <w:tc>
          <w:tcPr>
            <w:tcW w:w="1002" w:type="dxa"/>
            <w:tcBorders>
              <w:top w:val="nil"/>
              <w:left w:val="nil"/>
              <w:bottom w:val="single" w:sz="4" w:space="0" w:color="auto"/>
              <w:right w:val="single" w:sz="4" w:space="0" w:color="auto"/>
            </w:tcBorders>
            <w:shd w:val="clear" w:color="auto" w:fill="auto"/>
            <w:noWrap/>
            <w:vAlign w:val="center"/>
            <w:hideMark/>
            <w:tcPrChange w:id="3448"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79388146" w14:textId="07F5616F" w:rsidR="00A7128C" w:rsidRPr="007E422C" w:rsidDel="00FF7713" w:rsidRDefault="00A7128C" w:rsidP="00114B79">
            <w:pPr>
              <w:spacing w:after="0" w:line="240" w:lineRule="auto"/>
              <w:ind w:firstLineChars="100" w:firstLine="180"/>
              <w:jc w:val="both"/>
              <w:rPr>
                <w:del w:id="3449" w:author="Luffi" w:date="2017-07-10T22:19:00Z"/>
                <w:rFonts w:ascii="Calibri" w:eastAsia="Times New Roman" w:hAnsi="Calibri" w:cs="Times New Roman"/>
                <w:color w:val="000000"/>
                <w:sz w:val="18"/>
                <w:szCs w:val="18"/>
                <w:lang w:eastAsia="es-BO"/>
              </w:rPr>
            </w:pPr>
            <w:del w:id="3450" w:author="Luffi" w:date="2017-07-10T22:19:00Z">
              <w:r w:rsidDel="00FF7713">
                <w:rPr>
                  <w:rFonts w:ascii="Calibri" w:eastAsia="Times New Roman" w:hAnsi="Calibri" w:cs="Times New Roman"/>
                  <w:color w:val="000000"/>
                  <w:sz w:val="18"/>
                  <w:szCs w:val="18"/>
                  <w:lang w:eastAsia="es-BO"/>
                </w:rPr>
                <w:delText>Datetime</w:delText>
              </w:r>
            </w:del>
          </w:p>
        </w:tc>
        <w:tc>
          <w:tcPr>
            <w:tcW w:w="4336" w:type="dxa"/>
            <w:tcBorders>
              <w:top w:val="nil"/>
              <w:left w:val="nil"/>
              <w:bottom w:val="single" w:sz="4" w:space="0" w:color="auto"/>
              <w:right w:val="single" w:sz="4" w:space="0" w:color="auto"/>
            </w:tcBorders>
            <w:shd w:val="clear" w:color="auto" w:fill="auto"/>
            <w:noWrap/>
            <w:vAlign w:val="center"/>
            <w:hideMark/>
            <w:tcPrChange w:id="3451"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07C44116" w14:textId="1610DBA6" w:rsidR="00A7128C" w:rsidRPr="007E422C" w:rsidDel="00FF7713" w:rsidRDefault="00A7128C" w:rsidP="00114B79">
            <w:pPr>
              <w:spacing w:after="0" w:line="240" w:lineRule="auto"/>
              <w:ind w:firstLineChars="100" w:firstLine="180"/>
              <w:jc w:val="both"/>
              <w:rPr>
                <w:del w:id="3452" w:author="Luffi" w:date="2017-07-10T22:19:00Z"/>
                <w:rFonts w:ascii="Calibri" w:eastAsia="Times New Roman" w:hAnsi="Calibri" w:cs="Times New Roman"/>
                <w:color w:val="000000"/>
                <w:sz w:val="18"/>
                <w:szCs w:val="18"/>
                <w:lang w:eastAsia="es-BO"/>
              </w:rPr>
            </w:pPr>
            <w:del w:id="3453" w:author="Luffi" w:date="2017-07-10T22:19:00Z">
              <w:r w:rsidDel="00FF7713">
                <w:rPr>
                  <w:rFonts w:ascii="Calibri" w:eastAsia="Times New Roman" w:hAnsi="Calibri" w:cs="Times New Roman"/>
                  <w:color w:val="000000"/>
                  <w:sz w:val="18"/>
                  <w:szCs w:val="18"/>
                  <w:lang w:eastAsia="es-BO"/>
                </w:rPr>
                <w:delText xml:space="preserve">Fecha y hora </w:delText>
              </w:r>
            </w:del>
          </w:p>
        </w:tc>
      </w:tr>
      <w:tr w:rsidR="00A7128C" w:rsidRPr="007E422C" w14:paraId="43F61349" w14:textId="77777777" w:rsidTr="000908AA">
        <w:trPr>
          <w:trHeight w:val="283"/>
          <w:jc w:val="center"/>
          <w:trPrChange w:id="3454" w:author="Luffi" w:date="2017-07-10T22:32:00Z">
            <w:trPr>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auto"/>
            <w:noWrap/>
            <w:vAlign w:val="center"/>
            <w:hideMark/>
            <w:tcPrChange w:id="3455"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020318" w14:textId="027DFC90"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del w:id="3456" w:author="Luffi" w:date="2017-07-10T22:19:00Z">
              <w:r w:rsidDel="00FF7713">
                <w:rPr>
                  <w:rFonts w:ascii="Calibri" w:eastAsia="Times New Roman" w:hAnsi="Calibri" w:cs="Times New Roman"/>
                  <w:color w:val="000000"/>
                  <w:sz w:val="18"/>
                  <w:szCs w:val="18"/>
                  <w:lang w:eastAsia="es-BO"/>
                </w:rPr>
                <w:delText>Detalle</w:delText>
              </w:r>
            </w:del>
            <w:ins w:id="3457" w:author="Luffi" w:date="2017-07-10T22:19:00Z">
              <w:r w:rsidR="00FF7713">
                <w:rPr>
                  <w:rFonts w:ascii="Calibri" w:eastAsia="Times New Roman" w:hAnsi="Calibri" w:cs="Times New Roman"/>
                  <w:color w:val="000000"/>
                  <w:sz w:val="18"/>
                  <w:szCs w:val="18"/>
                  <w:lang w:eastAsia="es-BO"/>
                </w:rPr>
                <w:t xml:space="preserve">descripción </w:t>
              </w:r>
            </w:ins>
          </w:p>
        </w:tc>
        <w:tc>
          <w:tcPr>
            <w:tcW w:w="928" w:type="dxa"/>
            <w:tcBorders>
              <w:top w:val="nil"/>
              <w:left w:val="nil"/>
              <w:bottom w:val="single" w:sz="4" w:space="0" w:color="auto"/>
              <w:right w:val="single" w:sz="4" w:space="0" w:color="auto"/>
            </w:tcBorders>
            <w:shd w:val="clear" w:color="auto" w:fill="auto"/>
            <w:noWrap/>
            <w:vAlign w:val="center"/>
            <w:hideMark/>
            <w:tcPrChange w:id="3458"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273D8F67"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99</w:t>
            </w:r>
          </w:p>
        </w:tc>
        <w:tc>
          <w:tcPr>
            <w:tcW w:w="1002" w:type="dxa"/>
            <w:tcBorders>
              <w:top w:val="nil"/>
              <w:left w:val="nil"/>
              <w:bottom w:val="single" w:sz="4" w:space="0" w:color="auto"/>
              <w:right w:val="single" w:sz="4" w:space="0" w:color="auto"/>
            </w:tcBorders>
            <w:shd w:val="clear" w:color="auto" w:fill="auto"/>
            <w:noWrap/>
            <w:vAlign w:val="center"/>
            <w:hideMark/>
            <w:tcPrChange w:id="3459"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7FB33A88"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Varchar</w:t>
            </w:r>
          </w:p>
        </w:tc>
        <w:tc>
          <w:tcPr>
            <w:tcW w:w="4336" w:type="dxa"/>
            <w:tcBorders>
              <w:top w:val="nil"/>
              <w:left w:val="nil"/>
              <w:bottom w:val="single" w:sz="4" w:space="0" w:color="auto"/>
              <w:right w:val="single" w:sz="4" w:space="0" w:color="auto"/>
            </w:tcBorders>
            <w:shd w:val="clear" w:color="auto" w:fill="auto"/>
            <w:noWrap/>
            <w:vAlign w:val="center"/>
            <w:hideMark/>
            <w:tcPrChange w:id="3460"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19D964A0" w14:textId="77777777" w:rsidR="00A7128C" w:rsidRPr="007E422C" w:rsidRDefault="00A7128C" w:rsidP="00114B79">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Detalle de tipo de examen clínico a paciente </w:t>
            </w:r>
          </w:p>
        </w:tc>
      </w:tr>
      <w:tr w:rsidR="00A7128C" w:rsidRPr="007E422C" w:rsidDel="00FF7713" w14:paraId="603A3691" w14:textId="3F537505" w:rsidTr="000908AA">
        <w:trPr>
          <w:trHeight w:val="283"/>
          <w:jc w:val="center"/>
          <w:del w:id="3461" w:author="Luffi" w:date="2017-07-10T22:19:00Z"/>
          <w:trPrChange w:id="3462" w:author="Luffi" w:date="2017-07-10T22:32:00Z">
            <w:trPr>
              <w:trHeight w:val="283"/>
              <w:jc w:val="center"/>
            </w:trPr>
          </w:trPrChange>
        </w:trPr>
        <w:tc>
          <w:tcPr>
            <w:tcW w:w="1676" w:type="dxa"/>
            <w:tcBorders>
              <w:top w:val="nil"/>
              <w:left w:val="single" w:sz="4" w:space="0" w:color="auto"/>
              <w:bottom w:val="single" w:sz="4" w:space="0" w:color="auto"/>
              <w:right w:val="single" w:sz="4" w:space="0" w:color="auto"/>
            </w:tcBorders>
            <w:shd w:val="clear" w:color="auto" w:fill="auto"/>
            <w:noWrap/>
            <w:vAlign w:val="center"/>
            <w:hideMark/>
            <w:tcPrChange w:id="3463"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24EA418" w14:textId="791E9C4D" w:rsidR="00A7128C" w:rsidRPr="007E422C" w:rsidDel="00FF7713" w:rsidRDefault="00A7128C" w:rsidP="00114B79">
            <w:pPr>
              <w:spacing w:after="0" w:line="240" w:lineRule="auto"/>
              <w:ind w:firstLineChars="100" w:firstLine="180"/>
              <w:jc w:val="both"/>
              <w:rPr>
                <w:del w:id="3464" w:author="Luffi" w:date="2017-07-10T22:19:00Z"/>
                <w:rFonts w:ascii="Calibri" w:eastAsia="Times New Roman" w:hAnsi="Calibri" w:cs="Times New Roman"/>
                <w:color w:val="000000"/>
                <w:sz w:val="18"/>
                <w:szCs w:val="18"/>
                <w:lang w:eastAsia="es-BO"/>
              </w:rPr>
            </w:pPr>
            <w:del w:id="3465" w:author="Luffi" w:date="2017-07-10T22:19:00Z">
              <w:r w:rsidDel="00FF7713">
                <w:rPr>
                  <w:rFonts w:ascii="Calibri" w:eastAsia="Times New Roman" w:hAnsi="Calibri" w:cs="Times New Roman"/>
                  <w:color w:val="000000"/>
                  <w:sz w:val="18"/>
                  <w:szCs w:val="18"/>
                  <w:lang w:eastAsia="es-BO"/>
                </w:rPr>
                <w:delText>Id_consulta</w:delText>
              </w:r>
            </w:del>
          </w:p>
        </w:tc>
        <w:tc>
          <w:tcPr>
            <w:tcW w:w="928" w:type="dxa"/>
            <w:tcBorders>
              <w:top w:val="nil"/>
              <w:left w:val="nil"/>
              <w:bottom w:val="single" w:sz="4" w:space="0" w:color="auto"/>
              <w:right w:val="single" w:sz="4" w:space="0" w:color="auto"/>
            </w:tcBorders>
            <w:shd w:val="clear" w:color="auto" w:fill="auto"/>
            <w:noWrap/>
            <w:vAlign w:val="center"/>
            <w:hideMark/>
            <w:tcPrChange w:id="3466"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2DFA1EFC" w14:textId="29F0F93D" w:rsidR="00A7128C" w:rsidRPr="007E422C" w:rsidDel="00FF7713" w:rsidRDefault="00A7128C" w:rsidP="00114B79">
            <w:pPr>
              <w:spacing w:after="0" w:line="240" w:lineRule="auto"/>
              <w:ind w:firstLineChars="100" w:firstLine="180"/>
              <w:jc w:val="both"/>
              <w:rPr>
                <w:del w:id="3467" w:author="Luffi" w:date="2017-07-10T22:19:00Z"/>
                <w:rFonts w:ascii="Calibri" w:eastAsia="Times New Roman" w:hAnsi="Calibri" w:cs="Times New Roman"/>
                <w:color w:val="000000"/>
                <w:sz w:val="18"/>
                <w:szCs w:val="18"/>
                <w:lang w:eastAsia="es-BO"/>
              </w:rPr>
            </w:pPr>
            <w:del w:id="3468" w:author="Luffi" w:date="2017-07-10T22:19:00Z">
              <w:r w:rsidDel="00FF7713">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Change w:id="3469"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6F838375" w14:textId="4DBBF2BD" w:rsidR="00A7128C" w:rsidRPr="007E422C" w:rsidDel="00FF7713" w:rsidRDefault="00A7128C" w:rsidP="00114B79">
            <w:pPr>
              <w:spacing w:after="0" w:line="240" w:lineRule="auto"/>
              <w:ind w:firstLineChars="100" w:firstLine="180"/>
              <w:jc w:val="both"/>
              <w:rPr>
                <w:del w:id="3470" w:author="Luffi" w:date="2017-07-10T22:19:00Z"/>
                <w:rFonts w:ascii="Calibri" w:eastAsia="Times New Roman" w:hAnsi="Calibri" w:cs="Times New Roman"/>
                <w:color w:val="000000"/>
                <w:sz w:val="18"/>
                <w:szCs w:val="18"/>
                <w:lang w:eastAsia="es-BO"/>
              </w:rPr>
            </w:pPr>
            <w:del w:id="3471" w:author="Luffi" w:date="2017-07-10T22:19:00Z">
              <w:r w:rsidDel="00FF7713">
                <w:rPr>
                  <w:rFonts w:ascii="Calibri" w:eastAsia="Times New Roman" w:hAnsi="Calibri" w:cs="Times New Roman"/>
                  <w:color w:val="000000"/>
                  <w:sz w:val="18"/>
                  <w:szCs w:val="18"/>
                  <w:lang w:eastAsia="es-BO"/>
                </w:rPr>
                <w:delText>Int</w:delText>
              </w:r>
            </w:del>
          </w:p>
        </w:tc>
        <w:tc>
          <w:tcPr>
            <w:tcW w:w="4336" w:type="dxa"/>
            <w:tcBorders>
              <w:top w:val="nil"/>
              <w:left w:val="nil"/>
              <w:bottom w:val="single" w:sz="4" w:space="0" w:color="auto"/>
              <w:right w:val="single" w:sz="4" w:space="0" w:color="auto"/>
            </w:tcBorders>
            <w:shd w:val="clear" w:color="auto" w:fill="auto"/>
            <w:noWrap/>
            <w:vAlign w:val="center"/>
            <w:hideMark/>
            <w:tcPrChange w:id="3472"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23571E82" w14:textId="6F1CCF8E" w:rsidR="00A7128C" w:rsidRPr="007E422C" w:rsidDel="00FF7713" w:rsidRDefault="00A7128C" w:rsidP="00114B79">
            <w:pPr>
              <w:spacing w:after="0" w:line="240" w:lineRule="auto"/>
              <w:ind w:firstLineChars="100" w:firstLine="180"/>
              <w:jc w:val="both"/>
              <w:rPr>
                <w:del w:id="3473" w:author="Luffi" w:date="2017-07-10T22:19:00Z"/>
                <w:rFonts w:ascii="Calibri" w:eastAsia="Times New Roman" w:hAnsi="Calibri" w:cs="Times New Roman"/>
                <w:color w:val="000000"/>
                <w:sz w:val="18"/>
                <w:szCs w:val="18"/>
                <w:lang w:eastAsia="es-BO"/>
              </w:rPr>
            </w:pPr>
            <w:del w:id="3474" w:author="Luffi" w:date="2017-07-10T22:19:00Z">
              <w:r w:rsidDel="00FF7713">
                <w:rPr>
                  <w:rFonts w:ascii="Calibri" w:eastAsia="Times New Roman" w:hAnsi="Calibri" w:cs="Times New Roman"/>
                  <w:color w:val="000000"/>
                  <w:sz w:val="18"/>
                  <w:szCs w:val="18"/>
                  <w:lang w:eastAsia="es-BO"/>
                </w:rPr>
                <w:delText>Id consulta de la tabla consultas</w:delText>
              </w:r>
            </w:del>
          </w:p>
        </w:tc>
      </w:tr>
    </w:tbl>
    <w:p w14:paraId="344C549C" w14:textId="56E13E00" w:rsidR="00A7128C" w:rsidRDefault="00A7128C">
      <w:pPr>
        <w:rPr>
          <w:ins w:id="3475" w:author="Luffi" w:date="2017-07-10T22:20:00Z"/>
          <w:caps/>
          <w:szCs w:val="24"/>
        </w:rPr>
      </w:pPr>
    </w:p>
    <w:tbl>
      <w:tblPr>
        <w:tblW w:w="7922" w:type="dxa"/>
        <w:jc w:val="center"/>
        <w:tblCellMar>
          <w:left w:w="70" w:type="dxa"/>
          <w:right w:w="70" w:type="dxa"/>
        </w:tblCellMar>
        <w:tblLook w:val="04A0" w:firstRow="1" w:lastRow="0" w:firstColumn="1" w:lastColumn="0" w:noHBand="0" w:noVBand="1"/>
        <w:tblPrChange w:id="3476" w:author="Luffi" w:date="2017-07-10T22:32:00Z">
          <w:tblPr>
            <w:tblW w:w="7922" w:type="dxa"/>
            <w:jc w:val="center"/>
            <w:tblCellMar>
              <w:left w:w="70" w:type="dxa"/>
              <w:right w:w="70" w:type="dxa"/>
            </w:tblCellMar>
            <w:tblLook w:val="04A0" w:firstRow="1" w:lastRow="0" w:firstColumn="1" w:lastColumn="0" w:noHBand="0" w:noVBand="1"/>
          </w:tblPr>
        </w:tblPrChange>
      </w:tblPr>
      <w:tblGrid>
        <w:gridCol w:w="1642"/>
        <w:gridCol w:w="928"/>
        <w:gridCol w:w="1002"/>
        <w:gridCol w:w="4350"/>
        <w:tblGridChange w:id="3477">
          <w:tblGrid>
            <w:gridCol w:w="1642"/>
            <w:gridCol w:w="928"/>
            <w:gridCol w:w="1002"/>
            <w:gridCol w:w="4336"/>
            <w:gridCol w:w="14"/>
          </w:tblGrid>
        </w:tblGridChange>
      </w:tblGrid>
      <w:tr w:rsidR="00FF7713" w:rsidRPr="007E422C" w14:paraId="07EB4064" w14:textId="77777777" w:rsidTr="000908AA">
        <w:trPr>
          <w:trHeight w:val="283"/>
          <w:jc w:val="center"/>
          <w:ins w:id="3478" w:author="Luffi" w:date="2017-07-10T22:20:00Z"/>
          <w:trPrChange w:id="3479" w:author="Luffi" w:date="2017-07-10T22:32:00Z">
            <w:trPr>
              <w:gridAfter w:val="0"/>
              <w:wAfter w:w="14" w:type="dxa"/>
              <w:trHeight w:val="283"/>
              <w:jc w:val="center"/>
            </w:trPr>
          </w:trPrChange>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480" w:author="Luffi" w:date="2017-07-10T22:32: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44BDD012" w14:textId="77777777" w:rsidR="00FF7713" w:rsidRPr="007E422C" w:rsidRDefault="00FF7713" w:rsidP="001D4AEB">
            <w:pPr>
              <w:spacing w:after="0" w:line="240" w:lineRule="auto"/>
              <w:ind w:firstLineChars="100" w:firstLine="181"/>
              <w:jc w:val="both"/>
              <w:rPr>
                <w:ins w:id="3481" w:author="Luffi" w:date="2017-07-10T22:20:00Z"/>
                <w:rFonts w:ascii="Calibri" w:eastAsia="Times New Roman" w:hAnsi="Calibri" w:cs="Times New Roman"/>
                <w:b/>
                <w:color w:val="000000"/>
                <w:sz w:val="18"/>
                <w:szCs w:val="18"/>
                <w:lang w:eastAsia="es-BO"/>
              </w:rPr>
            </w:pPr>
            <w:ins w:id="3482" w:author="Luffi" w:date="2017-07-10T22:20:00Z">
              <w:r w:rsidRPr="007E422C">
                <w:rPr>
                  <w:rFonts w:ascii="Calibri" w:eastAsia="Times New Roman" w:hAnsi="Calibri" w:cs="Times New Roman"/>
                  <w:b/>
                  <w:color w:val="000000"/>
                  <w:sz w:val="18"/>
                  <w:szCs w:val="18"/>
                  <w:lang w:eastAsia="es-BO"/>
                </w:rPr>
                <w:t>Nombre de tabla</w:t>
              </w:r>
            </w:ins>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Change w:id="3483" w:author="Luffi" w:date="2017-07-10T22:32: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40E40D9E" w14:textId="203E5511" w:rsidR="00FF7713" w:rsidRPr="007E422C" w:rsidRDefault="00FF7713" w:rsidP="001D4AEB">
            <w:pPr>
              <w:spacing w:after="0" w:line="240" w:lineRule="auto"/>
              <w:jc w:val="both"/>
              <w:rPr>
                <w:ins w:id="3484" w:author="Luffi" w:date="2017-07-10T22:20:00Z"/>
                <w:rFonts w:ascii="Calibri" w:eastAsia="Times New Roman" w:hAnsi="Calibri" w:cs="Times New Roman"/>
                <w:color w:val="000000"/>
                <w:sz w:val="18"/>
                <w:szCs w:val="18"/>
                <w:lang w:eastAsia="es-BO"/>
              </w:rPr>
            </w:pPr>
            <w:ins w:id="3485" w:author="Luffi" w:date="2017-07-10T22:20:00Z">
              <w:r>
                <w:rPr>
                  <w:rFonts w:ascii="Calibri" w:eastAsia="Times New Roman" w:hAnsi="Calibri" w:cs="Times New Roman"/>
                  <w:color w:val="000000"/>
                  <w:sz w:val="18"/>
                  <w:szCs w:val="18"/>
                  <w:lang w:eastAsia="es-BO"/>
                </w:rPr>
                <w:t>Exam_consul</w:t>
              </w:r>
            </w:ins>
          </w:p>
        </w:tc>
      </w:tr>
      <w:tr w:rsidR="00FF7713" w:rsidRPr="007E422C" w14:paraId="1CD4C533" w14:textId="77777777" w:rsidTr="000908AA">
        <w:trPr>
          <w:trHeight w:val="283"/>
          <w:jc w:val="center"/>
          <w:ins w:id="3486" w:author="Luffi" w:date="2017-07-10T22:20:00Z"/>
          <w:trPrChange w:id="3487" w:author="Luffi" w:date="2017-07-10T22:32:00Z">
            <w:trPr>
              <w:gridAfter w:val="0"/>
              <w:wAfter w:w="14" w:type="dxa"/>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488" w:author="Luffi" w:date="2017-07-10T22:32: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6711F592" w14:textId="77777777" w:rsidR="00FF7713" w:rsidRPr="007E422C" w:rsidRDefault="00FF7713" w:rsidP="001D4AEB">
            <w:pPr>
              <w:spacing w:after="0" w:line="240" w:lineRule="auto"/>
              <w:ind w:firstLineChars="100" w:firstLine="181"/>
              <w:jc w:val="both"/>
              <w:rPr>
                <w:ins w:id="3489" w:author="Luffi" w:date="2017-07-10T22:20:00Z"/>
                <w:rFonts w:ascii="Calibri" w:eastAsia="Times New Roman" w:hAnsi="Calibri" w:cs="Times New Roman"/>
                <w:b/>
                <w:color w:val="000000"/>
                <w:sz w:val="18"/>
                <w:szCs w:val="18"/>
                <w:lang w:eastAsia="es-BO"/>
              </w:rPr>
            </w:pPr>
            <w:ins w:id="3490" w:author="Luffi" w:date="2017-07-10T22:20:00Z">
              <w:r w:rsidRPr="007E422C">
                <w:rPr>
                  <w:rFonts w:ascii="Calibri" w:eastAsia="Times New Roman" w:hAnsi="Calibri" w:cs="Times New Roman"/>
                  <w:b/>
                  <w:color w:val="000000"/>
                  <w:sz w:val="18"/>
                  <w:szCs w:val="18"/>
                  <w:lang w:eastAsia="es-BO"/>
                </w:rPr>
                <w:t>Descripción</w:t>
              </w:r>
            </w:ins>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Change w:id="3491" w:author="Luffi" w:date="2017-07-10T22:32: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3706D98D" w14:textId="1656E1EA" w:rsidR="00FF7713" w:rsidRPr="007E422C" w:rsidRDefault="000908AA" w:rsidP="001D4AEB">
            <w:pPr>
              <w:spacing w:after="0" w:line="240" w:lineRule="auto"/>
              <w:jc w:val="both"/>
              <w:rPr>
                <w:ins w:id="3492" w:author="Luffi" w:date="2017-07-10T22:20:00Z"/>
                <w:rFonts w:ascii="Calibri" w:eastAsia="Times New Roman" w:hAnsi="Calibri" w:cs="Times New Roman"/>
                <w:color w:val="000000"/>
                <w:sz w:val="18"/>
                <w:szCs w:val="18"/>
                <w:lang w:eastAsia="es-BO"/>
              </w:rPr>
            </w:pPr>
            <w:ins w:id="3493" w:author="Luffi" w:date="2017-07-10T22:28:00Z">
              <w:r>
                <w:rPr>
                  <w:rFonts w:ascii="Calibri" w:eastAsia="Times New Roman" w:hAnsi="Calibri" w:cs="Times New Roman"/>
                  <w:color w:val="000000"/>
                  <w:sz w:val="18"/>
                  <w:szCs w:val="18"/>
                  <w:lang w:eastAsia="es-BO"/>
                </w:rPr>
                <w:t>La tabla intermedia de examen_clinico y consultas</w:t>
              </w:r>
            </w:ins>
          </w:p>
        </w:tc>
      </w:tr>
      <w:tr w:rsidR="00FF7713" w:rsidRPr="007E422C" w14:paraId="0737836A" w14:textId="77777777" w:rsidTr="000908AA">
        <w:trPr>
          <w:trHeight w:val="283"/>
          <w:jc w:val="center"/>
          <w:ins w:id="3494" w:author="Luffi" w:date="2017-07-10T22:20:00Z"/>
          <w:trPrChange w:id="3495" w:author="Luffi" w:date="2017-07-10T22:32: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496" w:author="Luffi" w:date="2017-07-10T22:32: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299DFA3D" w14:textId="77777777" w:rsidR="00FF7713" w:rsidRPr="007E422C" w:rsidRDefault="00FF7713" w:rsidP="001D4AEB">
            <w:pPr>
              <w:spacing w:after="0" w:line="240" w:lineRule="auto"/>
              <w:ind w:firstLineChars="100" w:firstLine="181"/>
              <w:jc w:val="both"/>
              <w:rPr>
                <w:ins w:id="3497" w:author="Luffi" w:date="2017-07-10T22:20:00Z"/>
                <w:rFonts w:ascii="Calibri" w:eastAsia="Times New Roman" w:hAnsi="Calibri" w:cs="Times New Roman"/>
                <w:b/>
                <w:color w:val="000000"/>
                <w:sz w:val="18"/>
                <w:szCs w:val="18"/>
                <w:lang w:eastAsia="es-BO"/>
              </w:rPr>
            </w:pPr>
            <w:ins w:id="3498" w:author="Luffi" w:date="2017-07-10T22:20:00Z">
              <w:r w:rsidRPr="007E422C">
                <w:rPr>
                  <w:rFonts w:ascii="Calibri" w:eastAsia="Times New Roman" w:hAnsi="Calibri" w:cs="Times New Roman"/>
                  <w:b/>
                  <w:color w:val="000000"/>
                  <w:sz w:val="18"/>
                  <w:szCs w:val="18"/>
                  <w:lang w:eastAsia="es-BO"/>
                </w:rPr>
                <w:t>Campo</w:t>
              </w:r>
            </w:ins>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499" w:author="Luffi" w:date="2017-07-10T22:32: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2C95BF4B" w14:textId="77777777" w:rsidR="00FF7713" w:rsidRPr="007E422C" w:rsidRDefault="00FF7713" w:rsidP="001D4AEB">
            <w:pPr>
              <w:spacing w:after="0" w:line="240" w:lineRule="auto"/>
              <w:ind w:firstLineChars="100" w:firstLine="181"/>
              <w:jc w:val="both"/>
              <w:rPr>
                <w:ins w:id="3500" w:author="Luffi" w:date="2017-07-10T22:20:00Z"/>
                <w:rFonts w:ascii="Calibri" w:eastAsia="Times New Roman" w:hAnsi="Calibri" w:cs="Times New Roman"/>
                <w:b/>
                <w:color w:val="000000"/>
                <w:sz w:val="18"/>
                <w:szCs w:val="18"/>
                <w:lang w:eastAsia="es-BO"/>
              </w:rPr>
            </w:pPr>
            <w:ins w:id="3501" w:author="Luffi" w:date="2017-07-10T22:20:00Z">
              <w:r w:rsidRPr="007E422C">
                <w:rPr>
                  <w:rFonts w:ascii="Calibri" w:eastAsia="Times New Roman" w:hAnsi="Calibri" w:cs="Times New Roman"/>
                  <w:b/>
                  <w:color w:val="000000"/>
                  <w:sz w:val="18"/>
                  <w:szCs w:val="18"/>
                  <w:lang w:eastAsia="es-BO"/>
                </w:rPr>
                <w:t>Tamaño</w:t>
              </w:r>
            </w:ins>
          </w:p>
        </w:tc>
        <w:tc>
          <w:tcPr>
            <w:tcW w:w="1002" w:type="dxa"/>
            <w:tcBorders>
              <w:top w:val="nil"/>
              <w:left w:val="nil"/>
              <w:bottom w:val="single" w:sz="4" w:space="0" w:color="auto"/>
              <w:right w:val="single" w:sz="4" w:space="0" w:color="auto"/>
            </w:tcBorders>
            <w:shd w:val="clear" w:color="auto" w:fill="E7E6E6" w:themeFill="background2"/>
            <w:noWrap/>
            <w:vAlign w:val="center"/>
            <w:hideMark/>
            <w:tcPrChange w:id="3502" w:author="Luffi" w:date="2017-07-10T22:32:00Z">
              <w:tcPr>
                <w:tcW w:w="1002" w:type="dxa"/>
                <w:tcBorders>
                  <w:top w:val="nil"/>
                  <w:left w:val="nil"/>
                  <w:bottom w:val="single" w:sz="4" w:space="0" w:color="auto"/>
                  <w:right w:val="single" w:sz="4" w:space="0" w:color="auto"/>
                </w:tcBorders>
                <w:shd w:val="clear" w:color="auto" w:fill="E7E6E6" w:themeFill="background2"/>
                <w:noWrap/>
                <w:vAlign w:val="center"/>
                <w:hideMark/>
              </w:tcPr>
            </w:tcPrChange>
          </w:tcPr>
          <w:p w14:paraId="07D85E84" w14:textId="77777777" w:rsidR="00FF7713" w:rsidRDefault="00FF7713" w:rsidP="001D4AEB">
            <w:pPr>
              <w:spacing w:after="0" w:line="240" w:lineRule="auto"/>
              <w:ind w:firstLineChars="100" w:firstLine="181"/>
              <w:jc w:val="both"/>
              <w:rPr>
                <w:ins w:id="3503" w:author="Luffi" w:date="2017-07-10T22:20:00Z"/>
                <w:rFonts w:ascii="Calibri" w:eastAsia="Times New Roman" w:hAnsi="Calibri" w:cs="Times New Roman"/>
                <w:b/>
                <w:color w:val="000000"/>
                <w:sz w:val="18"/>
                <w:szCs w:val="18"/>
                <w:lang w:eastAsia="es-BO"/>
              </w:rPr>
            </w:pPr>
            <w:ins w:id="3504" w:author="Luffi" w:date="2017-07-10T22:20:00Z">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ins>
          </w:p>
          <w:p w14:paraId="12AE9F42" w14:textId="77777777" w:rsidR="00FF7713" w:rsidRPr="007E422C" w:rsidRDefault="00FF7713" w:rsidP="001D4AEB">
            <w:pPr>
              <w:spacing w:after="0" w:line="240" w:lineRule="auto"/>
              <w:ind w:firstLineChars="100" w:firstLine="181"/>
              <w:jc w:val="both"/>
              <w:rPr>
                <w:ins w:id="3505" w:author="Luffi" w:date="2017-07-10T22:20:00Z"/>
                <w:rFonts w:ascii="Calibri" w:eastAsia="Times New Roman" w:hAnsi="Calibri" w:cs="Times New Roman"/>
                <w:b/>
                <w:color w:val="000000"/>
                <w:sz w:val="18"/>
                <w:szCs w:val="18"/>
                <w:lang w:eastAsia="es-BO"/>
              </w:rPr>
            </w:pPr>
            <w:ins w:id="3506" w:author="Luffi" w:date="2017-07-10T22:20:00Z">
              <w:r w:rsidRPr="007E422C">
                <w:rPr>
                  <w:rFonts w:ascii="Calibri" w:eastAsia="Times New Roman" w:hAnsi="Calibri" w:cs="Times New Roman"/>
                  <w:b/>
                  <w:color w:val="000000"/>
                  <w:sz w:val="18"/>
                  <w:szCs w:val="18"/>
                  <w:lang w:eastAsia="es-BO"/>
                </w:rPr>
                <w:t>dato</w:t>
              </w:r>
            </w:ins>
          </w:p>
        </w:tc>
        <w:tc>
          <w:tcPr>
            <w:tcW w:w="4350" w:type="dxa"/>
            <w:tcBorders>
              <w:top w:val="nil"/>
              <w:left w:val="nil"/>
              <w:bottom w:val="single" w:sz="4" w:space="0" w:color="auto"/>
              <w:right w:val="single" w:sz="4" w:space="0" w:color="auto"/>
            </w:tcBorders>
            <w:shd w:val="clear" w:color="auto" w:fill="E7E6E6" w:themeFill="background2"/>
            <w:noWrap/>
            <w:vAlign w:val="center"/>
            <w:hideMark/>
            <w:tcPrChange w:id="3507" w:author="Luffi" w:date="2017-07-10T22:32: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50206E62" w14:textId="77777777" w:rsidR="00FF7713" w:rsidRPr="007E422C" w:rsidRDefault="00FF7713" w:rsidP="001D4AEB">
            <w:pPr>
              <w:spacing w:after="0" w:line="240" w:lineRule="auto"/>
              <w:ind w:firstLineChars="100" w:firstLine="181"/>
              <w:jc w:val="both"/>
              <w:rPr>
                <w:ins w:id="3508" w:author="Luffi" w:date="2017-07-10T22:20:00Z"/>
                <w:rFonts w:ascii="Calibri" w:eastAsia="Times New Roman" w:hAnsi="Calibri" w:cs="Times New Roman"/>
                <w:b/>
                <w:color w:val="000000"/>
                <w:sz w:val="18"/>
                <w:szCs w:val="18"/>
                <w:lang w:eastAsia="es-BO"/>
              </w:rPr>
            </w:pPr>
            <w:ins w:id="3509" w:author="Luffi" w:date="2017-07-10T22:20:00Z">
              <w:r w:rsidRPr="007E422C">
                <w:rPr>
                  <w:rFonts w:ascii="Calibri" w:eastAsia="Times New Roman" w:hAnsi="Calibri" w:cs="Times New Roman"/>
                  <w:b/>
                  <w:color w:val="000000"/>
                  <w:sz w:val="18"/>
                  <w:szCs w:val="18"/>
                  <w:lang w:eastAsia="es-BO"/>
                </w:rPr>
                <w:t>Descripción</w:t>
              </w:r>
            </w:ins>
          </w:p>
        </w:tc>
      </w:tr>
      <w:tr w:rsidR="00FF7713" w:rsidRPr="007E422C" w14:paraId="3297B602" w14:textId="77777777" w:rsidTr="000908AA">
        <w:trPr>
          <w:trHeight w:val="283"/>
          <w:jc w:val="center"/>
          <w:ins w:id="3510" w:author="Luffi" w:date="2017-07-10T22:21:00Z"/>
          <w:trPrChange w:id="3511" w:author="Luffi" w:date="2017-07-10T22:32: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512"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DFAEFF4" w14:textId="77777777" w:rsidR="00FF7713" w:rsidRPr="007E422C" w:rsidRDefault="00FF7713" w:rsidP="001D4AEB">
            <w:pPr>
              <w:spacing w:after="0" w:line="240" w:lineRule="auto"/>
              <w:ind w:firstLineChars="100" w:firstLine="180"/>
              <w:jc w:val="both"/>
              <w:rPr>
                <w:ins w:id="3513" w:author="Luffi" w:date="2017-07-10T22:21:00Z"/>
                <w:rFonts w:ascii="Calibri" w:eastAsia="Times New Roman" w:hAnsi="Calibri" w:cs="Times New Roman"/>
                <w:color w:val="000000"/>
                <w:sz w:val="18"/>
                <w:szCs w:val="18"/>
                <w:lang w:eastAsia="es-BO"/>
              </w:rPr>
            </w:pPr>
            <w:ins w:id="3514" w:author="Luffi" w:date="2017-07-10T22:21:00Z">
              <w:r>
                <w:rPr>
                  <w:rFonts w:ascii="Calibri" w:eastAsia="Times New Roman" w:hAnsi="Calibri" w:cs="Times New Roman"/>
                  <w:color w:val="000000"/>
                  <w:sz w:val="18"/>
                  <w:szCs w:val="18"/>
                  <w:lang w:eastAsia="es-BO"/>
                </w:rPr>
                <w:t>id_ec</w:t>
              </w:r>
            </w:ins>
          </w:p>
        </w:tc>
        <w:tc>
          <w:tcPr>
            <w:tcW w:w="928" w:type="dxa"/>
            <w:tcBorders>
              <w:top w:val="nil"/>
              <w:left w:val="nil"/>
              <w:bottom w:val="single" w:sz="4" w:space="0" w:color="auto"/>
              <w:right w:val="single" w:sz="4" w:space="0" w:color="auto"/>
            </w:tcBorders>
            <w:shd w:val="clear" w:color="auto" w:fill="auto"/>
            <w:noWrap/>
            <w:vAlign w:val="center"/>
            <w:hideMark/>
            <w:tcPrChange w:id="3515"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3ED42B59" w14:textId="77777777" w:rsidR="00FF7713" w:rsidRPr="007E422C" w:rsidRDefault="00FF7713" w:rsidP="001D4AEB">
            <w:pPr>
              <w:spacing w:after="0" w:line="240" w:lineRule="auto"/>
              <w:ind w:firstLineChars="100" w:firstLine="180"/>
              <w:jc w:val="both"/>
              <w:rPr>
                <w:ins w:id="3516" w:author="Luffi" w:date="2017-07-10T22:21:00Z"/>
                <w:rFonts w:ascii="Calibri" w:eastAsia="Times New Roman" w:hAnsi="Calibri" w:cs="Times New Roman"/>
                <w:color w:val="000000"/>
                <w:sz w:val="18"/>
                <w:szCs w:val="18"/>
                <w:lang w:eastAsia="es-BO"/>
              </w:rPr>
            </w:pPr>
            <w:ins w:id="3517" w:author="Luffi" w:date="2017-07-10T22:21:00Z">
              <w:r w:rsidRPr="007E422C">
                <w:rPr>
                  <w:rFonts w:ascii="Calibri" w:eastAsia="Times New Roman" w:hAnsi="Calibri" w:cs="Times New Roman"/>
                  <w:color w:val="000000"/>
                  <w:sz w:val="18"/>
                  <w:szCs w:val="18"/>
                  <w:lang w:eastAsia="es-BO"/>
                </w:rPr>
                <w:t>11</w:t>
              </w:r>
            </w:ins>
          </w:p>
        </w:tc>
        <w:tc>
          <w:tcPr>
            <w:tcW w:w="1002" w:type="dxa"/>
            <w:tcBorders>
              <w:top w:val="nil"/>
              <w:left w:val="nil"/>
              <w:bottom w:val="single" w:sz="4" w:space="0" w:color="auto"/>
              <w:right w:val="single" w:sz="4" w:space="0" w:color="auto"/>
            </w:tcBorders>
            <w:shd w:val="clear" w:color="auto" w:fill="auto"/>
            <w:noWrap/>
            <w:vAlign w:val="center"/>
            <w:hideMark/>
            <w:tcPrChange w:id="3518"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6C8FC8A6" w14:textId="77777777" w:rsidR="00FF7713" w:rsidRPr="007E422C" w:rsidRDefault="00FF7713" w:rsidP="001D4AEB">
            <w:pPr>
              <w:spacing w:after="0" w:line="240" w:lineRule="auto"/>
              <w:ind w:firstLineChars="100" w:firstLine="180"/>
              <w:jc w:val="both"/>
              <w:rPr>
                <w:ins w:id="3519" w:author="Luffi" w:date="2017-07-10T22:21:00Z"/>
                <w:rFonts w:ascii="Calibri" w:eastAsia="Times New Roman" w:hAnsi="Calibri" w:cs="Times New Roman"/>
                <w:color w:val="000000"/>
                <w:sz w:val="18"/>
                <w:szCs w:val="18"/>
                <w:lang w:eastAsia="es-BO"/>
              </w:rPr>
            </w:pPr>
            <w:ins w:id="3520" w:author="Luffi" w:date="2017-07-10T22:21:00Z">
              <w:r w:rsidRPr="007E422C">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Change w:id="3521"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631187E8" w14:textId="77777777" w:rsidR="00FF7713" w:rsidRPr="007E422C" w:rsidRDefault="00FF7713" w:rsidP="001D4AEB">
            <w:pPr>
              <w:spacing w:after="0" w:line="240" w:lineRule="auto"/>
              <w:ind w:firstLineChars="100" w:firstLine="180"/>
              <w:jc w:val="both"/>
              <w:rPr>
                <w:ins w:id="3522" w:author="Luffi" w:date="2017-07-10T22:21:00Z"/>
                <w:rFonts w:ascii="Calibri" w:eastAsia="Times New Roman" w:hAnsi="Calibri" w:cs="Times New Roman"/>
                <w:color w:val="000000"/>
                <w:sz w:val="18"/>
                <w:szCs w:val="18"/>
                <w:lang w:eastAsia="es-BO"/>
              </w:rPr>
            </w:pPr>
            <w:ins w:id="3523" w:author="Luffi" w:date="2017-07-10T22:21:00Z">
              <w:r w:rsidRPr="007E422C">
                <w:rPr>
                  <w:rFonts w:ascii="Calibri" w:eastAsia="Times New Roman" w:hAnsi="Calibri" w:cs="Times New Roman"/>
                  <w:color w:val="000000"/>
                  <w:sz w:val="18"/>
                  <w:szCs w:val="18"/>
                  <w:lang w:eastAsia="es-BO"/>
                </w:rPr>
                <w:t>Llave primaria</w:t>
              </w:r>
            </w:ins>
          </w:p>
        </w:tc>
      </w:tr>
      <w:tr w:rsidR="00FF7713" w:rsidRPr="007E422C" w14:paraId="1927C333" w14:textId="77777777" w:rsidTr="000908AA">
        <w:trPr>
          <w:trHeight w:val="283"/>
          <w:jc w:val="center"/>
          <w:ins w:id="3524" w:author="Luffi" w:date="2017-07-10T22:21:00Z"/>
          <w:trPrChange w:id="3525" w:author="Luffi" w:date="2017-07-10T22:32: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526"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235E403" w14:textId="77777777" w:rsidR="00FF7713" w:rsidRPr="007E422C" w:rsidRDefault="00FF7713" w:rsidP="001D4AEB">
            <w:pPr>
              <w:spacing w:after="0" w:line="240" w:lineRule="auto"/>
              <w:ind w:firstLineChars="100" w:firstLine="180"/>
              <w:jc w:val="both"/>
              <w:rPr>
                <w:ins w:id="3527" w:author="Luffi" w:date="2017-07-10T22:21:00Z"/>
                <w:rFonts w:ascii="Calibri" w:eastAsia="Times New Roman" w:hAnsi="Calibri" w:cs="Times New Roman"/>
                <w:color w:val="000000"/>
                <w:sz w:val="18"/>
                <w:szCs w:val="18"/>
                <w:lang w:eastAsia="es-BO"/>
              </w:rPr>
            </w:pPr>
            <w:ins w:id="3528" w:author="Luffi" w:date="2017-07-10T22:21:00Z">
              <w:r>
                <w:rPr>
                  <w:rFonts w:ascii="Calibri" w:eastAsia="Times New Roman" w:hAnsi="Calibri" w:cs="Times New Roman"/>
                  <w:color w:val="000000"/>
                  <w:sz w:val="18"/>
                  <w:szCs w:val="18"/>
                  <w:lang w:eastAsia="es-BO"/>
                </w:rPr>
                <w:t>id_examen</w:t>
              </w:r>
            </w:ins>
          </w:p>
        </w:tc>
        <w:tc>
          <w:tcPr>
            <w:tcW w:w="928" w:type="dxa"/>
            <w:tcBorders>
              <w:top w:val="nil"/>
              <w:left w:val="nil"/>
              <w:bottom w:val="single" w:sz="4" w:space="0" w:color="auto"/>
              <w:right w:val="single" w:sz="4" w:space="0" w:color="auto"/>
            </w:tcBorders>
            <w:shd w:val="clear" w:color="auto" w:fill="auto"/>
            <w:noWrap/>
            <w:vAlign w:val="center"/>
            <w:hideMark/>
            <w:tcPrChange w:id="3529"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58790474" w14:textId="77777777" w:rsidR="00FF7713" w:rsidRPr="007E422C" w:rsidRDefault="00FF7713" w:rsidP="001D4AEB">
            <w:pPr>
              <w:spacing w:after="0" w:line="240" w:lineRule="auto"/>
              <w:ind w:firstLineChars="100" w:firstLine="180"/>
              <w:jc w:val="both"/>
              <w:rPr>
                <w:ins w:id="3530" w:author="Luffi" w:date="2017-07-10T22:21:00Z"/>
                <w:rFonts w:ascii="Calibri" w:eastAsia="Times New Roman" w:hAnsi="Calibri" w:cs="Times New Roman"/>
                <w:color w:val="000000"/>
                <w:sz w:val="18"/>
                <w:szCs w:val="18"/>
                <w:lang w:eastAsia="es-BO"/>
              </w:rPr>
            </w:pPr>
            <w:ins w:id="3531" w:author="Luffi" w:date="2017-07-10T22:21:00Z">
              <w:r w:rsidRPr="007E422C">
                <w:rPr>
                  <w:rFonts w:ascii="Calibri" w:eastAsia="Times New Roman" w:hAnsi="Calibri" w:cs="Times New Roman"/>
                  <w:color w:val="000000"/>
                  <w:sz w:val="18"/>
                  <w:szCs w:val="18"/>
                  <w:lang w:eastAsia="es-BO"/>
                </w:rPr>
                <w:t>11</w:t>
              </w:r>
            </w:ins>
          </w:p>
        </w:tc>
        <w:tc>
          <w:tcPr>
            <w:tcW w:w="1002" w:type="dxa"/>
            <w:tcBorders>
              <w:top w:val="nil"/>
              <w:left w:val="nil"/>
              <w:bottom w:val="single" w:sz="4" w:space="0" w:color="auto"/>
              <w:right w:val="single" w:sz="4" w:space="0" w:color="auto"/>
            </w:tcBorders>
            <w:shd w:val="clear" w:color="auto" w:fill="auto"/>
            <w:noWrap/>
            <w:vAlign w:val="center"/>
            <w:hideMark/>
            <w:tcPrChange w:id="3532"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35ACCD47" w14:textId="77777777" w:rsidR="00FF7713" w:rsidRPr="007E422C" w:rsidRDefault="00FF7713" w:rsidP="001D4AEB">
            <w:pPr>
              <w:spacing w:after="0" w:line="240" w:lineRule="auto"/>
              <w:ind w:firstLineChars="100" w:firstLine="180"/>
              <w:jc w:val="both"/>
              <w:rPr>
                <w:ins w:id="3533" w:author="Luffi" w:date="2017-07-10T22:21:00Z"/>
                <w:rFonts w:ascii="Calibri" w:eastAsia="Times New Roman" w:hAnsi="Calibri" w:cs="Times New Roman"/>
                <w:color w:val="000000"/>
                <w:sz w:val="18"/>
                <w:szCs w:val="18"/>
                <w:lang w:eastAsia="es-BO"/>
              </w:rPr>
            </w:pPr>
            <w:ins w:id="3534" w:author="Luffi" w:date="2017-07-10T22:21:00Z">
              <w:r w:rsidRPr="007E422C">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Change w:id="3535"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414BEF4A" w14:textId="77777777" w:rsidR="00FF7713" w:rsidRPr="007E422C" w:rsidRDefault="00FF7713" w:rsidP="001D4AEB">
            <w:pPr>
              <w:spacing w:after="0" w:line="240" w:lineRule="auto"/>
              <w:ind w:firstLineChars="100" w:firstLine="180"/>
              <w:jc w:val="both"/>
              <w:rPr>
                <w:ins w:id="3536" w:author="Luffi" w:date="2017-07-10T22:21:00Z"/>
                <w:rFonts w:ascii="Calibri" w:eastAsia="Times New Roman" w:hAnsi="Calibri" w:cs="Times New Roman"/>
                <w:color w:val="000000"/>
                <w:sz w:val="18"/>
                <w:szCs w:val="18"/>
                <w:lang w:eastAsia="es-BO"/>
              </w:rPr>
            </w:pPr>
            <w:ins w:id="3537" w:author="Luffi" w:date="2017-07-10T22:21:00Z">
              <w:r w:rsidRPr="007E422C">
                <w:rPr>
                  <w:rFonts w:ascii="Calibri" w:eastAsia="Times New Roman" w:hAnsi="Calibri" w:cs="Times New Roman"/>
                  <w:color w:val="000000"/>
                  <w:sz w:val="18"/>
                  <w:szCs w:val="18"/>
                  <w:lang w:eastAsia="es-BO"/>
                </w:rPr>
                <w:t xml:space="preserve">Llave </w:t>
              </w:r>
              <w:r>
                <w:rPr>
                  <w:rFonts w:ascii="Calibri" w:eastAsia="Times New Roman" w:hAnsi="Calibri" w:cs="Times New Roman"/>
                  <w:color w:val="000000"/>
                  <w:sz w:val="18"/>
                  <w:szCs w:val="18"/>
                  <w:lang w:eastAsia="es-BO"/>
                </w:rPr>
                <w:t>foránea de examen_clinico</w:t>
              </w:r>
            </w:ins>
          </w:p>
        </w:tc>
      </w:tr>
      <w:tr w:rsidR="00FF7713" w:rsidRPr="007E422C" w14:paraId="76DA9A70" w14:textId="77777777" w:rsidTr="000908AA">
        <w:trPr>
          <w:trHeight w:val="283"/>
          <w:jc w:val="center"/>
          <w:ins w:id="3538" w:author="Luffi" w:date="2017-07-10T22:20:00Z"/>
          <w:trPrChange w:id="3539" w:author="Luffi" w:date="2017-07-10T22:32: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540" w:author="Luffi" w:date="2017-07-10T22:32: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7B93CDE" w14:textId="4233EFA9" w:rsidR="00FF7713" w:rsidRPr="007E422C" w:rsidRDefault="00FF7713" w:rsidP="001D4AEB">
            <w:pPr>
              <w:spacing w:after="0" w:line="240" w:lineRule="auto"/>
              <w:ind w:firstLineChars="100" w:firstLine="180"/>
              <w:jc w:val="both"/>
              <w:rPr>
                <w:ins w:id="3541" w:author="Luffi" w:date="2017-07-10T22:20:00Z"/>
                <w:rFonts w:ascii="Calibri" w:eastAsia="Times New Roman" w:hAnsi="Calibri" w:cs="Times New Roman"/>
                <w:color w:val="000000"/>
                <w:sz w:val="18"/>
                <w:szCs w:val="18"/>
                <w:lang w:eastAsia="es-BO"/>
              </w:rPr>
            </w:pPr>
            <w:ins w:id="3542" w:author="Luffi" w:date="2017-07-10T22:20:00Z">
              <w:r>
                <w:rPr>
                  <w:rFonts w:ascii="Calibri" w:eastAsia="Times New Roman" w:hAnsi="Calibri" w:cs="Times New Roman"/>
                  <w:color w:val="000000"/>
                  <w:sz w:val="18"/>
                  <w:szCs w:val="18"/>
                  <w:lang w:eastAsia="es-BO"/>
                </w:rPr>
                <w:t>id_consulta</w:t>
              </w:r>
            </w:ins>
          </w:p>
        </w:tc>
        <w:tc>
          <w:tcPr>
            <w:tcW w:w="928" w:type="dxa"/>
            <w:tcBorders>
              <w:top w:val="nil"/>
              <w:left w:val="nil"/>
              <w:bottom w:val="single" w:sz="4" w:space="0" w:color="auto"/>
              <w:right w:val="single" w:sz="4" w:space="0" w:color="auto"/>
            </w:tcBorders>
            <w:shd w:val="clear" w:color="auto" w:fill="auto"/>
            <w:noWrap/>
            <w:vAlign w:val="center"/>
            <w:hideMark/>
            <w:tcPrChange w:id="3543" w:author="Luffi" w:date="2017-07-10T22:32:00Z">
              <w:tcPr>
                <w:tcW w:w="928" w:type="dxa"/>
                <w:tcBorders>
                  <w:top w:val="nil"/>
                  <w:left w:val="nil"/>
                  <w:bottom w:val="single" w:sz="4" w:space="0" w:color="auto"/>
                  <w:right w:val="single" w:sz="4" w:space="0" w:color="auto"/>
                </w:tcBorders>
                <w:shd w:val="clear" w:color="auto" w:fill="auto"/>
                <w:noWrap/>
                <w:vAlign w:val="center"/>
                <w:hideMark/>
              </w:tcPr>
            </w:tcPrChange>
          </w:tcPr>
          <w:p w14:paraId="1860F5CE" w14:textId="77777777" w:rsidR="00FF7713" w:rsidRPr="007E422C" w:rsidRDefault="00FF7713" w:rsidP="001D4AEB">
            <w:pPr>
              <w:spacing w:after="0" w:line="240" w:lineRule="auto"/>
              <w:ind w:firstLineChars="100" w:firstLine="180"/>
              <w:jc w:val="both"/>
              <w:rPr>
                <w:ins w:id="3544" w:author="Luffi" w:date="2017-07-10T22:20:00Z"/>
                <w:rFonts w:ascii="Calibri" w:eastAsia="Times New Roman" w:hAnsi="Calibri" w:cs="Times New Roman"/>
                <w:color w:val="000000"/>
                <w:sz w:val="18"/>
                <w:szCs w:val="18"/>
                <w:lang w:eastAsia="es-BO"/>
              </w:rPr>
            </w:pPr>
            <w:ins w:id="3545" w:author="Luffi" w:date="2017-07-10T22:20:00Z">
              <w:r w:rsidRPr="007E422C">
                <w:rPr>
                  <w:rFonts w:ascii="Calibri" w:eastAsia="Times New Roman" w:hAnsi="Calibri" w:cs="Times New Roman"/>
                  <w:color w:val="000000"/>
                  <w:sz w:val="18"/>
                  <w:szCs w:val="18"/>
                  <w:lang w:eastAsia="es-BO"/>
                </w:rPr>
                <w:t>11</w:t>
              </w:r>
            </w:ins>
          </w:p>
        </w:tc>
        <w:tc>
          <w:tcPr>
            <w:tcW w:w="1002" w:type="dxa"/>
            <w:tcBorders>
              <w:top w:val="nil"/>
              <w:left w:val="nil"/>
              <w:bottom w:val="single" w:sz="4" w:space="0" w:color="auto"/>
              <w:right w:val="single" w:sz="4" w:space="0" w:color="auto"/>
            </w:tcBorders>
            <w:shd w:val="clear" w:color="auto" w:fill="auto"/>
            <w:noWrap/>
            <w:vAlign w:val="center"/>
            <w:hideMark/>
            <w:tcPrChange w:id="3546" w:author="Luffi" w:date="2017-07-10T22:32:00Z">
              <w:tcPr>
                <w:tcW w:w="1002" w:type="dxa"/>
                <w:tcBorders>
                  <w:top w:val="nil"/>
                  <w:left w:val="nil"/>
                  <w:bottom w:val="single" w:sz="4" w:space="0" w:color="auto"/>
                  <w:right w:val="single" w:sz="4" w:space="0" w:color="auto"/>
                </w:tcBorders>
                <w:shd w:val="clear" w:color="auto" w:fill="auto"/>
                <w:noWrap/>
                <w:vAlign w:val="center"/>
                <w:hideMark/>
              </w:tcPr>
            </w:tcPrChange>
          </w:tcPr>
          <w:p w14:paraId="5AC29BB4" w14:textId="77777777" w:rsidR="00FF7713" w:rsidRPr="007E422C" w:rsidRDefault="00FF7713" w:rsidP="001D4AEB">
            <w:pPr>
              <w:spacing w:after="0" w:line="240" w:lineRule="auto"/>
              <w:ind w:firstLineChars="100" w:firstLine="180"/>
              <w:jc w:val="both"/>
              <w:rPr>
                <w:ins w:id="3547" w:author="Luffi" w:date="2017-07-10T22:20:00Z"/>
                <w:rFonts w:ascii="Calibri" w:eastAsia="Times New Roman" w:hAnsi="Calibri" w:cs="Times New Roman"/>
                <w:color w:val="000000"/>
                <w:sz w:val="18"/>
                <w:szCs w:val="18"/>
                <w:lang w:eastAsia="es-BO"/>
              </w:rPr>
            </w:pPr>
            <w:ins w:id="3548" w:author="Luffi" w:date="2017-07-10T22:20:00Z">
              <w:r w:rsidRPr="007E422C">
                <w:rPr>
                  <w:rFonts w:ascii="Calibri" w:eastAsia="Times New Roman" w:hAnsi="Calibri" w:cs="Times New Roman"/>
                  <w:color w:val="000000"/>
                  <w:sz w:val="18"/>
                  <w:szCs w:val="18"/>
                  <w:lang w:eastAsia="es-BO"/>
                </w:rPr>
                <w:t>Int</w:t>
              </w:r>
            </w:ins>
          </w:p>
        </w:tc>
        <w:tc>
          <w:tcPr>
            <w:tcW w:w="4350" w:type="dxa"/>
            <w:tcBorders>
              <w:top w:val="nil"/>
              <w:left w:val="nil"/>
              <w:bottom w:val="single" w:sz="4" w:space="0" w:color="auto"/>
              <w:right w:val="single" w:sz="4" w:space="0" w:color="auto"/>
            </w:tcBorders>
            <w:shd w:val="clear" w:color="auto" w:fill="auto"/>
            <w:noWrap/>
            <w:vAlign w:val="center"/>
            <w:hideMark/>
            <w:tcPrChange w:id="3549" w:author="Luffi" w:date="2017-07-10T22:32: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76DC273F" w14:textId="1205671B" w:rsidR="00FF7713" w:rsidRPr="007E422C" w:rsidRDefault="00FF7713">
            <w:pPr>
              <w:spacing w:after="0" w:line="240" w:lineRule="auto"/>
              <w:ind w:firstLineChars="100" w:firstLine="180"/>
              <w:jc w:val="both"/>
              <w:rPr>
                <w:ins w:id="3550" w:author="Luffi" w:date="2017-07-10T22:20:00Z"/>
                <w:rFonts w:ascii="Calibri" w:eastAsia="Times New Roman" w:hAnsi="Calibri" w:cs="Times New Roman"/>
                <w:color w:val="000000"/>
                <w:sz w:val="18"/>
                <w:szCs w:val="18"/>
                <w:lang w:eastAsia="es-BO"/>
              </w:rPr>
            </w:pPr>
            <w:ins w:id="3551" w:author="Luffi" w:date="2017-07-10T22:20:00Z">
              <w:r w:rsidRPr="007E422C">
                <w:rPr>
                  <w:rFonts w:ascii="Calibri" w:eastAsia="Times New Roman" w:hAnsi="Calibri" w:cs="Times New Roman"/>
                  <w:color w:val="000000"/>
                  <w:sz w:val="18"/>
                  <w:szCs w:val="18"/>
                  <w:lang w:eastAsia="es-BO"/>
                </w:rPr>
                <w:t xml:space="preserve">Llave </w:t>
              </w:r>
            </w:ins>
            <w:ins w:id="3552" w:author="Luffi" w:date="2017-07-10T22:21:00Z">
              <w:r>
                <w:rPr>
                  <w:rFonts w:ascii="Calibri" w:eastAsia="Times New Roman" w:hAnsi="Calibri" w:cs="Times New Roman"/>
                  <w:color w:val="000000"/>
                  <w:sz w:val="18"/>
                  <w:szCs w:val="18"/>
                  <w:lang w:eastAsia="es-BO"/>
                </w:rPr>
                <w:t>foránea de consulta</w:t>
              </w:r>
            </w:ins>
          </w:p>
        </w:tc>
      </w:tr>
    </w:tbl>
    <w:p w14:paraId="0C7F265A" w14:textId="481B6A86" w:rsidR="00FF7713" w:rsidRDefault="000908AA">
      <w:pPr>
        <w:tabs>
          <w:tab w:val="left" w:pos="5929"/>
        </w:tabs>
        <w:rPr>
          <w:caps/>
          <w:szCs w:val="24"/>
        </w:rPr>
        <w:pPrChange w:id="3553" w:author="Luffi" w:date="2017-07-10T22:26:00Z">
          <w:pPr/>
        </w:pPrChange>
      </w:pPr>
      <w:ins w:id="3554" w:author="Luffi" w:date="2017-07-10T22:26:00Z">
        <w:r>
          <w:rPr>
            <w:caps/>
            <w:szCs w:val="24"/>
          </w:rPr>
          <w:tab/>
        </w:r>
      </w:ins>
    </w:p>
    <w:tbl>
      <w:tblPr>
        <w:tblW w:w="7922" w:type="dxa"/>
        <w:jc w:val="center"/>
        <w:tblCellMar>
          <w:left w:w="70" w:type="dxa"/>
          <w:right w:w="70" w:type="dxa"/>
        </w:tblCellMar>
        <w:tblLook w:val="04A0" w:firstRow="1" w:lastRow="0" w:firstColumn="1" w:lastColumn="0" w:noHBand="0" w:noVBand="1"/>
        <w:tblPrChange w:id="3555" w:author="Luffi" w:date="2017-07-10T22:33:00Z">
          <w:tblPr>
            <w:tblW w:w="7922" w:type="dxa"/>
            <w:jc w:val="center"/>
            <w:tblCellMar>
              <w:left w:w="70" w:type="dxa"/>
              <w:right w:w="70" w:type="dxa"/>
            </w:tblCellMar>
            <w:tblLook w:val="04A0" w:firstRow="1" w:lastRow="0" w:firstColumn="1" w:lastColumn="0" w:noHBand="0" w:noVBand="1"/>
          </w:tblPr>
        </w:tblPrChange>
      </w:tblPr>
      <w:tblGrid>
        <w:gridCol w:w="1642"/>
        <w:gridCol w:w="528"/>
        <w:gridCol w:w="400"/>
        <w:gridCol w:w="528"/>
        <w:gridCol w:w="474"/>
        <w:gridCol w:w="597"/>
        <w:gridCol w:w="3753"/>
        <w:tblGridChange w:id="3556">
          <w:tblGrid>
            <w:gridCol w:w="1642"/>
            <w:gridCol w:w="528"/>
            <w:gridCol w:w="13"/>
            <w:gridCol w:w="387"/>
            <w:gridCol w:w="528"/>
            <w:gridCol w:w="13"/>
            <w:gridCol w:w="461"/>
            <w:gridCol w:w="597"/>
            <w:gridCol w:w="13"/>
            <w:gridCol w:w="3726"/>
            <w:gridCol w:w="13"/>
            <w:gridCol w:w="1"/>
            <w:gridCol w:w="596"/>
            <w:gridCol w:w="14"/>
          </w:tblGrid>
        </w:tblGridChange>
      </w:tblGrid>
      <w:tr w:rsidR="0056582D" w:rsidRPr="007E422C" w14:paraId="128FE471" w14:textId="77777777" w:rsidTr="000908AA">
        <w:trPr>
          <w:trHeight w:val="433"/>
          <w:jc w:val="center"/>
          <w:trPrChange w:id="3557" w:author="Luffi" w:date="2017-07-10T22:33:00Z">
            <w:trPr>
              <w:gridAfter w:val="0"/>
              <w:wAfter w:w="14" w:type="dxa"/>
              <w:trHeight w:val="283"/>
              <w:jc w:val="center"/>
            </w:trPr>
          </w:trPrChange>
        </w:trPr>
        <w:tc>
          <w:tcPr>
            <w:tcW w:w="2170" w:type="dxa"/>
            <w:gridSpan w:val="2"/>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558" w:author="Luffi" w:date="2017-07-10T22:33:00Z">
              <w:tcPr>
                <w:tcW w:w="1642" w:type="dxa"/>
                <w:gridSpan w:val="3"/>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6F56A8C7"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5752" w:type="dxa"/>
            <w:gridSpan w:val="5"/>
            <w:tcBorders>
              <w:top w:val="single" w:sz="4" w:space="0" w:color="auto"/>
              <w:left w:val="nil"/>
              <w:bottom w:val="single" w:sz="4" w:space="0" w:color="auto"/>
              <w:right w:val="single" w:sz="4" w:space="0" w:color="auto"/>
            </w:tcBorders>
            <w:shd w:val="clear" w:color="auto" w:fill="auto"/>
            <w:noWrap/>
            <w:vAlign w:val="center"/>
            <w:hideMark/>
            <w:tcPrChange w:id="3559" w:author="Luffi" w:date="2017-07-10T22:33:00Z">
              <w:tcPr>
                <w:tcW w:w="6266" w:type="dxa"/>
                <w:gridSpan w:val="10"/>
                <w:tcBorders>
                  <w:top w:val="single" w:sz="4" w:space="0" w:color="auto"/>
                  <w:left w:val="nil"/>
                  <w:bottom w:val="single" w:sz="4" w:space="0" w:color="auto"/>
                  <w:right w:val="single" w:sz="4" w:space="0" w:color="auto"/>
                </w:tcBorders>
                <w:shd w:val="clear" w:color="auto" w:fill="auto"/>
                <w:noWrap/>
                <w:vAlign w:val="center"/>
                <w:hideMark/>
              </w:tcPr>
            </w:tcPrChange>
          </w:tcPr>
          <w:p w14:paraId="6A95DEC4" w14:textId="77777777" w:rsidR="0056582D" w:rsidRPr="007E422C" w:rsidRDefault="00A7128C" w:rsidP="0034312E">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R</w:t>
            </w:r>
            <w:r w:rsidR="0056582D">
              <w:rPr>
                <w:rFonts w:ascii="Calibri" w:eastAsia="Times New Roman" w:hAnsi="Calibri" w:cs="Times New Roman"/>
                <w:color w:val="000000"/>
                <w:sz w:val="18"/>
                <w:szCs w:val="18"/>
                <w:lang w:eastAsia="es-BO"/>
              </w:rPr>
              <w:t>ecetas</w:t>
            </w:r>
          </w:p>
        </w:tc>
      </w:tr>
      <w:tr w:rsidR="0056582D" w:rsidRPr="007E422C" w14:paraId="60C4BD6A" w14:textId="77777777" w:rsidTr="000908AA">
        <w:trPr>
          <w:trHeight w:val="433"/>
          <w:jc w:val="center"/>
          <w:trPrChange w:id="3560" w:author="Luffi" w:date="2017-07-10T22:33:00Z">
            <w:trPr>
              <w:gridAfter w:val="0"/>
              <w:wAfter w:w="14" w:type="dxa"/>
              <w:trHeight w:val="28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E7E6E6" w:themeFill="background2"/>
            <w:noWrap/>
            <w:vAlign w:val="center"/>
            <w:hideMark/>
            <w:tcPrChange w:id="3561" w:author="Luffi" w:date="2017-07-10T22:33:00Z">
              <w:tcPr>
                <w:tcW w:w="1642" w:type="dxa"/>
                <w:gridSpan w:val="3"/>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353B715C"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5752" w:type="dxa"/>
            <w:gridSpan w:val="5"/>
            <w:tcBorders>
              <w:top w:val="single" w:sz="4" w:space="0" w:color="auto"/>
              <w:left w:val="nil"/>
              <w:bottom w:val="single" w:sz="4" w:space="0" w:color="auto"/>
              <w:right w:val="single" w:sz="4" w:space="0" w:color="auto"/>
            </w:tcBorders>
            <w:shd w:val="clear" w:color="auto" w:fill="auto"/>
            <w:noWrap/>
            <w:vAlign w:val="center"/>
            <w:hideMark/>
            <w:tcPrChange w:id="3562" w:author="Luffi" w:date="2017-07-10T22:33:00Z">
              <w:tcPr>
                <w:tcW w:w="6266" w:type="dxa"/>
                <w:gridSpan w:val="10"/>
                <w:tcBorders>
                  <w:top w:val="single" w:sz="4" w:space="0" w:color="auto"/>
                  <w:left w:val="nil"/>
                  <w:bottom w:val="single" w:sz="4" w:space="0" w:color="auto"/>
                  <w:right w:val="single" w:sz="4" w:space="0" w:color="auto"/>
                </w:tcBorders>
                <w:shd w:val="clear" w:color="auto" w:fill="auto"/>
                <w:noWrap/>
                <w:vAlign w:val="center"/>
                <w:hideMark/>
              </w:tcPr>
            </w:tcPrChange>
          </w:tcPr>
          <w:p w14:paraId="447893A3" w14:textId="77777777" w:rsidR="0056582D" w:rsidRPr="007E422C" w:rsidRDefault="0056582D" w:rsidP="0034312E">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recetas que se asignó al paciente</w:t>
            </w:r>
          </w:p>
        </w:tc>
      </w:tr>
      <w:tr w:rsidR="0056582D" w:rsidRPr="007E422C" w14:paraId="06365194" w14:textId="77777777" w:rsidTr="000908AA">
        <w:trPr>
          <w:trHeight w:val="433"/>
          <w:jc w:val="center"/>
          <w:trPrChange w:id="3563" w:author="Luffi" w:date="2017-07-10T22:33:00Z">
            <w:trPr>
              <w:trHeight w:val="28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E7E6E6" w:themeFill="background2"/>
            <w:noWrap/>
            <w:vAlign w:val="center"/>
            <w:hideMark/>
            <w:tcPrChange w:id="3564" w:author="Luffi" w:date="2017-07-10T22:33:00Z">
              <w:tcPr>
                <w:tcW w:w="1642" w:type="dxa"/>
                <w:gridSpan w:val="3"/>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76A3663E"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gridSpan w:val="2"/>
            <w:tcBorders>
              <w:top w:val="nil"/>
              <w:left w:val="nil"/>
              <w:bottom w:val="single" w:sz="4" w:space="0" w:color="auto"/>
              <w:right w:val="single" w:sz="4" w:space="0" w:color="auto"/>
            </w:tcBorders>
            <w:shd w:val="clear" w:color="auto" w:fill="E7E6E6" w:themeFill="background2"/>
            <w:noWrap/>
            <w:vAlign w:val="center"/>
            <w:hideMark/>
            <w:tcPrChange w:id="3565" w:author="Luffi" w:date="2017-07-10T22:33:00Z">
              <w:tcPr>
                <w:tcW w:w="928" w:type="dxa"/>
                <w:gridSpan w:val="3"/>
                <w:tcBorders>
                  <w:top w:val="nil"/>
                  <w:left w:val="nil"/>
                  <w:bottom w:val="single" w:sz="4" w:space="0" w:color="auto"/>
                  <w:right w:val="single" w:sz="4" w:space="0" w:color="auto"/>
                </w:tcBorders>
                <w:shd w:val="clear" w:color="auto" w:fill="E7E6E6" w:themeFill="background2"/>
                <w:noWrap/>
                <w:vAlign w:val="center"/>
                <w:hideMark/>
              </w:tcPr>
            </w:tcPrChange>
          </w:tcPr>
          <w:p w14:paraId="75965773"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71" w:type="dxa"/>
            <w:gridSpan w:val="2"/>
            <w:tcBorders>
              <w:top w:val="nil"/>
              <w:left w:val="nil"/>
              <w:bottom w:val="single" w:sz="4" w:space="0" w:color="auto"/>
              <w:right w:val="single" w:sz="4" w:space="0" w:color="auto"/>
            </w:tcBorders>
            <w:shd w:val="clear" w:color="auto" w:fill="E7E6E6" w:themeFill="background2"/>
            <w:noWrap/>
            <w:vAlign w:val="center"/>
            <w:hideMark/>
            <w:tcPrChange w:id="3566" w:author="Luffi" w:date="2017-07-10T22:33:00Z">
              <w:tcPr>
                <w:tcW w:w="1002" w:type="dxa"/>
                <w:gridSpan w:val="3"/>
                <w:tcBorders>
                  <w:top w:val="nil"/>
                  <w:left w:val="nil"/>
                  <w:bottom w:val="single" w:sz="4" w:space="0" w:color="auto"/>
                  <w:right w:val="single" w:sz="4" w:space="0" w:color="auto"/>
                </w:tcBorders>
                <w:shd w:val="clear" w:color="auto" w:fill="E7E6E6" w:themeFill="background2"/>
                <w:noWrap/>
                <w:vAlign w:val="center"/>
                <w:hideMark/>
              </w:tcPr>
            </w:tcPrChange>
          </w:tcPr>
          <w:p w14:paraId="23A5CB98" w14:textId="77777777" w:rsidR="0056582D"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p>
          <w:p w14:paraId="2A804097"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dato</w:t>
            </w:r>
          </w:p>
        </w:tc>
        <w:tc>
          <w:tcPr>
            <w:tcW w:w="3753" w:type="dxa"/>
            <w:tcBorders>
              <w:top w:val="nil"/>
              <w:left w:val="nil"/>
              <w:bottom w:val="single" w:sz="4" w:space="0" w:color="auto"/>
              <w:right w:val="single" w:sz="4" w:space="0" w:color="auto"/>
            </w:tcBorders>
            <w:shd w:val="clear" w:color="auto" w:fill="E7E6E6" w:themeFill="background2"/>
            <w:noWrap/>
            <w:vAlign w:val="center"/>
            <w:hideMark/>
            <w:tcPrChange w:id="3567" w:author="Luffi" w:date="2017-07-10T22:33:00Z">
              <w:tcPr>
                <w:tcW w:w="4350" w:type="dxa"/>
                <w:gridSpan w:val="5"/>
                <w:tcBorders>
                  <w:top w:val="nil"/>
                  <w:left w:val="nil"/>
                  <w:bottom w:val="single" w:sz="4" w:space="0" w:color="auto"/>
                  <w:right w:val="single" w:sz="4" w:space="0" w:color="auto"/>
                </w:tcBorders>
                <w:shd w:val="clear" w:color="auto" w:fill="E7E6E6" w:themeFill="background2"/>
                <w:noWrap/>
                <w:vAlign w:val="center"/>
                <w:hideMark/>
              </w:tcPr>
            </w:tcPrChange>
          </w:tcPr>
          <w:p w14:paraId="153AA771"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56582D" w:rsidRPr="007E422C" w14:paraId="2B2B65D3" w14:textId="77777777" w:rsidTr="000908AA">
        <w:trPr>
          <w:trHeight w:val="433"/>
          <w:jc w:val="center"/>
          <w:trPrChange w:id="3568" w:author="Luffi" w:date="2017-07-10T22:33:00Z">
            <w:trPr>
              <w:trHeight w:val="28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569" w:author="Luffi" w:date="2017-07-10T22:33:00Z">
              <w:tcPr>
                <w:tcW w:w="1642"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6CE43EBB"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id_receta</w:t>
            </w:r>
          </w:p>
        </w:tc>
        <w:tc>
          <w:tcPr>
            <w:tcW w:w="928" w:type="dxa"/>
            <w:gridSpan w:val="2"/>
            <w:tcBorders>
              <w:top w:val="nil"/>
              <w:left w:val="nil"/>
              <w:bottom w:val="single" w:sz="4" w:space="0" w:color="auto"/>
              <w:right w:val="single" w:sz="4" w:space="0" w:color="auto"/>
            </w:tcBorders>
            <w:shd w:val="clear" w:color="auto" w:fill="auto"/>
            <w:noWrap/>
            <w:vAlign w:val="center"/>
            <w:hideMark/>
            <w:tcPrChange w:id="3570" w:author="Luffi" w:date="2017-07-10T22:33:00Z">
              <w:tcPr>
                <w:tcW w:w="928" w:type="dxa"/>
                <w:gridSpan w:val="3"/>
                <w:tcBorders>
                  <w:top w:val="nil"/>
                  <w:left w:val="nil"/>
                  <w:bottom w:val="single" w:sz="4" w:space="0" w:color="auto"/>
                  <w:right w:val="single" w:sz="4" w:space="0" w:color="auto"/>
                </w:tcBorders>
                <w:shd w:val="clear" w:color="auto" w:fill="auto"/>
                <w:noWrap/>
                <w:vAlign w:val="center"/>
                <w:hideMark/>
              </w:tcPr>
            </w:tcPrChange>
          </w:tcPr>
          <w:p w14:paraId="0B476CF8"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71" w:type="dxa"/>
            <w:gridSpan w:val="2"/>
            <w:tcBorders>
              <w:top w:val="nil"/>
              <w:left w:val="nil"/>
              <w:bottom w:val="single" w:sz="4" w:space="0" w:color="auto"/>
              <w:right w:val="single" w:sz="4" w:space="0" w:color="auto"/>
            </w:tcBorders>
            <w:shd w:val="clear" w:color="auto" w:fill="auto"/>
            <w:noWrap/>
            <w:vAlign w:val="center"/>
            <w:hideMark/>
            <w:tcPrChange w:id="3571" w:author="Luffi" w:date="2017-07-10T22:33:00Z">
              <w:tcPr>
                <w:tcW w:w="1002" w:type="dxa"/>
                <w:gridSpan w:val="3"/>
                <w:tcBorders>
                  <w:top w:val="nil"/>
                  <w:left w:val="nil"/>
                  <w:bottom w:val="single" w:sz="4" w:space="0" w:color="auto"/>
                  <w:right w:val="single" w:sz="4" w:space="0" w:color="auto"/>
                </w:tcBorders>
                <w:shd w:val="clear" w:color="auto" w:fill="auto"/>
                <w:noWrap/>
                <w:vAlign w:val="center"/>
                <w:hideMark/>
              </w:tcPr>
            </w:tcPrChange>
          </w:tcPr>
          <w:p w14:paraId="4E2C2243"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3753" w:type="dxa"/>
            <w:tcBorders>
              <w:top w:val="nil"/>
              <w:left w:val="nil"/>
              <w:bottom w:val="single" w:sz="4" w:space="0" w:color="auto"/>
              <w:right w:val="single" w:sz="4" w:space="0" w:color="auto"/>
            </w:tcBorders>
            <w:shd w:val="clear" w:color="auto" w:fill="auto"/>
            <w:noWrap/>
            <w:vAlign w:val="center"/>
            <w:hideMark/>
            <w:tcPrChange w:id="3572" w:author="Luffi" w:date="2017-07-10T22:33:00Z">
              <w:tcPr>
                <w:tcW w:w="4350" w:type="dxa"/>
                <w:gridSpan w:val="5"/>
                <w:tcBorders>
                  <w:top w:val="nil"/>
                  <w:left w:val="nil"/>
                  <w:bottom w:val="single" w:sz="4" w:space="0" w:color="auto"/>
                  <w:right w:val="single" w:sz="4" w:space="0" w:color="auto"/>
                </w:tcBorders>
                <w:shd w:val="clear" w:color="auto" w:fill="auto"/>
                <w:noWrap/>
                <w:vAlign w:val="center"/>
                <w:hideMark/>
              </w:tcPr>
            </w:tcPrChange>
          </w:tcPr>
          <w:p w14:paraId="0E2B38B6"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0908AA" w:rsidRPr="007E422C" w14:paraId="03E8F336" w14:textId="77777777" w:rsidTr="000908AA">
        <w:tblPrEx>
          <w:tblPrExChange w:id="3573" w:author="Luffi" w:date="2017-07-10T22:33:00Z">
            <w:tblPrEx>
              <w:tblW w:w="7908" w:type="dxa"/>
            </w:tblPrEx>
          </w:tblPrExChange>
        </w:tblPrEx>
        <w:trPr>
          <w:trHeight w:val="433"/>
          <w:jc w:val="center"/>
          <w:ins w:id="3574" w:author="Luffi" w:date="2017-07-10T22:23:00Z"/>
          <w:trPrChange w:id="3575" w:author="Luffi" w:date="2017-07-10T22:33:00Z">
            <w:trPr>
              <w:gridAfter w:val="0"/>
              <w:trHeight w:val="43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576" w:author="Luffi" w:date="2017-07-10T22:33:00Z">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4B38650B" w14:textId="77777777" w:rsidR="00FF7713" w:rsidRPr="007E422C" w:rsidRDefault="00FF7713" w:rsidP="001D4AEB">
            <w:pPr>
              <w:spacing w:after="0" w:line="240" w:lineRule="auto"/>
              <w:ind w:firstLineChars="100" w:firstLine="180"/>
              <w:jc w:val="both"/>
              <w:rPr>
                <w:ins w:id="3577" w:author="Luffi" w:date="2017-07-10T22:23:00Z"/>
                <w:rFonts w:ascii="Calibri" w:eastAsia="Times New Roman" w:hAnsi="Calibri" w:cs="Times New Roman"/>
                <w:color w:val="000000"/>
                <w:sz w:val="18"/>
                <w:szCs w:val="18"/>
                <w:lang w:eastAsia="es-BO"/>
              </w:rPr>
            </w:pPr>
            <w:ins w:id="3578" w:author="Luffi" w:date="2017-07-10T22:23:00Z">
              <w:r>
                <w:rPr>
                  <w:rFonts w:ascii="Calibri" w:eastAsia="Times New Roman" w:hAnsi="Calibri" w:cs="Times New Roman"/>
                  <w:color w:val="000000"/>
                  <w:sz w:val="18"/>
                  <w:szCs w:val="18"/>
                  <w:lang w:eastAsia="es-BO"/>
                </w:rPr>
                <w:t>medicamento</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579" w:author="Luffi" w:date="2017-07-10T22:33:00Z">
              <w:tcPr>
                <w:tcW w:w="922" w:type="dxa"/>
                <w:gridSpan w:val="3"/>
                <w:tcBorders>
                  <w:top w:val="nil"/>
                  <w:left w:val="nil"/>
                  <w:bottom w:val="single" w:sz="4" w:space="0" w:color="auto"/>
                  <w:right w:val="single" w:sz="4" w:space="0" w:color="auto"/>
                </w:tcBorders>
                <w:shd w:val="clear" w:color="auto" w:fill="auto"/>
                <w:noWrap/>
                <w:vAlign w:val="center"/>
                <w:hideMark/>
              </w:tcPr>
            </w:tcPrChange>
          </w:tcPr>
          <w:p w14:paraId="4D892C30" w14:textId="77777777" w:rsidR="00FF7713" w:rsidRPr="007E422C" w:rsidRDefault="00FF7713" w:rsidP="001D4AEB">
            <w:pPr>
              <w:spacing w:after="0" w:line="240" w:lineRule="auto"/>
              <w:ind w:firstLineChars="100" w:firstLine="180"/>
              <w:jc w:val="both"/>
              <w:rPr>
                <w:ins w:id="3580" w:author="Luffi" w:date="2017-07-10T22:23:00Z"/>
                <w:rFonts w:ascii="Calibri" w:eastAsia="Times New Roman" w:hAnsi="Calibri" w:cs="Times New Roman"/>
                <w:color w:val="000000"/>
                <w:sz w:val="18"/>
                <w:szCs w:val="18"/>
                <w:lang w:eastAsia="es-BO"/>
              </w:rPr>
            </w:pPr>
            <w:ins w:id="3581" w:author="Luffi" w:date="2017-07-10T22:23:00Z">
              <w:r>
                <w:rPr>
                  <w:rFonts w:ascii="Calibri" w:eastAsia="Times New Roman" w:hAnsi="Calibri" w:cs="Times New Roman"/>
                  <w:color w:val="000000"/>
                  <w:sz w:val="18"/>
                  <w:szCs w:val="18"/>
                  <w:lang w:eastAsia="es-BO"/>
                </w:rPr>
                <w:t>50</w:t>
              </w:r>
            </w:ins>
          </w:p>
        </w:tc>
        <w:tc>
          <w:tcPr>
            <w:tcW w:w="1071" w:type="dxa"/>
            <w:gridSpan w:val="2"/>
            <w:tcBorders>
              <w:top w:val="nil"/>
              <w:left w:val="nil"/>
              <w:bottom w:val="single" w:sz="4" w:space="0" w:color="auto"/>
              <w:right w:val="single" w:sz="4" w:space="0" w:color="auto"/>
            </w:tcBorders>
            <w:shd w:val="clear" w:color="auto" w:fill="auto"/>
            <w:noWrap/>
            <w:vAlign w:val="center"/>
            <w:hideMark/>
            <w:tcPrChange w:id="3582" w:author="Luffi" w:date="2017-07-10T22:33:00Z">
              <w:tcPr>
                <w:tcW w:w="1064" w:type="dxa"/>
                <w:gridSpan w:val="3"/>
                <w:tcBorders>
                  <w:top w:val="nil"/>
                  <w:left w:val="nil"/>
                  <w:bottom w:val="single" w:sz="4" w:space="0" w:color="auto"/>
                  <w:right w:val="single" w:sz="4" w:space="0" w:color="auto"/>
                </w:tcBorders>
                <w:shd w:val="clear" w:color="auto" w:fill="auto"/>
                <w:noWrap/>
                <w:vAlign w:val="center"/>
                <w:hideMark/>
              </w:tcPr>
            </w:tcPrChange>
          </w:tcPr>
          <w:p w14:paraId="22711B6F" w14:textId="77777777" w:rsidR="00FF7713" w:rsidRPr="007E422C" w:rsidRDefault="00FF7713" w:rsidP="001D4AEB">
            <w:pPr>
              <w:spacing w:after="0" w:line="240" w:lineRule="auto"/>
              <w:ind w:firstLineChars="100" w:firstLine="180"/>
              <w:jc w:val="both"/>
              <w:rPr>
                <w:ins w:id="3583" w:author="Luffi" w:date="2017-07-10T22:23:00Z"/>
                <w:rFonts w:ascii="Calibri" w:eastAsia="Times New Roman" w:hAnsi="Calibri" w:cs="Times New Roman"/>
                <w:color w:val="000000"/>
                <w:sz w:val="18"/>
                <w:szCs w:val="18"/>
                <w:lang w:eastAsia="es-BO"/>
              </w:rPr>
            </w:pPr>
            <w:ins w:id="3584" w:author="Luffi" w:date="2017-07-10T22:23:00Z">
              <w:r>
                <w:rPr>
                  <w:rFonts w:ascii="Calibri" w:eastAsia="Times New Roman" w:hAnsi="Calibri" w:cs="Times New Roman"/>
                  <w:color w:val="000000"/>
                  <w:sz w:val="18"/>
                  <w:szCs w:val="18"/>
                  <w:lang w:eastAsia="es-BO"/>
                </w:rPr>
                <w:t>varchar</w:t>
              </w:r>
            </w:ins>
          </w:p>
        </w:tc>
        <w:tc>
          <w:tcPr>
            <w:tcW w:w="3753" w:type="dxa"/>
            <w:tcBorders>
              <w:top w:val="nil"/>
              <w:left w:val="nil"/>
              <w:bottom w:val="single" w:sz="4" w:space="0" w:color="auto"/>
              <w:right w:val="single" w:sz="4" w:space="0" w:color="auto"/>
            </w:tcBorders>
            <w:shd w:val="clear" w:color="auto" w:fill="auto"/>
            <w:noWrap/>
            <w:vAlign w:val="center"/>
            <w:hideMark/>
            <w:tcPrChange w:id="3585" w:author="Luffi" w:date="2017-07-10T22:33:00Z">
              <w:tcPr>
                <w:tcW w:w="3752" w:type="dxa"/>
                <w:gridSpan w:val="3"/>
                <w:tcBorders>
                  <w:top w:val="nil"/>
                  <w:left w:val="nil"/>
                  <w:bottom w:val="single" w:sz="4" w:space="0" w:color="auto"/>
                  <w:right w:val="single" w:sz="4" w:space="0" w:color="auto"/>
                </w:tcBorders>
                <w:shd w:val="clear" w:color="auto" w:fill="auto"/>
                <w:noWrap/>
                <w:vAlign w:val="center"/>
                <w:hideMark/>
              </w:tcPr>
            </w:tcPrChange>
          </w:tcPr>
          <w:p w14:paraId="68363DAD" w14:textId="77777777" w:rsidR="00FF7713" w:rsidRPr="007E422C" w:rsidRDefault="00FF7713" w:rsidP="001D4AEB">
            <w:pPr>
              <w:spacing w:after="0" w:line="240" w:lineRule="auto"/>
              <w:ind w:firstLineChars="100" w:firstLine="180"/>
              <w:jc w:val="both"/>
              <w:rPr>
                <w:ins w:id="3586" w:author="Luffi" w:date="2017-07-10T22:23:00Z"/>
                <w:rFonts w:ascii="Calibri" w:eastAsia="Times New Roman" w:hAnsi="Calibri" w:cs="Times New Roman"/>
                <w:color w:val="000000"/>
                <w:sz w:val="18"/>
                <w:szCs w:val="18"/>
                <w:lang w:eastAsia="es-BO"/>
              </w:rPr>
            </w:pPr>
            <w:ins w:id="3587" w:author="Luffi" w:date="2017-07-10T22:23:00Z">
              <w:r>
                <w:rPr>
                  <w:rFonts w:ascii="Calibri" w:eastAsia="Times New Roman" w:hAnsi="Calibri" w:cs="Times New Roman"/>
                  <w:color w:val="000000"/>
                  <w:sz w:val="18"/>
                  <w:szCs w:val="18"/>
                  <w:lang w:eastAsia="es-BO"/>
                </w:rPr>
                <w:t>nombre de medicamentos</w:t>
              </w:r>
            </w:ins>
          </w:p>
        </w:tc>
      </w:tr>
      <w:tr w:rsidR="000908AA" w:rsidRPr="007E422C" w14:paraId="58DC3529" w14:textId="77777777" w:rsidTr="000908AA">
        <w:tblPrEx>
          <w:tblPrExChange w:id="3588" w:author="Luffi" w:date="2017-07-10T22:33:00Z">
            <w:tblPrEx>
              <w:tblW w:w="7908" w:type="dxa"/>
            </w:tblPrEx>
          </w:tblPrExChange>
        </w:tblPrEx>
        <w:trPr>
          <w:trHeight w:val="433"/>
          <w:jc w:val="center"/>
          <w:ins w:id="3589" w:author="Luffi" w:date="2017-07-10T22:23:00Z"/>
          <w:trPrChange w:id="3590" w:author="Luffi" w:date="2017-07-10T22:33:00Z">
            <w:trPr>
              <w:gridAfter w:val="0"/>
              <w:trHeight w:val="43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591" w:author="Luffi" w:date="2017-07-10T22:33:00Z">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62DE669B" w14:textId="24D232AC" w:rsidR="00FF7713" w:rsidRPr="007E422C" w:rsidRDefault="00FF7713" w:rsidP="001D4AEB">
            <w:pPr>
              <w:spacing w:after="0" w:line="240" w:lineRule="auto"/>
              <w:ind w:firstLineChars="100" w:firstLine="180"/>
              <w:jc w:val="both"/>
              <w:rPr>
                <w:ins w:id="3592" w:author="Luffi" w:date="2017-07-10T22:23:00Z"/>
                <w:rFonts w:ascii="Calibri" w:eastAsia="Times New Roman" w:hAnsi="Calibri" w:cs="Times New Roman"/>
                <w:color w:val="000000"/>
                <w:sz w:val="18"/>
                <w:szCs w:val="18"/>
                <w:lang w:eastAsia="es-BO"/>
              </w:rPr>
            </w:pPr>
            <w:ins w:id="3593" w:author="Luffi" w:date="2017-07-10T22:23:00Z">
              <w:r>
                <w:rPr>
                  <w:rFonts w:ascii="Calibri" w:eastAsia="Times New Roman" w:hAnsi="Calibri" w:cs="Times New Roman"/>
                  <w:color w:val="000000"/>
                  <w:sz w:val="18"/>
                  <w:szCs w:val="18"/>
                  <w:lang w:eastAsia="es-BO"/>
                </w:rPr>
                <w:t>unidad</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594" w:author="Luffi" w:date="2017-07-10T22:33:00Z">
              <w:tcPr>
                <w:tcW w:w="922" w:type="dxa"/>
                <w:gridSpan w:val="3"/>
                <w:tcBorders>
                  <w:top w:val="nil"/>
                  <w:left w:val="nil"/>
                  <w:bottom w:val="single" w:sz="4" w:space="0" w:color="auto"/>
                  <w:right w:val="single" w:sz="4" w:space="0" w:color="auto"/>
                </w:tcBorders>
                <w:shd w:val="clear" w:color="auto" w:fill="auto"/>
                <w:noWrap/>
                <w:vAlign w:val="center"/>
                <w:hideMark/>
              </w:tcPr>
            </w:tcPrChange>
          </w:tcPr>
          <w:p w14:paraId="09132D8A" w14:textId="77777777" w:rsidR="00FF7713" w:rsidRPr="007E422C" w:rsidRDefault="00FF7713" w:rsidP="001D4AEB">
            <w:pPr>
              <w:spacing w:after="0" w:line="240" w:lineRule="auto"/>
              <w:ind w:firstLineChars="100" w:firstLine="180"/>
              <w:jc w:val="both"/>
              <w:rPr>
                <w:ins w:id="3595" w:author="Luffi" w:date="2017-07-10T22:23:00Z"/>
                <w:rFonts w:ascii="Calibri" w:eastAsia="Times New Roman" w:hAnsi="Calibri" w:cs="Times New Roman"/>
                <w:color w:val="000000"/>
                <w:sz w:val="18"/>
                <w:szCs w:val="18"/>
                <w:lang w:eastAsia="es-BO"/>
              </w:rPr>
            </w:pPr>
            <w:ins w:id="3596" w:author="Luffi" w:date="2017-07-10T22:23:00Z">
              <w:r>
                <w:rPr>
                  <w:rFonts w:ascii="Calibri" w:eastAsia="Times New Roman" w:hAnsi="Calibri" w:cs="Times New Roman"/>
                  <w:color w:val="000000"/>
                  <w:sz w:val="18"/>
                  <w:szCs w:val="18"/>
                  <w:lang w:eastAsia="es-BO"/>
                </w:rPr>
                <w:t>50</w:t>
              </w:r>
            </w:ins>
          </w:p>
        </w:tc>
        <w:tc>
          <w:tcPr>
            <w:tcW w:w="1071" w:type="dxa"/>
            <w:gridSpan w:val="2"/>
            <w:tcBorders>
              <w:top w:val="nil"/>
              <w:left w:val="nil"/>
              <w:bottom w:val="single" w:sz="4" w:space="0" w:color="auto"/>
              <w:right w:val="single" w:sz="4" w:space="0" w:color="auto"/>
            </w:tcBorders>
            <w:shd w:val="clear" w:color="auto" w:fill="auto"/>
            <w:noWrap/>
            <w:vAlign w:val="center"/>
            <w:hideMark/>
            <w:tcPrChange w:id="3597" w:author="Luffi" w:date="2017-07-10T22:33:00Z">
              <w:tcPr>
                <w:tcW w:w="1064" w:type="dxa"/>
                <w:gridSpan w:val="3"/>
                <w:tcBorders>
                  <w:top w:val="nil"/>
                  <w:left w:val="nil"/>
                  <w:bottom w:val="single" w:sz="4" w:space="0" w:color="auto"/>
                  <w:right w:val="single" w:sz="4" w:space="0" w:color="auto"/>
                </w:tcBorders>
                <w:shd w:val="clear" w:color="auto" w:fill="auto"/>
                <w:noWrap/>
                <w:vAlign w:val="center"/>
                <w:hideMark/>
              </w:tcPr>
            </w:tcPrChange>
          </w:tcPr>
          <w:p w14:paraId="3FC6C9D2" w14:textId="77777777" w:rsidR="00FF7713" w:rsidRPr="007E422C" w:rsidRDefault="00FF7713" w:rsidP="001D4AEB">
            <w:pPr>
              <w:spacing w:after="0" w:line="240" w:lineRule="auto"/>
              <w:ind w:firstLineChars="100" w:firstLine="180"/>
              <w:jc w:val="both"/>
              <w:rPr>
                <w:ins w:id="3598" w:author="Luffi" w:date="2017-07-10T22:23:00Z"/>
                <w:rFonts w:ascii="Calibri" w:eastAsia="Times New Roman" w:hAnsi="Calibri" w:cs="Times New Roman"/>
                <w:color w:val="000000"/>
                <w:sz w:val="18"/>
                <w:szCs w:val="18"/>
                <w:lang w:eastAsia="es-BO"/>
              </w:rPr>
            </w:pPr>
            <w:ins w:id="3599" w:author="Luffi" w:date="2017-07-10T22:23:00Z">
              <w:r>
                <w:rPr>
                  <w:rFonts w:ascii="Calibri" w:eastAsia="Times New Roman" w:hAnsi="Calibri" w:cs="Times New Roman"/>
                  <w:color w:val="000000"/>
                  <w:sz w:val="18"/>
                  <w:szCs w:val="18"/>
                  <w:lang w:eastAsia="es-BO"/>
                </w:rPr>
                <w:t>varchar</w:t>
              </w:r>
            </w:ins>
          </w:p>
        </w:tc>
        <w:tc>
          <w:tcPr>
            <w:tcW w:w="3753" w:type="dxa"/>
            <w:tcBorders>
              <w:top w:val="nil"/>
              <w:left w:val="nil"/>
              <w:bottom w:val="single" w:sz="4" w:space="0" w:color="auto"/>
              <w:right w:val="single" w:sz="4" w:space="0" w:color="auto"/>
            </w:tcBorders>
            <w:shd w:val="clear" w:color="auto" w:fill="auto"/>
            <w:noWrap/>
            <w:vAlign w:val="center"/>
            <w:hideMark/>
            <w:tcPrChange w:id="3600" w:author="Luffi" w:date="2017-07-10T22:33:00Z">
              <w:tcPr>
                <w:tcW w:w="3752" w:type="dxa"/>
                <w:gridSpan w:val="3"/>
                <w:tcBorders>
                  <w:top w:val="nil"/>
                  <w:left w:val="nil"/>
                  <w:bottom w:val="single" w:sz="4" w:space="0" w:color="auto"/>
                  <w:right w:val="single" w:sz="4" w:space="0" w:color="auto"/>
                </w:tcBorders>
                <w:shd w:val="clear" w:color="auto" w:fill="auto"/>
                <w:noWrap/>
                <w:vAlign w:val="center"/>
                <w:hideMark/>
              </w:tcPr>
            </w:tcPrChange>
          </w:tcPr>
          <w:p w14:paraId="48394A17" w14:textId="195393A8" w:rsidR="00FF7713" w:rsidRPr="007E422C" w:rsidRDefault="00FF7713" w:rsidP="001D4AEB">
            <w:pPr>
              <w:spacing w:after="0" w:line="240" w:lineRule="auto"/>
              <w:ind w:firstLineChars="100" w:firstLine="180"/>
              <w:jc w:val="both"/>
              <w:rPr>
                <w:ins w:id="3601" w:author="Luffi" w:date="2017-07-10T22:23:00Z"/>
                <w:rFonts w:ascii="Calibri" w:eastAsia="Times New Roman" w:hAnsi="Calibri" w:cs="Times New Roman"/>
                <w:color w:val="000000"/>
                <w:sz w:val="18"/>
                <w:szCs w:val="18"/>
                <w:lang w:eastAsia="es-BO"/>
              </w:rPr>
            </w:pPr>
            <w:ins w:id="3602" w:author="Luffi" w:date="2017-07-10T22:23:00Z">
              <w:r>
                <w:rPr>
                  <w:rFonts w:ascii="Calibri" w:eastAsia="Times New Roman" w:hAnsi="Calibri" w:cs="Times New Roman"/>
                  <w:color w:val="000000"/>
                  <w:sz w:val="18"/>
                  <w:szCs w:val="18"/>
                  <w:lang w:eastAsia="es-BO"/>
                </w:rPr>
                <w:t>nombre de unidad de medicamentos</w:t>
              </w:r>
            </w:ins>
          </w:p>
        </w:tc>
      </w:tr>
      <w:tr w:rsidR="000908AA" w:rsidRPr="007E422C" w14:paraId="2AF65DD0" w14:textId="77777777" w:rsidTr="000908AA">
        <w:tblPrEx>
          <w:tblPrExChange w:id="3603" w:author="Luffi" w:date="2017-07-10T22:33:00Z">
            <w:tblPrEx>
              <w:tblW w:w="7908" w:type="dxa"/>
            </w:tblPrEx>
          </w:tblPrExChange>
        </w:tblPrEx>
        <w:trPr>
          <w:trHeight w:val="433"/>
          <w:jc w:val="center"/>
          <w:ins w:id="3604" w:author="Luffi" w:date="2017-07-10T22:23:00Z"/>
          <w:trPrChange w:id="3605" w:author="Luffi" w:date="2017-07-10T22:33:00Z">
            <w:trPr>
              <w:gridAfter w:val="0"/>
              <w:trHeight w:val="43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606" w:author="Luffi" w:date="2017-07-10T22:33:00Z">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289664C5" w14:textId="404CF649" w:rsidR="00FF7713" w:rsidRPr="007E422C" w:rsidRDefault="00FF7713" w:rsidP="001D4AEB">
            <w:pPr>
              <w:spacing w:after="0" w:line="240" w:lineRule="auto"/>
              <w:ind w:firstLineChars="100" w:firstLine="180"/>
              <w:jc w:val="both"/>
              <w:rPr>
                <w:ins w:id="3607" w:author="Luffi" w:date="2017-07-10T22:23:00Z"/>
                <w:rFonts w:ascii="Calibri" w:eastAsia="Times New Roman" w:hAnsi="Calibri" w:cs="Times New Roman"/>
                <w:color w:val="000000"/>
                <w:sz w:val="18"/>
                <w:szCs w:val="18"/>
                <w:lang w:eastAsia="es-BO"/>
              </w:rPr>
            </w:pPr>
            <w:ins w:id="3608" w:author="Luffi" w:date="2017-07-10T22:23:00Z">
              <w:r>
                <w:rPr>
                  <w:rFonts w:ascii="Calibri" w:eastAsia="Times New Roman" w:hAnsi="Calibri" w:cs="Times New Roman"/>
                  <w:color w:val="000000"/>
                  <w:sz w:val="18"/>
                  <w:szCs w:val="18"/>
                  <w:lang w:eastAsia="es-BO"/>
                </w:rPr>
                <w:t>cantidad</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609" w:author="Luffi" w:date="2017-07-10T22:33:00Z">
              <w:tcPr>
                <w:tcW w:w="922" w:type="dxa"/>
                <w:gridSpan w:val="3"/>
                <w:tcBorders>
                  <w:top w:val="nil"/>
                  <w:left w:val="nil"/>
                  <w:bottom w:val="single" w:sz="4" w:space="0" w:color="auto"/>
                  <w:right w:val="single" w:sz="4" w:space="0" w:color="auto"/>
                </w:tcBorders>
                <w:shd w:val="clear" w:color="auto" w:fill="auto"/>
                <w:noWrap/>
                <w:vAlign w:val="center"/>
                <w:hideMark/>
              </w:tcPr>
            </w:tcPrChange>
          </w:tcPr>
          <w:p w14:paraId="2CA4A805" w14:textId="008753DC" w:rsidR="00FF7713" w:rsidRPr="007E422C" w:rsidRDefault="00FF7713" w:rsidP="001D4AEB">
            <w:pPr>
              <w:spacing w:after="0" w:line="240" w:lineRule="auto"/>
              <w:ind w:firstLineChars="100" w:firstLine="180"/>
              <w:jc w:val="both"/>
              <w:rPr>
                <w:ins w:id="3610" w:author="Luffi" w:date="2017-07-10T22:23:00Z"/>
                <w:rFonts w:ascii="Calibri" w:eastAsia="Times New Roman" w:hAnsi="Calibri" w:cs="Times New Roman"/>
                <w:color w:val="000000"/>
                <w:sz w:val="18"/>
                <w:szCs w:val="18"/>
                <w:lang w:eastAsia="es-BO"/>
              </w:rPr>
            </w:pPr>
            <w:ins w:id="3611" w:author="Luffi" w:date="2017-07-10T22:23:00Z">
              <w:r>
                <w:rPr>
                  <w:rFonts w:ascii="Calibri" w:eastAsia="Times New Roman" w:hAnsi="Calibri" w:cs="Times New Roman"/>
                  <w:color w:val="000000"/>
                  <w:sz w:val="18"/>
                  <w:szCs w:val="18"/>
                  <w:lang w:eastAsia="es-BO"/>
                </w:rPr>
                <w:t>11</w:t>
              </w:r>
            </w:ins>
          </w:p>
        </w:tc>
        <w:tc>
          <w:tcPr>
            <w:tcW w:w="1071" w:type="dxa"/>
            <w:gridSpan w:val="2"/>
            <w:tcBorders>
              <w:top w:val="nil"/>
              <w:left w:val="nil"/>
              <w:bottom w:val="single" w:sz="4" w:space="0" w:color="auto"/>
              <w:right w:val="single" w:sz="4" w:space="0" w:color="auto"/>
            </w:tcBorders>
            <w:shd w:val="clear" w:color="auto" w:fill="auto"/>
            <w:noWrap/>
            <w:vAlign w:val="center"/>
            <w:hideMark/>
            <w:tcPrChange w:id="3612" w:author="Luffi" w:date="2017-07-10T22:33:00Z">
              <w:tcPr>
                <w:tcW w:w="1064" w:type="dxa"/>
                <w:gridSpan w:val="3"/>
                <w:tcBorders>
                  <w:top w:val="nil"/>
                  <w:left w:val="nil"/>
                  <w:bottom w:val="single" w:sz="4" w:space="0" w:color="auto"/>
                  <w:right w:val="single" w:sz="4" w:space="0" w:color="auto"/>
                </w:tcBorders>
                <w:shd w:val="clear" w:color="auto" w:fill="auto"/>
                <w:noWrap/>
                <w:vAlign w:val="center"/>
                <w:hideMark/>
              </w:tcPr>
            </w:tcPrChange>
          </w:tcPr>
          <w:p w14:paraId="43CE821C" w14:textId="70F0081C" w:rsidR="00FF7713" w:rsidRPr="007E422C" w:rsidRDefault="00FF7713" w:rsidP="001D4AEB">
            <w:pPr>
              <w:spacing w:after="0" w:line="240" w:lineRule="auto"/>
              <w:ind w:firstLineChars="100" w:firstLine="180"/>
              <w:jc w:val="both"/>
              <w:rPr>
                <w:ins w:id="3613" w:author="Luffi" w:date="2017-07-10T22:23:00Z"/>
                <w:rFonts w:ascii="Calibri" w:eastAsia="Times New Roman" w:hAnsi="Calibri" w:cs="Times New Roman"/>
                <w:color w:val="000000"/>
                <w:sz w:val="18"/>
                <w:szCs w:val="18"/>
                <w:lang w:eastAsia="es-BO"/>
              </w:rPr>
            </w:pPr>
            <w:ins w:id="3614" w:author="Luffi" w:date="2017-07-10T22:23:00Z">
              <w:r>
                <w:rPr>
                  <w:rFonts w:ascii="Calibri" w:eastAsia="Times New Roman" w:hAnsi="Calibri" w:cs="Times New Roman"/>
                  <w:color w:val="000000"/>
                  <w:sz w:val="18"/>
                  <w:szCs w:val="18"/>
                  <w:lang w:eastAsia="es-BO"/>
                </w:rPr>
                <w:t>int</w:t>
              </w:r>
            </w:ins>
          </w:p>
        </w:tc>
        <w:tc>
          <w:tcPr>
            <w:tcW w:w="3753" w:type="dxa"/>
            <w:tcBorders>
              <w:top w:val="nil"/>
              <w:left w:val="nil"/>
              <w:bottom w:val="single" w:sz="4" w:space="0" w:color="auto"/>
              <w:right w:val="single" w:sz="4" w:space="0" w:color="auto"/>
            </w:tcBorders>
            <w:shd w:val="clear" w:color="auto" w:fill="auto"/>
            <w:noWrap/>
            <w:vAlign w:val="center"/>
            <w:hideMark/>
            <w:tcPrChange w:id="3615" w:author="Luffi" w:date="2017-07-10T22:33:00Z">
              <w:tcPr>
                <w:tcW w:w="3752" w:type="dxa"/>
                <w:gridSpan w:val="3"/>
                <w:tcBorders>
                  <w:top w:val="nil"/>
                  <w:left w:val="nil"/>
                  <w:bottom w:val="single" w:sz="4" w:space="0" w:color="auto"/>
                  <w:right w:val="single" w:sz="4" w:space="0" w:color="auto"/>
                </w:tcBorders>
                <w:shd w:val="clear" w:color="auto" w:fill="auto"/>
                <w:noWrap/>
                <w:vAlign w:val="center"/>
                <w:hideMark/>
              </w:tcPr>
            </w:tcPrChange>
          </w:tcPr>
          <w:p w14:paraId="64625226" w14:textId="60AAEDB3" w:rsidR="00FF7713" w:rsidRPr="007E422C" w:rsidRDefault="00FF7713" w:rsidP="001D4AEB">
            <w:pPr>
              <w:spacing w:after="0" w:line="240" w:lineRule="auto"/>
              <w:ind w:firstLineChars="100" w:firstLine="180"/>
              <w:jc w:val="both"/>
              <w:rPr>
                <w:ins w:id="3616" w:author="Luffi" w:date="2017-07-10T22:23:00Z"/>
                <w:rFonts w:ascii="Calibri" w:eastAsia="Times New Roman" w:hAnsi="Calibri" w:cs="Times New Roman"/>
                <w:color w:val="000000"/>
                <w:sz w:val="18"/>
                <w:szCs w:val="18"/>
                <w:lang w:eastAsia="es-BO"/>
              </w:rPr>
            </w:pPr>
            <w:ins w:id="3617" w:author="Luffi" w:date="2017-07-10T22:24:00Z">
              <w:r>
                <w:rPr>
                  <w:rFonts w:ascii="Calibri" w:eastAsia="Times New Roman" w:hAnsi="Calibri" w:cs="Times New Roman"/>
                  <w:color w:val="000000"/>
                  <w:sz w:val="18"/>
                  <w:szCs w:val="18"/>
                  <w:lang w:eastAsia="es-BO"/>
                </w:rPr>
                <w:t>cantidad</w:t>
              </w:r>
            </w:ins>
            <w:ins w:id="3618" w:author="Luffi" w:date="2017-07-10T22:23:00Z">
              <w:r>
                <w:rPr>
                  <w:rFonts w:ascii="Calibri" w:eastAsia="Times New Roman" w:hAnsi="Calibri" w:cs="Times New Roman"/>
                  <w:color w:val="000000"/>
                  <w:sz w:val="18"/>
                  <w:szCs w:val="18"/>
                  <w:lang w:eastAsia="es-BO"/>
                </w:rPr>
                <w:t xml:space="preserve"> de medicamentos</w:t>
              </w:r>
            </w:ins>
          </w:p>
        </w:tc>
      </w:tr>
      <w:tr w:rsidR="000908AA" w:rsidRPr="007E422C" w14:paraId="5659E8E1" w14:textId="77777777" w:rsidTr="000908AA">
        <w:tblPrEx>
          <w:tblPrExChange w:id="3619" w:author="Luffi" w:date="2017-07-10T22:33:00Z">
            <w:tblPrEx>
              <w:tblW w:w="7908" w:type="dxa"/>
            </w:tblPrEx>
          </w:tblPrExChange>
        </w:tblPrEx>
        <w:trPr>
          <w:trHeight w:val="433"/>
          <w:jc w:val="center"/>
          <w:ins w:id="3620" w:author="Luffi" w:date="2017-07-10T22:24:00Z"/>
          <w:trPrChange w:id="3621" w:author="Luffi" w:date="2017-07-10T22:33:00Z">
            <w:trPr>
              <w:gridAfter w:val="0"/>
              <w:trHeight w:val="43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622" w:author="Luffi" w:date="2017-07-10T22:33:00Z">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0C5D19E4" w14:textId="77777777" w:rsidR="00FF7713" w:rsidRPr="007E422C" w:rsidRDefault="00FF7713" w:rsidP="001D4AEB">
            <w:pPr>
              <w:spacing w:after="0" w:line="240" w:lineRule="auto"/>
              <w:ind w:firstLineChars="100" w:firstLine="180"/>
              <w:jc w:val="both"/>
              <w:rPr>
                <w:ins w:id="3623" w:author="Luffi" w:date="2017-07-10T22:24:00Z"/>
                <w:rFonts w:ascii="Calibri" w:eastAsia="Times New Roman" w:hAnsi="Calibri" w:cs="Times New Roman"/>
                <w:color w:val="000000"/>
                <w:sz w:val="18"/>
                <w:szCs w:val="18"/>
                <w:lang w:eastAsia="es-BO"/>
              </w:rPr>
            </w:pPr>
            <w:ins w:id="3624" w:author="Luffi" w:date="2017-07-10T22:24:00Z">
              <w:r>
                <w:rPr>
                  <w:rFonts w:ascii="Calibri" w:eastAsia="Times New Roman" w:hAnsi="Calibri" w:cs="Times New Roman"/>
                  <w:color w:val="000000"/>
                  <w:sz w:val="18"/>
                  <w:szCs w:val="18"/>
                  <w:lang w:eastAsia="es-BO"/>
                </w:rPr>
                <w:t>tipo</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625" w:author="Luffi" w:date="2017-07-10T22:33:00Z">
              <w:tcPr>
                <w:tcW w:w="922" w:type="dxa"/>
                <w:gridSpan w:val="3"/>
                <w:tcBorders>
                  <w:top w:val="nil"/>
                  <w:left w:val="nil"/>
                  <w:bottom w:val="single" w:sz="4" w:space="0" w:color="auto"/>
                  <w:right w:val="single" w:sz="4" w:space="0" w:color="auto"/>
                </w:tcBorders>
                <w:shd w:val="clear" w:color="auto" w:fill="auto"/>
                <w:noWrap/>
                <w:vAlign w:val="center"/>
                <w:hideMark/>
              </w:tcPr>
            </w:tcPrChange>
          </w:tcPr>
          <w:p w14:paraId="6AB6F21A" w14:textId="77777777" w:rsidR="00FF7713" w:rsidRPr="007E422C" w:rsidRDefault="00FF7713" w:rsidP="001D4AEB">
            <w:pPr>
              <w:spacing w:after="0" w:line="240" w:lineRule="auto"/>
              <w:ind w:firstLineChars="100" w:firstLine="180"/>
              <w:jc w:val="both"/>
              <w:rPr>
                <w:ins w:id="3626" w:author="Luffi" w:date="2017-07-10T22:24:00Z"/>
                <w:rFonts w:ascii="Calibri" w:eastAsia="Times New Roman" w:hAnsi="Calibri" w:cs="Times New Roman"/>
                <w:color w:val="000000"/>
                <w:sz w:val="18"/>
                <w:szCs w:val="18"/>
                <w:lang w:eastAsia="es-BO"/>
              </w:rPr>
            </w:pPr>
            <w:ins w:id="3627" w:author="Luffi" w:date="2017-07-10T22:24:00Z">
              <w:r>
                <w:rPr>
                  <w:rFonts w:ascii="Calibri" w:eastAsia="Times New Roman" w:hAnsi="Calibri" w:cs="Times New Roman"/>
                  <w:color w:val="000000"/>
                  <w:sz w:val="18"/>
                  <w:szCs w:val="18"/>
                  <w:lang w:eastAsia="es-BO"/>
                </w:rPr>
                <w:t>30</w:t>
              </w:r>
            </w:ins>
          </w:p>
        </w:tc>
        <w:tc>
          <w:tcPr>
            <w:tcW w:w="1071" w:type="dxa"/>
            <w:gridSpan w:val="2"/>
            <w:tcBorders>
              <w:top w:val="nil"/>
              <w:left w:val="nil"/>
              <w:bottom w:val="single" w:sz="4" w:space="0" w:color="auto"/>
              <w:right w:val="single" w:sz="4" w:space="0" w:color="auto"/>
            </w:tcBorders>
            <w:shd w:val="clear" w:color="auto" w:fill="auto"/>
            <w:noWrap/>
            <w:vAlign w:val="center"/>
            <w:hideMark/>
            <w:tcPrChange w:id="3628" w:author="Luffi" w:date="2017-07-10T22:33:00Z">
              <w:tcPr>
                <w:tcW w:w="1064" w:type="dxa"/>
                <w:gridSpan w:val="3"/>
                <w:tcBorders>
                  <w:top w:val="nil"/>
                  <w:left w:val="nil"/>
                  <w:bottom w:val="single" w:sz="4" w:space="0" w:color="auto"/>
                  <w:right w:val="single" w:sz="4" w:space="0" w:color="auto"/>
                </w:tcBorders>
                <w:shd w:val="clear" w:color="auto" w:fill="auto"/>
                <w:noWrap/>
                <w:vAlign w:val="center"/>
                <w:hideMark/>
              </w:tcPr>
            </w:tcPrChange>
          </w:tcPr>
          <w:p w14:paraId="0772CB15" w14:textId="77777777" w:rsidR="00FF7713" w:rsidRPr="007E422C" w:rsidRDefault="00FF7713" w:rsidP="001D4AEB">
            <w:pPr>
              <w:spacing w:after="0" w:line="240" w:lineRule="auto"/>
              <w:ind w:firstLineChars="100" w:firstLine="180"/>
              <w:jc w:val="both"/>
              <w:rPr>
                <w:ins w:id="3629" w:author="Luffi" w:date="2017-07-10T22:24:00Z"/>
                <w:rFonts w:ascii="Calibri" w:eastAsia="Times New Roman" w:hAnsi="Calibri" w:cs="Times New Roman"/>
                <w:color w:val="000000"/>
                <w:sz w:val="18"/>
                <w:szCs w:val="18"/>
                <w:lang w:eastAsia="es-BO"/>
              </w:rPr>
            </w:pPr>
            <w:ins w:id="3630" w:author="Luffi" w:date="2017-07-10T22:24:00Z">
              <w:r>
                <w:rPr>
                  <w:rFonts w:ascii="Calibri" w:eastAsia="Times New Roman" w:hAnsi="Calibri" w:cs="Times New Roman"/>
                  <w:color w:val="000000"/>
                  <w:sz w:val="18"/>
                  <w:szCs w:val="18"/>
                  <w:lang w:eastAsia="es-BO"/>
                </w:rPr>
                <w:t>varchar</w:t>
              </w:r>
            </w:ins>
          </w:p>
        </w:tc>
        <w:tc>
          <w:tcPr>
            <w:tcW w:w="3753" w:type="dxa"/>
            <w:tcBorders>
              <w:top w:val="nil"/>
              <w:left w:val="nil"/>
              <w:bottom w:val="single" w:sz="4" w:space="0" w:color="auto"/>
              <w:right w:val="single" w:sz="4" w:space="0" w:color="auto"/>
            </w:tcBorders>
            <w:shd w:val="clear" w:color="auto" w:fill="auto"/>
            <w:noWrap/>
            <w:vAlign w:val="center"/>
            <w:hideMark/>
            <w:tcPrChange w:id="3631" w:author="Luffi" w:date="2017-07-10T22:33:00Z">
              <w:tcPr>
                <w:tcW w:w="3752" w:type="dxa"/>
                <w:gridSpan w:val="3"/>
                <w:tcBorders>
                  <w:top w:val="nil"/>
                  <w:left w:val="nil"/>
                  <w:bottom w:val="single" w:sz="4" w:space="0" w:color="auto"/>
                  <w:right w:val="single" w:sz="4" w:space="0" w:color="auto"/>
                </w:tcBorders>
                <w:shd w:val="clear" w:color="auto" w:fill="auto"/>
                <w:noWrap/>
                <w:vAlign w:val="center"/>
                <w:hideMark/>
              </w:tcPr>
            </w:tcPrChange>
          </w:tcPr>
          <w:p w14:paraId="59E58CDD" w14:textId="77777777" w:rsidR="00FF7713" w:rsidRPr="007E422C" w:rsidRDefault="00FF7713" w:rsidP="001D4AEB">
            <w:pPr>
              <w:spacing w:after="0" w:line="240" w:lineRule="auto"/>
              <w:ind w:firstLineChars="100" w:firstLine="180"/>
              <w:jc w:val="both"/>
              <w:rPr>
                <w:ins w:id="3632" w:author="Luffi" w:date="2017-07-10T22:24:00Z"/>
                <w:rFonts w:ascii="Calibri" w:eastAsia="Times New Roman" w:hAnsi="Calibri" w:cs="Times New Roman"/>
                <w:color w:val="000000"/>
                <w:sz w:val="18"/>
                <w:szCs w:val="18"/>
                <w:lang w:eastAsia="es-BO"/>
              </w:rPr>
            </w:pPr>
            <w:ins w:id="3633" w:author="Luffi" w:date="2017-07-10T22:24:00Z">
              <w:r>
                <w:rPr>
                  <w:rFonts w:ascii="Calibri" w:eastAsia="Times New Roman" w:hAnsi="Calibri" w:cs="Times New Roman"/>
                  <w:color w:val="000000"/>
                  <w:sz w:val="18"/>
                  <w:szCs w:val="18"/>
                  <w:lang w:eastAsia="es-BO"/>
                </w:rPr>
                <w:t>tipo de medicamentos</w:t>
              </w:r>
            </w:ins>
          </w:p>
        </w:tc>
      </w:tr>
      <w:tr w:rsidR="0056582D" w:rsidRPr="007E422C" w14:paraId="0D8CAF77" w14:textId="77777777" w:rsidTr="000908AA">
        <w:trPr>
          <w:trHeight w:val="433"/>
          <w:jc w:val="center"/>
          <w:trPrChange w:id="3634" w:author="Luffi" w:date="2017-07-10T22:33:00Z">
            <w:trPr>
              <w:trHeight w:val="283"/>
              <w:jc w:val="center"/>
            </w:trPr>
          </w:trPrChange>
        </w:trPr>
        <w:tc>
          <w:tcPr>
            <w:tcW w:w="2170" w:type="dxa"/>
            <w:gridSpan w:val="2"/>
            <w:tcBorders>
              <w:top w:val="nil"/>
              <w:left w:val="single" w:sz="4" w:space="0" w:color="auto"/>
              <w:bottom w:val="single" w:sz="4" w:space="0" w:color="auto"/>
              <w:right w:val="single" w:sz="4" w:space="0" w:color="auto"/>
            </w:tcBorders>
            <w:shd w:val="clear" w:color="auto" w:fill="auto"/>
            <w:noWrap/>
            <w:vAlign w:val="center"/>
            <w:hideMark/>
            <w:tcPrChange w:id="3635" w:author="Luffi" w:date="2017-07-10T22:33:00Z">
              <w:tcPr>
                <w:tcW w:w="1642"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3AEE22F9" w14:textId="310949A5" w:rsidR="0056582D" w:rsidRPr="007E422C" w:rsidRDefault="00FF7713">
            <w:pPr>
              <w:spacing w:after="0" w:line="240" w:lineRule="auto"/>
              <w:ind w:firstLineChars="100" w:firstLine="180"/>
              <w:jc w:val="both"/>
              <w:rPr>
                <w:rFonts w:ascii="Calibri" w:eastAsia="Times New Roman" w:hAnsi="Calibri" w:cs="Times New Roman"/>
                <w:color w:val="000000"/>
                <w:sz w:val="18"/>
                <w:szCs w:val="18"/>
                <w:lang w:eastAsia="es-BO"/>
              </w:rPr>
            </w:pPr>
            <w:ins w:id="3636" w:author="Luffi" w:date="2017-07-10T22:24:00Z">
              <w:r>
                <w:rPr>
                  <w:rFonts w:ascii="Calibri" w:eastAsia="Times New Roman" w:hAnsi="Calibri" w:cs="Times New Roman"/>
                  <w:color w:val="000000"/>
                  <w:sz w:val="18"/>
                  <w:szCs w:val="18"/>
                  <w:lang w:eastAsia="es-BO"/>
                </w:rPr>
                <w:t>indicaciones</w:t>
              </w:r>
            </w:ins>
            <w:del w:id="3637" w:author="Luffi" w:date="2017-07-10T22:22:00Z">
              <w:r w:rsidR="0056582D" w:rsidDel="00FF7713">
                <w:rPr>
                  <w:rFonts w:ascii="Calibri" w:eastAsia="Times New Roman" w:hAnsi="Calibri" w:cs="Times New Roman"/>
                  <w:color w:val="000000"/>
                  <w:sz w:val="18"/>
                  <w:szCs w:val="18"/>
                  <w:lang w:eastAsia="es-BO"/>
                </w:rPr>
                <w:delText>Id_consulta</w:delText>
              </w:r>
            </w:del>
          </w:p>
        </w:tc>
        <w:tc>
          <w:tcPr>
            <w:tcW w:w="928" w:type="dxa"/>
            <w:gridSpan w:val="2"/>
            <w:tcBorders>
              <w:top w:val="nil"/>
              <w:left w:val="nil"/>
              <w:bottom w:val="single" w:sz="4" w:space="0" w:color="auto"/>
              <w:right w:val="single" w:sz="4" w:space="0" w:color="auto"/>
            </w:tcBorders>
            <w:shd w:val="clear" w:color="auto" w:fill="auto"/>
            <w:noWrap/>
            <w:vAlign w:val="center"/>
            <w:hideMark/>
            <w:tcPrChange w:id="3638" w:author="Luffi" w:date="2017-07-10T22:33:00Z">
              <w:tcPr>
                <w:tcW w:w="928" w:type="dxa"/>
                <w:gridSpan w:val="3"/>
                <w:tcBorders>
                  <w:top w:val="nil"/>
                  <w:left w:val="nil"/>
                  <w:bottom w:val="single" w:sz="4" w:space="0" w:color="auto"/>
                  <w:right w:val="single" w:sz="4" w:space="0" w:color="auto"/>
                </w:tcBorders>
                <w:shd w:val="clear" w:color="auto" w:fill="auto"/>
                <w:noWrap/>
                <w:vAlign w:val="center"/>
                <w:hideMark/>
              </w:tcPr>
            </w:tcPrChange>
          </w:tcPr>
          <w:p w14:paraId="5CC083B2" w14:textId="79919ACE" w:rsidR="0056582D" w:rsidRPr="007E422C" w:rsidRDefault="0056582D">
            <w:pPr>
              <w:spacing w:after="0" w:line="240" w:lineRule="auto"/>
              <w:ind w:firstLineChars="100" w:firstLine="180"/>
              <w:jc w:val="both"/>
              <w:rPr>
                <w:rFonts w:ascii="Calibri" w:eastAsia="Times New Roman" w:hAnsi="Calibri" w:cs="Times New Roman"/>
                <w:color w:val="000000"/>
                <w:sz w:val="18"/>
                <w:szCs w:val="18"/>
                <w:lang w:eastAsia="es-BO"/>
              </w:rPr>
            </w:pPr>
            <w:del w:id="3639" w:author="Luffi" w:date="2017-07-10T22:22:00Z">
              <w:r w:rsidDel="00FF7713">
                <w:rPr>
                  <w:rFonts w:ascii="Calibri" w:eastAsia="Times New Roman" w:hAnsi="Calibri" w:cs="Times New Roman"/>
                  <w:color w:val="000000"/>
                  <w:sz w:val="18"/>
                  <w:szCs w:val="18"/>
                  <w:lang w:eastAsia="es-BO"/>
                </w:rPr>
                <w:delText>11</w:delText>
              </w:r>
            </w:del>
            <w:ins w:id="3640" w:author="Luffi" w:date="2017-07-10T22:24:00Z">
              <w:r w:rsidR="00FF7713">
                <w:rPr>
                  <w:rFonts w:ascii="Calibri" w:eastAsia="Times New Roman" w:hAnsi="Calibri" w:cs="Times New Roman"/>
                  <w:color w:val="000000"/>
                  <w:sz w:val="18"/>
                  <w:szCs w:val="18"/>
                  <w:lang w:eastAsia="es-BO"/>
                </w:rPr>
                <w:t>30</w:t>
              </w:r>
            </w:ins>
            <w:ins w:id="3641" w:author="Luffi" w:date="2017-07-10T22:22:00Z">
              <w:r w:rsidR="00FF7713">
                <w:rPr>
                  <w:rFonts w:ascii="Calibri" w:eastAsia="Times New Roman" w:hAnsi="Calibri" w:cs="Times New Roman"/>
                  <w:color w:val="000000"/>
                  <w:sz w:val="18"/>
                  <w:szCs w:val="18"/>
                  <w:lang w:eastAsia="es-BO"/>
                </w:rPr>
                <w:t>0</w:t>
              </w:r>
            </w:ins>
          </w:p>
        </w:tc>
        <w:tc>
          <w:tcPr>
            <w:tcW w:w="1071" w:type="dxa"/>
            <w:gridSpan w:val="2"/>
            <w:tcBorders>
              <w:top w:val="nil"/>
              <w:left w:val="nil"/>
              <w:bottom w:val="single" w:sz="4" w:space="0" w:color="auto"/>
              <w:right w:val="single" w:sz="4" w:space="0" w:color="auto"/>
            </w:tcBorders>
            <w:shd w:val="clear" w:color="auto" w:fill="auto"/>
            <w:noWrap/>
            <w:vAlign w:val="center"/>
            <w:hideMark/>
            <w:tcPrChange w:id="3642" w:author="Luffi" w:date="2017-07-10T22:33:00Z">
              <w:tcPr>
                <w:tcW w:w="1002" w:type="dxa"/>
                <w:gridSpan w:val="3"/>
                <w:tcBorders>
                  <w:top w:val="nil"/>
                  <w:left w:val="nil"/>
                  <w:bottom w:val="single" w:sz="4" w:space="0" w:color="auto"/>
                  <w:right w:val="single" w:sz="4" w:space="0" w:color="auto"/>
                </w:tcBorders>
                <w:shd w:val="clear" w:color="auto" w:fill="auto"/>
                <w:noWrap/>
                <w:vAlign w:val="center"/>
                <w:hideMark/>
              </w:tcPr>
            </w:tcPrChange>
          </w:tcPr>
          <w:p w14:paraId="60892A50" w14:textId="4EFA75F3"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del w:id="3643" w:author="Luffi" w:date="2017-07-10T22:22:00Z">
              <w:r w:rsidDel="00FF7713">
                <w:rPr>
                  <w:rFonts w:ascii="Calibri" w:eastAsia="Times New Roman" w:hAnsi="Calibri" w:cs="Times New Roman"/>
                  <w:color w:val="000000"/>
                  <w:sz w:val="18"/>
                  <w:szCs w:val="18"/>
                  <w:lang w:eastAsia="es-BO"/>
                </w:rPr>
                <w:delText>Int</w:delText>
              </w:r>
            </w:del>
            <w:ins w:id="3644" w:author="Luffi" w:date="2017-07-10T22:22:00Z">
              <w:r w:rsidR="00FF7713">
                <w:rPr>
                  <w:rFonts w:ascii="Calibri" w:eastAsia="Times New Roman" w:hAnsi="Calibri" w:cs="Times New Roman"/>
                  <w:color w:val="000000"/>
                  <w:sz w:val="18"/>
                  <w:szCs w:val="18"/>
                  <w:lang w:eastAsia="es-BO"/>
                </w:rPr>
                <w:t>varchar</w:t>
              </w:r>
            </w:ins>
          </w:p>
        </w:tc>
        <w:tc>
          <w:tcPr>
            <w:tcW w:w="3753" w:type="dxa"/>
            <w:tcBorders>
              <w:top w:val="nil"/>
              <w:left w:val="nil"/>
              <w:bottom w:val="single" w:sz="4" w:space="0" w:color="auto"/>
              <w:right w:val="single" w:sz="4" w:space="0" w:color="auto"/>
            </w:tcBorders>
            <w:shd w:val="clear" w:color="auto" w:fill="auto"/>
            <w:noWrap/>
            <w:vAlign w:val="center"/>
            <w:hideMark/>
            <w:tcPrChange w:id="3645" w:author="Luffi" w:date="2017-07-10T22:33:00Z">
              <w:tcPr>
                <w:tcW w:w="4350" w:type="dxa"/>
                <w:gridSpan w:val="5"/>
                <w:tcBorders>
                  <w:top w:val="nil"/>
                  <w:left w:val="nil"/>
                  <w:bottom w:val="single" w:sz="4" w:space="0" w:color="auto"/>
                  <w:right w:val="single" w:sz="4" w:space="0" w:color="auto"/>
                </w:tcBorders>
                <w:shd w:val="clear" w:color="auto" w:fill="auto"/>
                <w:noWrap/>
                <w:vAlign w:val="center"/>
                <w:hideMark/>
              </w:tcPr>
            </w:tcPrChange>
          </w:tcPr>
          <w:p w14:paraId="0929396D" w14:textId="0AA49FAA" w:rsidR="0056582D" w:rsidRPr="007E422C" w:rsidRDefault="0056582D">
            <w:pPr>
              <w:spacing w:after="0" w:line="240" w:lineRule="auto"/>
              <w:ind w:firstLineChars="100" w:firstLine="180"/>
              <w:jc w:val="both"/>
              <w:rPr>
                <w:rFonts w:ascii="Calibri" w:eastAsia="Times New Roman" w:hAnsi="Calibri" w:cs="Times New Roman"/>
                <w:color w:val="000000"/>
                <w:sz w:val="18"/>
                <w:szCs w:val="18"/>
                <w:lang w:eastAsia="es-BO"/>
              </w:rPr>
            </w:pPr>
            <w:del w:id="3646" w:author="Luffi" w:date="2017-07-10T22:22:00Z">
              <w:r w:rsidDel="00FF7713">
                <w:rPr>
                  <w:rFonts w:ascii="Calibri" w:eastAsia="Times New Roman" w:hAnsi="Calibri" w:cs="Times New Roman"/>
                  <w:color w:val="000000"/>
                  <w:sz w:val="18"/>
                  <w:szCs w:val="18"/>
                  <w:lang w:eastAsia="es-BO"/>
                </w:rPr>
                <w:delText>Id consulta de la tabla consultas</w:delText>
              </w:r>
            </w:del>
            <w:ins w:id="3647" w:author="Luffi" w:date="2017-07-10T22:24:00Z">
              <w:r w:rsidR="00FF7713">
                <w:rPr>
                  <w:rFonts w:ascii="Calibri" w:eastAsia="Times New Roman" w:hAnsi="Calibri" w:cs="Times New Roman"/>
                  <w:color w:val="000000"/>
                  <w:sz w:val="18"/>
                  <w:szCs w:val="18"/>
                  <w:lang w:eastAsia="es-BO"/>
                </w:rPr>
                <w:t>indicaciones para el</w:t>
              </w:r>
            </w:ins>
            <w:ins w:id="3648" w:author="Luffi" w:date="2017-07-10T22:22:00Z">
              <w:r w:rsidR="00FF7713">
                <w:rPr>
                  <w:rFonts w:ascii="Calibri" w:eastAsia="Times New Roman" w:hAnsi="Calibri" w:cs="Times New Roman"/>
                  <w:color w:val="000000"/>
                  <w:sz w:val="18"/>
                  <w:szCs w:val="18"/>
                  <w:lang w:eastAsia="es-BO"/>
                </w:rPr>
                <w:t xml:space="preserve"> medicamento</w:t>
              </w:r>
            </w:ins>
          </w:p>
        </w:tc>
      </w:tr>
      <w:tr w:rsidR="000908AA" w:rsidRPr="007E422C" w14:paraId="0C77F401" w14:textId="77777777" w:rsidTr="000908AA">
        <w:trPr>
          <w:trHeight w:val="283"/>
          <w:jc w:val="center"/>
          <w:ins w:id="3649" w:author="Luffi" w:date="2017-07-10T22:27:00Z"/>
          <w:trPrChange w:id="3650" w:author="Luffi" w:date="2017-07-10T22:33:00Z">
            <w:trPr>
              <w:gridAfter w:val="0"/>
              <w:wAfter w:w="14" w:type="dxa"/>
              <w:trHeight w:val="283"/>
              <w:jc w:val="center"/>
            </w:trPr>
          </w:trPrChange>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651" w:author="Luffi" w:date="2017-07-10T22:33: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640C69FB" w14:textId="77777777" w:rsidR="000908AA" w:rsidRPr="007E422C" w:rsidRDefault="000908AA" w:rsidP="001D4AEB">
            <w:pPr>
              <w:spacing w:after="0" w:line="240" w:lineRule="auto"/>
              <w:ind w:firstLineChars="100" w:firstLine="181"/>
              <w:jc w:val="both"/>
              <w:rPr>
                <w:ins w:id="3652" w:author="Luffi" w:date="2017-07-10T22:27:00Z"/>
                <w:rFonts w:ascii="Calibri" w:eastAsia="Times New Roman" w:hAnsi="Calibri" w:cs="Times New Roman"/>
                <w:b/>
                <w:color w:val="000000"/>
                <w:sz w:val="18"/>
                <w:szCs w:val="18"/>
                <w:lang w:eastAsia="es-BO"/>
              </w:rPr>
            </w:pPr>
            <w:ins w:id="3653" w:author="Luffi" w:date="2017-07-10T22:27:00Z">
              <w:r w:rsidRPr="007E422C">
                <w:rPr>
                  <w:rFonts w:ascii="Calibri" w:eastAsia="Times New Roman" w:hAnsi="Calibri" w:cs="Times New Roman"/>
                  <w:b/>
                  <w:color w:val="000000"/>
                  <w:sz w:val="18"/>
                  <w:szCs w:val="18"/>
                  <w:lang w:eastAsia="es-BO"/>
                </w:rPr>
                <w:lastRenderedPageBreak/>
                <w:t>Nombre de tabla</w:t>
              </w:r>
            </w:ins>
          </w:p>
        </w:tc>
        <w:tc>
          <w:tcPr>
            <w:tcW w:w="6280" w:type="dxa"/>
            <w:gridSpan w:val="6"/>
            <w:tcBorders>
              <w:top w:val="single" w:sz="4" w:space="0" w:color="auto"/>
              <w:left w:val="nil"/>
              <w:bottom w:val="single" w:sz="4" w:space="0" w:color="auto"/>
              <w:right w:val="single" w:sz="4" w:space="0" w:color="auto"/>
            </w:tcBorders>
            <w:shd w:val="clear" w:color="auto" w:fill="auto"/>
            <w:noWrap/>
            <w:vAlign w:val="center"/>
            <w:hideMark/>
            <w:tcPrChange w:id="3654" w:author="Luffi" w:date="2017-07-10T22:33:00Z">
              <w:tcPr>
                <w:tcW w:w="6266" w:type="dxa"/>
                <w:gridSpan w:val="9"/>
                <w:tcBorders>
                  <w:top w:val="single" w:sz="4" w:space="0" w:color="auto"/>
                  <w:left w:val="nil"/>
                  <w:bottom w:val="single" w:sz="4" w:space="0" w:color="auto"/>
                  <w:right w:val="single" w:sz="4" w:space="0" w:color="auto"/>
                </w:tcBorders>
                <w:shd w:val="clear" w:color="auto" w:fill="auto"/>
                <w:noWrap/>
                <w:vAlign w:val="center"/>
                <w:hideMark/>
              </w:tcPr>
            </w:tcPrChange>
          </w:tcPr>
          <w:p w14:paraId="4B4AB7BF" w14:textId="03ED4828" w:rsidR="000908AA" w:rsidRPr="007E422C" w:rsidRDefault="000908AA" w:rsidP="001D4AEB">
            <w:pPr>
              <w:spacing w:after="0" w:line="240" w:lineRule="auto"/>
              <w:jc w:val="both"/>
              <w:rPr>
                <w:ins w:id="3655" w:author="Luffi" w:date="2017-07-10T22:27:00Z"/>
                <w:rFonts w:ascii="Calibri" w:eastAsia="Times New Roman" w:hAnsi="Calibri" w:cs="Times New Roman"/>
                <w:color w:val="000000"/>
                <w:sz w:val="18"/>
                <w:szCs w:val="18"/>
                <w:lang w:eastAsia="es-BO"/>
              </w:rPr>
            </w:pPr>
            <w:ins w:id="3656" w:author="Luffi" w:date="2017-07-10T22:27:00Z">
              <w:r>
                <w:rPr>
                  <w:rFonts w:ascii="Calibri" w:eastAsia="Times New Roman" w:hAnsi="Calibri" w:cs="Times New Roman"/>
                  <w:color w:val="000000"/>
                  <w:sz w:val="18"/>
                  <w:szCs w:val="18"/>
                  <w:lang w:eastAsia="es-BO"/>
                </w:rPr>
                <w:t>rece_consul</w:t>
              </w:r>
            </w:ins>
          </w:p>
        </w:tc>
      </w:tr>
      <w:tr w:rsidR="000908AA" w:rsidRPr="007E422C" w14:paraId="453B6046" w14:textId="77777777" w:rsidTr="000908AA">
        <w:trPr>
          <w:trHeight w:val="283"/>
          <w:jc w:val="center"/>
          <w:ins w:id="3657" w:author="Luffi" w:date="2017-07-10T22:27:00Z"/>
          <w:trPrChange w:id="3658" w:author="Luffi" w:date="2017-07-10T22:33:00Z">
            <w:trPr>
              <w:gridAfter w:val="0"/>
              <w:wAfter w:w="14" w:type="dxa"/>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659" w:author="Luffi" w:date="2017-07-10T22:33: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70D88721" w14:textId="77777777" w:rsidR="000908AA" w:rsidRPr="007E422C" w:rsidRDefault="000908AA" w:rsidP="001D4AEB">
            <w:pPr>
              <w:spacing w:after="0" w:line="240" w:lineRule="auto"/>
              <w:ind w:firstLineChars="100" w:firstLine="181"/>
              <w:jc w:val="both"/>
              <w:rPr>
                <w:ins w:id="3660" w:author="Luffi" w:date="2017-07-10T22:27:00Z"/>
                <w:rFonts w:ascii="Calibri" w:eastAsia="Times New Roman" w:hAnsi="Calibri" w:cs="Times New Roman"/>
                <w:b/>
                <w:color w:val="000000"/>
                <w:sz w:val="18"/>
                <w:szCs w:val="18"/>
                <w:lang w:eastAsia="es-BO"/>
              </w:rPr>
            </w:pPr>
            <w:ins w:id="3661" w:author="Luffi" w:date="2017-07-10T22:27:00Z">
              <w:r w:rsidRPr="007E422C">
                <w:rPr>
                  <w:rFonts w:ascii="Calibri" w:eastAsia="Times New Roman" w:hAnsi="Calibri" w:cs="Times New Roman"/>
                  <w:b/>
                  <w:color w:val="000000"/>
                  <w:sz w:val="18"/>
                  <w:szCs w:val="18"/>
                  <w:lang w:eastAsia="es-BO"/>
                </w:rPr>
                <w:t>Descripción</w:t>
              </w:r>
            </w:ins>
          </w:p>
        </w:tc>
        <w:tc>
          <w:tcPr>
            <w:tcW w:w="6280" w:type="dxa"/>
            <w:gridSpan w:val="6"/>
            <w:tcBorders>
              <w:top w:val="single" w:sz="4" w:space="0" w:color="auto"/>
              <w:left w:val="nil"/>
              <w:bottom w:val="single" w:sz="4" w:space="0" w:color="auto"/>
              <w:right w:val="single" w:sz="4" w:space="0" w:color="auto"/>
            </w:tcBorders>
            <w:shd w:val="clear" w:color="auto" w:fill="auto"/>
            <w:noWrap/>
            <w:vAlign w:val="center"/>
            <w:hideMark/>
            <w:tcPrChange w:id="3662" w:author="Luffi" w:date="2017-07-10T22:33:00Z">
              <w:tcPr>
                <w:tcW w:w="6266" w:type="dxa"/>
                <w:gridSpan w:val="9"/>
                <w:tcBorders>
                  <w:top w:val="single" w:sz="4" w:space="0" w:color="auto"/>
                  <w:left w:val="nil"/>
                  <w:bottom w:val="single" w:sz="4" w:space="0" w:color="auto"/>
                  <w:right w:val="single" w:sz="4" w:space="0" w:color="auto"/>
                </w:tcBorders>
                <w:shd w:val="clear" w:color="auto" w:fill="auto"/>
                <w:noWrap/>
                <w:vAlign w:val="center"/>
                <w:hideMark/>
              </w:tcPr>
            </w:tcPrChange>
          </w:tcPr>
          <w:p w14:paraId="3DC4E2BE" w14:textId="30337A84" w:rsidR="000908AA" w:rsidRPr="007E422C" w:rsidRDefault="000908AA" w:rsidP="001D4AEB">
            <w:pPr>
              <w:spacing w:after="0" w:line="240" w:lineRule="auto"/>
              <w:jc w:val="both"/>
              <w:rPr>
                <w:ins w:id="3663" w:author="Luffi" w:date="2017-07-10T22:27:00Z"/>
                <w:rFonts w:ascii="Calibri" w:eastAsia="Times New Roman" w:hAnsi="Calibri" w:cs="Times New Roman"/>
                <w:color w:val="000000"/>
                <w:sz w:val="18"/>
                <w:szCs w:val="18"/>
                <w:lang w:eastAsia="es-BO"/>
              </w:rPr>
            </w:pPr>
            <w:ins w:id="3664" w:author="Luffi" w:date="2017-07-10T22:27:00Z">
              <w:r>
                <w:rPr>
                  <w:rFonts w:ascii="Calibri" w:eastAsia="Times New Roman" w:hAnsi="Calibri" w:cs="Times New Roman"/>
                  <w:color w:val="000000"/>
                  <w:sz w:val="18"/>
                  <w:szCs w:val="18"/>
                  <w:lang w:eastAsia="es-BO"/>
                </w:rPr>
                <w:t>La tabla intermedia entre recetas y consultas</w:t>
              </w:r>
            </w:ins>
          </w:p>
        </w:tc>
      </w:tr>
      <w:tr w:rsidR="000908AA" w:rsidRPr="007E422C" w14:paraId="1C472008" w14:textId="77777777" w:rsidTr="000908AA">
        <w:trPr>
          <w:trHeight w:val="283"/>
          <w:jc w:val="center"/>
          <w:ins w:id="3665" w:author="Luffi" w:date="2017-07-10T22:27:00Z"/>
          <w:trPrChange w:id="3666" w:author="Luffi" w:date="2017-07-10T22:33:00Z">
            <w:trPr>
              <w:gridAfter w:val="0"/>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667" w:author="Luffi" w:date="2017-07-10T22:33: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11E941B0" w14:textId="77777777" w:rsidR="000908AA" w:rsidRPr="007E422C" w:rsidRDefault="000908AA" w:rsidP="001D4AEB">
            <w:pPr>
              <w:spacing w:after="0" w:line="240" w:lineRule="auto"/>
              <w:ind w:firstLineChars="100" w:firstLine="181"/>
              <w:jc w:val="both"/>
              <w:rPr>
                <w:ins w:id="3668" w:author="Luffi" w:date="2017-07-10T22:27:00Z"/>
                <w:rFonts w:ascii="Calibri" w:eastAsia="Times New Roman" w:hAnsi="Calibri" w:cs="Times New Roman"/>
                <w:b/>
                <w:color w:val="000000"/>
                <w:sz w:val="18"/>
                <w:szCs w:val="18"/>
                <w:lang w:eastAsia="es-BO"/>
              </w:rPr>
            </w:pPr>
            <w:ins w:id="3669" w:author="Luffi" w:date="2017-07-10T22:27:00Z">
              <w:r w:rsidRPr="007E422C">
                <w:rPr>
                  <w:rFonts w:ascii="Calibri" w:eastAsia="Times New Roman" w:hAnsi="Calibri" w:cs="Times New Roman"/>
                  <w:b/>
                  <w:color w:val="000000"/>
                  <w:sz w:val="18"/>
                  <w:szCs w:val="18"/>
                  <w:lang w:eastAsia="es-BO"/>
                </w:rPr>
                <w:t>Campo</w:t>
              </w:r>
            </w:ins>
          </w:p>
        </w:tc>
        <w:tc>
          <w:tcPr>
            <w:tcW w:w="928" w:type="dxa"/>
            <w:gridSpan w:val="2"/>
            <w:tcBorders>
              <w:top w:val="nil"/>
              <w:left w:val="nil"/>
              <w:bottom w:val="single" w:sz="4" w:space="0" w:color="auto"/>
              <w:right w:val="single" w:sz="4" w:space="0" w:color="auto"/>
            </w:tcBorders>
            <w:shd w:val="clear" w:color="auto" w:fill="E7E6E6" w:themeFill="background2"/>
            <w:noWrap/>
            <w:vAlign w:val="center"/>
            <w:hideMark/>
            <w:tcPrChange w:id="3670" w:author="Luffi" w:date="2017-07-10T22:33:00Z">
              <w:tcPr>
                <w:tcW w:w="928" w:type="dxa"/>
                <w:gridSpan w:val="3"/>
                <w:tcBorders>
                  <w:top w:val="nil"/>
                  <w:left w:val="nil"/>
                  <w:bottom w:val="single" w:sz="4" w:space="0" w:color="auto"/>
                  <w:right w:val="single" w:sz="4" w:space="0" w:color="auto"/>
                </w:tcBorders>
                <w:shd w:val="clear" w:color="auto" w:fill="E7E6E6" w:themeFill="background2"/>
                <w:noWrap/>
                <w:vAlign w:val="center"/>
                <w:hideMark/>
              </w:tcPr>
            </w:tcPrChange>
          </w:tcPr>
          <w:p w14:paraId="3C89B1C3" w14:textId="77777777" w:rsidR="000908AA" w:rsidRPr="007E422C" w:rsidRDefault="000908AA" w:rsidP="001D4AEB">
            <w:pPr>
              <w:spacing w:after="0" w:line="240" w:lineRule="auto"/>
              <w:ind w:firstLineChars="100" w:firstLine="181"/>
              <w:jc w:val="both"/>
              <w:rPr>
                <w:ins w:id="3671" w:author="Luffi" w:date="2017-07-10T22:27:00Z"/>
                <w:rFonts w:ascii="Calibri" w:eastAsia="Times New Roman" w:hAnsi="Calibri" w:cs="Times New Roman"/>
                <w:b/>
                <w:color w:val="000000"/>
                <w:sz w:val="18"/>
                <w:szCs w:val="18"/>
                <w:lang w:eastAsia="es-BO"/>
              </w:rPr>
            </w:pPr>
            <w:ins w:id="3672" w:author="Luffi" w:date="2017-07-10T22:27:00Z">
              <w:r w:rsidRPr="007E422C">
                <w:rPr>
                  <w:rFonts w:ascii="Calibri" w:eastAsia="Times New Roman" w:hAnsi="Calibri" w:cs="Times New Roman"/>
                  <w:b/>
                  <w:color w:val="000000"/>
                  <w:sz w:val="18"/>
                  <w:szCs w:val="18"/>
                  <w:lang w:eastAsia="es-BO"/>
                </w:rPr>
                <w:t>Tamaño</w:t>
              </w:r>
            </w:ins>
          </w:p>
        </w:tc>
        <w:tc>
          <w:tcPr>
            <w:tcW w:w="1002" w:type="dxa"/>
            <w:gridSpan w:val="2"/>
            <w:tcBorders>
              <w:top w:val="nil"/>
              <w:left w:val="nil"/>
              <w:bottom w:val="single" w:sz="4" w:space="0" w:color="auto"/>
              <w:right w:val="single" w:sz="4" w:space="0" w:color="auto"/>
            </w:tcBorders>
            <w:shd w:val="clear" w:color="auto" w:fill="E7E6E6" w:themeFill="background2"/>
            <w:noWrap/>
            <w:vAlign w:val="center"/>
            <w:hideMark/>
            <w:tcPrChange w:id="3673" w:author="Luffi" w:date="2017-07-10T22:33:00Z">
              <w:tcPr>
                <w:tcW w:w="1002" w:type="dxa"/>
                <w:gridSpan w:val="3"/>
                <w:tcBorders>
                  <w:top w:val="nil"/>
                  <w:left w:val="nil"/>
                  <w:bottom w:val="single" w:sz="4" w:space="0" w:color="auto"/>
                  <w:right w:val="single" w:sz="4" w:space="0" w:color="auto"/>
                </w:tcBorders>
                <w:shd w:val="clear" w:color="auto" w:fill="E7E6E6" w:themeFill="background2"/>
                <w:noWrap/>
                <w:vAlign w:val="center"/>
                <w:hideMark/>
              </w:tcPr>
            </w:tcPrChange>
          </w:tcPr>
          <w:p w14:paraId="097561DB" w14:textId="77777777" w:rsidR="000908AA" w:rsidRDefault="000908AA" w:rsidP="001D4AEB">
            <w:pPr>
              <w:spacing w:after="0" w:line="240" w:lineRule="auto"/>
              <w:ind w:firstLineChars="100" w:firstLine="181"/>
              <w:jc w:val="both"/>
              <w:rPr>
                <w:ins w:id="3674" w:author="Luffi" w:date="2017-07-10T22:27:00Z"/>
                <w:rFonts w:ascii="Calibri" w:eastAsia="Times New Roman" w:hAnsi="Calibri" w:cs="Times New Roman"/>
                <w:b/>
                <w:color w:val="000000"/>
                <w:sz w:val="18"/>
                <w:szCs w:val="18"/>
                <w:lang w:eastAsia="es-BO"/>
              </w:rPr>
            </w:pPr>
            <w:ins w:id="3675" w:author="Luffi" w:date="2017-07-10T22:27:00Z">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ins>
          </w:p>
          <w:p w14:paraId="7737C421" w14:textId="77777777" w:rsidR="000908AA" w:rsidRPr="007E422C" w:rsidRDefault="000908AA" w:rsidP="001D4AEB">
            <w:pPr>
              <w:spacing w:after="0" w:line="240" w:lineRule="auto"/>
              <w:ind w:firstLineChars="100" w:firstLine="181"/>
              <w:jc w:val="both"/>
              <w:rPr>
                <w:ins w:id="3676" w:author="Luffi" w:date="2017-07-10T22:27:00Z"/>
                <w:rFonts w:ascii="Calibri" w:eastAsia="Times New Roman" w:hAnsi="Calibri" w:cs="Times New Roman"/>
                <w:b/>
                <w:color w:val="000000"/>
                <w:sz w:val="18"/>
                <w:szCs w:val="18"/>
                <w:lang w:eastAsia="es-BO"/>
              </w:rPr>
            </w:pPr>
            <w:ins w:id="3677" w:author="Luffi" w:date="2017-07-10T22:27:00Z">
              <w:r w:rsidRPr="007E422C">
                <w:rPr>
                  <w:rFonts w:ascii="Calibri" w:eastAsia="Times New Roman" w:hAnsi="Calibri" w:cs="Times New Roman"/>
                  <w:b/>
                  <w:color w:val="000000"/>
                  <w:sz w:val="18"/>
                  <w:szCs w:val="18"/>
                  <w:lang w:eastAsia="es-BO"/>
                </w:rPr>
                <w:t>dato</w:t>
              </w:r>
            </w:ins>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Change w:id="3678" w:author="Luffi" w:date="2017-07-10T22:33:00Z">
              <w:tcPr>
                <w:tcW w:w="4350" w:type="dxa"/>
                <w:gridSpan w:val="5"/>
                <w:tcBorders>
                  <w:top w:val="nil"/>
                  <w:left w:val="nil"/>
                  <w:bottom w:val="single" w:sz="4" w:space="0" w:color="auto"/>
                  <w:right w:val="single" w:sz="4" w:space="0" w:color="auto"/>
                </w:tcBorders>
                <w:shd w:val="clear" w:color="auto" w:fill="E7E6E6" w:themeFill="background2"/>
                <w:noWrap/>
                <w:vAlign w:val="center"/>
                <w:hideMark/>
              </w:tcPr>
            </w:tcPrChange>
          </w:tcPr>
          <w:p w14:paraId="316C2152" w14:textId="77777777" w:rsidR="000908AA" w:rsidRPr="007E422C" w:rsidRDefault="000908AA" w:rsidP="001D4AEB">
            <w:pPr>
              <w:spacing w:after="0" w:line="240" w:lineRule="auto"/>
              <w:ind w:firstLineChars="100" w:firstLine="181"/>
              <w:jc w:val="both"/>
              <w:rPr>
                <w:ins w:id="3679" w:author="Luffi" w:date="2017-07-10T22:27:00Z"/>
                <w:rFonts w:ascii="Calibri" w:eastAsia="Times New Roman" w:hAnsi="Calibri" w:cs="Times New Roman"/>
                <w:b/>
                <w:color w:val="000000"/>
                <w:sz w:val="18"/>
                <w:szCs w:val="18"/>
                <w:lang w:eastAsia="es-BO"/>
              </w:rPr>
            </w:pPr>
            <w:ins w:id="3680" w:author="Luffi" w:date="2017-07-10T22:27:00Z">
              <w:r w:rsidRPr="007E422C">
                <w:rPr>
                  <w:rFonts w:ascii="Calibri" w:eastAsia="Times New Roman" w:hAnsi="Calibri" w:cs="Times New Roman"/>
                  <w:b/>
                  <w:color w:val="000000"/>
                  <w:sz w:val="18"/>
                  <w:szCs w:val="18"/>
                  <w:lang w:eastAsia="es-BO"/>
                </w:rPr>
                <w:t>Descripción</w:t>
              </w:r>
            </w:ins>
          </w:p>
        </w:tc>
      </w:tr>
      <w:tr w:rsidR="000908AA" w:rsidRPr="007E422C" w14:paraId="00ADB8B3" w14:textId="77777777" w:rsidTr="000908AA">
        <w:trPr>
          <w:trHeight w:val="283"/>
          <w:jc w:val="center"/>
          <w:ins w:id="3681" w:author="Luffi" w:date="2017-07-10T22:27:00Z"/>
          <w:trPrChange w:id="3682" w:author="Luffi" w:date="2017-07-10T22:33:00Z">
            <w:trPr>
              <w:gridAfter w:val="0"/>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683"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A49331" w14:textId="380CDFE4" w:rsidR="000908AA" w:rsidRPr="007E422C" w:rsidRDefault="000908AA" w:rsidP="001D4AEB">
            <w:pPr>
              <w:spacing w:after="0" w:line="240" w:lineRule="auto"/>
              <w:ind w:firstLineChars="100" w:firstLine="180"/>
              <w:jc w:val="both"/>
              <w:rPr>
                <w:ins w:id="3684" w:author="Luffi" w:date="2017-07-10T22:27:00Z"/>
                <w:rFonts w:ascii="Calibri" w:eastAsia="Times New Roman" w:hAnsi="Calibri" w:cs="Times New Roman"/>
                <w:color w:val="000000"/>
                <w:sz w:val="18"/>
                <w:szCs w:val="18"/>
                <w:lang w:eastAsia="es-BO"/>
              </w:rPr>
            </w:pPr>
            <w:ins w:id="3685" w:author="Luffi" w:date="2017-07-10T22:27:00Z">
              <w:r>
                <w:rPr>
                  <w:rFonts w:ascii="Calibri" w:eastAsia="Times New Roman" w:hAnsi="Calibri" w:cs="Times New Roman"/>
                  <w:color w:val="000000"/>
                  <w:sz w:val="18"/>
                  <w:szCs w:val="18"/>
                  <w:lang w:eastAsia="es-BO"/>
                </w:rPr>
                <w:t>id_rc</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686" w:author="Luffi" w:date="2017-07-10T22:33:00Z">
              <w:tcPr>
                <w:tcW w:w="928" w:type="dxa"/>
                <w:gridSpan w:val="3"/>
                <w:tcBorders>
                  <w:top w:val="nil"/>
                  <w:left w:val="nil"/>
                  <w:bottom w:val="single" w:sz="4" w:space="0" w:color="auto"/>
                  <w:right w:val="single" w:sz="4" w:space="0" w:color="auto"/>
                </w:tcBorders>
                <w:shd w:val="clear" w:color="auto" w:fill="auto"/>
                <w:noWrap/>
                <w:vAlign w:val="center"/>
                <w:hideMark/>
              </w:tcPr>
            </w:tcPrChange>
          </w:tcPr>
          <w:p w14:paraId="17AFB929" w14:textId="77777777" w:rsidR="000908AA" w:rsidRPr="007E422C" w:rsidRDefault="000908AA" w:rsidP="001D4AEB">
            <w:pPr>
              <w:spacing w:after="0" w:line="240" w:lineRule="auto"/>
              <w:ind w:firstLineChars="100" w:firstLine="180"/>
              <w:jc w:val="both"/>
              <w:rPr>
                <w:ins w:id="3687" w:author="Luffi" w:date="2017-07-10T22:27:00Z"/>
                <w:rFonts w:ascii="Calibri" w:eastAsia="Times New Roman" w:hAnsi="Calibri" w:cs="Times New Roman"/>
                <w:color w:val="000000"/>
                <w:sz w:val="18"/>
                <w:szCs w:val="18"/>
                <w:lang w:eastAsia="es-BO"/>
              </w:rPr>
            </w:pPr>
            <w:ins w:id="3688" w:author="Luffi" w:date="2017-07-10T22:27:00Z">
              <w:r w:rsidRPr="007E422C">
                <w:rPr>
                  <w:rFonts w:ascii="Calibri" w:eastAsia="Times New Roman" w:hAnsi="Calibri" w:cs="Times New Roman"/>
                  <w:color w:val="000000"/>
                  <w:sz w:val="18"/>
                  <w:szCs w:val="18"/>
                  <w:lang w:eastAsia="es-BO"/>
                </w:rPr>
                <w:t>11</w:t>
              </w:r>
            </w:ins>
          </w:p>
        </w:tc>
        <w:tc>
          <w:tcPr>
            <w:tcW w:w="1002" w:type="dxa"/>
            <w:gridSpan w:val="2"/>
            <w:tcBorders>
              <w:top w:val="nil"/>
              <w:left w:val="nil"/>
              <w:bottom w:val="single" w:sz="4" w:space="0" w:color="auto"/>
              <w:right w:val="single" w:sz="4" w:space="0" w:color="auto"/>
            </w:tcBorders>
            <w:shd w:val="clear" w:color="auto" w:fill="auto"/>
            <w:noWrap/>
            <w:vAlign w:val="center"/>
            <w:hideMark/>
            <w:tcPrChange w:id="3689" w:author="Luffi" w:date="2017-07-10T22:33:00Z">
              <w:tcPr>
                <w:tcW w:w="1002" w:type="dxa"/>
                <w:gridSpan w:val="3"/>
                <w:tcBorders>
                  <w:top w:val="nil"/>
                  <w:left w:val="nil"/>
                  <w:bottom w:val="single" w:sz="4" w:space="0" w:color="auto"/>
                  <w:right w:val="single" w:sz="4" w:space="0" w:color="auto"/>
                </w:tcBorders>
                <w:shd w:val="clear" w:color="auto" w:fill="auto"/>
                <w:noWrap/>
                <w:vAlign w:val="center"/>
                <w:hideMark/>
              </w:tcPr>
            </w:tcPrChange>
          </w:tcPr>
          <w:p w14:paraId="4B5F2532" w14:textId="77777777" w:rsidR="000908AA" w:rsidRPr="007E422C" w:rsidRDefault="000908AA" w:rsidP="001D4AEB">
            <w:pPr>
              <w:spacing w:after="0" w:line="240" w:lineRule="auto"/>
              <w:ind w:firstLineChars="100" w:firstLine="180"/>
              <w:jc w:val="both"/>
              <w:rPr>
                <w:ins w:id="3690" w:author="Luffi" w:date="2017-07-10T22:27:00Z"/>
                <w:rFonts w:ascii="Calibri" w:eastAsia="Times New Roman" w:hAnsi="Calibri" w:cs="Times New Roman"/>
                <w:color w:val="000000"/>
                <w:sz w:val="18"/>
                <w:szCs w:val="18"/>
                <w:lang w:eastAsia="es-BO"/>
              </w:rPr>
            </w:pPr>
            <w:ins w:id="3691" w:author="Luffi" w:date="2017-07-10T22:27:00Z">
              <w:r w:rsidRPr="007E422C">
                <w:rPr>
                  <w:rFonts w:ascii="Calibri" w:eastAsia="Times New Roman" w:hAnsi="Calibri" w:cs="Times New Roman"/>
                  <w:color w:val="000000"/>
                  <w:sz w:val="18"/>
                  <w:szCs w:val="18"/>
                  <w:lang w:eastAsia="es-BO"/>
                </w:rPr>
                <w:t>Int</w:t>
              </w:r>
            </w:ins>
          </w:p>
        </w:tc>
        <w:tc>
          <w:tcPr>
            <w:tcW w:w="4350" w:type="dxa"/>
            <w:gridSpan w:val="2"/>
            <w:tcBorders>
              <w:top w:val="nil"/>
              <w:left w:val="nil"/>
              <w:bottom w:val="single" w:sz="4" w:space="0" w:color="auto"/>
              <w:right w:val="single" w:sz="4" w:space="0" w:color="auto"/>
            </w:tcBorders>
            <w:shd w:val="clear" w:color="auto" w:fill="auto"/>
            <w:noWrap/>
            <w:vAlign w:val="center"/>
            <w:hideMark/>
            <w:tcPrChange w:id="3692" w:author="Luffi" w:date="2017-07-10T22:33:00Z">
              <w:tcPr>
                <w:tcW w:w="4350" w:type="dxa"/>
                <w:gridSpan w:val="5"/>
                <w:tcBorders>
                  <w:top w:val="nil"/>
                  <w:left w:val="nil"/>
                  <w:bottom w:val="single" w:sz="4" w:space="0" w:color="auto"/>
                  <w:right w:val="single" w:sz="4" w:space="0" w:color="auto"/>
                </w:tcBorders>
                <w:shd w:val="clear" w:color="auto" w:fill="auto"/>
                <w:noWrap/>
                <w:vAlign w:val="center"/>
                <w:hideMark/>
              </w:tcPr>
            </w:tcPrChange>
          </w:tcPr>
          <w:p w14:paraId="1C22DE0F" w14:textId="77777777" w:rsidR="000908AA" w:rsidRPr="007E422C" w:rsidRDefault="000908AA" w:rsidP="001D4AEB">
            <w:pPr>
              <w:spacing w:after="0" w:line="240" w:lineRule="auto"/>
              <w:ind w:firstLineChars="100" w:firstLine="180"/>
              <w:jc w:val="both"/>
              <w:rPr>
                <w:ins w:id="3693" w:author="Luffi" w:date="2017-07-10T22:27:00Z"/>
                <w:rFonts w:ascii="Calibri" w:eastAsia="Times New Roman" w:hAnsi="Calibri" w:cs="Times New Roman"/>
                <w:color w:val="000000"/>
                <w:sz w:val="18"/>
                <w:szCs w:val="18"/>
                <w:lang w:eastAsia="es-BO"/>
              </w:rPr>
            </w:pPr>
            <w:ins w:id="3694" w:author="Luffi" w:date="2017-07-10T22:27:00Z">
              <w:r w:rsidRPr="007E422C">
                <w:rPr>
                  <w:rFonts w:ascii="Calibri" w:eastAsia="Times New Roman" w:hAnsi="Calibri" w:cs="Times New Roman"/>
                  <w:color w:val="000000"/>
                  <w:sz w:val="18"/>
                  <w:szCs w:val="18"/>
                  <w:lang w:eastAsia="es-BO"/>
                </w:rPr>
                <w:t>Llave primaria</w:t>
              </w:r>
            </w:ins>
          </w:p>
        </w:tc>
      </w:tr>
      <w:tr w:rsidR="000908AA" w:rsidRPr="007E422C" w14:paraId="210C7308" w14:textId="77777777" w:rsidTr="000908AA">
        <w:trPr>
          <w:trHeight w:val="283"/>
          <w:jc w:val="center"/>
          <w:ins w:id="3695" w:author="Luffi" w:date="2017-07-10T22:27:00Z"/>
          <w:trPrChange w:id="3696" w:author="Luffi" w:date="2017-07-10T22:33:00Z">
            <w:trPr>
              <w:gridAfter w:val="0"/>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697"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39356F0" w14:textId="07550D46" w:rsidR="000908AA" w:rsidRPr="007E422C" w:rsidRDefault="000908AA" w:rsidP="001D4AEB">
            <w:pPr>
              <w:spacing w:after="0" w:line="240" w:lineRule="auto"/>
              <w:ind w:firstLineChars="100" w:firstLine="180"/>
              <w:jc w:val="both"/>
              <w:rPr>
                <w:ins w:id="3698" w:author="Luffi" w:date="2017-07-10T22:27:00Z"/>
                <w:rFonts w:ascii="Calibri" w:eastAsia="Times New Roman" w:hAnsi="Calibri" w:cs="Times New Roman"/>
                <w:color w:val="000000"/>
                <w:sz w:val="18"/>
                <w:szCs w:val="18"/>
                <w:lang w:eastAsia="es-BO"/>
              </w:rPr>
            </w:pPr>
            <w:ins w:id="3699" w:author="Luffi" w:date="2017-07-10T22:27:00Z">
              <w:r>
                <w:rPr>
                  <w:rFonts w:ascii="Calibri" w:eastAsia="Times New Roman" w:hAnsi="Calibri" w:cs="Times New Roman"/>
                  <w:color w:val="000000"/>
                  <w:sz w:val="18"/>
                  <w:szCs w:val="18"/>
                  <w:lang w:eastAsia="es-BO"/>
                </w:rPr>
                <w:t>id_receta</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700" w:author="Luffi" w:date="2017-07-10T22:33:00Z">
              <w:tcPr>
                <w:tcW w:w="928" w:type="dxa"/>
                <w:gridSpan w:val="3"/>
                <w:tcBorders>
                  <w:top w:val="nil"/>
                  <w:left w:val="nil"/>
                  <w:bottom w:val="single" w:sz="4" w:space="0" w:color="auto"/>
                  <w:right w:val="single" w:sz="4" w:space="0" w:color="auto"/>
                </w:tcBorders>
                <w:shd w:val="clear" w:color="auto" w:fill="auto"/>
                <w:noWrap/>
                <w:vAlign w:val="center"/>
                <w:hideMark/>
              </w:tcPr>
            </w:tcPrChange>
          </w:tcPr>
          <w:p w14:paraId="667AF999" w14:textId="77777777" w:rsidR="000908AA" w:rsidRPr="007E422C" w:rsidRDefault="000908AA" w:rsidP="001D4AEB">
            <w:pPr>
              <w:spacing w:after="0" w:line="240" w:lineRule="auto"/>
              <w:ind w:firstLineChars="100" w:firstLine="180"/>
              <w:jc w:val="both"/>
              <w:rPr>
                <w:ins w:id="3701" w:author="Luffi" w:date="2017-07-10T22:27:00Z"/>
                <w:rFonts w:ascii="Calibri" w:eastAsia="Times New Roman" w:hAnsi="Calibri" w:cs="Times New Roman"/>
                <w:color w:val="000000"/>
                <w:sz w:val="18"/>
                <w:szCs w:val="18"/>
                <w:lang w:eastAsia="es-BO"/>
              </w:rPr>
            </w:pPr>
            <w:ins w:id="3702" w:author="Luffi" w:date="2017-07-10T22:27:00Z">
              <w:r w:rsidRPr="007E422C">
                <w:rPr>
                  <w:rFonts w:ascii="Calibri" w:eastAsia="Times New Roman" w:hAnsi="Calibri" w:cs="Times New Roman"/>
                  <w:color w:val="000000"/>
                  <w:sz w:val="18"/>
                  <w:szCs w:val="18"/>
                  <w:lang w:eastAsia="es-BO"/>
                </w:rPr>
                <w:t>11</w:t>
              </w:r>
            </w:ins>
          </w:p>
        </w:tc>
        <w:tc>
          <w:tcPr>
            <w:tcW w:w="1002" w:type="dxa"/>
            <w:gridSpan w:val="2"/>
            <w:tcBorders>
              <w:top w:val="nil"/>
              <w:left w:val="nil"/>
              <w:bottom w:val="single" w:sz="4" w:space="0" w:color="auto"/>
              <w:right w:val="single" w:sz="4" w:space="0" w:color="auto"/>
            </w:tcBorders>
            <w:shd w:val="clear" w:color="auto" w:fill="auto"/>
            <w:noWrap/>
            <w:vAlign w:val="center"/>
            <w:hideMark/>
            <w:tcPrChange w:id="3703" w:author="Luffi" w:date="2017-07-10T22:33:00Z">
              <w:tcPr>
                <w:tcW w:w="1002" w:type="dxa"/>
                <w:gridSpan w:val="3"/>
                <w:tcBorders>
                  <w:top w:val="nil"/>
                  <w:left w:val="nil"/>
                  <w:bottom w:val="single" w:sz="4" w:space="0" w:color="auto"/>
                  <w:right w:val="single" w:sz="4" w:space="0" w:color="auto"/>
                </w:tcBorders>
                <w:shd w:val="clear" w:color="auto" w:fill="auto"/>
                <w:noWrap/>
                <w:vAlign w:val="center"/>
                <w:hideMark/>
              </w:tcPr>
            </w:tcPrChange>
          </w:tcPr>
          <w:p w14:paraId="16C641B5" w14:textId="77777777" w:rsidR="000908AA" w:rsidRPr="007E422C" w:rsidRDefault="000908AA" w:rsidP="001D4AEB">
            <w:pPr>
              <w:spacing w:after="0" w:line="240" w:lineRule="auto"/>
              <w:ind w:firstLineChars="100" w:firstLine="180"/>
              <w:jc w:val="both"/>
              <w:rPr>
                <w:ins w:id="3704" w:author="Luffi" w:date="2017-07-10T22:27:00Z"/>
                <w:rFonts w:ascii="Calibri" w:eastAsia="Times New Roman" w:hAnsi="Calibri" w:cs="Times New Roman"/>
                <w:color w:val="000000"/>
                <w:sz w:val="18"/>
                <w:szCs w:val="18"/>
                <w:lang w:eastAsia="es-BO"/>
              </w:rPr>
            </w:pPr>
            <w:ins w:id="3705" w:author="Luffi" w:date="2017-07-10T22:27:00Z">
              <w:r w:rsidRPr="007E422C">
                <w:rPr>
                  <w:rFonts w:ascii="Calibri" w:eastAsia="Times New Roman" w:hAnsi="Calibri" w:cs="Times New Roman"/>
                  <w:color w:val="000000"/>
                  <w:sz w:val="18"/>
                  <w:szCs w:val="18"/>
                  <w:lang w:eastAsia="es-BO"/>
                </w:rPr>
                <w:t>Int</w:t>
              </w:r>
            </w:ins>
          </w:p>
        </w:tc>
        <w:tc>
          <w:tcPr>
            <w:tcW w:w="4350" w:type="dxa"/>
            <w:gridSpan w:val="2"/>
            <w:tcBorders>
              <w:top w:val="nil"/>
              <w:left w:val="nil"/>
              <w:bottom w:val="single" w:sz="4" w:space="0" w:color="auto"/>
              <w:right w:val="single" w:sz="4" w:space="0" w:color="auto"/>
            </w:tcBorders>
            <w:shd w:val="clear" w:color="auto" w:fill="auto"/>
            <w:noWrap/>
            <w:vAlign w:val="center"/>
            <w:hideMark/>
            <w:tcPrChange w:id="3706" w:author="Luffi" w:date="2017-07-10T22:33:00Z">
              <w:tcPr>
                <w:tcW w:w="4350" w:type="dxa"/>
                <w:gridSpan w:val="5"/>
                <w:tcBorders>
                  <w:top w:val="nil"/>
                  <w:left w:val="nil"/>
                  <w:bottom w:val="single" w:sz="4" w:space="0" w:color="auto"/>
                  <w:right w:val="single" w:sz="4" w:space="0" w:color="auto"/>
                </w:tcBorders>
                <w:shd w:val="clear" w:color="auto" w:fill="auto"/>
                <w:noWrap/>
                <w:vAlign w:val="center"/>
                <w:hideMark/>
              </w:tcPr>
            </w:tcPrChange>
          </w:tcPr>
          <w:p w14:paraId="4ED373C0" w14:textId="0F0C5D42" w:rsidR="000908AA" w:rsidRPr="007E422C" w:rsidRDefault="000908AA">
            <w:pPr>
              <w:spacing w:after="0" w:line="240" w:lineRule="auto"/>
              <w:ind w:firstLineChars="100" w:firstLine="180"/>
              <w:jc w:val="both"/>
              <w:rPr>
                <w:ins w:id="3707" w:author="Luffi" w:date="2017-07-10T22:27:00Z"/>
                <w:rFonts w:ascii="Calibri" w:eastAsia="Times New Roman" w:hAnsi="Calibri" w:cs="Times New Roman"/>
                <w:color w:val="000000"/>
                <w:sz w:val="18"/>
                <w:szCs w:val="18"/>
                <w:lang w:eastAsia="es-BO"/>
              </w:rPr>
            </w:pPr>
            <w:ins w:id="3708" w:author="Luffi" w:date="2017-07-10T22:27:00Z">
              <w:r w:rsidRPr="007E422C">
                <w:rPr>
                  <w:rFonts w:ascii="Calibri" w:eastAsia="Times New Roman" w:hAnsi="Calibri" w:cs="Times New Roman"/>
                  <w:color w:val="000000"/>
                  <w:sz w:val="18"/>
                  <w:szCs w:val="18"/>
                  <w:lang w:eastAsia="es-BO"/>
                </w:rPr>
                <w:t xml:space="preserve">Llave </w:t>
              </w:r>
              <w:r>
                <w:rPr>
                  <w:rFonts w:ascii="Calibri" w:eastAsia="Times New Roman" w:hAnsi="Calibri" w:cs="Times New Roman"/>
                  <w:color w:val="000000"/>
                  <w:sz w:val="18"/>
                  <w:szCs w:val="18"/>
                  <w:lang w:eastAsia="es-BO"/>
                </w:rPr>
                <w:t xml:space="preserve">foránea de </w:t>
              </w:r>
            </w:ins>
            <w:ins w:id="3709" w:author="Luffi" w:date="2017-07-10T22:28:00Z">
              <w:r>
                <w:rPr>
                  <w:rFonts w:ascii="Calibri" w:eastAsia="Times New Roman" w:hAnsi="Calibri" w:cs="Times New Roman"/>
                  <w:color w:val="000000"/>
                  <w:sz w:val="18"/>
                  <w:szCs w:val="18"/>
                  <w:lang w:eastAsia="es-BO"/>
                </w:rPr>
                <w:t>receta</w:t>
              </w:r>
            </w:ins>
          </w:p>
        </w:tc>
      </w:tr>
      <w:tr w:rsidR="000908AA" w:rsidRPr="007E422C" w14:paraId="03687F1B" w14:textId="77777777" w:rsidTr="000908AA">
        <w:trPr>
          <w:trHeight w:val="283"/>
          <w:jc w:val="center"/>
          <w:ins w:id="3710" w:author="Luffi" w:date="2017-07-10T22:27:00Z"/>
          <w:trPrChange w:id="3711" w:author="Luffi" w:date="2017-07-10T22:33:00Z">
            <w:trPr>
              <w:gridAfter w:val="0"/>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712"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5A5AB0E" w14:textId="77777777" w:rsidR="000908AA" w:rsidRPr="007E422C" w:rsidRDefault="000908AA" w:rsidP="001D4AEB">
            <w:pPr>
              <w:spacing w:after="0" w:line="240" w:lineRule="auto"/>
              <w:ind w:firstLineChars="100" w:firstLine="180"/>
              <w:jc w:val="both"/>
              <w:rPr>
                <w:ins w:id="3713" w:author="Luffi" w:date="2017-07-10T22:27:00Z"/>
                <w:rFonts w:ascii="Calibri" w:eastAsia="Times New Roman" w:hAnsi="Calibri" w:cs="Times New Roman"/>
                <w:color w:val="000000"/>
                <w:sz w:val="18"/>
                <w:szCs w:val="18"/>
                <w:lang w:eastAsia="es-BO"/>
              </w:rPr>
            </w:pPr>
            <w:ins w:id="3714" w:author="Luffi" w:date="2017-07-10T22:27:00Z">
              <w:r>
                <w:rPr>
                  <w:rFonts w:ascii="Calibri" w:eastAsia="Times New Roman" w:hAnsi="Calibri" w:cs="Times New Roman"/>
                  <w:color w:val="000000"/>
                  <w:sz w:val="18"/>
                  <w:szCs w:val="18"/>
                  <w:lang w:eastAsia="es-BO"/>
                </w:rPr>
                <w:t>id_consulta</w:t>
              </w:r>
            </w:ins>
          </w:p>
        </w:tc>
        <w:tc>
          <w:tcPr>
            <w:tcW w:w="928" w:type="dxa"/>
            <w:gridSpan w:val="2"/>
            <w:tcBorders>
              <w:top w:val="nil"/>
              <w:left w:val="nil"/>
              <w:bottom w:val="single" w:sz="4" w:space="0" w:color="auto"/>
              <w:right w:val="single" w:sz="4" w:space="0" w:color="auto"/>
            </w:tcBorders>
            <w:shd w:val="clear" w:color="auto" w:fill="auto"/>
            <w:noWrap/>
            <w:vAlign w:val="center"/>
            <w:hideMark/>
            <w:tcPrChange w:id="3715" w:author="Luffi" w:date="2017-07-10T22:33:00Z">
              <w:tcPr>
                <w:tcW w:w="928" w:type="dxa"/>
                <w:gridSpan w:val="3"/>
                <w:tcBorders>
                  <w:top w:val="nil"/>
                  <w:left w:val="nil"/>
                  <w:bottom w:val="single" w:sz="4" w:space="0" w:color="auto"/>
                  <w:right w:val="single" w:sz="4" w:space="0" w:color="auto"/>
                </w:tcBorders>
                <w:shd w:val="clear" w:color="auto" w:fill="auto"/>
                <w:noWrap/>
                <w:vAlign w:val="center"/>
                <w:hideMark/>
              </w:tcPr>
            </w:tcPrChange>
          </w:tcPr>
          <w:p w14:paraId="6FA03E48" w14:textId="77777777" w:rsidR="000908AA" w:rsidRPr="007E422C" w:rsidRDefault="000908AA" w:rsidP="001D4AEB">
            <w:pPr>
              <w:spacing w:after="0" w:line="240" w:lineRule="auto"/>
              <w:ind w:firstLineChars="100" w:firstLine="180"/>
              <w:jc w:val="both"/>
              <w:rPr>
                <w:ins w:id="3716" w:author="Luffi" w:date="2017-07-10T22:27:00Z"/>
                <w:rFonts w:ascii="Calibri" w:eastAsia="Times New Roman" w:hAnsi="Calibri" w:cs="Times New Roman"/>
                <w:color w:val="000000"/>
                <w:sz w:val="18"/>
                <w:szCs w:val="18"/>
                <w:lang w:eastAsia="es-BO"/>
              </w:rPr>
            </w:pPr>
            <w:ins w:id="3717" w:author="Luffi" w:date="2017-07-10T22:27:00Z">
              <w:r w:rsidRPr="007E422C">
                <w:rPr>
                  <w:rFonts w:ascii="Calibri" w:eastAsia="Times New Roman" w:hAnsi="Calibri" w:cs="Times New Roman"/>
                  <w:color w:val="000000"/>
                  <w:sz w:val="18"/>
                  <w:szCs w:val="18"/>
                  <w:lang w:eastAsia="es-BO"/>
                </w:rPr>
                <w:t>11</w:t>
              </w:r>
            </w:ins>
          </w:p>
        </w:tc>
        <w:tc>
          <w:tcPr>
            <w:tcW w:w="1002" w:type="dxa"/>
            <w:gridSpan w:val="2"/>
            <w:tcBorders>
              <w:top w:val="nil"/>
              <w:left w:val="nil"/>
              <w:bottom w:val="single" w:sz="4" w:space="0" w:color="auto"/>
              <w:right w:val="single" w:sz="4" w:space="0" w:color="auto"/>
            </w:tcBorders>
            <w:shd w:val="clear" w:color="auto" w:fill="auto"/>
            <w:noWrap/>
            <w:vAlign w:val="center"/>
            <w:hideMark/>
            <w:tcPrChange w:id="3718" w:author="Luffi" w:date="2017-07-10T22:33:00Z">
              <w:tcPr>
                <w:tcW w:w="1002" w:type="dxa"/>
                <w:gridSpan w:val="3"/>
                <w:tcBorders>
                  <w:top w:val="nil"/>
                  <w:left w:val="nil"/>
                  <w:bottom w:val="single" w:sz="4" w:space="0" w:color="auto"/>
                  <w:right w:val="single" w:sz="4" w:space="0" w:color="auto"/>
                </w:tcBorders>
                <w:shd w:val="clear" w:color="auto" w:fill="auto"/>
                <w:noWrap/>
                <w:vAlign w:val="center"/>
                <w:hideMark/>
              </w:tcPr>
            </w:tcPrChange>
          </w:tcPr>
          <w:p w14:paraId="71823648" w14:textId="77777777" w:rsidR="000908AA" w:rsidRPr="007E422C" w:rsidRDefault="000908AA" w:rsidP="001D4AEB">
            <w:pPr>
              <w:spacing w:after="0" w:line="240" w:lineRule="auto"/>
              <w:ind w:firstLineChars="100" w:firstLine="180"/>
              <w:jc w:val="both"/>
              <w:rPr>
                <w:ins w:id="3719" w:author="Luffi" w:date="2017-07-10T22:27:00Z"/>
                <w:rFonts w:ascii="Calibri" w:eastAsia="Times New Roman" w:hAnsi="Calibri" w:cs="Times New Roman"/>
                <w:color w:val="000000"/>
                <w:sz w:val="18"/>
                <w:szCs w:val="18"/>
                <w:lang w:eastAsia="es-BO"/>
              </w:rPr>
            </w:pPr>
            <w:ins w:id="3720" w:author="Luffi" w:date="2017-07-10T22:27:00Z">
              <w:r w:rsidRPr="007E422C">
                <w:rPr>
                  <w:rFonts w:ascii="Calibri" w:eastAsia="Times New Roman" w:hAnsi="Calibri" w:cs="Times New Roman"/>
                  <w:color w:val="000000"/>
                  <w:sz w:val="18"/>
                  <w:szCs w:val="18"/>
                  <w:lang w:eastAsia="es-BO"/>
                </w:rPr>
                <w:t>Int</w:t>
              </w:r>
            </w:ins>
          </w:p>
        </w:tc>
        <w:tc>
          <w:tcPr>
            <w:tcW w:w="4350" w:type="dxa"/>
            <w:gridSpan w:val="2"/>
            <w:tcBorders>
              <w:top w:val="nil"/>
              <w:left w:val="nil"/>
              <w:bottom w:val="single" w:sz="4" w:space="0" w:color="auto"/>
              <w:right w:val="single" w:sz="4" w:space="0" w:color="auto"/>
            </w:tcBorders>
            <w:shd w:val="clear" w:color="auto" w:fill="auto"/>
            <w:noWrap/>
            <w:vAlign w:val="center"/>
            <w:hideMark/>
            <w:tcPrChange w:id="3721" w:author="Luffi" w:date="2017-07-10T22:33:00Z">
              <w:tcPr>
                <w:tcW w:w="4350" w:type="dxa"/>
                <w:gridSpan w:val="5"/>
                <w:tcBorders>
                  <w:top w:val="nil"/>
                  <w:left w:val="nil"/>
                  <w:bottom w:val="single" w:sz="4" w:space="0" w:color="auto"/>
                  <w:right w:val="single" w:sz="4" w:space="0" w:color="auto"/>
                </w:tcBorders>
                <w:shd w:val="clear" w:color="auto" w:fill="auto"/>
                <w:noWrap/>
                <w:vAlign w:val="center"/>
                <w:hideMark/>
              </w:tcPr>
            </w:tcPrChange>
          </w:tcPr>
          <w:p w14:paraId="2B69582D" w14:textId="77777777" w:rsidR="000908AA" w:rsidRPr="007E422C" w:rsidRDefault="000908AA" w:rsidP="001D4AEB">
            <w:pPr>
              <w:spacing w:after="0" w:line="240" w:lineRule="auto"/>
              <w:ind w:firstLineChars="100" w:firstLine="180"/>
              <w:jc w:val="both"/>
              <w:rPr>
                <w:ins w:id="3722" w:author="Luffi" w:date="2017-07-10T22:27:00Z"/>
                <w:rFonts w:ascii="Calibri" w:eastAsia="Times New Roman" w:hAnsi="Calibri" w:cs="Times New Roman"/>
                <w:color w:val="000000"/>
                <w:sz w:val="18"/>
                <w:szCs w:val="18"/>
                <w:lang w:eastAsia="es-BO"/>
              </w:rPr>
            </w:pPr>
            <w:ins w:id="3723" w:author="Luffi" w:date="2017-07-10T22:27:00Z">
              <w:r w:rsidRPr="007E422C">
                <w:rPr>
                  <w:rFonts w:ascii="Calibri" w:eastAsia="Times New Roman" w:hAnsi="Calibri" w:cs="Times New Roman"/>
                  <w:color w:val="000000"/>
                  <w:sz w:val="18"/>
                  <w:szCs w:val="18"/>
                  <w:lang w:eastAsia="es-BO"/>
                </w:rPr>
                <w:t xml:space="preserve">Llave </w:t>
              </w:r>
              <w:r>
                <w:rPr>
                  <w:rFonts w:ascii="Calibri" w:eastAsia="Times New Roman" w:hAnsi="Calibri" w:cs="Times New Roman"/>
                  <w:color w:val="000000"/>
                  <w:sz w:val="18"/>
                  <w:szCs w:val="18"/>
                  <w:lang w:eastAsia="es-BO"/>
                </w:rPr>
                <w:t>foránea de consulta</w:t>
              </w:r>
            </w:ins>
          </w:p>
        </w:tc>
      </w:tr>
    </w:tbl>
    <w:p w14:paraId="304457AA" w14:textId="2B5F385D" w:rsidR="000908AA" w:rsidRDefault="000908AA">
      <w:pPr>
        <w:rPr>
          <w:ins w:id="3724" w:author="Luffi" w:date="2017-07-10T22:27:00Z"/>
          <w:caps/>
          <w:szCs w:val="24"/>
        </w:rPr>
      </w:pPr>
    </w:p>
    <w:p w14:paraId="7F020D9D" w14:textId="3F3C884D" w:rsidR="000908AA" w:rsidDel="000908AA" w:rsidRDefault="000908AA">
      <w:pPr>
        <w:rPr>
          <w:del w:id="372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A7128C" w:rsidRPr="007E422C" w:rsidDel="000908AA" w14:paraId="58111441" w14:textId="42302A35" w:rsidTr="00114B79">
        <w:trPr>
          <w:gridAfter w:val="1"/>
          <w:wAfter w:w="14" w:type="dxa"/>
          <w:trHeight w:val="283"/>
          <w:jc w:val="center"/>
          <w:del w:id="372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1134281E" w14:textId="1045D0E9" w:rsidR="00A7128C" w:rsidRPr="007E422C" w:rsidDel="000908AA" w:rsidRDefault="00A7128C" w:rsidP="00114B79">
            <w:pPr>
              <w:spacing w:after="0" w:line="240" w:lineRule="auto"/>
              <w:ind w:firstLineChars="100" w:firstLine="181"/>
              <w:jc w:val="both"/>
              <w:rPr>
                <w:del w:id="3727" w:author="Luffi" w:date="2017-07-10T22:29:00Z"/>
                <w:rFonts w:ascii="Calibri" w:eastAsia="Times New Roman" w:hAnsi="Calibri" w:cs="Times New Roman"/>
                <w:b/>
                <w:color w:val="000000"/>
                <w:sz w:val="18"/>
                <w:szCs w:val="18"/>
                <w:lang w:eastAsia="es-BO"/>
              </w:rPr>
            </w:pPr>
            <w:del w:id="372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8F3B26F" w14:textId="2309989B" w:rsidR="00A7128C" w:rsidRPr="007E422C" w:rsidDel="000908AA" w:rsidRDefault="00114B79" w:rsidP="00114B79">
            <w:pPr>
              <w:spacing w:after="0" w:line="240" w:lineRule="auto"/>
              <w:jc w:val="both"/>
              <w:rPr>
                <w:del w:id="3729" w:author="Luffi" w:date="2017-07-10T22:29:00Z"/>
                <w:rFonts w:ascii="Calibri" w:eastAsia="Times New Roman" w:hAnsi="Calibri" w:cs="Times New Roman"/>
                <w:color w:val="000000"/>
                <w:sz w:val="18"/>
                <w:szCs w:val="18"/>
                <w:lang w:eastAsia="es-BO"/>
              </w:rPr>
            </w:pPr>
            <w:del w:id="3730" w:author="Luffi" w:date="2017-07-10T22:26:00Z">
              <w:r w:rsidDel="000908AA">
                <w:rPr>
                  <w:rFonts w:ascii="Calibri" w:eastAsia="Times New Roman" w:hAnsi="Calibri" w:cs="Times New Roman"/>
                  <w:color w:val="000000"/>
                  <w:sz w:val="18"/>
                  <w:szCs w:val="18"/>
                  <w:lang w:eastAsia="es-BO"/>
                </w:rPr>
                <w:delText>Medicamentos</w:delText>
              </w:r>
            </w:del>
          </w:p>
        </w:tc>
      </w:tr>
      <w:tr w:rsidR="00A7128C" w:rsidRPr="007E422C" w:rsidDel="000908AA" w14:paraId="4CB2E9F5" w14:textId="6C6F51FC" w:rsidTr="00114B79">
        <w:trPr>
          <w:gridAfter w:val="1"/>
          <w:wAfter w:w="14" w:type="dxa"/>
          <w:trHeight w:val="283"/>
          <w:jc w:val="center"/>
          <w:del w:id="373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2242E9D7" w14:textId="4CCFFA10" w:rsidR="00A7128C" w:rsidRPr="007E422C" w:rsidDel="000908AA" w:rsidRDefault="00A7128C" w:rsidP="00114B79">
            <w:pPr>
              <w:spacing w:after="0" w:line="240" w:lineRule="auto"/>
              <w:ind w:firstLineChars="100" w:firstLine="181"/>
              <w:jc w:val="both"/>
              <w:rPr>
                <w:del w:id="3732" w:author="Luffi" w:date="2017-07-10T22:29:00Z"/>
                <w:rFonts w:ascii="Calibri" w:eastAsia="Times New Roman" w:hAnsi="Calibri" w:cs="Times New Roman"/>
                <w:b/>
                <w:color w:val="000000"/>
                <w:sz w:val="18"/>
                <w:szCs w:val="18"/>
                <w:lang w:eastAsia="es-BO"/>
              </w:rPr>
            </w:pPr>
            <w:del w:id="373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7C11A9FB" w14:textId="66DDF791" w:rsidR="00A7128C" w:rsidRPr="007E422C" w:rsidDel="000908AA" w:rsidRDefault="00A7128C" w:rsidP="00114B79">
            <w:pPr>
              <w:spacing w:after="0" w:line="240" w:lineRule="auto"/>
              <w:jc w:val="both"/>
              <w:rPr>
                <w:del w:id="3734" w:author="Luffi" w:date="2017-07-10T22:29:00Z"/>
                <w:rFonts w:ascii="Calibri" w:eastAsia="Times New Roman" w:hAnsi="Calibri" w:cs="Times New Roman"/>
                <w:color w:val="000000"/>
                <w:sz w:val="18"/>
                <w:szCs w:val="18"/>
                <w:lang w:eastAsia="es-BO"/>
              </w:rPr>
            </w:pPr>
            <w:del w:id="3735" w:author="Luffi" w:date="2017-07-10T22:29:00Z">
              <w:r w:rsidRPr="007E422C" w:rsidDel="000908AA">
                <w:rPr>
                  <w:rFonts w:ascii="Calibri" w:eastAsia="Times New Roman" w:hAnsi="Calibri" w:cs="Times New Roman"/>
                  <w:color w:val="000000"/>
                  <w:sz w:val="18"/>
                  <w:szCs w:val="18"/>
                  <w:lang w:eastAsia="es-BO"/>
                </w:rPr>
                <w:delText xml:space="preserve">Contiene toda </w:delText>
              </w:r>
              <w:r w:rsidR="00114B79" w:rsidDel="000908AA">
                <w:rPr>
                  <w:rFonts w:ascii="Calibri" w:eastAsia="Times New Roman" w:hAnsi="Calibri" w:cs="Times New Roman"/>
                  <w:color w:val="000000"/>
                  <w:sz w:val="18"/>
                  <w:szCs w:val="18"/>
                  <w:lang w:eastAsia="es-BO"/>
                </w:rPr>
                <w:delText>la lista de medicamentos que se han realizado en las recetas.</w:delText>
              </w:r>
            </w:del>
          </w:p>
        </w:tc>
      </w:tr>
      <w:tr w:rsidR="00A7128C" w:rsidRPr="007E422C" w:rsidDel="000908AA" w14:paraId="4ACEA1A8" w14:textId="7406FC9A" w:rsidTr="00114B79">
        <w:trPr>
          <w:trHeight w:val="283"/>
          <w:jc w:val="center"/>
          <w:del w:id="373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06C64BE0" w14:textId="05A9285C" w:rsidR="00A7128C" w:rsidRPr="007E422C" w:rsidDel="000908AA" w:rsidRDefault="00A7128C" w:rsidP="00114B79">
            <w:pPr>
              <w:spacing w:after="0" w:line="240" w:lineRule="auto"/>
              <w:ind w:firstLineChars="100" w:firstLine="181"/>
              <w:jc w:val="both"/>
              <w:rPr>
                <w:del w:id="3737" w:author="Luffi" w:date="2017-07-10T22:29:00Z"/>
                <w:rFonts w:ascii="Calibri" w:eastAsia="Times New Roman" w:hAnsi="Calibri" w:cs="Times New Roman"/>
                <w:b/>
                <w:color w:val="000000"/>
                <w:sz w:val="18"/>
                <w:szCs w:val="18"/>
                <w:lang w:eastAsia="es-BO"/>
              </w:rPr>
            </w:pPr>
            <w:del w:id="373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00598B1F" w14:textId="457E15FB" w:rsidR="00A7128C" w:rsidRPr="007E422C" w:rsidDel="000908AA" w:rsidRDefault="00A7128C" w:rsidP="00114B79">
            <w:pPr>
              <w:spacing w:after="0" w:line="240" w:lineRule="auto"/>
              <w:ind w:firstLineChars="100" w:firstLine="181"/>
              <w:jc w:val="both"/>
              <w:rPr>
                <w:del w:id="3739" w:author="Luffi" w:date="2017-07-10T22:29:00Z"/>
                <w:rFonts w:ascii="Calibri" w:eastAsia="Times New Roman" w:hAnsi="Calibri" w:cs="Times New Roman"/>
                <w:b/>
                <w:color w:val="000000"/>
                <w:sz w:val="18"/>
                <w:szCs w:val="18"/>
                <w:lang w:eastAsia="es-BO"/>
              </w:rPr>
            </w:pPr>
            <w:del w:id="374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063AE754" w14:textId="4BB48288" w:rsidR="00A7128C" w:rsidDel="000908AA" w:rsidRDefault="00A7128C" w:rsidP="00114B79">
            <w:pPr>
              <w:spacing w:after="0" w:line="240" w:lineRule="auto"/>
              <w:ind w:firstLineChars="100" w:firstLine="181"/>
              <w:jc w:val="both"/>
              <w:rPr>
                <w:del w:id="3741" w:author="Luffi" w:date="2017-07-10T22:29:00Z"/>
                <w:rFonts w:ascii="Calibri" w:eastAsia="Times New Roman" w:hAnsi="Calibri" w:cs="Times New Roman"/>
                <w:b/>
                <w:color w:val="000000"/>
                <w:sz w:val="18"/>
                <w:szCs w:val="18"/>
                <w:lang w:eastAsia="es-BO"/>
              </w:rPr>
            </w:pPr>
            <w:del w:id="374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1CC92470" w14:textId="67007252" w:rsidR="00A7128C" w:rsidRPr="007E422C" w:rsidDel="000908AA" w:rsidRDefault="00A7128C" w:rsidP="00114B79">
            <w:pPr>
              <w:spacing w:after="0" w:line="240" w:lineRule="auto"/>
              <w:ind w:firstLineChars="100" w:firstLine="181"/>
              <w:jc w:val="both"/>
              <w:rPr>
                <w:del w:id="3743" w:author="Luffi" w:date="2017-07-10T22:29:00Z"/>
                <w:rFonts w:ascii="Calibri" w:eastAsia="Times New Roman" w:hAnsi="Calibri" w:cs="Times New Roman"/>
                <w:b/>
                <w:color w:val="000000"/>
                <w:sz w:val="18"/>
                <w:szCs w:val="18"/>
                <w:lang w:eastAsia="es-BO"/>
              </w:rPr>
            </w:pPr>
            <w:del w:id="374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6B8790E5" w14:textId="172EA89B" w:rsidR="00A7128C" w:rsidRPr="007E422C" w:rsidDel="000908AA" w:rsidRDefault="00A7128C" w:rsidP="00114B79">
            <w:pPr>
              <w:spacing w:after="0" w:line="240" w:lineRule="auto"/>
              <w:ind w:firstLineChars="100" w:firstLine="181"/>
              <w:jc w:val="both"/>
              <w:rPr>
                <w:del w:id="3745" w:author="Luffi" w:date="2017-07-10T22:29:00Z"/>
                <w:rFonts w:ascii="Calibri" w:eastAsia="Times New Roman" w:hAnsi="Calibri" w:cs="Times New Roman"/>
                <w:b/>
                <w:color w:val="000000"/>
                <w:sz w:val="18"/>
                <w:szCs w:val="18"/>
                <w:lang w:eastAsia="es-BO"/>
              </w:rPr>
            </w:pPr>
            <w:del w:id="374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A7128C" w:rsidRPr="007E422C" w:rsidDel="000908AA" w14:paraId="3C2AB8E3" w14:textId="10D418CE" w:rsidTr="00114B79">
        <w:trPr>
          <w:trHeight w:val="283"/>
          <w:jc w:val="center"/>
          <w:del w:id="374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741C8105" w14:textId="372372D9" w:rsidR="00A7128C" w:rsidRPr="007E422C" w:rsidDel="000908AA" w:rsidRDefault="00A7128C" w:rsidP="00114B79">
            <w:pPr>
              <w:spacing w:after="0" w:line="240" w:lineRule="auto"/>
              <w:ind w:firstLineChars="100" w:firstLine="180"/>
              <w:jc w:val="both"/>
              <w:rPr>
                <w:del w:id="3748" w:author="Luffi" w:date="2017-07-10T22:29:00Z"/>
                <w:rFonts w:ascii="Calibri" w:eastAsia="Times New Roman" w:hAnsi="Calibri" w:cs="Times New Roman"/>
                <w:color w:val="000000"/>
                <w:sz w:val="18"/>
                <w:szCs w:val="18"/>
                <w:lang w:eastAsia="es-BO"/>
              </w:rPr>
            </w:pPr>
            <w:del w:id="3749" w:author="Luffi" w:date="2017-07-10T22:29:00Z">
              <w:r w:rsidDel="000908AA">
                <w:rPr>
                  <w:rFonts w:ascii="Calibri" w:eastAsia="Times New Roman" w:hAnsi="Calibri" w:cs="Times New Roman"/>
                  <w:color w:val="000000"/>
                  <w:sz w:val="18"/>
                  <w:szCs w:val="18"/>
                  <w:lang w:eastAsia="es-BO"/>
                </w:rPr>
                <w:delText>id_</w:delText>
              </w:r>
              <w:r w:rsidR="00114B79" w:rsidDel="000908AA">
                <w:rPr>
                  <w:rFonts w:ascii="Calibri" w:eastAsia="Times New Roman" w:hAnsi="Calibri" w:cs="Times New Roman"/>
                  <w:color w:val="000000"/>
                  <w:sz w:val="18"/>
                  <w:szCs w:val="18"/>
                  <w:lang w:eastAsia="es-BO"/>
                </w:rPr>
                <w:delText>medicamento</w:delText>
              </w:r>
            </w:del>
          </w:p>
        </w:tc>
        <w:tc>
          <w:tcPr>
            <w:tcW w:w="928" w:type="dxa"/>
            <w:tcBorders>
              <w:top w:val="nil"/>
              <w:left w:val="nil"/>
              <w:bottom w:val="single" w:sz="4" w:space="0" w:color="auto"/>
              <w:right w:val="single" w:sz="4" w:space="0" w:color="auto"/>
            </w:tcBorders>
            <w:shd w:val="clear" w:color="auto" w:fill="auto"/>
            <w:noWrap/>
            <w:vAlign w:val="center"/>
            <w:hideMark/>
          </w:tcPr>
          <w:p w14:paraId="048E989A" w14:textId="65F9CF43" w:rsidR="00A7128C" w:rsidRPr="007E422C" w:rsidDel="000908AA" w:rsidRDefault="00A7128C" w:rsidP="00114B79">
            <w:pPr>
              <w:spacing w:after="0" w:line="240" w:lineRule="auto"/>
              <w:ind w:firstLineChars="100" w:firstLine="180"/>
              <w:jc w:val="both"/>
              <w:rPr>
                <w:del w:id="3750" w:author="Luffi" w:date="2017-07-10T22:29:00Z"/>
                <w:rFonts w:ascii="Calibri" w:eastAsia="Times New Roman" w:hAnsi="Calibri" w:cs="Times New Roman"/>
                <w:color w:val="000000"/>
                <w:sz w:val="18"/>
                <w:szCs w:val="18"/>
                <w:lang w:eastAsia="es-BO"/>
              </w:rPr>
            </w:pPr>
            <w:del w:id="375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6D81021E" w14:textId="3B9134C7" w:rsidR="00A7128C" w:rsidRPr="007E422C" w:rsidDel="000908AA" w:rsidRDefault="00A7128C" w:rsidP="00114B79">
            <w:pPr>
              <w:spacing w:after="0" w:line="240" w:lineRule="auto"/>
              <w:ind w:firstLineChars="100" w:firstLine="180"/>
              <w:jc w:val="both"/>
              <w:rPr>
                <w:del w:id="3752" w:author="Luffi" w:date="2017-07-10T22:29:00Z"/>
                <w:rFonts w:ascii="Calibri" w:eastAsia="Times New Roman" w:hAnsi="Calibri" w:cs="Times New Roman"/>
                <w:color w:val="000000"/>
                <w:sz w:val="18"/>
                <w:szCs w:val="18"/>
                <w:lang w:eastAsia="es-BO"/>
              </w:rPr>
            </w:pPr>
            <w:del w:id="375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093B1F41" w14:textId="4CA27E4C" w:rsidR="00A7128C" w:rsidRPr="007E422C" w:rsidDel="000908AA" w:rsidRDefault="00A7128C" w:rsidP="00114B79">
            <w:pPr>
              <w:spacing w:after="0" w:line="240" w:lineRule="auto"/>
              <w:ind w:firstLineChars="100" w:firstLine="180"/>
              <w:jc w:val="both"/>
              <w:rPr>
                <w:del w:id="3754" w:author="Luffi" w:date="2017-07-10T22:29:00Z"/>
                <w:rFonts w:ascii="Calibri" w:eastAsia="Times New Roman" w:hAnsi="Calibri" w:cs="Times New Roman"/>
                <w:color w:val="000000"/>
                <w:sz w:val="18"/>
                <w:szCs w:val="18"/>
                <w:lang w:eastAsia="es-BO"/>
              </w:rPr>
            </w:pPr>
            <w:del w:id="3755" w:author="Luffi" w:date="2017-07-10T22:29:00Z">
              <w:r w:rsidRPr="007E422C" w:rsidDel="000908AA">
                <w:rPr>
                  <w:rFonts w:ascii="Calibri" w:eastAsia="Times New Roman" w:hAnsi="Calibri" w:cs="Times New Roman"/>
                  <w:color w:val="000000"/>
                  <w:sz w:val="18"/>
                  <w:szCs w:val="18"/>
                  <w:lang w:eastAsia="es-BO"/>
                </w:rPr>
                <w:delText>Llave primaria</w:delText>
              </w:r>
            </w:del>
          </w:p>
        </w:tc>
      </w:tr>
      <w:tr w:rsidR="00A7128C" w:rsidRPr="007E422C" w:rsidDel="000908AA" w14:paraId="45584C4F" w14:textId="6EF1CC1F" w:rsidTr="00114B79">
        <w:trPr>
          <w:trHeight w:val="283"/>
          <w:jc w:val="center"/>
          <w:del w:id="375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E039FC0" w14:textId="34C16EA3" w:rsidR="00A7128C" w:rsidRPr="007E422C" w:rsidDel="000908AA" w:rsidRDefault="00FF7713" w:rsidP="00114B79">
            <w:pPr>
              <w:spacing w:after="0" w:line="240" w:lineRule="auto"/>
              <w:ind w:firstLineChars="100" w:firstLine="180"/>
              <w:jc w:val="both"/>
              <w:rPr>
                <w:del w:id="3757" w:author="Luffi" w:date="2017-07-10T22:29:00Z"/>
                <w:rFonts w:ascii="Calibri" w:eastAsia="Times New Roman" w:hAnsi="Calibri" w:cs="Times New Roman"/>
                <w:color w:val="000000"/>
                <w:sz w:val="18"/>
                <w:szCs w:val="18"/>
                <w:lang w:eastAsia="es-BO"/>
              </w:rPr>
            </w:pPr>
            <w:del w:id="3758" w:author="Luffi" w:date="2017-07-10T22:29:00Z">
              <w:r w:rsidDel="000908AA">
                <w:rPr>
                  <w:rFonts w:ascii="Calibri" w:eastAsia="Times New Roman" w:hAnsi="Calibri" w:cs="Times New Roman"/>
                  <w:color w:val="000000"/>
                  <w:sz w:val="18"/>
                  <w:szCs w:val="18"/>
                  <w:lang w:eastAsia="es-BO"/>
                </w:rPr>
                <w:delText>N</w:delText>
              </w:r>
              <w:r w:rsidR="00114B79" w:rsidDel="000908AA">
                <w:rPr>
                  <w:rFonts w:ascii="Calibri" w:eastAsia="Times New Roman" w:hAnsi="Calibri" w:cs="Times New Roman"/>
                  <w:color w:val="000000"/>
                  <w:sz w:val="18"/>
                  <w:szCs w:val="18"/>
                  <w:lang w:eastAsia="es-BO"/>
                </w:rPr>
                <w:delText>ombre</w:delText>
              </w:r>
            </w:del>
          </w:p>
        </w:tc>
        <w:tc>
          <w:tcPr>
            <w:tcW w:w="928" w:type="dxa"/>
            <w:tcBorders>
              <w:top w:val="nil"/>
              <w:left w:val="nil"/>
              <w:bottom w:val="single" w:sz="4" w:space="0" w:color="auto"/>
              <w:right w:val="single" w:sz="4" w:space="0" w:color="auto"/>
            </w:tcBorders>
            <w:shd w:val="clear" w:color="auto" w:fill="auto"/>
            <w:noWrap/>
            <w:vAlign w:val="center"/>
            <w:hideMark/>
          </w:tcPr>
          <w:p w14:paraId="7C1466EE" w14:textId="492E16CE" w:rsidR="00A7128C" w:rsidRPr="007E422C" w:rsidDel="000908AA" w:rsidRDefault="00114B79" w:rsidP="00114B79">
            <w:pPr>
              <w:spacing w:after="0" w:line="240" w:lineRule="auto"/>
              <w:ind w:firstLineChars="100" w:firstLine="180"/>
              <w:jc w:val="both"/>
              <w:rPr>
                <w:del w:id="3759" w:author="Luffi" w:date="2017-07-10T22:29:00Z"/>
                <w:rFonts w:ascii="Calibri" w:eastAsia="Times New Roman" w:hAnsi="Calibri" w:cs="Times New Roman"/>
                <w:color w:val="000000"/>
                <w:sz w:val="18"/>
                <w:szCs w:val="18"/>
                <w:lang w:eastAsia="es-BO"/>
              </w:rPr>
            </w:pPr>
            <w:del w:id="3760" w:author="Luffi" w:date="2017-07-10T22:29:00Z">
              <w:r w:rsidDel="000908AA">
                <w:rPr>
                  <w:rFonts w:ascii="Calibri" w:eastAsia="Times New Roman" w:hAnsi="Calibri" w:cs="Times New Roman"/>
                  <w:color w:val="000000"/>
                  <w:sz w:val="18"/>
                  <w:szCs w:val="18"/>
                  <w:lang w:eastAsia="es-BO"/>
                </w:rPr>
                <w:delText>33</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35BDC507" w14:textId="5D5B55CB" w:rsidR="00A7128C" w:rsidRPr="007E422C" w:rsidDel="000908AA" w:rsidRDefault="00114B79" w:rsidP="00114B79">
            <w:pPr>
              <w:spacing w:after="0" w:line="240" w:lineRule="auto"/>
              <w:ind w:firstLineChars="100" w:firstLine="180"/>
              <w:jc w:val="both"/>
              <w:rPr>
                <w:del w:id="3761" w:author="Luffi" w:date="2017-07-10T22:29:00Z"/>
                <w:rFonts w:ascii="Calibri" w:eastAsia="Times New Roman" w:hAnsi="Calibri" w:cs="Times New Roman"/>
                <w:color w:val="000000"/>
                <w:sz w:val="18"/>
                <w:szCs w:val="18"/>
                <w:lang w:eastAsia="es-BO"/>
              </w:rPr>
            </w:pPr>
            <w:del w:id="3762" w:author="Luffi" w:date="2017-07-10T22:29:00Z">
              <w:r w:rsidDel="000908AA">
                <w:rPr>
                  <w:rFonts w:ascii="Calibri" w:eastAsia="Times New Roman" w:hAnsi="Calibri" w:cs="Times New Roman"/>
                  <w:color w:val="000000"/>
                  <w:sz w:val="18"/>
                  <w:szCs w:val="18"/>
                  <w:lang w:eastAsia="es-BO"/>
                </w:rPr>
                <w:delText>Varchar</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4C3C6E17" w14:textId="0DE03F87" w:rsidR="00A7128C" w:rsidRPr="007E422C" w:rsidDel="000908AA" w:rsidRDefault="00114B79" w:rsidP="00114B79">
            <w:pPr>
              <w:spacing w:after="0" w:line="240" w:lineRule="auto"/>
              <w:ind w:firstLineChars="100" w:firstLine="180"/>
              <w:jc w:val="both"/>
              <w:rPr>
                <w:del w:id="3763" w:author="Luffi" w:date="2017-07-10T22:29:00Z"/>
                <w:rFonts w:ascii="Calibri" w:eastAsia="Times New Roman" w:hAnsi="Calibri" w:cs="Times New Roman"/>
                <w:color w:val="000000"/>
                <w:sz w:val="18"/>
                <w:szCs w:val="18"/>
                <w:lang w:eastAsia="es-BO"/>
              </w:rPr>
            </w:pPr>
            <w:del w:id="3764" w:author="Luffi" w:date="2017-07-10T22:29:00Z">
              <w:r w:rsidDel="000908AA">
                <w:rPr>
                  <w:rFonts w:ascii="Calibri" w:eastAsia="Times New Roman" w:hAnsi="Calibri" w:cs="Times New Roman"/>
                  <w:color w:val="000000"/>
                  <w:sz w:val="18"/>
                  <w:szCs w:val="18"/>
                  <w:lang w:eastAsia="es-BO"/>
                </w:rPr>
                <w:delText>Nombre del medicamento</w:delText>
              </w:r>
            </w:del>
          </w:p>
        </w:tc>
      </w:tr>
    </w:tbl>
    <w:p w14:paraId="67745860" w14:textId="4D30B64D" w:rsidR="00A7128C" w:rsidDel="000908AA" w:rsidRDefault="00A7128C">
      <w:pPr>
        <w:rPr>
          <w:del w:id="376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114B79" w:rsidRPr="007E422C" w:rsidDel="000908AA" w14:paraId="4E160A68" w14:textId="0054685B" w:rsidTr="00114B79">
        <w:trPr>
          <w:gridAfter w:val="1"/>
          <w:wAfter w:w="14" w:type="dxa"/>
          <w:trHeight w:val="283"/>
          <w:jc w:val="center"/>
          <w:del w:id="376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756F475E" w14:textId="60CE7752" w:rsidR="00114B79" w:rsidRPr="007E422C" w:rsidDel="000908AA" w:rsidRDefault="00114B79" w:rsidP="00114B79">
            <w:pPr>
              <w:spacing w:after="0" w:line="240" w:lineRule="auto"/>
              <w:ind w:firstLineChars="100" w:firstLine="181"/>
              <w:jc w:val="both"/>
              <w:rPr>
                <w:del w:id="3767" w:author="Luffi" w:date="2017-07-10T22:29:00Z"/>
                <w:rFonts w:ascii="Calibri" w:eastAsia="Times New Roman" w:hAnsi="Calibri" w:cs="Times New Roman"/>
                <w:b/>
                <w:color w:val="000000"/>
                <w:sz w:val="18"/>
                <w:szCs w:val="18"/>
                <w:lang w:eastAsia="es-BO"/>
              </w:rPr>
            </w:pPr>
            <w:del w:id="376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11E1F3" w14:textId="697D207E" w:rsidR="00114B79" w:rsidRPr="007E422C" w:rsidDel="000908AA" w:rsidRDefault="00114B79" w:rsidP="00114B79">
            <w:pPr>
              <w:spacing w:after="0" w:line="240" w:lineRule="auto"/>
              <w:jc w:val="both"/>
              <w:rPr>
                <w:del w:id="3769" w:author="Luffi" w:date="2017-07-10T22:29:00Z"/>
                <w:rFonts w:ascii="Calibri" w:eastAsia="Times New Roman" w:hAnsi="Calibri" w:cs="Times New Roman"/>
                <w:color w:val="000000"/>
                <w:sz w:val="18"/>
                <w:szCs w:val="18"/>
                <w:lang w:eastAsia="es-BO"/>
              </w:rPr>
            </w:pPr>
            <w:del w:id="3770" w:author="Luffi" w:date="2017-07-10T22:29:00Z">
              <w:r w:rsidDel="000908AA">
                <w:rPr>
                  <w:rFonts w:ascii="Calibri" w:eastAsia="Times New Roman" w:hAnsi="Calibri" w:cs="Times New Roman"/>
                  <w:color w:val="000000"/>
                  <w:sz w:val="18"/>
                  <w:szCs w:val="18"/>
                  <w:lang w:eastAsia="es-BO"/>
                </w:rPr>
                <w:delText>Medi_receta</w:delText>
              </w:r>
            </w:del>
          </w:p>
        </w:tc>
      </w:tr>
      <w:tr w:rsidR="00114B79" w:rsidRPr="007E422C" w:rsidDel="000908AA" w14:paraId="7A2B8A53" w14:textId="0929EA75" w:rsidTr="00114B79">
        <w:trPr>
          <w:gridAfter w:val="1"/>
          <w:wAfter w:w="14" w:type="dxa"/>
          <w:trHeight w:val="283"/>
          <w:jc w:val="center"/>
          <w:del w:id="377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3E9A1D89" w14:textId="413411B9" w:rsidR="00114B79" w:rsidRPr="007E422C" w:rsidDel="000908AA" w:rsidRDefault="00114B79" w:rsidP="00114B79">
            <w:pPr>
              <w:spacing w:after="0" w:line="240" w:lineRule="auto"/>
              <w:ind w:firstLineChars="100" w:firstLine="181"/>
              <w:jc w:val="both"/>
              <w:rPr>
                <w:del w:id="3772" w:author="Luffi" w:date="2017-07-10T22:29:00Z"/>
                <w:rFonts w:ascii="Calibri" w:eastAsia="Times New Roman" w:hAnsi="Calibri" w:cs="Times New Roman"/>
                <w:b/>
                <w:color w:val="000000"/>
                <w:sz w:val="18"/>
                <w:szCs w:val="18"/>
                <w:lang w:eastAsia="es-BO"/>
              </w:rPr>
            </w:pPr>
            <w:del w:id="377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6BDDDF" w14:textId="392630C6" w:rsidR="00114B79" w:rsidRPr="007E422C" w:rsidDel="000908AA" w:rsidRDefault="00114B79" w:rsidP="00114B79">
            <w:pPr>
              <w:spacing w:after="0" w:line="240" w:lineRule="auto"/>
              <w:jc w:val="both"/>
              <w:rPr>
                <w:del w:id="3774" w:author="Luffi" w:date="2017-07-10T22:29:00Z"/>
                <w:rFonts w:ascii="Calibri" w:eastAsia="Times New Roman" w:hAnsi="Calibri" w:cs="Times New Roman"/>
                <w:color w:val="000000"/>
                <w:sz w:val="18"/>
                <w:szCs w:val="18"/>
                <w:lang w:eastAsia="es-BO"/>
              </w:rPr>
            </w:pPr>
            <w:del w:id="3775" w:author="Luffi" w:date="2017-07-10T22:29:00Z">
              <w:r w:rsidRPr="007E422C" w:rsidDel="000908AA">
                <w:rPr>
                  <w:rFonts w:ascii="Calibri" w:eastAsia="Times New Roman" w:hAnsi="Calibri" w:cs="Times New Roman"/>
                  <w:color w:val="000000"/>
                  <w:sz w:val="18"/>
                  <w:szCs w:val="18"/>
                  <w:lang w:eastAsia="es-BO"/>
                </w:rPr>
                <w:delText xml:space="preserve">Contiene </w:delText>
              </w:r>
              <w:r w:rsidDel="000908AA">
                <w:rPr>
                  <w:rFonts w:ascii="Calibri" w:eastAsia="Times New Roman" w:hAnsi="Calibri" w:cs="Times New Roman"/>
                  <w:color w:val="000000"/>
                  <w:sz w:val="18"/>
                  <w:szCs w:val="18"/>
                  <w:lang w:eastAsia="es-BO"/>
                </w:rPr>
                <w:delText>los campos primarios de la tabla medicamentos y recetas.</w:delText>
              </w:r>
            </w:del>
          </w:p>
        </w:tc>
      </w:tr>
      <w:tr w:rsidR="00114B79" w:rsidRPr="007E422C" w:rsidDel="000908AA" w14:paraId="58B4E2D9" w14:textId="067E01DA" w:rsidTr="00114B79">
        <w:trPr>
          <w:trHeight w:val="283"/>
          <w:jc w:val="center"/>
          <w:del w:id="377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3669BF1" w14:textId="28144BC5" w:rsidR="00114B79" w:rsidRPr="007E422C" w:rsidDel="000908AA" w:rsidRDefault="00114B79" w:rsidP="00114B79">
            <w:pPr>
              <w:spacing w:after="0" w:line="240" w:lineRule="auto"/>
              <w:ind w:firstLineChars="100" w:firstLine="181"/>
              <w:jc w:val="both"/>
              <w:rPr>
                <w:del w:id="3777" w:author="Luffi" w:date="2017-07-10T22:29:00Z"/>
                <w:rFonts w:ascii="Calibri" w:eastAsia="Times New Roman" w:hAnsi="Calibri" w:cs="Times New Roman"/>
                <w:b/>
                <w:color w:val="000000"/>
                <w:sz w:val="18"/>
                <w:szCs w:val="18"/>
                <w:lang w:eastAsia="es-BO"/>
              </w:rPr>
            </w:pPr>
            <w:del w:id="377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42796E40" w14:textId="275CA1D5" w:rsidR="00114B79" w:rsidRPr="007E422C" w:rsidDel="000908AA" w:rsidRDefault="00114B79" w:rsidP="00114B79">
            <w:pPr>
              <w:spacing w:after="0" w:line="240" w:lineRule="auto"/>
              <w:ind w:firstLineChars="100" w:firstLine="181"/>
              <w:jc w:val="both"/>
              <w:rPr>
                <w:del w:id="3779" w:author="Luffi" w:date="2017-07-10T22:29:00Z"/>
                <w:rFonts w:ascii="Calibri" w:eastAsia="Times New Roman" w:hAnsi="Calibri" w:cs="Times New Roman"/>
                <w:b/>
                <w:color w:val="000000"/>
                <w:sz w:val="18"/>
                <w:szCs w:val="18"/>
                <w:lang w:eastAsia="es-BO"/>
              </w:rPr>
            </w:pPr>
            <w:del w:id="378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47877746" w14:textId="0645B184" w:rsidR="00114B79" w:rsidDel="000908AA" w:rsidRDefault="00114B79" w:rsidP="00114B79">
            <w:pPr>
              <w:spacing w:after="0" w:line="240" w:lineRule="auto"/>
              <w:ind w:firstLineChars="100" w:firstLine="181"/>
              <w:jc w:val="both"/>
              <w:rPr>
                <w:del w:id="3781" w:author="Luffi" w:date="2017-07-10T22:29:00Z"/>
                <w:rFonts w:ascii="Calibri" w:eastAsia="Times New Roman" w:hAnsi="Calibri" w:cs="Times New Roman"/>
                <w:b/>
                <w:color w:val="000000"/>
                <w:sz w:val="18"/>
                <w:szCs w:val="18"/>
                <w:lang w:eastAsia="es-BO"/>
              </w:rPr>
            </w:pPr>
            <w:del w:id="378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32F79318" w14:textId="3AB7C129" w:rsidR="00114B79" w:rsidRPr="007E422C" w:rsidDel="000908AA" w:rsidRDefault="00114B79" w:rsidP="00114B79">
            <w:pPr>
              <w:spacing w:after="0" w:line="240" w:lineRule="auto"/>
              <w:ind w:firstLineChars="100" w:firstLine="181"/>
              <w:jc w:val="both"/>
              <w:rPr>
                <w:del w:id="3783" w:author="Luffi" w:date="2017-07-10T22:29:00Z"/>
                <w:rFonts w:ascii="Calibri" w:eastAsia="Times New Roman" w:hAnsi="Calibri" w:cs="Times New Roman"/>
                <w:b/>
                <w:color w:val="000000"/>
                <w:sz w:val="18"/>
                <w:szCs w:val="18"/>
                <w:lang w:eastAsia="es-BO"/>
              </w:rPr>
            </w:pPr>
            <w:del w:id="378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5ED2D150" w14:textId="367A222E" w:rsidR="00114B79" w:rsidRPr="007E422C" w:rsidDel="000908AA" w:rsidRDefault="00114B79" w:rsidP="00114B79">
            <w:pPr>
              <w:spacing w:after="0" w:line="240" w:lineRule="auto"/>
              <w:ind w:firstLineChars="100" w:firstLine="181"/>
              <w:jc w:val="both"/>
              <w:rPr>
                <w:del w:id="3785" w:author="Luffi" w:date="2017-07-10T22:29:00Z"/>
                <w:rFonts w:ascii="Calibri" w:eastAsia="Times New Roman" w:hAnsi="Calibri" w:cs="Times New Roman"/>
                <w:b/>
                <w:color w:val="000000"/>
                <w:sz w:val="18"/>
                <w:szCs w:val="18"/>
                <w:lang w:eastAsia="es-BO"/>
              </w:rPr>
            </w:pPr>
            <w:del w:id="378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114B79" w:rsidRPr="007E422C" w:rsidDel="000908AA" w14:paraId="578EE638" w14:textId="4FCE0845" w:rsidTr="00114B79">
        <w:trPr>
          <w:trHeight w:val="283"/>
          <w:jc w:val="center"/>
          <w:del w:id="378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E6F712E" w14:textId="13D197B7" w:rsidR="00114B79" w:rsidRPr="007E422C" w:rsidDel="000908AA" w:rsidRDefault="00114B79" w:rsidP="00114B79">
            <w:pPr>
              <w:spacing w:after="0" w:line="240" w:lineRule="auto"/>
              <w:ind w:firstLineChars="100" w:firstLine="180"/>
              <w:jc w:val="both"/>
              <w:rPr>
                <w:del w:id="3788" w:author="Luffi" w:date="2017-07-10T22:29:00Z"/>
                <w:rFonts w:ascii="Calibri" w:eastAsia="Times New Roman" w:hAnsi="Calibri" w:cs="Times New Roman"/>
                <w:color w:val="000000"/>
                <w:sz w:val="18"/>
                <w:szCs w:val="18"/>
                <w:lang w:eastAsia="es-BO"/>
              </w:rPr>
            </w:pPr>
            <w:del w:id="3789" w:author="Luffi" w:date="2017-07-10T22:29:00Z">
              <w:r w:rsidDel="000908AA">
                <w:rPr>
                  <w:rFonts w:ascii="Calibri" w:eastAsia="Times New Roman" w:hAnsi="Calibri" w:cs="Times New Roman"/>
                  <w:color w:val="000000"/>
                  <w:sz w:val="18"/>
                  <w:szCs w:val="18"/>
                  <w:lang w:eastAsia="es-BO"/>
                </w:rPr>
                <w:delText>id_receta</w:delText>
              </w:r>
            </w:del>
          </w:p>
        </w:tc>
        <w:tc>
          <w:tcPr>
            <w:tcW w:w="928" w:type="dxa"/>
            <w:tcBorders>
              <w:top w:val="nil"/>
              <w:left w:val="nil"/>
              <w:bottom w:val="single" w:sz="4" w:space="0" w:color="auto"/>
              <w:right w:val="single" w:sz="4" w:space="0" w:color="auto"/>
            </w:tcBorders>
            <w:shd w:val="clear" w:color="auto" w:fill="auto"/>
            <w:noWrap/>
            <w:vAlign w:val="center"/>
            <w:hideMark/>
          </w:tcPr>
          <w:p w14:paraId="0455BD18" w14:textId="6AB5F0EA" w:rsidR="00114B79" w:rsidRPr="007E422C" w:rsidDel="000908AA" w:rsidRDefault="00114B79" w:rsidP="00114B79">
            <w:pPr>
              <w:spacing w:after="0" w:line="240" w:lineRule="auto"/>
              <w:ind w:firstLineChars="100" w:firstLine="180"/>
              <w:jc w:val="both"/>
              <w:rPr>
                <w:del w:id="3790" w:author="Luffi" w:date="2017-07-10T22:29:00Z"/>
                <w:rFonts w:ascii="Calibri" w:eastAsia="Times New Roman" w:hAnsi="Calibri" w:cs="Times New Roman"/>
                <w:color w:val="000000"/>
                <w:sz w:val="18"/>
                <w:szCs w:val="18"/>
                <w:lang w:eastAsia="es-BO"/>
              </w:rPr>
            </w:pPr>
            <w:del w:id="379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6843EADA" w14:textId="60E82C01" w:rsidR="00114B79" w:rsidRPr="007E422C" w:rsidDel="000908AA" w:rsidRDefault="00114B79" w:rsidP="00114B79">
            <w:pPr>
              <w:spacing w:after="0" w:line="240" w:lineRule="auto"/>
              <w:ind w:firstLineChars="100" w:firstLine="180"/>
              <w:jc w:val="both"/>
              <w:rPr>
                <w:del w:id="3792" w:author="Luffi" w:date="2017-07-10T22:29:00Z"/>
                <w:rFonts w:ascii="Calibri" w:eastAsia="Times New Roman" w:hAnsi="Calibri" w:cs="Times New Roman"/>
                <w:color w:val="000000"/>
                <w:sz w:val="18"/>
                <w:szCs w:val="18"/>
                <w:lang w:eastAsia="es-BO"/>
              </w:rPr>
            </w:pPr>
            <w:del w:id="379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1095A2B0" w14:textId="31C78F37" w:rsidR="00114B79" w:rsidRPr="007E422C" w:rsidDel="000908AA" w:rsidRDefault="00114B79" w:rsidP="00114B79">
            <w:pPr>
              <w:spacing w:after="0" w:line="240" w:lineRule="auto"/>
              <w:ind w:firstLineChars="100" w:firstLine="180"/>
              <w:jc w:val="both"/>
              <w:rPr>
                <w:del w:id="3794" w:author="Luffi" w:date="2017-07-10T22:29:00Z"/>
                <w:rFonts w:ascii="Calibri" w:eastAsia="Times New Roman" w:hAnsi="Calibri" w:cs="Times New Roman"/>
                <w:color w:val="000000"/>
                <w:sz w:val="18"/>
                <w:szCs w:val="18"/>
                <w:lang w:eastAsia="es-BO"/>
              </w:rPr>
            </w:pPr>
            <w:del w:id="3795" w:author="Luffi" w:date="2017-07-10T22:29:00Z">
              <w:r w:rsidDel="000908AA">
                <w:rPr>
                  <w:rFonts w:ascii="Calibri" w:eastAsia="Times New Roman" w:hAnsi="Calibri" w:cs="Times New Roman"/>
                  <w:color w:val="000000"/>
                  <w:sz w:val="18"/>
                  <w:szCs w:val="18"/>
                  <w:lang w:eastAsia="es-BO"/>
                </w:rPr>
                <w:delText>Id receta de la tabla recetas</w:delText>
              </w:r>
            </w:del>
          </w:p>
        </w:tc>
      </w:tr>
      <w:tr w:rsidR="00114B79" w:rsidRPr="007E422C" w:rsidDel="000908AA" w14:paraId="04BA8120" w14:textId="0F80E4CC" w:rsidTr="00114B79">
        <w:trPr>
          <w:trHeight w:val="283"/>
          <w:jc w:val="center"/>
          <w:del w:id="379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022D999" w14:textId="23EC057A" w:rsidR="00114B79" w:rsidRPr="007E422C" w:rsidDel="000908AA" w:rsidRDefault="00114B79" w:rsidP="00114B79">
            <w:pPr>
              <w:spacing w:after="0" w:line="240" w:lineRule="auto"/>
              <w:ind w:firstLineChars="100" w:firstLine="180"/>
              <w:jc w:val="both"/>
              <w:rPr>
                <w:del w:id="3797" w:author="Luffi" w:date="2017-07-10T22:29:00Z"/>
                <w:rFonts w:ascii="Calibri" w:eastAsia="Times New Roman" w:hAnsi="Calibri" w:cs="Times New Roman"/>
                <w:color w:val="000000"/>
                <w:sz w:val="18"/>
                <w:szCs w:val="18"/>
                <w:lang w:eastAsia="es-BO"/>
              </w:rPr>
            </w:pPr>
            <w:del w:id="3798" w:author="Luffi" w:date="2017-07-10T22:29:00Z">
              <w:r w:rsidDel="000908AA">
                <w:rPr>
                  <w:rFonts w:ascii="Calibri" w:eastAsia="Times New Roman" w:hAnsi="Calibri" w:cs="Times New Roman"/>
                  <w:color w:val="000000"/>
                  <w:sz w:val="18"/>
                  <w:szCs w:val="18"/>
                  <w:lang w:eastAsia="es-BO"/>
                </w:rPr>
                <w:delText>Id_medicamento</w:delText>
              </w:r>
            </w:del>
          </w:p>
        </w:tc>
        <w:tc>
          <w:tcPr>
            <w:tcW w:w="928" w:type="dxa"/>
            <w:tcBorders>
              <w:top w:val="nil"/>
              <w:left w:val="nil"/>
              <w:bottom w:val="single" w:sz="4" w:space="0" w:color="auto"/>
              <w:right w:val="single" w:sz="4" w:space="0" w:color="auto"/>
            </w:tcBorders>
            <w:shd w:val="clear" w:color="auto" w:fill="auto"/>
            <w:noWrap/>
            <w:vAlign w:val="center"/>
            <w:hideMark/>
          </w:tcPr>
          <w:p w14:paraId="74028198" w14:textId="3FC90799" w:rsidR="00114B79" w:rsidRPr="007E422C" w:rsidDel="000908AA" w:rsidRDefault="00114B79" w:rsidP="00114B79">
            <w:pPr>
              <w:spacing w:after="0" w:line="240" w:lineRule="auto"/>
              <w:ind w:firstLineChars="100" w:firstLine="180"/>
              <w:jc w:val="both"/>
              <w:rPr>
                <w:del w:id="3799" w:author="Luffi" w:date="2017-07-10T22:29:00Z"/>
                <w:rFonts w:ascii="Calibri" w:eastAsia="Times New Roman" w:hAnsi="Calibri" w:cs="Times New Roman"/>
                <w:color w:val="000000"/>
                <w:sz w:val="18"/>
                <w:szCs w:val="18"/>
                <w:lang w:eastAsia="es-BO"/>
              </w:rPr>
            </w:pPr>
            <w:del w:id="3800" w:author="Luffi" w:date="2017-07-10T22:29:00Z">
              <w:r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1F329B35" w14:textId="7E153180" w:rsidR="00114B79" w:rsidRPr="007E422C" w:rsidDel="000908AA" w:rsidRDefault="00114B79" w:rsidP="00114B79">
            <w:pPr>
              <w:spacing w:after="0" w:line="240" w:lineRule="auto"/>
              <w:ind w:firstLineChars="100" w:firstLine="180"/>
              <w:jc w:val="both"/>
              <w:rPr>
                <w:del w:id="3801" w:author="Luffi" w:date="2017-07-10T22:29:00Z"/>
                <w:rFonts w:ascii="Calibri" w:eastAsia="Times New Roman" w:hAnsi="Calibri" w:cs="Times New Roman"/>
                <w:color w:val="000000"/>
                <w:sz w:val="18"/>
                <w:szCs w:val="18"/>
                <w:lang w:eastAsia="es-BO"/>
              </w:rPr>
            </w:pPr>
            <w:del w:id="3802" w:author="Luffi" w:date="2017-07-10T22:29:00Z">
              <w:r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737904CF" w14:textId="6C6C3D84" w:rsidR="00114B79" w:rsidRPr="007E422C" w:rsidDel="000908AA" w:rsidRDefault="00114B79" w:rsidP="00114B79">
            <w:pPr>
              <w:spacing w:after="0" w:line="240" w:lineRule="auto"/>
              <w:ind w:firstLineChars="100" w:firstLine="180"/>
              <w:jc w:val="both"/>
              <w:rPr>
                <w:del w:id="3803" w:author="Luffi" w:date="2017-07-10T22:29:00Z"/>
                <w:rFonts w:ascii="Calibri" w:eastAsia="Times New Roman" w:hAnsi="Calibri" w:cs="Times New Roman"/>
                <w:color w:val="000000"/>
                <w:sz w:val="18"/>
                <w:szCs w:val="18"/>
                <w:lang w:eastAsia="es-BO"/>
              </w:rPr>
            </w:pPr>
            <w:del w:id="3804" w:author="Luffi" w:date="2017-07-10T22:29:00Z">
              <w:r w:rsidDel="000908AA">
                <w:rPr>
                  <w:rFonts w:ascii="Calibri" w:eastAsia="Times New Roman" w:hAnsi="Calibri" w:cs="Times New Roman"/>
                  <w:color w:val="000000"/>
                  <w:sz w:val="18"/>
                  <w:szCs w:val="18"/>
                  <w:lang w:eastAsia="es-BO"/>
                </w:rPr>
                <w:delText>Id medicamento de la tabla medicamentos</w:delText>
              </w:r>
            </w:del>
          </w:p>
        </w:tc>
      </w:tr>
    </w:tbl>
    <w:p w14:paraId="01F848EC" w14:textId="5ED612B1" w:rsidR="00114B79" w:rsidDel="000908AA" w:rsidRDefault="00114B79">
      <w:pPr>
        <w:rPr>
          <w:del w:id="380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114B79" w:rsidRPr="007E422C" w:rsidDel="000908AA" w14:paraId="3D193B34" w14:textId="5D5D2636" w:rsidTr="00114B79">
        <w:trPr>
          <w:gridAfter w:val="1"/>
          <w:wAfter w:w="14" w:type="dxa"/>
          <w:trHeight w:val="283"/>
          <w:jc w:val="center"/>
          <w:del w:id="380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D12443A" w14:textId="5597ED10" w:rsidR="00114B79" w:rsidRPr="007E422C" w:rsidDel="000908AA" w:rsidRDefault="00114B79" w:rsidP="00114B79">
            <w:pPr>
              <w:spacing w:after="0" w:line="240" w:lineRule="auto"/>
              <w:ind w:firstLineChars="100" w:firstLine="181"/>
              <w:jc w:val="both"/>
              <w:rPr>
                <w:del w:id="3807" w:author="Luffi" w:date="2017-07-10T22:29:00Z"/>
                <w:rFonts w:ascii="Calibri" w:eastAsia="Times New Roman" w:hAnsi="Calibri" w:cs="Times New Roman"/>
                <w:b/>
                <w:color w:val="000000"/>
                <w:sz w:val="18"/>
                <w:szCs w:val="18"/>
                <w:lang w:eastAsia="es-BO"/>
              </w:rPr>
            </w:pPr>
            <w:del w:id="380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D02B48" w14:textId="638E18E0" w:rsidR="00114B79" w:rsidRPr="007E422C" w:rsidDel="000908AA" w:rsidRDefault="00114B79" w:rsidP="00114B79">
            <w:pPr>
              <w:spacing w:after="0" w:line="240" w:lineRule="auto"/>
              <w:jc w:val="both"/>
              <w:rPr>
                <w:del w:id="3809" w:author="Luffi" w:date="2017-07-10T22:29:00Z"/>
                <w:rFonts w:ascii="Calibri" w:eastAsia="Times New Roman" w:hAnsi="Calibri" w:cs="Times New Roman"/>
                <w:color w:val="000000"/>
                <w:sz w:val="18"/>
                <w:szCs w:val="18"/>
                <w:lang w:eastAsia="es-BO"/>
              </w:rPr>
            </w:pPr>
            <w:del w:id="3810" w:author="Luffi" w:date="2017-07-10T22:29:00Z">
              <w:r w:rsidDel="000908AA">
                <w:rPr>
                  <w:rFonts w:ascii="Calibri" w:eastAsia="Times New Roman" w:hAnsi="Calibri" w:cs="Times New Roman"/>
                  <w:color w:val="000000"/>
                  <w:sz w:val="18"/>
                  <w:szCs w:val="18"/>
                  <w:lang w:eastAsia="es-BO"/>
                </w:rPr>
                <w:delText>indicaciones</w:delText>
              </w:r>
            </w:del>
          </w:p>
        </w:tc>
      </w:tr>
      <w:tr w:rsidR="00114B79" w:rsidRPr="007E422C" w:rsidDel="000908AA" w14:paraId="192F2D7F" w14:textId="51592ECB" w:rsidTr="00114B79">
        <w:trPr>
          <w:gridAfter w:val="1"/>
          <w:wAfter w:w="14" w:type="dxa"/>
          <w:trHeight w:val="283"/>
          <w:jc w:val="center"/>
          <w:del w:id="381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0C010FC3" w14:textId="598FC17A" w:rsidR="00114B79" w:rsidRPr="007E422C" w:rsidDel="000908AA" w:rsidRDefault="00114B79" w:rsidP="00114B79">
            <w:pPr>
              <w:spacing w:after="0" w:line="240" w:lineRule="auto"/>
              <w:ind w:firstLineChars="100" w:firstLine="181"/>
              <w:jc w:val="both"/>
              <w:rPr>
                <w:del w:id="3812" w:author="Luffi" w:date="2017-07-10T22:29:00Z"/>
                <w:rFonts w:ascii="Calibri" w:eastAsia="Times New Roman" w:hAnsi="Calibri" w:cs="Times New Roman"/>
                <w:b/>
                <w:color w:val="000000"/>
                <w:sz w:val="18"/>
                <w:szCs w:val="18"/>
                <w:lang w:eastAsia="es-BO"/>
              </w:rPr>
            </w:pPr>
            <w:del w:id="381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C66576" w14:textId="68CE672E" w:rsidR="00114B79" w:rsidRPr="007E422C" w:rsidDel="000908AA" w:rsidRDefault="00114B79" w:rsidP="00114B79">
            <w:pPr>
              <w:spacing w:after="0" w:line="240" w:lineRule="auto"/>
              <w:jc w:val="both"/>
              <w:rPr>
                <w:del w:id="3814" w:author="Luffi" w:date="2017-07-10T22:29:00Z"/>
                <w:rFonts w:ascii="Calibri" w:eastAsia="Times New Roman" w:hAnsi="Calibri" w:cs="Times New Roman"/>
                <w:color w:val="000000"/>
                <w:sz w:val="18"/>
                <w:szCs w:val="18"/>
                <w:lang w:eastAsia="es-BO"/>
              </w:rPr>
            </w:pPr>
            <w:del w:id="3815" w:author="Luffi" w:date="2017-07-10T22:29:00Z">
              <w:r w:rsidRPr="007E422C" w:rsidDel="000908AA">
                <w:rPr>
                  <w:rFonts w:ascii="Calibri" w:eastAsia="Times New Roman" w:hAnsi="Calibri" w:cs="Times New Roman"/>
                  <w:color w:val="000000"/>
                  <w:sz w:val="18"/>
                  <w:szCs w:val="18"/>
                  <w:lang w:eastAsia="es-BO"/>
                </w:rPr>
                <w:delText xml:space="preserve">Contiene toda </w:delText>
              </w:r>
              <w:r w:rsidDel="000908AA">
                <w:rPr>
                  <w:rFonts w:ascii="Calibri" w:eastAsia="Times New Roman" w:hAnsi="Calibri" w:cs="Times New Roman"/>
                  <w:color w:val="000000"/>
                  <w:sz w:val="18"/>
                  <w:szCs w:val="18"/>
                  <w:lang w:eastAsia="es-BO"/>
                </w:rPr>
                <w:delText>la lista de indicaciones que se han realizado en las recetas.</w:delText>
              </w:r>
            </w:del>
          </w:p>
        </w:tc>
      </w:tr>
      <w:tr w:rsidR="00114B79" w:rsidRPr="007E422C" w:rsidDel="000908AA" w14:paraId="592561BF" w14:textId="72750211" w:rsidTr="00114B79">
        <w:trPr>
          <w:trHeight w:val="283"/>
          <w:jc w:val="center"/>
          <w:del w:id="381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41F11B82" w14:textId="65650ED7" w:rsidR="00114B79" w:rsidRPr="007E422C" w:rsidDel="000908AA" w:rsidRDefault="00114B79" w:rsidP="00114B79">
            <w:pPr>
              <w:spacing w:after="0" w:line="240" w:lineRule="auto"/>
              <w:ind w:firstLineChars="100" w:firstLine="181"/>
              <w:jc w:val="both"/>
              <w:rPr>
                <w:del w:id="3817" w:author="Luffi" w:date="2017-07-10T22:29:00Z"/>
                <w:rFonts w:ascii="Calibri" w:eastAsia="Times New Roman" w:hAnsi="Calibri" w:cs="Times New Roman"/>
                <w:b/>
                <w:color w:val="000000"/>
                <w:sz w:val="18"/>
                <w:szCs w:val="18"/>
                <w:lang w:eastAsia="es-BO"/>
              </w:rPr>
            </w:pPr>
            <w:del w:id="381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59B910CF" w14:textId="70F739ED" w:rsidR="00114B79" w:rsidRPr="007E422C" w:rsidDel="000908AA" w:rsidRDefault="00114B79" w:rsidP="00114B79">
            <w:pPr>
              <w:spacing w:after="0" w:line="240" w:lineRule="auto"/>
              <w:ind w:firstLineChars="100" w:firstLine="181"/>
              <w:jc w:val="both"/>
              <w:rPr>
                <w:del w:id="3819" w:author="Luffi" w:date="2017-07-10T22:29:00Z"/>
                <w:rFonts w:ascii="Calibri" w:eastAsia="Times New Roman" w:hAnsi="Calibri" w:cs="Times New Roman"/>
                <w:b/>
                <w:color w:val="000000"/>
                <w:sz w:val="18"/>
                <w:szCs w:val="18"/>
                <w:lang w:eastAsia="es-BO"/>
              </w:rPr>
            </w:pPr>
            <w:del w:id="382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2BC6B316" w14:textId="69F1D9CA" w:rsidR="00114B79" w:rsidDel="000908AA" w:rsidRDefault="00114B79" w:rsidP="00114B79">
            <w:pPr>
              <w:spacing w:after="0" w:line="240" w:lineRule="auto"/>
              <w:ind w:firstLineChars="100" w:firstLine="181"/>
              <w:jc w:val="both"/>
              <w:rPr>
                <w:del w:id="3821" w:author="Luffi" w:date="2017-07-10T22:29:00Z"/>
                <w:rFonts w:ascii="Calibri" w:eastAsia="Times New Roman" w:hAnsi="Calibri" w:cs="Times New Roman"/>
                <w:b/>
                <w:color w:val="000000"/>
                <w:sz w:val="18"/>
                <w:szCs w:val="18"/>
                <w:lang w:eastAsia="es-BO"/>
              </w:rPr>
            </w:pPr>
            <w:del w:id="382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00D11D53" w14:textId="7E3D03BB" w:rsidR="00114B79" w:rsidRPr="007E422C" w:rsidDel="000908AA" w:rsidRDefault="00114B79" w:rsidP="00114B79">
            <w:pPr>
              <w:spacing w:after="0" w:line="240" w:lineRule="auto"/>
              <w:ind w:firstLineChars="100" w:firstLine="181"/>
              <w:jc w:val="both"/>
              <w:rPr>
                <w:del w:id="3823" w:author="Luffi" w:date="2017-07-10T22:29:00Z"/>
                <w:rFonts w:ascii="Calibri" w:eastAsia="Times New Roman" w:hAnsi="Calibri" w:cs="Times New Roman"/>
                <w:b/>
                <w:color w:val="000000"/>
                <w:sz w:val="18"/>
                <w:szCs w:val="18"/>
                <w:lang w:eastAsia="es-BO"/>
              </w:rPr>
            </w:pPr>
            <w:del w:id="382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715EB3D2" w14:textId="05C5059D" w:rsidR="00114B79" w:rsidRPr="007E422C" w:rsidDel="000908AA" w:rsidRDefault="00114B79" w:rsidP="00114B79">
            <w:pPr>
              <w:spacing w:after="0" w:line="240" w:lineRule="auto"/>
              <w:ind w:firstLineChars="100" w:firstLine="181"/>
              <w:jc w:val="both"/>
              <w:rPr>
                <w:del w:id="3825" w:author="Luffi" w:date="2017-07-10T22:29:00Z"/>
                <w:rFonts w:ascii="Calibri" w:eastAsia="Times New Roman" w:hAnsi="Calibri" w:cs="Times New Roman"/>
                <w:b/>
                <w:color w:val="000000"/>
                <w:sz w:val="18"/>
                <w:szCs w:val="18"/>
                <w:lang w:eastAsia="es-BO"/>
              </w:rPr>
            </w:pPr>
            <w:del w:id="382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114B79" w:rsidRPr="007E422C" w:rsidDel="000908AA" w14:paraId="4A83519F" w14:textId="1A00D85C" w:rsidTr="00114B79">
        <w:trPr>
          <w:trHeight w:val="283"/>
          <w:jc w:val="center"/>
          <w:del w:id="382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A23B555" w14:textId="7C4F2F81" w:rsidR="00114B79" w:rsidRPr="007E422C" w:rsidDel="000908AA" w:rsidRDefault="00114B79" w:rsidP="00114B79">
            <w:pPr>
              <w:spacing w:after="0" w:line="240" w:lineRule="auto"/>
              <w:ind w:firstLineChars="100" w:firstLine="180"/>
              <w:jc w:val="both"/>
              <w:rPr>
                <w:del w:id="3828" w:author="Luffi" w:date="2017-07-10T22:29:00Z"/>
                <w:rFonts w:ascii="Calibri" w:eastAsia="Times New Roman" w:hAnsi="Calibri" w:cs="Times New Roman"/>
                <w:color w:val="000000"/>
                <w:sz w:val="18"/>
                <w:szCs w:val="18"/>
                <w:lang w:eastAsia="es-BO"/>
              </w:rPr>
            </w:pPr>
            <w:del w:id="3829" w:author="Luffi" w:date="2017-07-10T22:29:00Z">
              <w:r w:rsidDel="000908AA">
                <w:rPr>
                  <w:rFonts w:ascii="Calibri" w:eastAsia="Times New Roman" w:hAnsi="Calibri" w:cs="Times New Roman"/>
                  <w:color w:val="000000"/>
                  <w:sz w:val="18"/>
                  <w:szCs w:val="18"/>
                  <w:lang w:eastAsia="es-BO"/>
                </w:rPr>
                <w:delText>id_medicamento</w:delText>
              </w:r>
            </w:del>
          </w:p>
        </w:tc>
        <w:tc>
          <w:tcPr>
            <w:tcW w:w="928" w:type="dxa"/>
            <w:tcBorders>
              <w:top w:val="nil"/>
              <w:left w:val="nil"/>
              <w:bottom w:val="single" w:sz="4" w:space="0" w:color="auto"/>
              <w:right w:val="single" w:sz="4" w:space="0" w:color="auto"/>
            </w:tcBorders>
            <w:shd w:val="clear" w:color="auto" w:fill="auto"/>
            <w:noWrap/>
            <w:vAlign w:val="center"/>
            <w:hideMark/>
          </w:tcPr>
          <w:p w14:paraId="16F0224C" w14:textId="04DE539D" w:rsidR="00114B79" w:rsidRPr="007E422C" w:rsidDel="000908AA" w:rsidRDefault="00114B79" w:rsidP="00114B79">
            <w:pPr>
              <w:spacing w:after="0" w:line="240" w:lineRule="auto"/>
              <w:ind w:firstLineChars="100" w:firstLine="180"/>
              <w:jc w:val="both"/>
              <w:rPr>
                <w:del w:id="3830" w:author="Luffi" w:date="2017-07-10T22:29:00Z"/>
                <w:rFonts w:ascii="Calibri" w:eastAsia="Times New Roman" w:hAnsi="Calibri" w:cs="Times New Roman"/>
                <w:color w:val="000000"/>
                <w:sz w:val="18"/>
                <w:szCs w:val="18"/>
                <w:lang w:eastAsia="es-BO"/>
              </w:rPr>
            </w:pPr>
            <w:del w:id="383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15607BBA" w14:textId="603A694D" w:rsidR="00114B79" w:rsidRPr="007E422C" w:rsidDel="000908AA" w:rsidRDefault="00114B79" w:rsidP="00114B79">
            <w:pPr>
              <w:spacing w:after="0" w:line="240" w:lineRule="auto"/>
              <w:ind w:firstLineChars="100" w:firstLine="180"/>
              <w:jc w:val="both"/>
              <w:rPr>
                <w:del w:id="3832" w:author="Luffi" w:date="2017-07-10T22:29:00Z"/>
                <w:rFonts w:ascii="Calibri" w:eastAsia="Times New Roman" w:hAnsi="Calibri" w:cs="Times New Roman"/>
                <w:color w:val="000000"/>
                <w:sz w:val="18"/>
                <w:szCs w:val="18"/>
                <w:lang w:eastAsia="es-BO"/>
              </w:rPr>
            </w:pPr>
            <w:del w:id="383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3177584D" w14:textId="3BE6A2D0" w:rsidR="00114B79" w:rsidRPr="007E422C" w:rsidDel="000908AA" w:rsidRDefault="00114B79" w:rsidP="00114B79">
            <w:pPr>
              <w:spacing w:after="0" w:line="240" w:lineRule="auto"/>
              <w:ind w:firstLineChars="100" w:firstLine="180"/>
              <w:jc w:val="both"/>
              <w:rPr>
                <w:del w:id="3834" w:author="Luffi" w:date="2017-07-10T22:29:00Z"/>
                <w:rFonts w:ascii="Calibri" w:eastAsia="Times New Roman" w:hAnsi="Calibri" w:cs="Times New Roman"/>
                <w:color w:val="000000"/>
                <w:sz w:val="18"/>
                <w:szCs w:val="18"/>
                <w:lang w:eastAsia="es-BO"/>
              </w:rPr>
            </w:pPr>
            <w:del w:id="3835" w:author="Luffi" w:date="2017-07-10T22:29:00Z">
              <w:r w:rsidRPr="007E422C" w:rsidDel="000908AA">
                <w:rPr>
                  <w:rFonts w:ascii="Calibri" w:eastAsia="Times New Roman" w:hAnsi="Calibri" w:cs="Times New Roman"/>
                  <w:color w:val="000000"/>
                  <w:sz w:val="18"/>
                  <w:szCs w:val="18"/>
                  <w:lang w:eastAsia="es-BO"/>
                </w:rPr>
                <w:delText>Llave primaria</w:delText>
              </w:r>
            </w:del>
          </w:p>
        </w:tc>
      </w:tr>
      <w:tr w:rsidR="00114B79" w:rsidRPr="007E422C" w:rsidDel="000908AA" w14:paraId="1171294B" w14:textId="3E6EE72C" w:rsidTr="00114B79">
        <w:trPr>
          <w:trHeight w:val="283"/>
          <w:jc w:val="center"/>
          <w:del w:id="383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2ADF1DD3" w14:textId="18711E06" w:rsidR="00114B79" w:rsidRPr="007E422C" w:rsidDel="000908AA" w:rsidRDefault="00114B79" w:rsidP="00114B79">
            <w:pPr>
              <w:spacing w:after="0" w:line="240" w:lineRule="auto"/>
              <w:ind w:firstLineChars="100" w:firstLine="180"/>
              <w:jc w:val="both"/>
              <w:rPr>
                <w:del w:id="3837" w:author="Luffi" w:date="2017-07-10T22:29:00Z"/>
                <w:rFonts w:ascii="Calibri" w:eastAsia="Times New Roman" w:hAnsi="Calibri" w:cs="Times New Roman"/>
                <w:color w:val="000000"/>
                <w:sz w:val="18"/>
                <w:szCs w:val="18"/>
                <w:lang w:eastAsia="es-BO"/>
              </w:rPr>
            </w:pPr>
            <w:del w:id="3838" w:author="Luffi" w:date="2017-07-10T22:29:00Z">
              <w:r w:rsidDel="000908AA">
                <w:rPr>
                  <w:rFonts w:ascii="Calibri" w:eastAsia="Times New Roman" w:hAnsi="Calibri" w:cs="Times New Roman"/>
                  <w:color w:val="000000"/>
                  <w:sz w:val="18"/>
                  <w:szCs w:val="18"/>
                  <w:lang w:eastAsia="es-BO"/>
                </w:rPr>
                <w:delText>descripcion</w:delText>
              </w:r>
            </w:del>
          </w:p>
        </w:tc>
        <w:tc>
          <w:tcPr>
            <w:tcW w:w="928" w:type="dxa"/>
            <w:tcBorders>
              <w:top w:val="nil"/>
              <w:left w:val="nil"/>
              <w:bottom w:val="single" w:sz="4" w:space="0" w:color="auto"/>
              <w:right w:val="single" w:sz="4" w:space="0" w:color="auto"/>
            </w:tcBorders>
            <w:shd w:val="clear" w:color="auto" w:fill="auto"/>
            <w:noWrap/>
            <w:vAlign w:val="center"/>
            <w:hideMark/>
          </w:tcPr>
          <w:p w14:paraId="4C87F20E" w14:textId="0E3E0E1B" w:rsidR="00114B79" w:rsidRPr="007E422C" w:rsidDel="000908AA" w:rsidRDefault="00114B79" w:rsidP="00114B79">
            <w:pPr>
              <w:spacing w:after="0" w:line="240" w:lineRule="auto"/>
              <w:ind w:firstLineChars="100" w:firstLine="180"/>
              <w:jc w:val="both"/>
              <w:rPr>
                <w:del w:id="3839" w:author="Luffi" w:date="2017-07-10T22:29:00Z"/>
                <w:rFonts w:ascii="Calibri" w:eastAsia="Times New Roman" w:hAnsi="Calibri" w:cs="Times New Roman"/>
                <w:color w:val="000000"/>
                <w:sz w:val="18"/>
                <w:szCs w:val="18"/>
                <w:lang w:eastAsia="es-BO"/>
              </w:rPr>
            </w:pPr>
            <w:del w:id="3840" w:author="Luffi" w:date="2017-07-10T22:29:00Z">
              <w:r w:rsidDel="000908AA">
                <w:rPr>
                  <w:rFonts w:ascii="Calibri" w:eastAsia="Times New Roman" w:hAnsi="Calibri" w:cs="Times New Roman"/>
                  <w:color w:val="000000"/>
                  <w:sz w:val="18"/>
                  <w:szCs w:val="18"/>
                  <w:lang w:eastAsia="es-BO"/>
                </w:rPr>
                <w:delText>100</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165DEB17" w14:textId="5E50FAC9" w:rsidR="00114B79" w:rsidRPr="007E422C" w:rsidDel="000908AA" w:rsidRDefault="00114B79" w:rsidP="00114B79">
            <w:pPr>
              <w:spacing w:after="0" w:line="240" w:lineRule="auto"/>
              <w:ind w:firstLineChars="100" w:firstLine="180"/>
              <w:jc w:val="both"/>
              <w:rPr>
                <w:del w:id="3841" w:author="Luffi" w:date="2017-07-10T22:29:00Z"/>
                <w:rFonts w:ascii="Calibri" w:eastAsia="Times New Roman" w:hAnsi="Calibri" w:cs="Times New Roman"/>
                <w:color w:val="000000"/>
                <w:sz w:val="18"/>
                <w:szCs w:val="18"/>
                <w:lang w:eastAsia="es-BO"/>
              </w:rPr>
            </w:pPr>
            <w:del w:id="3842" w:author="Luffi" w:date="2017-07-10T22:29:00Z">
              <w:r w:rsidDel="000908AA">
                <w:rPr>
                  <w:rFonts w:ascii="Calibri" w:eastAsia="Times New Roman" w:hAnsi="Calibri" w:cs="Times New Roman"/>
                  <w:color w:val="000000"/>
                  <w:sz w:val="18"/>
                  <w:szCs w:val="18"/>
                  <w:lang w:eastAsia="es-BO"/>
                </w:rPr>
                <w:delText>Varchar</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2C108954" w14:textId="36CBAB14" w:rsidR="00114B79" w:rsidRPr="007E422C" w:rsidDel="000908AA" w:rsidRDefault="00114B79" w:rsidP="00114B79">
            <w:pPr>
              <w:spacing w:after="0" w:line="240" w:lineRule="auto"/>
              <w:ind w:firstLineChars="100" w:firstLine="180"/>
              <w:jc w:val="both"/>
              <w:rPr>
                <w:del w:id="3843" w:author="Luffi" w:date="2017-07-10T22:29:00Z"/>
                <w:rFonts w:ascii="Calibri" w:eastAsia="Times New Roman" w:hAnsi="Calibri" w:cs="Times New Roman"/>
                <w:color w:val="000000"/>
                <w:sz w:val="18"/>
                <w:szCs w:val="18"/>
                <w:lang w:eastAsia="es-BO"/>
              </w:rPr>
            </w:pPr>
            <w:del w:id="3844" w:author="Luffi" w:date="2017-07-10T22:29:00Z">
              <w:r w:rsidDel="000908AA">
                <w:rPr>
                  <w:rFonts w:ascii="Calibri" w:eastAsia="Times New Roman" w:hAnsi="Calibri" w:cs="Times New Roman"/>
                  <w:color w:val="000000"/>
                  <w:sz w:val="18"/>
                  <w:szCs w:val="18"/>
                  <w:lang w:eastAsia="es-BO"/>
                </w:rPr>
                <w:delText>Todo el detalle de las indicaciones de cada medicamento</w:delText>
              </w:r>
            </w:del>
          </w:p>
        </w:tc>
      </w:tr>
    </w:tbl>
    <w:p w14:paraId="3D49EA8D" w14:textId="3FA752B5" w:rsidR="00114B79" w:rsidDel="000908AA" w:rsidRDefault="00114B79">
      <w:pPr>
        <w:rPr>
          <w:del w:id="384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114B79" w:rsidRPr="007E422C" w:rsidDel="000908AA" w14:paraId="1FF10896" w14:textId="3B5E6925" w:rsidTr="00114B79">
        <w:trPr>
          <w:gridAfter w:val="1"/>
          <w:wAfter w:w="14" w:type="dxa"/>
          <w:trHeight w:val="283"/>
          <w:jc w:val="center"/>
          <w:del w:id="384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57B807ED" w14:textId="111CCDC9" w:rsidR="00114B79" w:rsidRPr="007E422C" w:rsidDel="000908AA" w:rsidRDefault="00114B79" w:rsidP="00114B79">
            <w:pPr>
              <w:spacing w:after="0" w:line="240" w:lineRule="auto"/>
              <w:ind w:firstLineChars="100" w:firstLine="181"/>
              <w:jc w:val="both"/>
              <w:rPr>
                <w:del w:id="3847" w:author="Luffi" w:date="2017-07-10T22:29:00Z"/>
                <w:rFonts w:ascii="Calibri" w:eastAsia="Times New Roman" w:hAnsi="Calibri" w:cs="Times New Roman"/>
                <w:b/>
                <w:color w:val="000000"/>
                <w:sz w:val="18"/>
                <w:szCs w:val="18"/>
                <w:lang w:eastAsia="es-BO"/>
              </w:rPr>
            </w:pPr>
            <w:del w:id="384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A14EDBB" w14:textId="7DA19858" w:rsidR="00114B79" w:rsidRPr="007E422C" w:rsidDel="000908AA" w:rsidRDefault="00114B79" w:rsidP="00114B79">
            <w:pPr>
              <w:spacing w:after="0" w:line="240" w:lineRule="auto"/>
              <w:jc w:val="both"/>
              <w:rPr>
                <w:del w:id="3849" w:author="Luffi" w:date="2017-07-10T22:29:00Z"/>
                <w:rFonts w:ascii="Calibri" w:eastAsia="Times New Roman" w:hAnsi="Calibri" w:cs="Times New Roman"/>
                <w:color w:val="000000"/>
                <w:sz w:val="18"/>
                <w:szCs w:val="18"/>
                <w:lang w:eastAsia="es-BO"/>
              </w:rPr>
            </w:pPr>
            <w:del w:id="3850" w:author="Luffi" w:date="2017-07-10T22:29:00Z">
              <w:r w:rsidDel="000908AA">
                <w:rPr>
                  <w:rFonts w:ascii="Calibri" w:eastAsia="Times New Roman" w:hAnsi="Calibri" w:cs="Times New Roman"/>
                  <w:color w:val="000000"/>
                  <w:sz w:val="18"/>
                  <w:szCs w:val="18"/>
                  <w:lang w:eastAsia="es-BO"/>
                </w:rPr>
                <w:delText>indi_receta</w:delText>
              </w:r>
            </w:del>
          </w:p>
        </w:tc>
      </w:tr>
      <w:tr w:rsidR="00114B79" w:rsidRPr="007E422C" w:rsidDel="000908AA" w14:paraId="4354E240" w14:textId="1B98B68E" w:rsidTr="00114B79">
        <w:trPr>
          <w:gridAfter w:val="1"/>
          <w:wAfter w:w="14" w:type="dxa"/>
          <w:trHeight w:val="283"/>
          <w:jc w:val="center"/>
          <w:del w:id="385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CE31A4F" w14:textId="2FF48FFA" w:rsidR="00114B79" w:rsidRPr="007E422C" w:rsidDel="000908AA" w:rsidRDefault="00114B79" w:rsidP="00114B79">
            <w:pPr>
              <w:spacing w:after="0" w:line="240" w:lineRule="auto"/>
              <w:ind w:firstLineChars="100" w:firstLine="181"/>
              <w:jc w:val="both"/>
              <w:rPr>
                <w:del w:id="3852" w:author="Luffi" w:date="2017-07-10T22:29:00Z"/>
                <w:rFonts w:ascii="Calibri" w:eastAsia="Times New Roman" w:hAnsi="Calibri" w:cs="Times New Roman"/>
                <w:b/>
                <w:color w:val="000000"/>
                <w:sz w:val="18"/>
                <w:szCs w:val="18"/>
                <w:lang w:eastAsia="es-BO"/>
              </w:rPr>
            </w:pPr>
            <w:del w:id="385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755544" w14:textId="4F5C1B86" w:rsidR="00114B79" w:rsidRPr="007E422C" w:rsidDel="000908AA" w:rsidRDefault="00114B79" w:rsidP="00114B79">
            <w:pPr>
              <w:spacing w:after="0" w:line="240" w:lineRule="auto"/>
              <w:jc w:val="both"/>
              <w:rPr>
                <w:del w:id="3854" w:author="Luffi" w:date="2017-07-10T22:29:00Z"/>
                <w:rFonts w:ascii="Calibri" w:eastAsia="Times New Roman" w:hAnsi="Calibri" w:cs="Times New Roman"/>
                <w:color w:val="000000"/>
                <w:sz w:val="18"/>
                <w:szCs w:val="18"/>
                <w:lang w:eastAsia="es-BO"/>
              </w:rPr>
            </w:pPr>
            <w:del w:id="3855" w:author="Luffi" w:date="2017-07-10T22:29:00Z">
              <w:r w:rsidRPr="007E422C" w:rsidDel="000908AA">
                <w:rPr>
                  <w:rFonts w:ascii="Calibri" w:eastAsia="Times New Roman" w:hAnsi="Calibri" w:cs="Times New Roman"/>
                  <w:color w:val="000000"/>
                  <w:sz w:val="18"/>
                  <w:szCs w:val="18"/>
                  <w:lang w:eastAsia="es-BO"/>
                </w:rPr>
                <w:delText xml:space="preserve">Contiene </w:delText>
              </w:r>
              <w:r w:rsidDel="000908AA">
                <w:rPr>
                  <w:rFonts w:ascii="Calibri" w:eastAsia="Times New Roman" w:hAnsi="Calibri" w:cs="Times New Roman"/>
                  <w:color w:val="000000"/>
                  <w:sz w:val="18"/>
                  <w:szCs w:val="18"/>
                  <w:lang w:eastAsia="es-BO"/>
                </w:rPr>
                <w:delText>los campos primarios de la tabla indicaciones y recetas.</w:delText>
              </w:r>
            </w:del>
          </w:p>
        </w:tc>
      </w:tr>
      <w:tr w:rsidR="00114B79" w:rsidRPr="007E422C" w:rsidDel="000908AA" w14:paraId="43A8E5AB" w14:textId="674EC63F" w:rsidTr="00114B79">
        <w:trPr>
          <w:trHeight w:val="283"/>
          <w:jc w:val="center"/>
          <w:del w:id="385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2A789535" w14:textId="4CA01504" w:rsidR="00114B79" w:rsidRPr="007E422C" w:rsidDel="000908AA" w:rsidRDefault="00114B79" w:rsidP="00114B79">
            <w:pPr>
              <w:spacing w:after="0" w:line="240" w:lineRule="auto"/>
              <w:ind w:firstLineChars="100" w:firstLine="181"/>
              <w:jc w:val="both"/>
              <w:rPr>
                <w:del w:id="3857" w:author="Luffi" w:date="2017-07-10T22:29:00Z"/>
                <w:rFonts w:ascii="Calibri" w:eastAsia="Times New Roman" w:hAnsi="Calibri" w:cs="Times New Roman"/>
                <w:b/>
                <w:color w:val="000000"/>
                <w:sz w:val="18"/>
                <w:szCs w:val="18"/>
                <w:lang w:eastAsia="es-BO"/>
              </w:rPr>
            </w:pPr>
            <w:del w:id="385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F00D191" w14:textId="34531378" w:rsidR="00114B79" w:rsidRPr="007E422C" w:rsidDel="000908AA" w:rsidRDefault="00114B79" w:rsidP="00114B79">
            <w:pPr>
              <w:spacing w:after="0" w:line="240" w:lineRule="auto"/>
              <w:ind w:firstLineChars="100" w:firstLine="181"/>
              <w:jc w:val="both"/>
              <w:rPr>
                <w:del w:id="3859" w:author="Luffi" w:date="2017-07-10T22:29:00Z"/>
                <w:rFonts w:ascii="Calibri" w:eastAsia="Times New Roman" w:hAnsi="Calibri" w:cs="Times New Roman"/>
                <w:b/>
                <w:color w:val="000000"/>
                <w:sz w:val="18"/>
                <w:szCs w:val="18"/>
                <w:lang w:eastAsia="es-BO"/>
              </w:rPr>
            </w:pPr>
            <w:del w:id="386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0D74942D" w14:textId="1EF94DF7" w:rsidR="00114B79" w:rsidDel="000908AA" w:rsidRDefault="00114B79" w:rsidP="00114B79">
            <w:pPr>
              <w:spacing w:after="0" w:line="240" w:lineRule="auto"/>
              <w:ind w:firstLineChars="100" w:firstLine="181"/>
              <w:jc w:val="both"/>
              <w:rPr>
                <w:del w:id="3861" w:author="Luffi" w:date="2017-07-10T22:29:00Z"/>
                <w:rFonts w:ascii="Calibri" w:eastAsia="Times New Roman" w:hAnsi="Calibri" w:cs="Times New Roman"/>
                <w:b/>
                <w:color w:val="000000"/>
                <w:sz w:val="18"/>
                <w:szCs w:val="18"/>
                <w:lang w:eastAsia="es-BO"/>
              </w:rPr>
            </w:pPr>
            <w:del w:id="386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4C65366C" w14:textId="5D30C6FC" w:rsidR="00114B79" w:rsidRPr="007E422C" w:rsidDel="000908AA" w:rsidRDefault="00114B79" w:rsidP="00114B79">
            <w:pPr>
              <w:spacing w:after="0" w:line="240" w:lineRule="auto"/>
              <w:ind w:firstLineChars="100" w:firstLine="181"/>
              <w:jc w:val="both"/>
              <w:rPr>
                <w:del w:id="3863" w:author="Luffi" w:date="2017-07-10T22:29:00Z"/>
                <w:rFonts w:ascii="Calibri" w:eastAsia="Times New Roman" w:hAnsi="Calibri" w:cs="Times New Roman"/>
                <w:b/>
                <w:color w:val="000000"/>
                <w:sz w:val="18"/>
                <w:szCs w:val="18"/>
                <w:lang w:eastAsia="es-BO"/>
              </w:rPr>
            </w:pPr>
            <w:del w:id="386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61E5B04A" w14:textId="334E8B9D" w:rsidR="00114B79" w:rsidRPr="007E422C" w:rsidDel="000908AA" w:rsidRDefault="00114B79" w:rsidP="00114B79">
            <w:pPr>
              <w:spacing w:after="0" w:line="240" w:lineRule="auto"/>
              <w:ind w:firstLineChars="100" w:firstLine="181"/>
              <w:jc w:val="both"/>
              <w:rPr>
                <w:del w:id="3865" w:author="Luffi" w:date="2017-07-10T22:29:00Z"/>
                <w:rFonts w:ascii="Calibri" w:eastAsia="Times New Roman" w:hAnsi="Calibri" w:cs="Times New Roman"/>
                <w:b/>
                <w:color w:val="000000"/>
                <w:sz w:val="18"/>
                <w:szCs w:val="18"/>
                <w:lang w:eastAsia="es-BO"/>
              </w:rPr>
            </w:pPr>
            <w:del w:id="386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114B79" w:rsidRPr="007E422C" w:rsidDel="000908AA" w14:paraId="66D71C19" w14:textId="338DA715" w:rsidTr="00114B79">
        <w:trPr>
          <w:trHeight w:val="283"/>
          <w:jc w:val="center"/>
          <w:del w:id="386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417FA258" w14:textId="44193D24" w:rsidR="00114B79" w:rsidRPr="007E422C" w:rsidDel="000908AA" w:rsidRDefault="00114B79" w:rsidP="00114B79">
            <w:pPr>
              <w:spacing w:after="0" w:line="240" w:lineRule="auto"/>
              <w:ind w:firstLineChars="100" w:firstLine="180"/>
              <w:jc w:val="both"/>
              <w:rPr>
                <w:del w:id="3868" w:author="Luffi" w:date="2017-07-10T22:29:00Z"/>
                <w:rFonts w:ascii="Calibri" w:eastAsia="Times New Roman" w:hAnsi="Calibri" w:cs="Times New Roman"/>
                <w:color w:val="000000"/>
                <w:sz w:val="18"/>
                <w:szCs w:val="18"/>
                <w:lang w:eastAsia="es-BO"/>
              </w:rPr>
            </w:pPr>
            <w:del w:id="3869" w:author="Luffi" w:date="2017-07-10T22:29:00Z">
              <w:r w:rsidDel="000908AA">
                <w:rPr>
                  <w:rFonts w:ascii="Calibri" w:eastAsia="Times New Roman" w:hAnsi="Calibri" w:cs="Times New Roman"/>
                  <w:color w:val="000000"/>
                  <w:sz w:val="18"/>
                  <w:szCs w:val="18"/>
                  <w:lang w:eastAsia="es-BO"/>
                </w:rPr>
                <w:delText>id_receta</w:delText>
              </w:r>
            </w:del>
          </w:p>
        </w:tc>
        <w:tc>
          <w:tcPr>
            <w:tcW w:w="928" w:type="dxa"/>
            <w:tcBorders>
              <w:top w:val="nil"/>
              <w:left w:val="nil"/>
              <w:bottom w:val="single" w:sz="4" w:space="0" w:color="auto"/>
              <w:right w:val="single" w:sz="4" w:space="0" w:color="auto"/>
            </w:tcBorders>
            <w:shd w:val="clear" w:color="auto" w:fill="auto"/>
            <w:noWrap/>
            <w:vAlign w:val="center"/>
            <w:hideMark/>
          </w:tcPr>
          <w:p w14:paraId="5883DFE9" w14:textId="174B75A2" w:rsidR="00114B79" w:rsidRPr="007E422C" w:rsidDel="000908AA" w:rsidRDefault="00114B79" w:rsidP="00114B79">
            <w:pPr>
              <w:spacing w:after="0" w:line="240" w:lineRule="auto"/>
              <w:ind w:firstLineChars="100" w:firstLine="180"/>
              <w:jc w:val="both"/>
              <w:rPr>
                <w:del w:id="3870" w:author="Luffi" w:date="2017-07-10T22:29:00Z"/>
                <w:rFonts w:ascii="Calibri" w:eastAsia="Times New Roman" w:hAnsi="Calibri" w:cs="Times New Roman"/>
                <w:color w:val="000000"/>
                <w:sz w:val="18"/>
                <w:szCs w:val="18"/>
                <w:lang w:eastAsia="es-BO"/>
              </w:rPr>
            </w:pPr>
            <w:del w:id="387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5631D498" w14:textId="44EC7C60" w:rsidR="00114B79" w:rsidRPr="007E422C" w:rsidDel="000908AA" w:rsidRDefault="00114B79" w:rsidP="00114B79">
            <w:pPr>
              <w:spacing w:after="0" w:line="240" w:lineRule="auto"/>
              <w:ind w:firstLineChars="100" w:firstLine="180"/>
              <w:jc w:val="both"/>
              <w:rPr>
                <w:del w:id="3872" w:author="Luffi" w:date="2017-07-10T22:29:00Z"/>
                <w:rFonts w:ascii="Calibri" w:eastAsia="Times New Roman" w:hAnsi="Calibri" w:cs="Times New Roman"/>
                <w:color w:val="000000"/>
                <w:sz w:val="18"/>
                <w:szCs w:val="18"/>
                <w:lang w:eastAsia="es-BO"/>
              </w:rPr>
            </w:pPr>
            <w:del w:id="387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50B5BB16" w14:textId="3A14304C" w:rsidR="00114B79" w:rsidRPr="007E422C" w:rsidDel="000908AA" w:rsidRDefault="00114B79" w:rsidP="00114B79">
            <w:pPr>
              <w:spacing w:after="0" w:line="240" w:lineRule="auto"/>
              <w:ind w:firstLineChars="100" w:firstLine="180"/>
              <w:jc w:val="both"/>
              <w:rPr>
                <w:del w:id="3874" w:author="Luffi" w:date="2017-07-10T22:29:00Z"/>
                <w:rFonts w:ascii="Calibri" w:eastAsia="Times New Roman" w:hAnsi="Calibri" w:cs="Times New Roman"/>
                <w:color w:val="000000"/>
                <w:sz w:val="18"/>
                <w:szCs w:val="18"/>
                <w:lang w:eastAsia="es-BO"/>
              </w:rPr>
            </w:pPr>
            <w:del w:id="3875" w:author="Luffi" w:date="2017-07-10T22:29:00Z">
              <w:r w:rsidDel="000908AA">
                <w:rPr>
                  <w:rFonts w:ascii="Calibri" w:eastAsia="Times New Roman" w:hAnsi="Calibri" w:cs="Times New Roman"/>
                  <w:color w:val="000000"/>
                  <w:sz w:val="18"/>
                  <w:szCs w:val="18"/>
                  <w:lang w:eastAsia="es-BO"/>
                </w:rPr>
                <w:delText>Id receta de la tabla recetas</w:delText>
              </w:r>
            </w:del>
          </w:p>
        </w:tc>
      </w:tr>
      <w:tr w:rsidR="00114B79" w:rsidRPr="007E422C" w:rsidDel="000908AA" w14:paraId="324C041F" w14:textId="7EE4AC52" w:rsidTr="00114B79">
        <w:trPr>
          <w:trHeight w:val="283"/>
          <w:jc w:val="center"/>
          <w:del w:id="387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655DD481" w14:textId="738B7A75" w:rsidR="00114B79" w:rsidRPr="007E422C" w:rsidDel="000908AA" w:rsidRDefault="00114B79" w:rsidP="00114B79">
            <w:pPr>
              <w:spacing w:after="0" w:line="240" w:lineRule="auto"/>
              <w:ind w:firstLineChars="100" w:firstLine="180"/>
              <w:jc w:val="both"/>
              <w:rPr>
                <w:del w:id="3877" w:author="Luffi" w:date="2017-07-10T22:29:00Z"/>
                <w:rFonts w:ascii="Calibri" w:eastAsia="Times New Roman" w:hAnsi="Calibri" w:cs="Times New Roman"/>
                <w:color w:val="000000"/>
                <w:sz w:val="18"/>
                <w:szCs w:val="18"/>
                <w:lang w:eastAsia="es-BO"/>
              </w:rPr>
            </w:pPr>
            <w:del w:id="3878" w:author="Luffi" w:date="2017-07-10T22:29:00Z">
              <w:r w:rsidDel="000908AA">
                <w:rPr>
                  <w:rFonts w:ascii="Calibri" w:eastAsia="Times New Roman" w:hAnsi="Calibri" w:cs="Times New Roman"/>
                  <w:color w:val="000000"/>
                  <w:sz w:val="18"/>
                  <w:szCs w:val="18"/>
                  <w:lang w:eastAsia="es-BO"/>
                </w:rPr>
                <w:delText>Id_indi</w:delText>
              </w:r>
            </w:del>
          </w:p>
        </w:tc>
        <w:tc>
          <w:tcPr>
            <w:tcW w:w="928" w:type="dxa"/>
            <w:tcBorders>
              <w:top w:val="nil"/>
              <w:left w:val="nil"/>
              <w:bottom w:val="single" w:sz="4" w:space="0" w:color="auto"/>
              <w:right w:val="single" w:sz="4" w:space="0" w:color="auto"/>
            </w:tcBorders>
            <w:shd w:val="clear" w:color="auto" w:fill="auto"/>
            <w:noWrap/>
            <w:vAlign w:val="center"/>
            <w:hideMark/>
          </w:tcPr>
          <w:p w14:paraId="5BAE4881" w14:textId="3440AC4C" w:rsidR="00114B79" w:rsidRPr="007E422C" w:rsidDel="000908AA" w:rsidRDefault="00114B79" w:rsidP="00114B79">
            <w:pPr>
              <w:spacing w:after="0" w:line="240" w:lineRule="auto"/>
              <w:ind w:firstLineChars="100" w:firstLine="180"/>
              <w:jc w:val="both"/>
              <w:rPr>
                <w:del w:id="3879" w:author="Luffi" w:date="2017-07-10T22:29:00Z"/>
                <w:rFonts w:ascii="Calibri" w:eastAsia="Times New Roman" w:hAnsi="Calibri" w:cs="Times New Roman"/>
                <w:color w:val="000000"/>
                <w:sz w:val="18"/>
                <w:szCs w:val="18"/>
                <w:lang w:eastAsia="es-BO"/>
              </w:rPr>
            </w:pPr>
            <w:del w:id="3880" w:author="Luffi" w:date="2017-07-10T22:29:00Z">
              <w:r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48206F6E" w14:textId="22B8053D" w:rsidR="00114B79" w:rsidRPr="007E422C" w:rsidDel="000908AA" w:rsidRDefault="00114B79" w:rsidP="00114B79">
            <w:pPr>
              <w:spacing w:after="0" w:line="240" w:lineRule="auto"/>
              <w:ind w:firstLineChars="100" w:firstLine="180"/>
              <w:jc w:val="both"/>
              <w:rPr>
                <w:del w:id="3881" w:author="Luffi" w:date="2017-07-10T22:29:00Z"/>
                <w:rFonts w:ascii="Calibri" w:eastAsia="Times New Roman" w:hAnsi="Calibri" w:cs="Times New Roman"/>
                <w:color w:val="000000"/>
                <w:sz w:val="18"/>
                <w:szCs w:val="18"/>
                <w:lang w:eastAsia="es-BO"/>
              </w:rPr>
            </w:pPr>
            <w:del w:id="3882" w:author="Luffi" w:date="2017-07-10T22:29:00Z">
              <w:r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1F5F9E63" w14:textId="0E416C4E" w:rsidR="00114B79" w:rsidRPr="007E422C" w:rsidDel="000908AA" w:rsidRDefault="00114B79" w:rsidP="00114B79">
            <w:pPr>
              <w:spacing w:after="0" w:line="240" w:lineRule="auto"/>
              <w:ind w:firstLineChars="100" w:firstLine="180"/>
              <w:jc w:val="both"/>
              <w:rPr>
                <w:del w:id="3883" w:author="Luffi" w:date="2017-07-10T22:29:00Z"/>
                <w:rFonts w:ascii="Calibri" w:eastAsia="Times New Roman" w:hAnsi="Calibri" w:cs="Times New Roman"/>
                <w:color w:val="000000"/>
                <w:sz w:val="18"/>
                <w:szCs w:val="18"/>
                <w:lang w:eastAsia="es-BO"/>
              </w:rPr>
            </w:pPr>
            <w:del w:id="3884" w:author="Luffi" w:date="2017-07-10T22:29:00Z">
              <w:r w:rsidDel="000908AA">
                <w:rPr>
                  <w:rFonts w:ascii="Calibri" w:eastAsia="Times New Roman" w:hAnsi="Calibri" w:cs="Times New Roman"/>
                  <w:color w:val="000000"/>
                  <w:sz w:val="18"/>
                  <w:szCs w:val="18"/>
                  <w:lang w:eastAsia="es-BO"/>
                </w:rPr>
                <w:delText>Id indicacion de la tabla indicaciones</w:delText>
              </w:r>
            </w:del>
          </w:p>
        </w:tc>
      </w:tr>
    </w:tbl>
    <w:p w14:paraId="2946F008" w14:textId="25B3CAA4" w:rsidR="0056582D" w:rsidDel="000908AA" w:rsidRDefault="0056582D">
      <w:pPr>
        <w:rPr>
          <w:del w:id="388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114B79" w:rsidRPr="007E422C" w:rsidDel="000908AA" w14:paraId="21B172CC" w14:textId="69C29E25" w:rsidTr="00114B79">
        <w:trPr>
          <w:gridAfter w:val="1"/>
          <w:wAfter w:w="14" w:type="dxa"/>
          <w:trHeight w:val="283"/>
          <w:jc w:val="center"/>
          <w:del w:id="388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2173236C" w14:textId="7D71AB00" w:rsidR="00114B79" w:rsidRPr="007E422C" w:rsidDel="000908AA" w:rsidRDefault="00114B79" w:rsidP="00114B79">
            <w:pPr>
              <w:spacing w:after="0" w:line="240" w:lineRule="auto"/>
              <w:ind w:firstLineChars="100" w:firstLine="181"/>
              <w:jc w:val="both"/>
              <w:rPr>
                <w:del w:id="3887" w:author="Luffi" w:date="2017-07-10T22:29:00Z"/>
                <w:rFonts w:ascii="Calibri" w:eastAsia="Times New Roman" w:hAnsi="Calibri" w:cs="Times New Roman"/>
                <w:b/>
                <w:color w:val="000000"/>
                <w:sz w:val="18"/>
                <w:szCs w:val="18"/>
                <w:lang w:eastAsia="es-BO"/>
              </w:rPr>
            </w:pPr>
            <w:del w:id="388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5922A8C5" w14:textId="587A6006" w:rsidR="00114B79" w:rsidRPr="007E422C" w:rsidDel="000908AA" w:rsidRDefault="00114B79" w:rsidP="00114B79">
            <w:pPr>
              <w:spacing w:after="0" w:line="240" w:lineRule="auto"/>
              <w:jc w:val="both"/>
              <w:rPr>
                <w:del w:id="3889" w:author="Luffi" w:date="2017-07-10T22:29:00Z"/>
                <w:rFonts w:ascii="Calibri" w:eastAsia="Times New Roman" w:hAnsi="Calibri" w:cs="Times New Roman"/>
                <w:color w:val="000000"/>
                <w:sz w:val="18"/>
                <w:szCs w:val="18"/>
                <w:lang w:eastAsia="es-BO"/>
              </w:rPr>
            </w:pPr>
            <w:del w:id="3890" w:author="Luffi" w:date="2017-07-10T22:29:00Z">
              <w:r w:rsidDel="000908AA">
                <w:rPr>
                  <w:rFonts w:ascii="Calibri" w:eastAsia="Times New Roman" w:hAnsi="Calibri" w:cs="Times New Roman"/>
                  <w:color w:val="000000"/>
                  <w:sz w:val="18"/>
                  <w:szCs w:val="18"/>
                  <w:lang w:eastAsia="es-BO"/>
                </w:rPr>
                <w:delText>cantidades</w:delText>
              </w:r>
            </w:del>
          </w:p>
        </w:tc>
      </w:tr>
      <w:tr w:rsidR="00114B79" w:rsidRPr="007E422C" w:rsidDel="000908AA" w14:paraId="27751F74" w14:textId="04202EA1" w:rsidTr="00114B79">
        <w:trPr>
          <w:gridAfter w:val="1"/>
          <w:wAfter w:w="14" w:type="dxa"/>
          <w:trHeight w:val="283"/>
          <w:jc w:val="center"/>
          <w:del w:id="389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2F8DBECC" w14:textId="6A39D4B8" w:rsidR="00114B79" w:rsidRPr="007E422C" w:rsidDel="000908AA" w:rsidRDefault="00114B79" w:rsidP="00114B79">
            <w:pPr>
              <w:spacing w:after="0" w:line="240" w:lineRule="auto"/>
              <w:ind w:firstLineChars="100" w:firstLine="181"/>
              <w:jc w:val="both"/>
              <w:rPr>
                <w:del w:id="3892" w:author="Luffi" w:date="2017-07-10T22:29:00Z"/>
                <w:rFonts w:ascii="Calibri" w:eastAsia="Times New Roman" w:hAnsi="Calibri" w:cs="Times New Roman"/>
                <w:b/>
                <w:color w:val="000000"/>
                <w:sz w:val="18"/>
                <w:szCs w:val="18"/>
                <w:lang w:eastAsia="es-BO"/>
              </w:rPr>
            </w:pPr>
            <w:del w:id="389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6BDD64E9" w14:textId="1140F5BE" w:rsidR="00114B79" w:rsidRPr="007E422C" w:rsidDel="000908AA" w:rsidRDefault="00114B79" w:rsidP="00D06A2D">
            <w:pPr>
              <w:spacing w:after="0" w:line="240" w:lineRule="auto"/>
              <w:jc w:val="both"/>
              <w:rPr>
                <w:del w:id="3894" w:author="Luffi" w:date="2017-07-10T22:29:00Z"/>
                <w:rFonts w:ascii="Calibri" w:eastAsia="Times New Roman" w:hAnsi="Calibri" w:cs="Times New Roman"/>
                <w:color w:val="000000"/>
                <w:sz w:val="18"/>
                <w:szCs w:val="18"/>
                <w:lang w:eastAsia="es-BO"/>
              </w:rPr>
            </w:pPr>
            <w:del w:id="3895" w:author="Luffi" w:date="2017-07-10T22:29:00Z">
              <w:r w:rsidRPr="007E422C" w:rsidDel="000908AA">
                <w:rPr>
                  <w:rFonts w:ascii="Calibri" w:eastAsia="Times New Roman" w:hAnsi="Calibri" w:cs="Times New Roman"/>
                  <w:color w:val="000000"/>
                  <w:sz w:val="18"/>
                  <w:szCs w:val="18"/>
                  <w:lang w:eastAsia="es-BO"/>
                </w:rPr>
                <w:delText xml:space="preserve">Contiene toda </w:delText>
              </w:r>
              <w:r w:rsidDel="000908AA">
                <w:rPr>
                  <w:rFonts w:ascii="Calibri" w:eastAsia="Times New Roman" w:hAnsi="Calibri" w:cs="Times New Roman"/>
                  <w:color w:val="000000"/>
                  <w:sz w:val="18"/>
                  <w:szCs w:val="18"/>
                  <w:lang w:eastAsia="es-BO"/>
                </w:rPr>
                <w:delText xml:space="preserve">la lista de </w:delText>
              </w:r>
              <w:r w:rsidR="00D06A2D" w:rsidDel="000908AA">
                <w:rPr>
                  <w:rFonts w:ascii="Calibri" w:eastAsia="Times New Roman" w:hAnsi="Calibri" w:cs="Times New Roman"/>
                  <w:color w:val="000000"/>
                  <w:sz w:val="18"/>
                  <w:szCs w:val="18"/>
                  <w:lang w:eastAsia="es-BO"/>
                </w:rPr>
                <w:delText>cantidades</w:delText>
              </w:r>
              <w:r w:rsidDel="000908AA">
                <w:rPr>
                  <w:rFonts w:ascii="Calibri" w:eastAsia="Times New Roman" w:hAnsi="Calibri" w:cs="Times New Roman"/>
                  <w:color w:val="000000"/>
                  <w:sz w:val="18"/>
                  <w:szCs w:val="18"/>
                  <w:lang w:eastAsia="es-BO"/>
                </w:rPr>
                <w:delText xml:space="preserve"> que se han realizado en las recetas.</w:delText>
              </w:r>
            </w:del>
          </w:p>
        </w:tc>
      </w:tr>
      <w:tr w:rsidR="00114B79" w:rsidRPr="007E422C" w:rsidDel="000908AA" w14:paraId="691CFAB8" w14:textId="44898AC1" w:rsidTr="00114B79">
        <w:trPr>
          <w:trHeight w:val="283"/>
          <w:jc w:val="center"/>
          <w:del w:id="389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534472B1" w14:textId="61A9773B" w:rsidR="00114B79" w:rsidRPr="007E422C" w:rsidDel="000908AA" w:rsidRDefault="00114B79" w:rsidP="00114B79">
            <w:pPr>
              <w:spacing w:after="0" w:line="240" w:lineRule="auto"/>
              <w:ind w:firstLineChars="100" w:firstLine="181"/>
              <w:jc w:val="both"/>
              <w:rPr>
                <w:del w:id="3897" w:author="Luffi" w:date="2017-07-10T22:29:00Z"/>
                <w:rFonts w:ascii="Calibri" w:eastAsia="Times New Roman" w:hAnsi="Calibri" w:cs="Times New Roman"/>
                <w:b/>
                <w:color w:val="000000"/>
                <w:sz w:val="18"/>
                <w:szCs w:val="18"/>
                <w:lang w:eastAsia="es-BO"/>
              </w:rPr>
            </w:pPr>
            <w:del w:id="389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03F0CA12" w14:textId="3D4FFABC" w:rsidR="00114B79" w:rsidRPr="007E422C" w:rsidDel="000908AA" w:rsidRDefault="00114B79" w:rsidP="00114B79">
            <w:pPr>
              <w:spacing w:after="0" w:line="240" w:lineRule="auto"/>
              <w:ind w:firstLineChars="100" w:firstLine="181"/>
              <w:jc w:val="both"/>
              <w:rPr>
                <w:del w:id="3899" w:author="Luffi" w:date="2017-07-10T22:29:00Z"/>
                <w:rFonts w:ascii="Calibri" w:eastAsia="Times New Roman" w:hAnsi="Calibri" w:cs="Times New Roman"/>
                <w:b/>
                <w:color w:val="000000"/>
                <w:sz w:val="18"/>
                <w:szCs w:val="18"/>
                <w:lang w:eastAsia="es-BO"/>
              </w:rPr>
            </w:pPr>
            <w:del w:id="390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4784B8E1" w14:textId="445492BC" w:rsidR="00114B79" w:rsidDel="000908AA" w:rsidRDefault="00114B79" w:rsidP="00114B79">
            <w:pPr>
              <w:spacing w:after="0" w:line="240" w:lineRule="auto"/>
              <w:ind w:firstLineChars="100" w:firstLine="181"/>
              <w:jc w:val="both"/>
              <w:rPr>
                <w:del w:id="3901" w:author="Luffi" w:date="2017-07-10T22:29:00Z"/>
                <w:rFonts w:ascii="Calibri" w:eastAsia="Times New Roman" w:hAnsi="Calibri" w:cs="Times New Roman"/>
                <w:b/>
                <w:color w:val="000000"/>
                <w:sz w:val="18"/>
                <w:szCs w:val="18"/>
                <w:lang w:eastAsia="es-BO"/>
              </w:rPr>
            </w:pPr>
            <w:del w:id="390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49B56D40" w14:textId="7B8E0019" w:rsidR="00114B79" w:rsidRPr="007E422C" w:rsidDel="000908AA" w:rsidRDefault="00114B79" w:rsidP="00114B79">
            <w:pPr>
              <w:spacing w:after="0" w:line="240" w:lineRule="auto"/>
              <w:ind w:firstLineChars="100" w:firstLine="181"/>
              <w:jc w:val="both"/>
              <w:rPr>
                <w:del w:id="3903" w:author="Luffi" w:date="2017-07-10T22:29:00Z"/>
                <w:rFonts w:ascii="Calibri" w:eastAsia="Times New Roman" w:hAnsi="Calibri" w:cs="Times New Roman"/>
                <w:b/>
                <w:color w:val="000000"/>
                <w:sz w:val="18"/>
                <w:szCs w:val="18"/>
                <w:lang w:eastAsia="es-BO"/>
              </w:rPr>
            </w:pPr>
            <w:del w:id="390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502CFE1A" w14:textId="11A6BC11" w:rsidR="00114B79" w:rsidRPr="007E422C" w:rsidDel="000908AA" w:rsidRDefault="00114B79" w:rsidP="00114B79">
            <w:pPr>
              <w:spacing w:after="0" w:line="240" w:lineRule="auto"/>
              <w:ind w:firstLineChars="100" w:firstLine="181"/>
              <w:jc w:val="both"/>
              <w:rPr>
                <w:del w:id="3905" w:author="Luffi" w:date="2017-07-10T22:29:00Z"/>
                <w:rFonts w:ascii="Calibri" w:eastAsia="Times New Roman" w:hAnsi="Calibri" w:cs="Times New Roman"/>
                <w:b/>
                <w:color w:val="000000"/>
                <w:sz w:val="18"/>
                <w:szCs w:val="18"/>
                <w:lang w:eastAsia="es-BO"/>
              </w:rPr>
            </w:pPr>
            <w:del w:id="390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114B79" w:rsidRPr="007E422C" w:rsidDel="000908AA" w14:paraId="3D697BA6" w14:textId="6D1613CB" w:rsidTr="00114B79">
        <w:trPr>
          <w:trHeight w:val="283"/>
          <w:jc w:val="center"/>
          <w:del w:id="390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7CB456E" w14:textId="7B39874E" w:rsidR="00114B79" w:rsidRPr="007E422C" w:rsidDel="000908AA" w:rsidRDefault="00D06A2D" w:rsidP="00D06A2D">
            <w:pPr>
              <w:spacing w:after="0" w:line="240" w:lineRule="auto"/>
              <w:ind w:firstLineChars="100" w:firstLine="180"/>
              <w:jc w:val="both"/>
              <w:rPr>
                <w:del w:id="3908" w:author="Luffi" w:date="2017-07-10T22:29:00Z"/>
                <w:rFonts w:ascii="Calibri" w:eastAsia="Times New Roman" w:hAnsi="Calibri" w:cs="Times New Roman"/>
                <w:color w:val="000000"/>
                <w:sz w:val="18"/>
                <w:szCs w:val="18"/>
                <w:lang w:eastAsia="es-BO"/>
              </w:rPr>
            </w:pPr>
            <w:del w:id="3909" w:author="Luffi" w:date="2017-07-10T22:29:00Z">
              <w:r w:rsidDel="000908AA">
                <w:rPr>
                  <w:rFonts w:ascii="Calibri" w:eastAsia="Times New Roman" w:hAnsi="Calibri" w:cs="Times New Roman"/>
                  <w:color w:val="000000"/>
                  <w:sz w:val="18"/>
                  <w:szCs w:val="18"/>
                  <w:lang w:eastAsia="es-BO"/>
                </w:rPr>
                <w:delText>id_cant</w:delText>
              </w:r>
            </w:del>
          </w:p>
        </w:tc>
        <w:tc>
          <w:tcPr>
            <w:tcW w:w="928" w:type="dxa"/>
            <w:tcBorders>
              <w:top w:val="nil"/>
              <w:left w:val="nil"/>
              <w:bottom w:val="single" w:sz="4" w:space="0" w:color="auto"/>
              <w:right w:val="single" w:sz="4" w:space="0" w:color="auto"/>
            </w:tcBorders>
            <w:shd w:val="clear" w:color="auto" w:fill="auto"/>
            <w:noWrap/>
            <w:vAlign w:val="center"/>
            <w:hideMark/>
          </w:tcPr>
          <w:p w14:paraId="6C33459B" w14:textId="6908AB80" w:rsidR="00114B79" w:rsidRPr="007E422C" w:rsidDel="000908AA" w:rsidRDefault="00114B79" w:rsidP="00114B79">
            <w:pPr>
              <w:spacing w:after="0" w:line="240" w:lineRule="auto"/>
              <w:ind w:firstLineChars="100" w:firstLine="180"/>
              <w:jc w:val="both"/>
              <w:rPr>
                <w:del w:id="3910" w:author="Luffi" w:date="2017-07-10T22:29:00Z"/>
                <w:rFonts w:ascii="Calibri" w:eastAsia="Times New Roman" w:hAnsi="Calibri" w:cs="Times New Roman"/>
                <w:color w:val="000000"/>
                <w:sz w:val="18"/>
                <w:szCs w:val="18"/>
                <w:lang w:eastAsia="es-BO"/>
              </w:rPr>
            </w:pPr>
            <w:del w:id="391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06023171" w14:textId="0CA84A8F" w:rsidR="00114B79" w:rsidRPr="007E422C" w:rsidDel="000908AA" w:rsidRDefault="00114B79" w:rsidP="00114B79">
            <w:pPr>
              <w:spacing w:after="0" w:line="240" w:lineRule="auto"/>
              <w:ind w:firstLineChars="100" w:firstLine="180"/>
              <w:jc w:val="both"/>
              <w:rPr>
                <w:del w:id="3912" w:author="Luffi" w:date="2017-07-10T22:29:00Z"/>
                <w:rFonts w:ascii="Calibri" w:eastAsia="Times New Roman" w:hAnsi="Calibri" w:cs="Times New Roman"/>
                <w:color w:val="000000"/>
                <w:sz w:val="18"/>
                <w:szCs w:val="18"/>
                <w:lang w:eastAsia="es-BO"/>
              </w:rPr>
            </w:pPr>
            <w:del w:id="391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1D2F5F58" w14:textId="2F41097F" w:rsidR="00114B79" w:rsidRPr="007E422C" w:rsidDel="000908AA" w:rsidRDefault="00114B79" w:rsidP="00114B79">
            <w:pPr>
              <w:spacing w:after="0" w:line="240" w:lineRule="auto"/>
              <w:ind w:firstLineChars="100" w:firstLine="180"/>
              <w:jc w:val="both"/>
              <w:rPr>
                <w:del w:id="3914" w:author="Luffi" w:date="2017-07-10T22:29:00Z"/>
                <w:rFonts w:ascii="Calibri" w:eastAsia="Times New Roman" w:hAnsi="Calibri" w:cs="Times New Roman"/>
                <w:color w:val="000000"/>
                <w:sz w:val="18"/>
                <w:szCs w:val="18"/>
                <w:lang w:eastAsia="es-BO"/>
              </w:rPr>
            </w:pPr>
            <w:del w:id="3915" w:author="Luffi" w:date="2017-07-10T22:29:00Z">
              <w:r w:rsidRPr="007E422C" w:rsidDel="000908AA">
                <w:rPr>
                  <w:rFonts w:ascii="Calibri" w:eastAsia="Times New Roman" w:hAnsi="Calibri" w:cs="Times New Roman"/>
                  <w:color w:val="000000"/>
                  <w:sz w:val="18"/>
                  <w:szCs w:val="18"/>
                  <w:lang w:eastAsia="es-BO"/>
                </w:rPr>
                <w:delText>Llave primaria</w:delText>
              </w:r>
            </w:del>
          </w:p>
        </w:tc>
      </w:tr>
      <w:tr w:rsidR="00114B79" w:rsidRPr="007E422C" w:rsidDel="000908AA" w14:paraId="3BB65AF0" w14:textId="6CC0AFE8" w:rsidTr="00114B79">
        <w:trPr>
          <w:trHeight w:val="283"/>
          <w:jc w:val="center"/>
          <w:del w:id="391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2B9707D" w14:textId="071BD54F" w:rsidR="00114B79" w:rsidRPr="007E422C" w:rsidDel="000908AA" w:rsidRDefault="00D06A2D" w:rsidP="00114B79">
            <w:pPr>
              <w:spacing w:after="0" w:line="240" w:lineRule="auto"/>
              <w:ind w:firstLineChars="100" w:firstLine="180"/>
              <w:jc w:val="both"/>
              <w:rPr>
                <w:del w:id="3917" w:author="Luffi" w:date="2017-07-10T22:29:00Z"/>
                <w:rFonts w:ascii="Calibri" w:eastAsia="Times New Roman" w:hAnsi="Calibri" w:cs="Times New Roman"/>
                <w:color w:val="000000"/>
                <w:sz w:val="18"/>
                <w:szCs w:val="18"/>
                <w:lang w:eastAsia="es-BO"/>
              </w:rPr>
            </w:pPr>
            <w:del w:id="3918" w:author="Luffi" w:date="2017-07-10T22:29:00Z">
              <w:r w:rsidDel="000908AA">
                <w:rPr>
                  <w:rFonts w:ascii="Calibri" w:eastAsia="Times New Roman" w:hAnsi="Calibri" w:cs="Times New Roman"/>
                  <w:color w:val="000000"/>
                  <w:sz w:val="18"/>
                  <w:szCs w:val="18"/>
                  <w:lang w:eastAsia="es-BO"/>
                </w:rPr>
                <w:delText>cantidad</w:delText>
              </w:r>
            </w:del>
          </w:p>
        </w:tc>
        <w:tc>
          <w:tcPr>
            <w:tcW w:w="928" w:type="dxa"/>
            <w:tcBorders>
              <w:top w:val="nil"/>
              <w:left w:val="nil"/>
              <w:bottom w:val="single" w:sz="4" w:space="0" w:color="auto"/>
              <w:right w:val="single" w:sz="4" w:space="0" w:color="auto"/>
            </w:tcBorders>
            <w:shd w:val="clear" w:color="auto" w:fill="auto"/>
            <w:noWrap/>
            <w:vAlign w:val="center"/>
            <w:hideMark/>
          </w:tcPr>
          <w:p w14:paraId="6F1D3570" w14:textId="210E431D" w:rsidR="00114B79" w:rsidRPr="007E422C" w:rsidDel="000908AA" w:rsidRDefault="00D06A2D" w:rsidP="00114B79">
            <w:pPr>
              <w:spacing w:after="0" w:line="240" w:lineRule="auto"/>
              <w:ind w:firstLineChars="100" w:firstLine="180"/>
              <w:jc w:val="both"/>
              <w:rPr>
                <w:del w:id="3919" w:author="Luffi" w:date="2017-07-10T22:29:00Z"/>
                <w:rFonts w:ascii="Calibri" w:eastAsia="Times New Roman" w:hAnsi="Calibri" w:cs="Times New Roman"/>
                <w:color w:val="000000"/>
                <w:sz w:val="18"/>
                <w:szCs w:val="18"/>
                <w:lang w:eastAsia="es-BO"/>
              </w:rPr>
            </w:pPr>
            <w:del w:id="3920" w:author="Luffi" w:date="2017-07-10T22:29:00Z">
              <w:r w:rsidDel="000908AA">
                <w:rPr>
                  <w:rFonts w:ascii="Calibri" w:eastAsia="Times New Roman" w:hAnsi="Calibri" w:cs="Times New Roman"/>
                  <w:color w:val="000000"/>
                  <w:sz w:val="18"/>
                  <w:szCs w:val="18"/>
                  <w:lang w:eastAsia="es-BO"/>
                </w:rPr>
                <w:delText>50</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4E97F536" w14:textId="73B29919" w:rsidR="00114B79" w:rsidRPr="007E422C" w:rsidDel="000908AA" w:rsidRDefault="00114B79" w:rsidP="00114B79">
            <w:pPr>
              <w:spacing w:after="0" w:line="240" w:lineRule="auto"/>
              <w:ind w:firstLineChars="100" w:firstLine="180"/>
              <w:jc w:val="both"/>
              <w:rPr>
                <w:del w:id="3921" w:author="Luffi" w:date="2017-07-10T22:29:00Z"/>
                <w:rFonts w:ascii="Calibri" w:eastAsia="Times New Roman" w:hAnsi="Calibri" w:cs="Times New Roman"/>
                <w:color w:val="000000"/>
                <w:sz w:val="18"/>
                <w:szCs w:val="18"/>
                <w:lang w:eastAsia="es-BO"/>
              </w:rPr>
            </w:pPr>
            <w:del w:id="3922" w:author="Luffi" w:date="2017-07-10T22:29:00Z">
              <w:r w:rsidDel="000908AA">
                <w:rPr>
                  <w:rFonts w:ascii="Calibri" w:eastAsia="Times New Roman" w:hAnsi="Calibri" w:cs="Times New Roman"/>
                  <w:color w:val="000000"/>
                  <w:sz w:val="18"/>
                  <w:szCs w:val="18"/>
                  <w:lang w:eastAsia="es-BO"/>
                </w:rPr>
                <w:delText>Varchar</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36A6E545" w14:textId="46DB7913" w:rsidR="00114B79" w:rsidRPr="007E422C" w:rsidDel="000908AA" w:rsidRDefault="00D06A2D" w:rsidP="00114B79">
            <w:pPr>
              <w:spacing w:after="0" w:line="240" w:lineRule="auto"/>
              <w:ind w:firstLineChars="100" w:firstLine="180"/>
              <w:jc w:val="both"/>
              <w:rPr>
                <w:del w:id="3923" w:author="Luffi" w:date="2017-07-10T22:29:00Z"/>
                <w:rFonts w:ascii="Calibri" w:eastAsia="Times New Roman" w:hAnsi="Calibri" w:cs="Times New Roman"/>
                <w:color w:val="000000"/>
                <w:sz w:val="18"/>
                <w:szCs w:val="18"/>
                <w:lang w:eastAsia="es-BO"/>
              </w:rPr>
            </w:pPr>
            <w:del w:id="3924" w:author="Luffi" w:date="2017-07-10T22:29:00Z">
              <w:r w:rsidDel="000908AA">
                <w:rPr>
                  <w:rFonts w:ascii="Calibri" w:eastAsia="Times New Roman" w:hAnsi="Calibri" w:cs="Times New Roman"/>
                  <w:color w:val="000000"/>
                  <w:sz w:val="18"/>
                  <w:szCs w:val="18"/>
                  <w:lang w:eastAsia="es-BO"/>
                </w:rPr>
                <w:delText>La cantidad de medicamentos</w:delText>
              </w:r>
            </w:del>
          </w:p>
        </w:tc>
      </w:tr>
    </w:tbl>
    <w:p w14:paraId="5DCB7EFB" w14:textId="3729479A" w:rsidR="00114B79" w:rsidDel="000908AA" w:rsidRDefault="00114B79" w:rsidP="00114B79">
      <w:pPr>
        <w:rPr>
          <w:del w:id="3925" w:author="Luffi" w:date="2017-07-10T22:29:00Z"/>
          <w:caps/>
          <w:szCs w:val="24"/>
        </w:rPr>
      </w:pPr>
    </w:p>
    <w:tbl>
      <w:tblPr>
        <w:tblW w:w="7922" w:type="dxa"/>
        <w:jc w:val="center"/>
        <w:tblCellMar>
          <w:left w:w="70" w:type="dxa"/>
          <w:right w:w="70" w:type="dxa"/>
        </w:tblCellMar>
        <w:tblLook w:val="04A0" w:firstRow="1" w:lastRow="0" w:firstColumn="1" w:lastColumn="0" w:noHBand="0" w:noVBand="1"/>
      </w:tblPr>
      <w:tblGrid>
        <w:gridCol w:w="1642"/>
        <w:gridCol w:w="928"/>
        <w:gridCol w:w="1002"/>
        <w:gridCol w:w="4336"/>
        <w:gridCol w:w="14"/>
      </w:tblGrid>
      <w:tr w:rsidR="00114B79" w:rsidRPr="007E422C" w:rsidDel="000908AA" w14:paraId="4A3057CA" w14:textId="4F1A7201" w:rsidTr="00114B79">
        <w:trPr>
          <w:gridAfter w:val="1"/>
          <w:wAfter w:w="14" w:type="dxa"/>
          <w:trHeight w:val="283"/>
          <w:jc w:val="center"/>
          <w:del w:id="3926" w:author="Luffi" w:date="2017-07-10T22:29:00Z"/>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62D33C32" w14:textId="45AC9D36" w:rsidR="00114B79" w:rsidRPr="007E422C" w:rsidDel="000908AA" w:rsidRDefault="00114B79" w:rsidP="00114B79">
            <w:pPr>
              <w:spacing w:after="0" w:line="240" w:lineRule="auto"/>
              <w:ind w:firstLineChars="100" w:firstLine="181"/>
              <w:jc w:val="both"/>
              <w:rPr>
                <w:del w:id="3927" w:author="Luffi" w:date="2017-07-10T22:29:00Z"/>
                <w:rFonts w:ascii="Calibri" w:eastAsia="Times New Roman" w:hAnsi="Calibri" w:cs="Times New Roman"/>
                <w:b/>
                <w:color w:val="000000"/>
                <w:sz w:val="18"/>
                <w:szCs w:val="18"/>
                <w:lang w:eastAsia="es-BO"/>
              </w:rPr>
            </w:pPr>
            <w:del w:id="3928" w:author="Luffi" w:date="2017-07-10T22:29:00Z">
              <w:r w:rsidRPr="007E422C" w:rsidDel="000908AA">
                <w:rPr>
                  <w:rFonts w:ascii="Calibri" w:eastAsia="Times New Roman" w:hAnsi="Calibri" w:cs="Times New Roman"/>
                  <w:b/>
                  <w:color w:val="000000"/>
                  <w:sz w:val="18"/>
                  <w:szCs w:val="18"/>
                  <w:lang w:eastAsia="es-BO"/>
                </w:rPr>
                <w:delText>Nombre de tabla</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5CB94246" w14:textId="1EE194E9" w:rsidR="00114B79" w:rsidRPr="007E422C" w:rsidDel="000908AA" w:rsidRDefault="00D06A2D" w:rsidP="00114B79">
            <w:pPr>
              <w:spacing w:after="0" w:line="240" w:lineRule="auto"/>
              <w:jc w:val="both"/>
              <w:rPr>
                <w:del w:id="3929" w:author="Luffi" w:date="2017-07-10T22:29:00Z"/>
                <w:rFonts w:ascii="Calibri" w:eastAsia="Times New Roman" w:hAnsi="Calibri" w:cs="Times New Roman"/>
                <w:color w:val="000000"/>
                <w:sz w:val="18"/>
                <w:szCs w:val="18"/>
                <w:lang w:eastAsia="es-BO"/>
              </w:rPr>
            </w:pPr>
            <w:del w:id="3930" w:author="Luffi" w:date="2017-07-10T22:29:00Z">
              <w:r w:rsidDel="000908AA">
                <w:rPr>
                  <w:rFonts w:ascii="Calibri" w:eastAsia="Times New Roman" w:hAnsi="Calibri" w:cs="Times New Roman"/>
                  <w:color w:val="000000"/>
                  <w:sz w:val="18"/>
                  <w:szCs w:val="18"/>
                  <w:lang w:eastAsia="es-BO"/>
                </w:rPr>
                <w:delText>cant</w:delText>
              </w:r>
              <w:r w:rsidR="00114B79" w:rsidDel="000908AA">
                <w:rPr>
                  <w:rFonts w:ascii="Calibri" w:eastAsia="Times New Roman" w:hAnsi="Calibri" w:cs="Times New Roman"/>
                  <w:color w:val="000000"/>
                  <w:sz w:val="18"/>
                  <w:szCs w:val="18"/>
                  <w:lang w:eastAsia="es-BO"/>
                </w:rPr>
                <w:delText>_receta</w:delText>
              </w:r>
            </w:del>
          </w:p>
        </w:tc>
      </w:tr>
      <w:tr w:rsidR="00114B79" w:rsidRPr="007E422C" w:rsidDel="000908AA" w14:paraId="5F6AFB96" w14:textId="7B24CF01" w:rsidTr="00114B79">
        <w:trPr>
          <w:gridAfter w:val="1"/>
          <w:wAfter w:w="14" w:type="dxa"/>
          <w:trHeight w:val="283"/>
          <w:jc w:val="center"/>
          <w:del w:id="3931"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3BA4AA7D" w14:textId="44947584" w:rsidR="00114B79" w:rsidRPr="007E422C" w:rsidDel="000908AA" w:rsidRDefault="00114B79" w:rsidP="00114B79">
            <w:pPr>
              <w:spacing w:after="0" w:line="240" w:lineRule="auto"/>
              <w:ind w:firstLineChars="100" w:firstLine="181"/>
              <w:jc w:val="both"/>
              <w:rPr>
                <w:del w:id="3932" w:author="Luffi" w:date="2017-07-10T22:29:00Z"/>
                <w:rFonts w:ascii="Calibri" w:eastAsia="Times New Roman" w:hAnsi="Calibri" w:cs="Times New Roman"/>
                <w:b/>
                <w:color w:val="000000"/>
                <w:sz w:val="18"/>
                <w:szCs w:val="18"/>
                <w:lang w:eastAsia="es-BO"/>
              </w:rPr>
            </w:pPr>
            <w:del w:id="3933" w:author="Luffi" w:date="2017-07-10T22:29:00Z">
              <w:r w:rsidRPr="007E422C" w:rsidDel="000908AA">
                <w:rPr>
                  <w:rFonts w:ascii="Calibri" w:eastAsia="Times New Roman" w:hAnsi="Calibri" w:cs="Times New Roman"/>
                  <w:b/>
                  <w:color w:val="000000"/>
                  <w:sz w:val="18"/>
                  <w:szCs w:val="18"/>
                  <w:lang w:eastAsia="es-BO"/>
                </w:rPr>
                <w:delText>Descripción</w:delText>
              </w:r>
            </w:del>
          </w:p>
        </w:tc>
        <w:tc>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72D498A" w14:textId="2ADCFEB9" w:rsidR="00114B79" w:rsidRPr="007E422C" w:rsidDel="000908AA" w:rsidRDefault="00114B79" w:rsidP="00D06A2D">
            <w:pPr>
              <w:spacing w:after="0" w:line="240" w:lineRule="auto"/>
              <w:jc w:val="both"/>
              <w:rPr>
                <w:del w:id="3934" w:author="Luffi" w:date="2017-07-10T22:29:00Z"/>
                <w:rFonts w:ascii="Calibri" w:eastAsia="Times New Roman" w:hAnsi="Calibri" w:cs="Times New Roman"/>
                <w:color w:val="000000"/>
                <w:sz w:val="18"/>
                <w:szCs w:val="18"/>
                <w:lang w:eastAsia="es-BO"/>
              </w:rPr>
            </w:pPr>
            <w:del w:id="3935" w:author="Luffi" w:date="2017-07-10T22:29:00Z">
              <w:r w:rsidRPr="007E422C" w:rsidDel="000908AA">
                <w:rPr>
                  <w:rFonts w:ascii="Calibri" w:eastAsia="Times New Roman" w:hAnsi="Calibri" w:cs="Times New Roman"/>
                  <w:color w:val="000000"/>
                  <w:sz w:val="18"/>
                  <w:szCs w:val="18"/>
                  <w:lang w:eastAsia="es-BO"/>
                </w:rPr>
                <w:delText xml:space="preserve">Contiene </w:delText>
              </w:r>
              <w:r w:rsidDel="000908AA">
                <w:rPr>
                  <w:rFonts w:ascii="Calibri" w:eastAsia="Times New Roman" w:hAnsi="Calibri" w:cs="Times New Roman"/>
                  <w:color w:val="000000"/>
                  <w:sz w:val="18"/>
                  <w:szCs w:val="18"/>
                  <w:lang w:eastAsia="es-BO"/>
                </w:rPr>
                <w:delText xml:space="preserve">los campos primarios de la tabla </w:delText>
              </w:r>
              <w:r w:rsidR="00D06A2D" w:rsidDel="000908AA">
                <w:rPr>
                  <w:rFonts w:ascii="Calibri" w:eastAsia="Times New Roman" w:hAnsi="Calibri" w:cs="Times New Roman"/>
                  <w:color w:val="000000"/>
                  <w:sz w:val="18"/>
                  <w:szCs w:val="18"/>
                  <w:lang w:eastAsia="es-BO"/>
                </w:rPr>
                <w:delText>cantidades</w:delText>
              </w:r>
              <w:r w:rsidDel="000908AA">
                <w:rPr>
                  <w:rFonts w:ascii="Calibri" w:eastAsia="Times New Roman" w:hAnsi="Calibri" w:cs="Times New Roman"/>
                  <w:color w:val="000000"/>
                  <w:sz w:val="18"/>
                  <w:szCs w:val="18"/>
                  <w:lang w:eastAsia="es-BO"/>
                </w:rPr>
                <w:delText xml:space="preserve"> y recetas.</w:delText>
              </w:r>
            </w:del>
          </w:p>
        </w:tc>
      </w:tr>
      <w:tr w:rsidR="00114B79" w:rsidRPr="007E422C" w:rsidDel="000908AA" w14:paraId="166078BB" w14:textId="7ABC2BB1" w:rsidTr="00114B79">
        <w:trPr>
          <w:trHeight w:val="283"/>
          <w:jc w:val="center"/>
          <w:del w:id="3936" w:author="Luffi" w:date="2017-07-10T22:29:00Z"/>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26429C22" w14:textId="4E26445C" w:rsidR="00114B79" w:rsidRPr="007E422C" w:rsidDel="000908AA" w:rsidRDefault="00114B79" w:rsidP="00114B79">
            <w:pPr>
              <w:spacing w:after="0" w:line="240" w:lineRule="auto"/>
              <w:ind w:firstLineChars="100" w:firstLine="181"/>
              <w:jc w:val="both"/>
              <w:rPr>
                <w:del w:id="3937" w:author="Luffi" w:date="2017-07-10T22:29:00Z"/>
                <w:rFonts w:ascii="Calibri" w:eastAsia="Times New Roman" w:hAnsi="Calibri" w:cs="Times New Roman"/>
                <w:b/>
                <w:color w:val="000000"/>
                <w:sz w:val="18"/>
                <w:szCs w:val="18"/>
                <w:lang w:eastAsia="es-BO"/>
              </w:rPr>
            </w:pPr>
            <w:del w:id="3938" w:author="Luffi" w:date="2017-07-10T22:29:00Z">
              <w:r w:rsidRPr="007E422C" w:rsidDel="000908AA">
                <w:rPr>
                  <w:rFonts w:ascii="Calibri" w:eastAsia="Times New Roman" w:hAnsi="Calibri" w:cs="Times New Roman"/>
                  <w:b/>
                  <w:color w:val="000000"/>
                  <w:sz w:val="18"/>
                  <w:szCs w:val="18"/>
                  <w:lang w:eastAsia="es-BO"/>
                </w:rPr>
                <w:delText>Campo</w:delText>
              </w:r>
            </w:del>
          </w:p>
        </w:tc>
        <w:tc>
          <w:tcPr>
            <w:tcW w:w="928" w:type="dxa"/>
            <w:tcBorders>
              <w:top w:val="nil"/>
              <w:left w:val="nil"/>
              <w:bottom w:val="single" w:sz="4" w:space="0" w:color="auto"/>
              <w:right w:val="single" w:sz="4" w:space="0" w:color="auto"/>
            </w:tcBorders>
            <w:shd w:val="clear" w:color="auto" w:fill="E7E6E6" w:themeFill="background2"/>
            <w:noWrap/>
            <w:vAlign w:val="center"/>
            <w:hideMark/>
          </w:tcPr>
          <w:p w14:paraId="646C9ABE" w14:textId="2D1965F3" w:rsidR="00114B79" w:rsidRPr="007E422C" w:rsidDel="000908AA" w:rsidRDefault="00114B79" w:rsidP="00114B79">
            <w:pPr>
              <w:spacing w:after="0" w:line="240" w:lineRule="auto"/>
              <w:ind w:firstLineChars="100" w:firstLine="181"/>
              <w:jc w:val="both"/>
              <w:rPr>
                <w:del w:id="3939" w:author="Luffi" w:date="2017-07-10T22:29:00Z"/>
                <w:rFonts w:ascii="Calibri" w:eastAsia="Times New Roman" w:hAnsi="Calibri" w:cs="Times New Roman"/>
                <w:b/>
                <w:color w:val="000000"/>
                <w:sz w:val="18"/>
                <w:szCs w:val="18"/>
                <w:lang w:eastAsia="es-BO"/>
              </w:rPr>
            </w:pPr>
            <w:del w:id="3940" w:author="Luffi" w:date="2017-07-10T22:29:00Z">
              <w:r w:rsidRPr="007E422C" w:rsidDel="000908AA">
                <w:rPr>
                  <w:rFonts w:ascii="Calibri" w:eastAsia="Times New Roman" w:hAnsi="Calibri" w:cs="Times New Roman"/>
                  <w:b/>
                  <w:color w:val="000000"/>
                  <w:sz w:val="18"/>
                  <w:szCs w:val="18"/>
                  <w:lang w:eastAsia="es-BO"/>
                </w:rPr>
                <w:delText>Tamaño</w:delText>
              </w:r>
            </w:del>
          </w:p>
        </w:tc>
        <w:tc>
          <w:tcPr>
            <w:tcW w:w="1002" w:type="dxa"/>
            <w:tcBorders>
              <w:top w:val="nil"/>
              <w:left w:val="nil"/>
              <w:bottom w:val="single" w:sz="4" w:space="0" w:color="auto"/>
              <w:right w:val="single" w:sz="4" w:space="0" w:color="auto"/>
            </w:tcBorders>
            <w:shd w:val="clear" w:color="auto" w:fill="E7E6E6" w:themeFill="background2"/>
            <w:noWrap/>
            <w:vAlign w:val="center"/>
            <w:hideMark/>
          </w:tcPr>
          <w:p w14:paraId="3579556C" w14:textId="4C0C9A0D" w:rsidR="00114B79" w:rsidDel="000908AA" w:rsidRDefault="00114B79" w:rsidP="00114B79">
            <w:pPr>
              <w:spacing w:after="0" w:line="240" w:lineRule="auto"/>
              <w:ind w:firstLineChars="100" w:firstLine="181"/>
              <w:jc w:val="both"/>
              <w:rPr>
                <w:del w:id="3941" w:author="Luffi" w:date="2017-07-10T22:29:00Z"/>
                <w:rFonts w:ascii="Calibri" w:eastAsia="Times New Roman" w:hAnsi="Calibri" w:cs="Times New Roman"/>
                <w:b/>
                <w:color w:val="000000"/>
                <w:sz w:val="18"/>
                <w:szCs w:val="18"/>
                <w:lang w:eastAsia="es-BO"/>
              </w:rPr>
            </w:pPr>
            <w:del w:id="3942" w:author="Luffi" w:date="2017-07-10T22:29:00Z">
              <w:r w:rsidRPr="007E422C" w:rsidDel="000908AA">
                <w:rPr>
                  <w:rFonts w:ascii="Calibri" w:eastAsia="Times New Roman" w:hAnsi="Calibri" w:cs="Times New Roman"/>
                  <w:b/>
                  <w:color w:val="000000"/>
                  <w:sz w:val="18"/>
                  <w:szCs w:val="18"/>
                  <w:lang w:eastAsia="es-BO"/>
                </w:rPr>
                <w:delText xml:space="preserve">Tipo de </w:delText>
              </w:r>
              <w:r w:rsidDel="000908AA">
                <w:rPr>
                  <w:rFonts w:ascii="Calibri" w:eastAsia="Times New Roman" w:hAnsi="Calibri" w:cs="Times New Roman"/>
                  <w:b/>
                  <w:color w:val="000000"/>
                  <w:sz w:val="18"/>
                  <w:szCs w:val="18"/>
                  <w:lang w:eastAsia="es-BO"/>
                </w:rPr>
                <w:delText xml:space="preserve">    </w:delText>
              </w:r>
            </w:del>
          </w:p>
          <w:p w14:paraId="0ACEE761" w14:textId="1A7EAFA7" w:rsidR="00114B79" w:rsidRPr="007E422C" w:rsidDel="000908AA" w:rsidRDefault="00114B79" w:rsidP="00114B79">
            <w:pPr>
              <w:spacing w:after="0" w:line="240" w:lineRule="auto"/>
              <w:ind w:firstLineChars="100" w:firstLine="181"/>
              <w:jc w:val="both"/>
              <w:rPr>
                <w:del w:id="3943" w:author="Luffi" w:date="2017-07-10T22:29:00Z"/>
                <w:rFonts w:ascii="Calibri" w:eastAsia="Times New Roman" w:hAnsi="Calibri" w:cs="Times New Roman"/>
                <w:b/>
                <w:color w:val="000000"/>
                <w:sz w:val="18"/>
                <w:szCs w:val="18"/>
                <w:lang w:eastAsia="es-BO"/>
              </w:rPr>
            </w:pPr>
            <w:del w:id="3944" w:author="Luffi" w:date="2017-07-10T22:29:00Z">
              <w:r w:rsidRPr="007E422C" w:rsidDel="000908AA">
                <w:rPr>
                  <w:rFonts w:ascii="Calibri" w:eastAsia="Times New Roman" w:hAnsi="Calibri" w:cs="Times New Roman"/>
                  <w:b/>
                  <w:color w:val="000000"/>
                  <w:sz w:val="18"/>
                  <w:szCs w:val="18"/>
                  <w:lang w:eastAsia="es-BO"/>
                </w:rPr>
                <w:delText>dato</w:delText>
              </w:r>
            </w:del>
          </w:p>
        </w:tc>
        <w:tc>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p w14:paraId="3E8F313B" w14:textId="092565B9" w:rsidR="00114B79" w:rsidRPr="007E422C" w:rsidDel="000908AA" w:rsidRDefault="00114B79" w:rsidP="00114B79">
            <w:pPr>
              <w:spacing w:after="0" w:line="240" w:lineRule="auto"/>
              <w:ind w:firstLineChars="100" w:firstLine="181"/>
              <w:jc w:val="both"/>
              <w:rPr>
                <w:del w:id="3945" w:author="Luffi" w:date="2017-07-10T22:29:00Z"/>
                <w:rFonts w:ascii="Calibri" w:eastAsia="Times New Roman" w:hAnsi="Calibri" w:cs="Times New Roman"/>
                <w:b/>
                <w:color w:val="000000"/>
                <w:sz w:val="18"/>
                <w:szCs w:val="18"/>
                <w:lang w:eastAsia="es-BO"/>
              </w:rPr>
            </w:pPr>
            <w:del w:id="3946" w:author="Luffi" w:date="2017-07-10T22:29:00Z">
              <w:r w:rsidRPr="007E422C" w:rsidDel="000908AA">
                <w:rPr>
                  <w:rFonts w:ascii="Calibri" w:eastAsia="Times New Roman" w:hAnsi="Calibri" w:cs="Times New Roman"/>
                  <w:b/>
                  <w:color w:val="000000"/>
                  <w:sz w:val="18"/>
                  <w:szCs w:val="18"/>
                  <w:lang w:eastAsia="es-BO"/>
                </w:rPr>
                <w:delText>Descripción</w:delText>
              </w:r>
            </w:del>
          </w:p>
        </w:tc>
      </w:tr>
      <w:tr w:rsidR="00114B79" w:rsidRPr="007E422C" w:rsidDel="000908AA" w14:paraId="1D70ECBC" w14:textId="73E13149" w:rsidTr="00114B79">
        <w:trPr>
          <w:trHeight w:val="283"/>
          <w:jc w:val="center"/>
          <w:del w:id="3947"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0E045EAD" w14:textId="337267E8" w:rsidR="00114B79" w:rsidRPr="007E422C" w:rsidDel="000908AA" w:rsidRDefault="00114B79" w:rsidP="00114B79">
            <w:pPr>
              <w:spacing w:after="0" w:line="240" w:lineRule="auto"/>
              <w:ind w:firstLineChars="100" w:firstLine="180"/>
              <w:jc w:val="both"/>
              <w:rPr>
                <w:del w:id="3948" w:author="Luffi" w:date="2017-07-10T22:29:00Z"/>
                <w:rFonts w:ascii="Calibri" w:eastAsia="Times New Roman" w:hAnsi="Calibri" w:cs="Times New Roman"/>
                <w:color w:val="000000"/>
                <w:sz w:val="18"/>
                <w:szCs w:val="18"/>
                <w:lang w:eastAsia="es-BO"/>
              </w:rPr>
            </w:pPr>
            <w:del w:id="3949" w:author="Luffi" w:date="2017-07-10T22:29:00Z">
              <w:r w:rsidDel="000908AA">
                <w:rPr>
                  <w:rFonts w:ascii="Calibri" w:eastAsia="Times New Roman" w:hAnsi="Calibri" w:cs="Times New Roman"/>
                  <w:color w:val="000000"/>
                  <w:sz w:val="18"/>
                  <w:szCs w:val="18"/>
                  <w:lang w:eastAsia="es-BO"/>
                </w:rPr>
                <w:delText>id_receta</w:delText>
              </w:r>
            </w:del>
          </w:p>
        </w:tc>
        <w:tc>
          <w:tcPr>
            <w:tcW w:w="928" w:type="dxa"/>
            <w:tcBorders>
              <w:top w:val="nil"/>
              <w:left w:val="nil"/>
              <w:bottom w:val="single" w:sz="4" w:space="0" w:color="auto"/>
              <w:right w:val="single" w:sz="4" w:space="0" w:color="auto"/>
            </w:tcBorders>
            <w:shd w:val="clear" w:color="auto" w:fill="auto"/>
            <w:noWrap/>
            <w:vAlign w:val="center"/>
            <w:hideMark/>
          </w:tcPr>
          <w:p w14:paraId="58B0C3ED" w14:textId="4708FDCE" w:rsidR="00114B79" w:rsidRPr="007E422C" w:rsidDel="000908AA" w:rsidRDefault="00114B79" w:rsidP="00114B79">
            <w:pPr>
              <w:spacing w:after="0" w:line="240" w:lineRule="auto"/>
              <w:ind w:firstLineChars="100" w:firstLine="180"/>
              <w:jc w:val="both"/>
              <w:rPr>
                <w:del w:id="3950" w:author="Luffi" w:date="2017-07-10T22:29:00Z"/>
                <w:rFonts w:ascii="Calibri" w:eastAsia="Times New Roman" w:hAnsi="Calibri" w:cs="Times New Roman"/>
                <w:color w:val="000000"/>
                <w:sz w:val="18"/>
                <w:szCs w:val="18"/>
                <w:lang w:eastAsia="es-BO"/>
              </w:rPr>
            </w:pPr>
            <w:del w:id="3951" w:author="Luffi" w:date="2017-07-10T22:29:00Z">
              <w:r w:rsidRPr="007E422C"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105933F7" w14:textId="3EFDAF76" w:rsidR="00114B79" w:rsidRPr="007E422C" w:rsidDel="000908AA" w:rsidRDefault="00114B79" w:rsidP="00114B79">
            <w:pPr>
              <w:spacing w:after="0" w:line="240" w:lineRule="auto"/>
              <w:ind w:firstLineChars="100" w:firstLine="180"/>
              <w:jc w:val="both"/>
              <w:rPr>
                <w:del w:id="3952" w:author="Luffi" w:date="2017-07-10T22:29:00Z"/>
                <w:rFonts w:ascii="Calibri" w:eastAsia="Times New Roman" w:hAnsi="Calibri" w:cs="Times New Roman"/>
                <w:color w:val="000000"/>
                <w:sz w:val="18"/>
                <w:szCs w:val="18"/>
                <w:lang w:eastAsia="es-BO"/>
              </w:rPr>
            </w:pPr>
            <w:del w:id="3953" w:author="Luffi" w:date="2017-07-10T22:29:00Z">
              <w:r w:rsidRPr="007E422C"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492B4E8A" w14:textId="4F045296" w:rsidR="00114B79" w:rsidRPr="007E422C" w:rsidDel="000908AA" w:rsidRDefault="00114B79" w:rsidP="00114B79">
            <w:pPr>
              <w:spacing w:after="0" w:line="240" w:lineRule="auto"/>
              <w:ind w:firstLineChars="100" w:firstLine="180"/>
              <w:jc w:val="both"/>
              <w:rPr>
                <w:del w:id="3954" w:author="Luffi" w:date="2017-07-10T22:29:00Z"/>
                <w:rFonts w:ascii="Calibri" w:eastAsia="Times New Roman" w:hAnsi="Calibri" w:cs="Times New Roman"/>
                <w:color w:val="000000"/>
                <w:sz w:val="18"/>
                <w:szCs w:val="18"/>
                <w:lang w:eastAsia="es-BO"/>
              </w:rPr>
            </w:pPr>
            <w:del w:id="3955" w:author="Luffi" w:date="2017-07-10T22:29:00Z">
              <w:r w:rsidDel="000908AA">
                <w:rPr>
                  <w:rFonts w:ascii="Calibri" w:eastAsia="Times New Roman" w:hAnsi="Calibri" w:cs="Times New Roman"/>
                  <w:color w:val="000000"/>
                  <w:sz w:val="18"/>
                  <w:szCs w:val="18"/>
                  <w:lang w:eastAsia="es-BO"/>
                </w:rPr>
                <w:delText>Id receta de la tabla recetas</w:delText>
              </w:r>
            </w:del>
          </w:p>
        </w:tc>
      </w:tr>
      <w:tr w:rsidR="00114B79" w:rsidRPr="007E422C" w:rsidDel="000908AA" w14:paraId="50CBCD18" w14:textId="451D80FD" w:rsidTr="00114B79">
        <w:trPr>
          <w:trHeight w:val="283"/>
          <w:jc w:val="center"/>
          <w:del w:id="3956" w:author="Luffi" w:date="2017-07-10T22:29:00Z"/>
        </w:trPr>
        <w:tc>
          <w:tcPr>
            <w:tcW w:w="1642" w:type="dxa"/>
            <w:tcBorders>
              <w:top w:val="nil"/>
              <w:left w:val="single" w:sz="4" w:space="0" w:color="auto"/>
              <w:bottom w:val="single" w:sz="4" w:space="0" w:color="auto"/>
              <w:right w:val="single" w:sz="4" w:space="0" w:color="auto"/>
            </w:tcBorders>
            <w:shd w:val="clear" w:color="auto" w:fill="auto"/>
            <w:noWrap/>
            <w:vAlign w:val="center"/>
            <w:hideMark/>
          </w:tcPr>
          <w:p w14:paraId="1036B1A8" w14:textId="37C25E6F" w:rsidR="00114B79" w:rsidRPr="007E422C" w:rsidDel="000908AA" w:rsidRDefault="00114B79" w:rsidP="00D06A2D">
            <w:pPr>
              <w:spacing w:after="0" w:line="240" w:lineRule="auto"/>
              <w:ind w:firstLineChars="100" w:firstLine="180"/>
              <w:jc w:val="both"/>
              <w:rPr>
                <w:del w:id="3957" w:author="Luffi" w:date="2017-07-10T22:29:00Z"/>
                <w:rFonts w:ascii="Calibri" w:eastAsia="Times New Roman" w:hAnsi="Calibri" w:cs="Times New Roman"/>
                <w:color w:val="000000"/>
                <w:sz w:val="18"/>
                <w:szCs w:val="18"/>
                <w:lang w:eastAsia="es-BO"/>
              </w:rPr>
            </w:pPr>
            <w:del w:id="3958" w:author="Luffi" w:date="2017-07-10T22:29:00Z">
              <w:r w:rsidDel="000908AA">
                <w:rPr>
                  <w:rFonts w:ascii="Calibri" w:eastAsia="Times New Roman" w:hAnsi="Calibri" w:cs="Times New Roman"/>
                  <w:color w:val="000000"/>
                  <w:sz w:val="18"/>
                  <w:szCs w:val="18"/>
                  <w:lang w:eastAsia="es-BO"/>
                </w:rPr>
                <w:delText>Id_</w:delText>
              </w:r>
              <w:r w:rsidR="00D06A2D" w:rsidDel="000908AA">
                <w:rPr>
                  <w:rFonts w:ascii="Calibri" w:eastAsia="Times New Roman" w:hAnsi="Calibri" w:cs="Times New Roman"/>
                  <w:color w:val="000000"/>
                  <w:sz w:val="18"/>
                  <w:szCs w:val="18"/>
                  <w:lang w:eastAsia="es-BO"/>
                </w:rPr>
                <w:delText>cant</w:delText>
              </w:r>
            </w:del>
          </w:p>
        </w:tc>
        <w:tc>
          <w:tcPr>
            <w:tcW w:w="928" w:type="dxa"/>
            <w:tcBorders>
              <w:top w:val="nil"/>
              <w:left w:val="nil"/>
              <w:bottom w:val="single" w:sz="4" w:space="0" w:color="auto"/>
              <w:right w:val="single" w:sz="4" w:space="0" w:color="auto"/>
            </w:tcBorders>
            <w:shd w:val="clear" w:color="auto" w:fill="auto"/>
            <w:noWrap/>
            <w:vAlign w:val="center"/>
            <w:hideMark/>
          </w:tcPr>
          <w:p w14:paraId="1D4A26D7" w14:textId="3A2DE53B" w:rsidR="00114B79" w:rsidRPr="007E422C" w:rsidDel="000908AA" w:rsidRDefault="00114B79" w:rsidP="00114B79">
            <w:pPr>
              <w:spacing w:after="0" w:line="240" w:lineRule="auto"/>
              <w:ind w:firstLineChars="100" w:firstLine="180"/>
              <w:jc w:val="both"/>
              <w:rPr>
                <w:del w:id="3959" w:author="Luffi" w:date="2017-07-10T22:29:00Z"/>
                <w:rFonts w:ascii="Calibri" w:eastAsia="Times New Roman" w:hAnsi="Calibri" w:cs="Times New Roman"/>
                <w:color w:val="000000"/>
                <w:sz w:val="18"/>
                <w:szCs w:val="18"/>
                <w:lang w:eastAsia="es-BO"/>
              </w:rPr>
            </w:pPr>
            <w:del w:id="3960" w:author="Luffi" w:date="2017-07-10T22:29:00Z">
              <w:r w:rsidDel="000908AA">
                <w:rPr>
                  <w:rFonts w:ascii="Calibri" w:eastAsia="Times New Roman" w:hAnsi="Calibri" w:cs="Times New Roman"/>
                  <w:color w:val="000000"/>
                  <w:sz w:val="18"/>
                  <w:szCs w:val="18"/>
                  <w:lang w:eastAsia="es-BO"/>
                </w:rPr>
                <w:delText>11</w:delText>
              </w:r>
            </w:del>
          </w:p>
        </w:tc>
        <w:tc>
          <w:tcPr>
            <w:tcW w:w="1002" w:type="dxa"/>
            <w:tcBorders>
              <w:top w:val="nil"/>
              <w:left w:val="nil"/>
              <w:bottom w:val="single" w:sz="4" w:space="0" w:color="auto"/>
              <w:right w:val="single" w:sz="4" w:space="0" w:color="auto"/>
            </w:tcBorders>
            <w:shd w:val="clear" w:color="auto" w:fill="auto"/>
            <w:noWrap/>
            <w:vAlign w:val="center"/>
            <w:hideMark/>
          </w:tcPr>
          <w:p w14:paraId="40C0D169" w14:textId="12280DD5" w:rsidR="00114B79" w:rsidRPr="007E422C" w:rsidDel="000908AA" w:rsidRDefault="00114B79" w:rsidP="00114B79">
            <w:pPr>
              <w:spacing w:after="0" w:line="240" w:lineRule="auto"/>
              <w:ind w:firstLineChars="100" w:firstLine="180"/>
              <w:jc w:val="both"/>
              <w:rPr>
                <w:del w:id="3961" w:author="Luffi" w:date="2017-07-10T22:29:00Z"/>
                <w:rFonts w:ascii="Calibri" w:eastAsia="Times New Roman" w:hAnsi="Calibri" w:cs="Times New Roman"/>
                <w:color w:val="000000"/>
                <w:sz w:val="18"/>
                <w:szCs w:val="18"/>
                <w:lang w:eastAsia="es-BO"/>
              </w:rPr>
            </w:pPr>
            <w:del w:id="3962" w:author="Luffi" w:date="2017-07-10T22:29:00Z">
              <w:r w:rsidDel="000908AA">
                <w:rPr>
                  <w:rFonts w:ascii="Calibri" w:eastAsia="Times New Roman" w:hAnsi="Calibri" w:cs="Times New Roman"/>
                  <w:color w:val="000000"/>
                  <w:sz w:val="18"/>
                  <w:szCs w:val="18"/>
                  <w:lang w:eastAsia="es-BO"/>
                </w:rPr>
                <w:delText>Int</w:delText>
              </w:r>
            </w:del>
          </w:p>
        </w:tc>
        <w:tc>
          <w:tcPr>
            <w:tcW w:w="4350" w:type="dxa"/>
            <w:gridSpan w:val="2"/>
            <w:tcBorders>
              <w:top w:val="nil"/>
              <w:left w:val="nil"/>
              <w:bottom w:val="single" w:sz="4" w:space="0" w:color="auto"/>
              <w:right w:val="single" w:sz="4" w:space="0" w:color="auto"/>
            </w:tcBorders>
            <w:shd w:val="clear" w:color="auto" w:fill="auto"/>
            <w:noWrap/>
            <w:vAlign w:val="center"/>
            <w:hideMark/>
          </w:tcPr>
          <w:p w14:paraId="402E71AD" w14:textId="36C1D537" w:rsidR="00114B79" w:rsidRPr="007E422C" w:rsidDel="000908AA" w:rsidRDefault="00114B79" w:rsidP="00D06A2D">
            <w:pPr>
              <w:spacing w:after="0" w:line="240" w:lineRule="auto"/>
              <w:ind w:firstLineChars="100" w:firstLine="180"/>
              <w:jc w:val="both"/>
              <w:rPr>
                <w:del w:id="3963" w:author="Luffi" w:date="2017-07-10T22:29:00Z"/>
                <w:rFonts w:ascii="Calibri" w:eastAsia="Times New Roman" w:hAnsi="Calibri" w:cs="Times New Roman"/>
                <w:color w:val="000000"/>
                <w:sz w:val="18"/>
                <w:szCs w:val="18"/>
                <w:lang w:eastAsia="es-BO"/>
              </w:rPr>
            </w:pPr>
            <w:del w:id="3964" w:author="Luffi" w:date="2017-07-10T22:29:00Z">
              <w:r w:rsidDel="000908AA">
                <w:rPr>
                  <w:rFonts w:ascii="Calibri" w:eastAsia="Times New Roman" w:hAnsi="Calibri" w:cs="Times New Roman"/>
                  <w:color w:val="000000"/>
                  <w:sz w:val="18"/>
                  <w:szCs w:val="18"/>
                  <w:lang w:eastAsia="es-BO"/>
                </w:rPr>
                <w:delText xml:space="preserve">Id </w:delText>
              </w:r>
              <w:r w:rsidR="00D06A2D" w:rsidDel="000908AA">
                <w:rPr>
                  <w:rFonts w:ascii="Calibri" w:eastAsia="Times New Roman" w:hAnsi="Calibri" w:cs="Times New Roman"/>
                  <w:color w:val="000000"/>
                  <w:sz w:val="18"/>
                  <w:szCs w:val="18"/>
                  <w:lang w:eastAsia="es-BO"/>
                </w:rPr>
                <w:delText>cantidad</w:delText>
              </w:r>
              <w:r w:rsidDel="000908AA">
                <w:rPr>
                  <w:rFonts w:ascii="Calibri" w:eastAsia="Times New Roman" w:hAnsi="Calibri" w:cs="Times New Roman"/>
                  <w:color w:val="000000"/>
                  <w:sz w:val="18"/>
                  <w:szCs w:val="18"/>
                  <w:lang w:eastAsia="es-BO"/>
                </w:rPr>
                <w:delText xml:space="preserve"> de la tabla </w:delText>
              </w:r>
              <w:r w:rsidR="00D06A2D" w:rsidDel="000908AA">
                <w:rPr>
                  <w:rFonts w:ascii="Calibri" w:eastAsia="Times New Roman" w:hAnsi="Calibri" w:cs="Times New Roman"/>
                  <w:color w:val="000000"/>
                  <w:sz w:val="18"/>
                  <w:szCs w:val="18"/>
                  <w:lang w:eastAsia="es-BO"/>
                </w:rPr>
                <w:delText>cantidades</w:delText>
              </w:r>
            </w:del>
          </w:p>
        </w:tc>
      </w:tr>
    </w:tbl>
    <w:p w14:paraId="3587E3FE" w14:textId="77777777" w:rsidR="00114B79" w:rsidRDefault="00114B79">
      <w:pPr>
        <w:rPr>
          <w:caps/>
          <w:szCs w:val="24"/>
        </w:rPr>
      </w:pPr>
    </w:p>
    <w:tbl>
      <w:tblPr>
        <w:tblW w:w="7922" w:type="dxa"/>
        <w:jc w:val="center"/>
        <w:tblCellMar>
          <w:left w:w="70" w:type="dxa"/>
          <w:right w:w="70" w:type="dxa"/>
        </w:tblCellMar>
        <w:tblLook w:val="04A0" w:firstRow="1" w:lastRow="0" w:firstColumn="1" w:lastColumn="0" w:noHBand="0" w:noVBand="1"/>
        <w:tblPrChange w:id="3965" w:author="Luffi" w:date="2017-07-10T22:33:00Z">
          <w:tblPr>
            <w:tblW w:w="7922" w:type="dxa"/>
            <w:jc w:val="center"/>
            <w:tblCellMar>
              <w:left w:w="70" w:type="dxa"/>
              <w:right w:w="70" w:type="dxa"/>
            </w:tblCellMar>
            <w:tblLook w:val="04A0" w:firstRow="1" w:lastRow="0" w:firstColumn="1" w:lastColumn="0" w:noHBand="0" w:noVBand="1"/>
          </w:tblPr>
        </w:tblPrChange>
      </w:tblPr>
      <w:tblGrid>
        <w:gridCol w:w="1642"/>
        <w:gridCol w:w="928"/>
        <w:gridCol w:w="1002"/>
        <w:gridCol w:w="4350"/>
        <w:tblGridChange w:id="3966">
          <w:tblGrid>
            <w:gridCol w:w="1642"/>
            <w:gridCol w:w="928"/>
            <w:gridCol w:w="1002"/>
            <w:gridCol w:w="4336"/>
            <w:gridCol w:w="14"/>
          </w:tblGrid>
        </w:tblGridChange>
      </w:tblGrid>
      <w:tr w:rsidR="0056582D" w:rsidRPr="007E422C" w14:paraId="1F9DE8EA" w14:textId="77777777" w:rsidTr="000908AA">
        <w:trPr>
          <w:trHeight w:val="283"/>
          <w:jc w:val="center"/>
          <w:trPrChange w:id="3967" w:author="Luffi" w:date="2017-07-10T22:33:00Z">
            <w:trPr>
              <w:gridAfter w:val="0"/>
              <w:wAfter w:w="14" w:type="dxa"/>
              <w:trHeight w:val="283"/>
              <w:jc w:val="center"/>
            </w:trPr>
          </w:trPrChange>
        </w:trPr>
        <w:tc>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Change w:id="3968" w:author="Luffi" w:date="2017-07-10T22:33:00Z">
              <w:tcPr>
                <w:tcW w:w="16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tcPrChange>
          </w:tcPr>
          <w:p w14:paraId="39424BAF"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Nombre de tabla</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Change w:id="3969" w:author="Luffi" w:date="2017-07-10T22:33: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3F5E4C32" w14:textId="77777777" w:rsidR="0056582D" w:rsidRPr="007E422C" w:rsidRDefault="00114B79" w:rsidP="0034312E">
            <w:pPr>
              <w:spacing w:after="0" w:line="240" w:lineRule="auto"/>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H</w:t>
            </w:r>
            <w:r w:rsidR="0056582D">
              <w:rPr>
                <w:rFonts w:ascii="Calibri" w:eastAsia="Times New Roman" w:hAnsi="Calibri" w:cs="Times New Roman"/>
                <w:color w:val="000000"/>
                <w:sz w:val="18"/>
                <w:szCs w:val="18"/>
                <w:lang w:eastAsia="es-BO"/>
              </w:rPr>
              <w:t>istoriales</w:t>
            </w:r>
          </w:p>
        </w:tc>
      </w:tr>
      <w:tr w:rsidR="0056582D" w:rsidRPr="007E422C" w14:paraId="1B98699D" w14:textId="77777777" w:rsidTr="000908AA">
        <w:trPr>
          <w:trHeight w:val="283"/>
          <w:jc w:val="center"/>
          <w:trPrChange w:id="3970" w:author="Luffi" w:date="2017-07-10T22:33:00Z">
            <w:trPr>
              <w:gridAfter w:val="0"/>
              <w:wAfter w:w="14" w:type="dxa"/>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971" w:author="Luffi" w:date="2017-07-10T22:33: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07FD2F2E"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c>
          <w:tcPr>
            <w:tcW w:w="6280" w:type="dxa"/>
            <w:gridSpan w:val="3"/>
            <w:tcBorders>
              <w:top w:val="single" w:sz="4" w:space="0" w:color="auto"/>
              <w:left w:val="nil"/>
              <w:bottom w:val="single" w:sz="4" w:space="0" w:color="auto"/>
              <w:right w:val="single" w:sz="4" w:space="0" w:color="auto"/>
            </w:tcBorders>
            <w:shd w:val="clear" w:color="auto" w:fill="auto"/>
            <w:noWrap/>
            <w:vAlign w:val="center"/>
            <w:hideMark/>
            <w:tcPrChange w:id="3972" w:author="Luffi" w:date="2017-07-10T22:33:00Z">
              <w:tcPr>
                <w:tcW w:w="6266"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1707A6D8" w14:textId="77777777" w:rsidR="0056582D" w:rsidRPr="007E422C" w:rsidRDefault="0056582D" w:rsidP="0056582D">
            <w:pPr>
              <w:spacing w:after="0" w:line="240" w:lineRule="auto"/>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 xml:space="preserve">Contiene toda la información de </w:t>
            </w:r>
            <w:r>
              <w:rPr>
                <w:rFonts w:ascii="Calibri" w:eastAsia="Times New Roman" w:hAnsi="Calibri" w:cs="Times New Roman"/>
                <w:color w:val="000000"/>
                <w:sz w:val="18"/>
                <w:szCs w:val="18"/>
                <w:lang w:eastAsia="es-BO"/>
              </w:rPr>
              <w:t>historiales médicos de los pacientes.</w:t>
            </w:r>
          </w:p>
        </w:tc>
      </w:tr>
      <w:tr w:rsidR="0056582D" w:rsidRPr="007E422C" w14:paraId="61D7E66A" w14:textId="77777777" w:rsidTr="000908AA">
        <w:trPr>
          <w:trHeight w:val="283"/>
          <w:jc w:val="center"/>
          <w:trPrChange w:id="3973" w:author="Luffi" w:date="2017-07-10T22:33: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Change w:id="3974" w:author="Luffi" w:date="2017-07-10T22:33:00Z">
              <w:tcPr>
                <w:tcW w:w="1642" w:type="dxa"/>
                <w:tcBorders>
                  <w:top w:val="nil"/>
                  <w:left w:val="single" w:sz="4" w:space="0" w:color="auto"/>
                  <w:bottom w:val="single" w:sz="4" w:space="0" w:color="auto"/>
                  <w:right w:val="single" w:sz="4" w:space="0" w:color="auto"/>
                </w:tcBorders>
                <w:shd w:val="clear" w:color="auto" w:fill="E7E6E6" w:themeFill="background2"/>
                <w:noWrap/>
                <w:vAlign w:val="center"/>
                <w:hideMark/>
              </w:tcPr>
            </w:tcPrChange>
          </w:tcPr>
          <w:p w14:paraId="411867E7"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Campo</w:t>
            </w:r>
          </w:p>
        </w:tc>
        <w:tc>
          <w:tcPr>
            <w:tcW w:w="928" w:type="dxa"/>
            <w:tcBorders>
              <w:top w:val="nil"/>
              <w:left w:val="nil"/>
              <w:bottom w:val="single" w:sz="4" w:space="0" w:color="auto"/>
              <w:right w:val="single" w:sz="4" w:space="0" w:color="auto"/>
            </w:tcBorders>
            <w:shd w:val="clear" w:color="auto" w:fill="E7E6E6" w:themeFill="background2"/>
            <w:noWrap/>
            <w:vAlign w:val="center"/>
            <w:hideMark/>
            <w:tcPrChange w:id="3975" w:author="Luffi" w:date="2017-07-10T22:33:00Z">
              <w:tcPr>
                <w:tcW w:w="928" w:type="dxa"/>
                <w:tcBorders>
                  <w:top w:val="nil"/>
                  <w:left w:val="nil"/>
                  <w:bottom w:val="single" w:sz="4" w:space="0" w:color="auto"/>
                  <w:right w:val="single" w:sz="4" w:space="0" w:color="auto"/>
                </w:tcBorders>
                <w:shd w:val="clear" w:color="auto" w:fill="E7E6E6" w:themeFill="background2"/>
                <w:noWrap/>
                <w:vAlign w:val="center"/>
                <w:hideMark/>
              </w:tcPr>
            </w:tcPrChange>
          </w:tcPr>
          <w:p w14:paraId="6056E7C7"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Tamaño</w:t>
            </w:r>
          </w:p>
        </w:tc>
        <w:tc>
          <w:tcPr>
            <w:tcW w:w="1002" w:type="dxa"/>
            <w:tcBorders>
              <w:top w:val="nil"/>
              <w:left w:val="nil"/>
              <w:bottom w:val="single" w:sz="4" w:space="0" w:color="auto"/>
              <w:right w:val="single" w:sz="4" w:space="0" w:color="auto"/>
            </w:tcBorders>
            <w:shd w:val="clear" w:color="auto" w:fill="E7E6E6" w:themeFill="background2"/>
            <w:noWrap/>
            <w:vAlign w:val="center"/>
            <w:hideMark/>
            <w:tcPrChange w:id="3976" w:author="Luffi" w:date="2017-07-10T22:33:00Z">
              <w:tcPr>
                <w:tcW w:w="1002" w:type="dxa"/>
                <w:tcBorders>
                  <w:top w:val="nil"/>
                  <w:left w:val="nil"/>
                  <w:bottom w:val="single" w:sz="4" w:space="0" w:color="auto"/>
                  <w:right w:val="single" w:sz="4" w:space="0" w:color="auto"/>
                </w:tcBorders>
                <w:shd w:val="clear" w:color="auto" w:fill="E7E6E6" w:themeFill="background2"/>
                <w:noWrap/>
                <w:vAlign w:val="center"/>
                <w:hideMark/>
              </w:tcPr>
            </w:tcPrChange>
          </w:tcPr>
          <w:p w14:paraId="0106957D" w14:textId="77777777" w:rsidR="0056582D"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 xml:space="preserve">Tipo de </w:t>
            </w:r>
            <w:r>
              <w:rPr>
                <w:rFonts w:ascii="Calibri" w:eastAsia="Times New Roman" w:hAnsi="Calibri" w:cs="Times New Roman"/>
                <w:b/>
                <w:color w:val="000000"/>
                <w:sz w:val="18"/>
                <w:szCs w:val="18"/>
                <w:lang w:eastAsia="es-BO"/>
              </w:rPr>
              <w:t xml:space="preserve">    </w:t>
            </w:r>
          </w:p>
          <w:p w14:paraId="74A187DE"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dato</w:t>
            </w:r>
          </w:p>
        </w:tc>
        <w:tc>
          <w:tcPr>
            <w:tcW w:w="4350" w:type="dxa"/>
            <w:tcBorders>
              <w:top w:val="nil"/>
              <w:left w:val="nil"/>
              <w:bottom w:val="single" w:sz="4" w:space="0" w:color="auto"/>
              <w:right w:val="single" w:sz="4" w:space="0" w:color="auto"/>
            </w:tcBorders>
            <w:shd w:val="clear" w:color="auto" w:fill="E7E6E6" w:themeFill="background2"/>
            <w:noWrap/>
            <w:vAlign w:val="center"/>
            <w:hideMark/>
            <w:tcPrChange w:id="3977" w:author="Luffi" w:date="2017-07-10T22:33:00Z">
              <w:tcPr>
                <w:tcW w:w="4350" w:type="dxa"/>
                <w:gridSpan w:val="2"/>
                <w:tcBorders>
                  <w:top w:val="nil"/>
                  <w:left w:val="nil"/>
                  <w:bottom w:val="single" w:sz="4" w:space="0" w:color="auto"/>
                  <w:right w:val="single" w:sz="4" w:space="0" w:color="auto"/>
                </w:tcBorders>
                <w:shd w:val="clear" w:color="auto" w:fill="E7E6E6" w:themeFill="background2"/>
                <w:noWrap/>
                <w:vAlign w:val="center"/>
                <w:hideMark/>
              </w:tcPr>
            </w:tcPrChange>
          </w:tcPr>
          <w:p w14:paraId="73E636F9" w14:textId="77777777" w:rsidR="0056582D" w:rsidRPr="007E422C" w:rsidRDefault="0056582D" w:rsidP="0034312E">
            <w:pPr>
              <w:spacing w:after="0" w:line="240" w:lineRule="auto"/>
              <w:ind w:firstLineChars="100" w:firstLine="181"/>
              <w:jc w:val="both"/>
              <w:rPr>
                <w:rFonts w:ascii="Calibri" w:eastAsia="Times New Roman" w:hAnsi="Calibri" w:cs="Times New Roman"/>
                <w:b/>
                <w:color w:val="000000"/>
                <w:sz w:val="18"/>
                <w:szCs w:val="18"/>
                <w:lang w:eastAsia="es-BO"/>
              </w:rPr>
            </w:pPr>
            <w:r w:rsidRPr="007E422C">
              <w:rPr>
                <w:rFonts w:ascii="Calibri" w:eastAsia="Times New Roman" w:hAnsi="Calibri" w:cs="Times New Roman"/>
                <w:b/>
                <w:color w:val="000000"/>
                <w:sz w:val="18"/>
                <w:szCs w:val="18"/>
                <w:lang w:eastAsia="es-BO"/>
              </w:rPr>
              <w:t>Descripción</w:t>
            </w:r>
          </w:p>
        </w:tc>
      </w:tr>
      <w:tr w:rsidR="0056582D" w:rsidRPr="007E422C" w14:paraId="10161B20" w14:textId="77777777" w:rsidTr="000908AA">
        <w:trPr>
          <w:trHeight w:val="283"/>
          <w:jc w:val="center"/>
          <w:trPrChange w:id="3978" w:author="Luffi" w:date="2017-07-10T22:33: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979"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2AF695E"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id_receta</w:t>
            </w:r>
          </w:p>
        </w:tc>
        <w:tc>
          <w:tcPr>
            <w:tcW w:w="928" w:type="dxa"/>
            <w:tcBorders>
              <w:top w:val="nil"/>
              <w:left w:val="nil"/>
              <w:bottom w:val="single" w:sz="4" w:space="0" w:color="auto"/>
              <w:right w:val="single" w:sz="4" w:space="0" w:color="auto"/>
            </w:tcBorders>
            <w:shd w:val="clear" w:color="auto" w:fill="auto"/>
            <w:noWrap/>
            <w:vAlign w:val="center"/>
            <w:hideMark/>
            <w:tcPrChange w:id="3980" w:author="Luffi" w:date="2017-07-10T22:33:00Z">
              <w:tcPr>
                <w:tcW w:w="928" w:type="dxa"/>
                <w:tcBorders>
                  <w:top w:val="nil"/>
                  <w:left w:val="nil"/>
                  <w:bottom w:val="single" w:sz="4" w:space="0" w:color="auto"/>
                  <w:right w:val="single" w:sz="4" w:space="0" w:color="auto"/>
                </w:tcBorders>
                <w:shd w:val="clear" w:color="auto" w:fill="auto"/>
                <w:noWrap/>
                <w:vAlign w:val="center"/>
                <w:hideMark/>
              </w:tcPr>
            </w:tcPrChange>
          </w:tcPr>
          <w:p w14:paraId="0E6A1477"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Change w:id="3981" w:author="Luffi" w:date="2017-07-10T22:33:00Z">
              <w:tcPr>
                <w:tcW w:w="1002" w:type="dxa"/>
                <w:tcBorders>
                  <w:top w:val="nil"/>
                  <w:left w:val="nil"/>
                  <w:bottom w:val="single" w:sz="4" w:space="0" w:color="auto"/>
                  <w:right w:val="single" w:sz="4" w:space="0" w:color="auto"/>
                </w:tcBorders>
                <w:shd w:val="clear" w:color="auto" w:fill="auto"/>
                <w:noWrap/>
                <w:vAlign w:val="center"/>
                <w:hideMark/>
              </w:tcPr>
            </w:tcPrChange>
          </w:tcPr>
          <w:p w14:paraId="169FE07D"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Change w:id="3982" w:author="Luffi" w:date="2017-07-10T22:33: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0E73EB49"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sidRPr="007E422C">
              <w:rPr>
                <w:rFonts w:ascii="Calibri" w:eastAsia="Times New Roman" w:hAnsi="Calibri" w:cs="Times New Roman"/>
                <w:color w:val="000000"/>
                <w:sz w:val="18"/>
                <w:szCs w:val="18"/>
                <w:lang w:eastAsia="es-BO"/>
              </w:rPr>
              <w:t>Llave primaria</w:t>
            </w:r>
          </w:p>
        </w:tc>
      </w:tr>
      <w:tr w:rsidR="0056582D" w:rsidRPr="007E422C" w14:paraId="44E22707" w14:textId="77777777" w:rsidTr="000908AA">
        <w:trPr>
          <w:trHeight w:val="283"/>
          <w:jc w:val="center"/>
          <w:trPrChange w:id="3983" w:author="Luffi" w:date="2017-07-10T22:33: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984"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B1B58AB" w14:textId="77777777" w:rsidR="0056582D" w:rsidRPr="007E422C" w:rsidRDefault="002D4EEC"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f</w:t>
            </w:r>
            <w:r w:rsidR="0056582D">
              <w:rPr>
                <w:rFonts w:ascii="Calibri" w:eastAsia="Times New Roman" w:hAnsi="Calibri" w:cs="Times New Roman"/>
                <w:color w:val="000000"/>
                <w:sz w:val="18"/>
                <w:szCs w:val="18"/>
                <w:lang w:eastAsia="es-BO"/>
              </w:rPr>
              <w:t>echa</w:t>
            </w:r>
          </w:p>
        </w:tc>
        <w:tc>
          <w:tcPr>
            <w:tcW w:w="928" w:type="dxa"/>
            <w:tcBorders>
              <w:top w:val="nil"/>
              <w:left w:val="nil"/>
              <w:bottom w:val="single" w:sz="4" w:space="0" w:color="auto"/>
              <w:right w:val="single" w:sz="4" w:space="0" w:color="auto"/>
            </w:tcBorders>
            <w:shd w:val="clear" w:color="auto" w:fill="auto"/>
            <w:noWrap/>
            <w:vAlign w:val="center"/>
            <w:hideMark/>
            <w:tcPrChange w:id="3985" w:author="Luffi" w:date="2017-07-10T22:33:00Z">
              <w:tcPr>
                <w:tcW w:w="928" w:type="dxa"/>
                <w:tcBorders>
                  <w:top w:val="nil"/>
                  <w:left w:val="nil"/>
                  <w:bottom w:val="single" w:sz="4" w:space="0" w:color="auto"/>
                  <w:right w:val="single" w:sz="4" w:space="0" w:color="auto"/>
                </w:tcBorders>
                <w:shd w:val="clear" w:color="auto" w:fill="auto"/>
                <w:noWrap/>
                <w:vAlign w:val="center"/>
                <w:hideMark/>
              </w:tcPr>
            </w:tcPrChange>
          </w:tcPr>
          <w:p w14:paraId="23255AE2"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p>
        </w:tc>
        <w:tc>
          <w:tcPr>
            <w:tcW w:w="1002" w:type="dxa"/>
            <w:tcBorders>
              <w:top w:val="nil"/>
              <w:left w:val="nil"/>
              <w:bottom w:val="single" w:sz="4" w:space="0" w:color="auto"/>
              <w:right w:val="single" w:sz="4" w:space="0" w:color="auto"/>
            </w:tcBorders>
            <w:shd w:val="clear" w:color="auto" w:fill="auto"/>
            <w:noWrap/>
            <w:vAlign w:val="center"/>
            <w:hideMark/>
            <w:tcPrChange w:id="3986" w:author="Luffi" w:date="2017-07-10T22:33:00Z">
              <w:tcPr>
                <w:tcW w:w="1002" w:type="dxa"/>
                <w:tcBorders>
                  <w:top w:val="nil"/>
                  <w:left w:val="nil"/>
                  <w:bottom w:val="single" w:sz="4" w:space="0" w:color="auto"/>
                  <w:right w:val="single" w:sz="4" w:space="0" w:color="auto"/>
                </w:tcBorders>
                <w:shd w:val="clear" w:color="auto" w:fill="auto"/>
                <w:noWrap/>
                <w:vAlign w:val="center"/>
                <w:hideMark/>
              </w:tcPr>
            </w:tcPrChange>
          </w:tcPr>
          <w:p w14:paraId="6B1C63DE"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Datetime</w:t>
            </w:r>
          </w:p>
        </w:tc>
        <w:tc>
          <w:tcPr>
            <w:tcW w:w="4350" w:type="dxa"/>
            <w:tcBorders>
              <w:top w:val="nil"/>
              <w:left w:val="nil"/>
              <w:bottom w:val="single" w:sz="4" w:space="0" w:color="auto"/>
              <w:right w:val="single" w:sz="4" w:space="0" w:color="auto"/>
            </w:tcBorders>
            <w:shd w:val="clear" w:color="auto" w:fill="auto"/>
            <w:noWrap/>
            <w:vAlign w:val="center"/>
            <w:hideMark/>
            <w:tcPrChange w:id="3987" w:author="Luffi" w:date="2017-07-10T22:33: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3B303EB3"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Fecha y hora </w:t>
            </w:r>
          </w:p>
        </w:tc>
      </w:tr>
      <w:tr w:rsidR="0056582D" w:rsidRPr="007E422C" w14:paraId="01E6C951" w14:textId="77777777" w:rsidTr="000908AA">
        <w:trPr>
          <w:trHeight w:val="283"/>
          <w:jc w:val="center"/>
          <w:trPrChange w:id="3988" w:author="Luffi" w:date="2017-07-10T22:33: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989"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0014C1" w14:textId="77777777" w:rsidR="0056582D" w:rsidRPr="007E422C" w:rsidRDefault="002D4EEC"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Id_receta</w:t>
            </w:r>
          </w:p>
        </w:tc>
        <w:tc>
          <w:tcPr>
            <w:tcW w:w="928" w:type="dxa"/>
            <w:tcBorders>
              <w:top w:val="nil"/>
              <w:left w:val="nil"/>
              <w:bottom w:val="single" w:sz="4" w:space="0" w:color="auto"/>
              <w:right w:val="single" w:sz="4" w:space="0" w:color="auto"/>
            </w:tcBorders>
            <w:shd w:val="clear" w:color="auto" w:fill="auto"/>
            <w:noWrap/>
            <w:vAlign w:val="center"/>
            <w:hideMark/>
            <w:tcPrChange w:id="3990" w:author="Luffi" w:date="2017-07-10T22:33:00Z">
              <w:tcPr>
                <w:tcW w:w="928" w:type="dxa"/>
                <w:tcBorders>
                  <w:top w:val="nil"/>
                  <w:left w:val="nil"/>
                  <w:bottom w:val="single" w:sz="4" w:space="0" w:color="auto"/>
                  <w:right w:val="single" w:sz="4" w:space="0" w:color="auto"/>
                </w:tcBorders>
                <w:shd w:val="clear" w:color="auto" w:fill="auto"/>
                <w:noWrap/>
                <w:vAlign w:val="center"/>
                <w:hideMark/>
              </w:tcPr>
            </w:tcPrChange>
          </w:tcPr>
          <w:p w14:paraId="25290875" w14:textId="77777777" w:rsidR="0056582D" w:rsidRPr="007E422C" w:rsidRDefault="002D4EEC"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Change w:id="3991" w:author="Luffi" w:date="2017-07-10T22:33:00Z">
              <w:tcPr>
                <w:tcW w:w="1002" w:type="dxa"/>
                <w:tcBorders>
                  <w:top w:val="nil"/>
                  <w:left w:val="nil"/>
                  <w:bottom w:val="single" w:sz="4" w:space="0" w:color="auto"/>
                  <w:right w:val="single" w:sz="4" w:space="0" w:color="auto"/>
                </w:tcBorders>
                <w:shd w:val="clear" w:color="auto" w:fill="auto"/>
                <w:noWrap/>
                <w:vAlign w:val="center"/>
                <w:hideMark/>
              </w:tcPr>
            </w:tcPrChange>
          </w:tcPr>
          <w:p w14:paraId="323629E6" w14:textId="77777777" w:rsidR="0056582D" w:rsidRPr="007E422C" w:rsidRDefault="002D4EEC"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Change w:id="3992" w:author="Luffi" w:date="2017-07-10T22:33: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62F23BA3" w14:textId="77777777" w:rsidR="0056582D" w:rsidRPr="007E422C" w:rsidRDefault="002D4EEC"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 receta de la tabla recetas</w:t>
            </w:r>
            <w:r w:rsidR="0056582D">
              <w:rPr>
                <w:rFonts w:ascii="Calibri" w:eastAsia="Times New Roman" w:hAnsi="Calibri" w:cs="Times New Roman"/>
                <w:color w:val="000000"/>
                <w:sz w:val="18"/>
                <w:szCs w:val="18"/>
                <w:lang w:eastAsia="es-BO"/>
              </w:rPr>
              <w:t xml:space="preserve"> </w:t>
            </w:r>
          </w:p>
        </w:tc>
      </w:tr>
      <w:tr w:rsidR="0056582D" w:rsidRPr="007E422C" w14:paraId="4642EF5B" w14:textId="77777777" w:rsidTr="000908AA">
        <w:trPr>
          <w:trHeight w:val="283"/>
          <w:jc w:val="center"/>
          <w:trPrChange w:id="3993" w:author="Luffi" w:date="2017-07-10T22:33:00Z">
            <w:trPr>
              <w:trHeight w:val="283"/>
              <w:jc w:val="center"/>
            </w:trPr>
          </w:trPrChange>
        </w:trPr>
        <w:tc>
          <w:tcPr>
            <w:tcW w:w="1642" w:type="dxa"/>
            <w:tcBorders>
              <w:top w:val="nil"/>
              <w:left w:val="single" w:sz="4" w:space="0" w:color="auto"/>
              <w:bottom w:val="single" w:sz="4" w:space="0" w:color="auto"/>
              <w:right w:val="single" w:sz="4" w:space="0" w:color="auto"/>
            </w:tcBorders>
            <w:shd w:val="clear" w:color="auto" w:fill="auto"/>
            <w:noWrap/>
            <w:vAlign w:val="center"/>
            <w:hideMark/>
            <w:tcPrChange w:id="3994" w:author="Luffi" w:date="2017-07-10T22:33:00Z">
              <w:tcPr>
                <w:tcW w:w="1642"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DC5C786"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Id_</w:t>
            </w:r>
            <w:r w:rsidR="002D4EEC">
              <w:rPr>
                <w:rFonts w:ascii="Calibri" w:eastAsia="Times New Roman" w:hAnsi="Calibri" w:cs="Times New Roman"/>
                <w:color w:val="000000"/>
                <w:sz w:val="18"/>
                <w:szCs w:val="18"/>
                <w:lang w:eastAsia="es-BO"/>
              </w:rPr>
              <w:t>examen</w:t>
            </w:r>
          </w:p>
        </w:tc>
        <w:tc>
          <w:tcPr>
            <w:tcW w:w="928" w:type="dxa"/>
            <w:tcBorders>
              <w:top w:val="nil"/>
              <w:left w:val="nil"/>
              <w:bottom w:val="single" w:sz="4" w:space="0" w:color="auto"/>
              <w:right w:val="single" w:sz="4" w:space="0" w:color="auto"/>
            </w:tcBorders>
            <w:shd w:val="clear" w:color="auto" w:fill="auto"/>
            <w:noWrap/>
            <w:vAlign w:val="center"/>
            <w:hideMark/>
            <w:tcPrChange w:id="3995" w:author="Luffi" w:date="2017-07-10T22:33:00Z">
              <w:tcPr>
                <w:tcW w:w="928" w:type="dxa"/>
                <w:tcBorders>
                  <w:top w:val="nil"/>
                  <w:left w:val="nil"/>
                  <w:bottom w:val="single" w:sz="4" w:space="0" w:color="auto"/>
                  <w:right w:val="single" w:sz="4" w:space="0" w:color="auto"/>
                </w:tcBorders>
                <w:shd w:val="clear" w:color="auto" w:fill="auto"/>
                <w:noWrap/>
                <w:vAlign w:val="center"/>
                <w:hideMark/>
              </w:tcPr>
            </w:tcPrChange>
          </w:tcPr>
          <w:p w14:paraId="778421C4"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11</w:t>
            </w:r>
          </w:p>
        </w:tc>
        <w:tc>
          <w:tcPr>
            <w:tcW w:w="1002" w:type="dxa"/>
            <w:tcBorders>
              <w:top w:val="nil"/>
              <w:left w:val="nil"/>
              <w:bottom w:val="single" w:sz="4" w:space="0" w:color="auto"/>
              <w:right w:val="single" w:sz="4" w:space="0" w:color="auto"/>
            </w:tcBorders>
            <w:shd w:val="clear" w:color="auto" w:fill="auto"/>
            <w:noWrap/>
            <w:vAlign w:val="center"/>
            <w:hideMark/>
            <w:tcPrChange w:id="3996" w:author="Luffi" w:date="2017-07-10T22:33:00Z">
              <w:tcPr>
                <w:tcW w:w="1002" w:type="dxa"/>
                <w:tcBorders>
                  <w:top w:val="nil"/>
                  <w:left w:val="nil"/>
                  <w:bottom w:val="single" w:sz="4" w:space="0" w:color="auto"/>
                  <w:right w:val="single" w:sz="4" w:space="0" w:color="auto"/>
                </w:tcBorders>
                <w:shd w:val="clear" w:color="auto" w:fill="auto"/>
                <w:noWrap/>
                <w:vAlign w:val="center"/>
                <w:hideMark/>
              </w:tcPr>
            </w:tcPrChange>
          </w:tcPr>
          <w:p w14:paraId="231054FD"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Int</w:t>
            </w:r>
          </w:p>
        </w:tc>
        <w:tc>
          <w:tcPr>
            <w:tcW w:w="4350" w:type="dxa"/>
            <w:tcBorders>
              <w:top w:val="nil"/>
              <w:left w:val="nil"/>
              <w:bottom w:val="single" w:sz="4" w:space="0" w:color="auto"/>
              <w:right w:val="single" w:sz="4" w:space="0" w:color="auto"/>
            </w:tcBorders>
            <w:shd w:val="clear" w:color="auto" w:fill="auto"/>
            <w:noWrap/>
            <w:vAlign w:val="center"/>
            <w:hideMark/>
            <w:tcPrChange w:id="3997" w:author="Luffi" w:date="2017-07-10T22:33:00Z">
              <w:tcPr>
                <w:tcW w:w="4350" w:type="dxa"/>
                <w:gridSpan w:val="2"/>
                <w:tcBorders>
                  <w:top w:val="nil"/>
                  <w:left w:val="nil"/>
                  <w:bottom w:val="single" w:sz="4" w:space="0" w:color="auto"/>
                  <w:right w:val="single" w:sz="4" w:space="0" w:color="auto"/>
                </w:tcBorders>
                <w:shd w:val="clear" w:color="auto" w:fill="auto"/>
                <w:noWrap/>
                <w:vAlign w:val="center"/>
                <w:hideMark/>
              </w:tcPr>
            </w:tcPrChange>
          </w:tcPr>
          <w:p w14:paraId="44994042" w14:textId="77777777" w:rsidR="0056582D" w:rsidRPr="007E422C" w:rsidRDefault="0056582D" w:rsidP="0034312E">
            <w:pPr>
              <w:spacing w:after="0" w:line="240" w:lineRule="auto"/>
              <w:ind w:firstLineChars="100" w:firstLine="180"/>
              <w:jc w:val="both"/>
              <w:rPr>
                <w:rFonts w:ascii="Calibri" w:eastAsia="Times New Roman" w:hAnsi="Calibri" w:cs="Times New Roman"/>
                <w:color w:val="000000"/>
                <w:sz w:val="18"/>
                <w:szCs w:val="18"/>
                <w:lang w:eastAsia="es-BO"/>
              </w:rPr>
            </w:pPr>
            <w:r>
              <w:rPr>
                <w:rFonts w:ascii="Calibri" w:eastAsia="Times New Roman" w:hAnsi="Calibri" w:cs="Times New Roman"/>
                <w:color w:val="000000"/>
                <w:sz w:val="18"/>
                <w:szCs w:val="18"/>
                <w:lang w:eastAsia="es-BO"/>
              </w:rPr>
              <w:t xml:space="preserve">Id </w:t>
            </w:r>
            <w:r w:rsidR="002D4EEC">
              <w:rPr>
                <w:rFonts w:ascii="Calibri" w:eastAsia="Times New Roman" w:hAnsi="Calibri" w:cs="Times New Roman"/>
                <w:color w:val="000000"/>
                <w:sz w:val="18"/>
                <w:szCs w:val="18"/>
                <w:lang w:eastAsia="es-BO"/>
              </w:rPr>
              <w:t>consulta de la tabla examen_clinicos</w:t>
            </w:r>
          </w:p>
        </w:tc>
      </w:tr>
    </w:tbl>
    <w:p w14:paraId="10E54590" w14:textId="77777777" w:rsidR="00B92108" w:rsidRDefault="00B92108">
      <w:pPr>
        <w:rPr>
          <w:caps/>
          <w:szCs w:val="24"/>
        </w:rPr>
      </w:pPr>
    </w:p>
    <w:p w14:paraId="46AA4E13" w14:textId="77777777" w:rsidR="00B92108" w:rsidRDefault="00B92108" w:rsidP="00B92108">
      <w:r>
        <w:br w:type="page"/>
      </w:r>
    </w:p>
    <w:p w14:paraId="0E82018D" w14:textId="77777777" w:rsidR="00B92108" w:rsidRPr="000E0C7E" w:rsidRDefault="00B92108" w:rsidP="00B92108">
      <w:pPr>
        <w:pStyle w:val="Ttulo1"/>
        <w:numPr>
          <w:ilvl w:val="0"/>
          <w:numId w:val="0"/>
        </w:numPr>
        <w:spacing w:after="160" w:line="360" w:lineRule="auto"/>
        <w:rPr>
          <w:rFonts w:asciiTheme="minorHAnsi" w:hAnsiTheme="minorHAnsi"/>
          <w:szCs w:val="24"/>
        </w:rPr>
      </w:pPr>
      <w:bookmarkStart w:id="3998" w:name="_Toc493839457"/>
      <w:r>
        <w:rPr>
          <w:rFonts w:asciiTheme="minorHAnsi" w:hAnsiTheme="minorHAnsi"/>
          <w:caps w:val="0"/>
          <w:szCs w:val="24"/>
        </w:rPr>
        <w:lastRenderedPageBreak/>
        <w:t>ANEXO 16</w:t>
      </w:r>
      <w:bookmarkEnd w:id="3998"/>
    </w:p>
    <w:p w14:paraId="2C823F1D" w14:textId="77777777" w:rsidR="00B92108" w:rsidRDefault="00B92108" w:rsidP="00B92108">
      <w:pPr>
        <w:pStyle w:val="Ttulo2"/>
        <w:numPr>
          <w:ilvl w:val="0"/>
          <w:numId w:val="0"/>
        </w:numPr>
        <w:spacing w:line="360" w:lineRule="auto"/>
        <w:jc w:val="center"/>
        <w:rPr>
          <w:rFonts w:asciiTheme="minorHAnsi" w:hAnsiTheme="minorHAnsi"/>
          <w:szCs w:val="24"/>
        </w:rPr>
      </w:pPr>
      <w:bookmarkStart w:id="3999" w:name="_Toc493839458"/>
      <w:r>
        <w:rPr>
          <w:rFonts w:asciiTheme="minorHAnsi" w:hAnsiTheme="minorHAnsi"/>
          <w:szCs w:val="24"/>
        </w:rPr>
        <w:t xml:space="preserve">CARTA DE ACEPTACIÓN </w:t>
      </w:r>
      <w:r w:rsidR="00197F21">
        <w:rPr>
          <w:rFonts w:asciiTheme="minorHAnsi" w:hAnsiTheme="minorHAnsi"/>
          <w:szCs w:val="24"/>
        </w:rPr>
        <w:t>E INFORME DE LA INSTITUCIÓN</w:t>
      </w:r>
      <w:bookmarkEnd w:id="3999"/>
    </w:p>
    <w:p w14:paraId="1BBBFA8D" w14:textId="51EA978B" w:rsidR="00E00E9C" w:rsidRDefault="00197F21" w:rsidP="00C45AB1">
      <w:pPr>
        <w:rPr>
          <w:ins w:id="4000" w:author="Luffi" w:date="2017-09-22T10:12:00Z"/>
          <w:rFonts w:cstheme="majorBidi"/>
          <w:b/>
          <w:sz w:val="24"/>
          <w:szCs w:val="24"/>
        </w:rPr>
      </w:pPr>
      <w:r w:rsidRPr="00197F21">
        <w:rPr>
          <w:noProof/>
          <w:lang w:eastAsia="es-BO"/>
        </w:rPr>
        <w:drawing>
          <wp:inline distT="0" distB="0" distL="0" distR="0" wp14:anchorId="381BCF58" wp14:editId="1DEE2CA0">
            <wp:extent cx="5646089" cy="6589485"/>
            <wp:effectExtent l="0" t="0" r="0" b="1905"/>
            <wp:docPr id="43" name="Imagen 43" descr="D:\UATF\SEMESTRE 9\descargas\Fotos\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TF\SEMESTRE 9\descargas\Fotos\carta.jpg"/>
                    <pic:cNvPicPr>
                      <a:picLocks noChangeAspect="1" noChangeArrowheads="1"/>
                    </pic:cNvPicPr>
                  </pic:nvPicPr>
                  <pic:blipFill rotWithShape="1">
                    <a:blip r:embed="rId90">
                      <a:extLst>
                        <a:ext uri="{28A0092B-C50C-407E-A947-70E740481C1C}">
                          <a14:useLocalDpi xmlns:a14="http://schemas.microsoft.com/office/drawing/2010/main" val="0"/>
                        </a:ext>
                      </a:extLst>
                    </a:blip>
                    <a:srcRect r="998" b="11720"/>
                    <a:stretch/>
                  </pic:blipFill>
                  <pic:spPr bwMode="auto">
                    <a:xfrm>
                      <a:off x="0" y="0"/>
                      <a:ext cx="5683543" cy="6633197"/>
                    </a:xfrm>
                    <a:prstGeom prst="rect">
                      <a:avLst/>
                    </a:prstGeom>
                    <a:noFill/>
                    <a:ln>
                      <a:noFill/>
                    </a:ln>
                    <a:extLst>
                      <a:ext uri="{53640926-AAD7-44D8-BBD7-CCE9431645EC}">
                        <a14:shadowObscured xmlns:a14="http://schemas.microsoft.com/office/drawing/2010/main"/>
                      </a:ext>
                    </a:extLst>
                  </pic:spPr>
                </pic:pic>
              </a:graphicData>
            </a:graphic>
          </wp:inline>
        </w:drawing>
      </w:r>
      <w:bookmarkEnd w:id="2957"/>
    </w:p>
    <w:p w14:paraId="2FC48C1C" w14:textId="35B4F99E" w:rsidR="00E13A64" w:rsidRDefault="00E13A64">
      <w:pPr>
        <w:rPr>
          <w:ins w:id="4001" w:author="Luffi" w:date="2017-09-22T10:12:00Z"/>
          <w:rFonts w:cstheme="majorBidi"/>
          <w:b/>
          <w:sz w:val="24"/>
          <w:szCs w:val="24"/>
        </w:rPr>
      </w:pPr>
      <w:ins w:id="4002" w:author="Luffi" w:date="2017-09-22T10:12:00Z">
        <w:r>
          <w:rPr>
            <w:rFonts w:cstheme="majorBidi"/>
            <w:b/>
            <w:sz w:val="24"/>
            <w:szCs w:val="24"/>
          </w:rPr>
          <w:br w:type="page"/>
        </w:r>
      </w:ins>
    </w:p>
    <w:p w14:paraId="746C4B69" w14:textId="6009324F" w:rsidR="00E13A64" w:rsidRPr="000E0C7E" w:rsidRDefault="00E13A64" w:rsidP="00E13A64">
      <w:pPr>
        <w:pStyle w:val="Ttulo1"/>
        <w:numPr>
          <w:ilvl w:val="0"/>
          <w:numId w:val="0"/>
        </w:numPr>
        <w:spacing w:after="160" w:line="360" w:lineRule="auto"/>
        <w:rPr>
          <w:ins w:id="4003" w:author="Luffi" w:date="2017-09-22T10:12:00Z"/>
          <w:rFonts w:asciiTheme="minorHAnsi" w:hAnsiTheme="minorHAnsi"/>
          <w:szCs w:val="24"/>
        </w:rPr>
      </w:pPr>
      <w:ins w:id="4004" w:author="Luffi" w:date="2017-09-22T10:12:00Z">
        <w:r>
          <w:rPr>
            <w:rFonts w:asciiTheme="minorHAnsi" w:hAnsiTheme="minorHAnsi"/>
            <w:caps w:val="0"/>
            <w:szCs w:val="24"/>
          </w:rPr>
          <w:lastRenderedPageBreak/>
          <w:t>ANEXO 17</w:t>
        </w:r>
      </w:ins>
    </w:p>
    <w:p w14:paraId="51C56DC9" w14:textId="0DCE3BF4" w:rsidR="00F802FA" w:rsidRDefault="00F802FA" w:rsidP="00F802FA">
      <w:pPr>
        <w:pStyle w:val="Ttulo2"/>
        <w:numPr>
          <w:ilvl w:val="0"/>
          <w:numId w:val="0"/>
        </w:numPr>
        <w:spacing w:line="360" w:lineRule="auto"/>
        <w:jc w:val="center"/>
        <w:rPr>
          <w:ins w:id="4005" w:author="Luffi" w:date="2017-09-22T10:27:00Z"/>
          <w:rFonts w:asciiTheme="minorHAnsi" w:hAnsiTheme="minorHAnsi"/>
          <w:szCs w:val="24"/>
        </w:rPr>
      </w:pPr>
      <w:ins w:id="4006" w:author="Luffi" w:date="2017-09-22T10:27:00Z">
        <w:r>
          <w:rPr>
            <w:rFonts w:asciiTheme="minorHAnsi" w:hAnsiTheme="minorHAnsi"/>
            <w:szCs w:val="24"/>
          </w:rPr>
          <w:t>Manual de usuario</w:t>
        </w:r>
      </w:ins>
    </w:p>
    <w:p w14:paraId="5792DA8A" w14:textId="77777777" w:rsidR="00E13A64" w:rsidRPr="00790A68" w:rsidRDefault="00E13A64" w:rsidP="00E13A64">
      <w:pPr>
        <w:spacing w:line="360" w:lineRule="auto"/>
        <w:jc w:val="both"/>
        <w:rPr>
          <w:ins w:id="4007" w:author="Luffi" w:date="2017-09-22T10:13:00Z"/>
          <w:b/>
          <w:sz w:val="24"/>
        </w:rPr>
      </w:pPr>
      <w:ins w:id="4008" w:author="Luffi" w:date="2017-09-22T10:13:00Z">
        <w:r w:rsidRPr="00790A68">
          <w:rPr>
            <w:b/>
            <w:sz w:val="24"/>
          </w:rPr>
          <w:t>ACCESO AL SISTEMA</w:t>
        </w:r>
      </w:ins>
    </w:p>
    <w:p w14:paraId="37D6C729" w14:textId="77777777" w:rsidR="00E13A64" w:rsidRDefault="00E13A64" w:rsidP="00E13A64">
      <w:pPr>
        <w:spacing w:line="360" w:lineRule="auto"/>
        <w:jc w:val="both"/>
        <w:rPr>
          <w:ins w:id="4009" w:author="Luffi" w:date="2017-09-22T10:13:00Z"/>
        </w:rPr>
      </w:pPr>
      <w:ins w:id="4010" w:author="Luffi" w:date="2017-09-22T10:13:00Z">
        <w:r>
          <w:rPr>
            <w:noProof/>
            <w:lang w:eastAsia="es-BO"/>
          </w:rPr>
          <w:drawing>
            <wp:inline distT="0" distB="0" distL="0" distR="0" wp14:anchorId="533471FE" wp14:editId="75F226F3">
              <wp:extent cx="5745010" cy="2496710"/>
              <wp:effectExtent l="0" t="0" r="825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0529"/>
                      <a:stretch/>
                    </pic:blipFill>
                    <pic:spPr bwMode="auto">
                      <a:xfrm>
                        <a:off x="0" y="0"/>
                        <a:ext cx="5778306" cy="2511180"/>
                      </a:xfrm>
                      <a:prstGeom prst="rect">
                        <a:avLst/>
                      </a:prstGeom>
                      <a:ln>
                        <a:noFill/>
                      </a:ln>
                      <a:extLst>
                        <a:ext uri="{53640926-AAD7-44D8-BBD7-CCE9431645EC}">
                          <a14:shadowObscured xmlns:a14="http://schemas.microsoft.com/office/drawing/2010/main"/>
                        </a:ext>
                      </a:extLst>
                    </pic:spPr>
                  </pic:pic>
                </a:graphicData>
              </a:graphic>
            </wp:inline>
          </w:drawing>
        </w:r>
      </w:ins>
    </w:p>
    <w:p w14:paraId="45A3405E" w14:textId="77777777" w:rsidR="00E13A64" w:rsidRDefault="00E13A64" w:rsidP="00E13A64">
      <w:pPr>
        <w:pStyle w:val="Prrafodelista"/>
        <w:numPr>
          <w:ilvl w:val="0"/>
          <w:numId w:val="53"/>
        </w:numPr>
        <w:spacing w:line="360" w:lineRule="auto"/>
        <w:jc w:val="both"/>
        <w:rPr>
          <w:ins w:id="4011" w:author="Luffi" w:date="2017-09-22T10:13:00Z"/>
        </w:rPr>
      </w:pPr>
      <w:ins w:id="4012" w:author="Luffi" w:date="2017-09-22T10:13:00Z">
        <w:r>
          <w:t>Ingrese el usuario asignado por su administrador</w:t>
        </w:r>
      </w:ins>
    </w:p>
    <w:p w14:paraId="22E93323" w14:textId="77777777" w:rsidR="00E13A64" w:rsidRDefault="00E13A64" w:rsidP="00E13A64">
      <w:pPr>
        <w:pStyle w:val="Prrafodelista"/>
        <w:numPr>
          <w:ilvl w:val="0"/>
          <w:numId w:val="53"/>
        </w:numPr>
        <w:spacing w:line="360" w:lineRule="auto"/>
        <w:jc w:val="both"/>
        <w:rPr>
          <w:ins w:id="4013" w:author="Luffi" w:date="2017-09-22T10:13:00Z"/>
        </w:rPr>
      </w:pPr>
      <w:ins w:id="4014" w:author="Luffi" w:date="2017-09-22T10:13:00Z">
        <w:r>
          <w:t>Ingrese la contraseña asignado por su administrador</w:t>
        </w:r>
      </w:ins>
    </w:p>
    <w:p w14:paraId="675B8926" w14:textId="77777777" w:rsidR="00E13A64" w:rsidRDefault="00E13A64" w:rsidP="00E13A64">
      <w:pPr>
        <w:spacing w:line="360" w:lineRule="auto"/>
        <w:jc w:val="both"/>
        <w:rPr>
          <w:ins w:id="4015" w:author="Luffi" w:date="2017-09-22T10:13:00Z"/>
        </w:rPr>
      </w:pPr>
      <w:ins w:id="4016" w:author="Luffi" w:date="2017-09-22T10:13:00Z">
        <w:r>
          <w:rPr>
            <w:noProof/>
            <w:lang w:eastAsia="es-BO"/>
          </w:rPr>
          <w:drawing>
            <wp:inline distT="0" distB="0" distL="0" distR="0" wp14:anchorId="64F47012" wp14:editId="107C3CD5">
              <wp:extent cx="5791835" cy="293793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4655" cy="2939364"/>
                      </a:xfrm>
                      <a:prstGeom prst="rect">
                        <a:avLst/>
                      </a:prstGeom>
                    </pic:spPr>
                  </pic:pic>
                </a:graphicData>
              </a:graphic>
            </wp:inline>
          </w:drawing>
        </w:r>
      </w:ins>
    </w:p>
    <w:p w14:paraId="3DA962ED" w14:textId="77777777" w:rsidR="00E13A64" w:rsidRDefault="00E13A64" w:rsidP="00E13A64">
      <w:pPr>
        <w:spacing w:line="360" w:lineRule="auto"/>
        <w:jc w:val="both"/>
        <w:rPr>
          <w:ins w:id="4017" w:author="Luffi" w:date="2017-09-22T10:13:00Z"/>
        </w:rPr>
      </w:pPr>
      <w:ins w:id="4018" w:author="Luffi" w:date="2017-09-22T10:13:00Z">
        <w:r>
          <w:t>El usuario tiene 3 intentos para ingresar al sistema. Caso contrario, manda un mensaje tal como se muestra en la imagen.</w:t>
        </w:r>
      </w:ins>
    </w:p>
    <w:p w14:paraId="2644FC0F" w14:textId="77777777" w:rsidR="00E13A64" w:rsidRPr="00790A68" w:rsidRDefault="00E13A64" w:rsidP="00E13A64">
      <w:pPr>
        <w:spacing w:line="360" w:lineRule="auto"/>
        <w:jc w:val="both"/>
        <w:rPr>
          <w:ins w:id="4019" w:author="Luffi" w:date="2017-09-22T10:13:00Z"/>
          <w:b/>
          <w:sz w:val="24"/>
        </w:rPr>
      </w:pPr>
      <w:ins w:id="4020" w:author="Luffi" w:date="2017-09-22T10:13:00Z">
        <w:r w:rsidRPr="00790A68">
          <w:rPr>
            <w:b/>
            <w:sz w:val="24"/>
          </w:rPr>
          <w:lastRenderedPageBreak/>
          <w:t>REGISTRO DE USUARIOS</w:t>
        </w:r>
        <w:r>
          <w:rPr>
            <w:b/>
            <w:sz w:val="24"/>
          </w:rPr>
          <w:t xml:space="preserve"> </w:t>
        </w:r>
        <w:r w:rsidRPr="00790A68">
          <w:rPr>
            <w:sz w:val="24"/>
          </w:rPr>
          <w:t>(</w:t>
        </w:r>
        <w:r>
          <w:t>Administrador)</w:t>
        </w:r>
      </w:ins>
    </w:p>
    <w:p w14:paraId="3F869CBF" w14:textId="77777777" w:rsidR="00E13A64" w:rsidRDefault="00E13A64" w:rsidP="00E13A64">
      <w:pPr>
        <w:spacing w:line="360" w:lineRule="auto"/>
        <w:jc w:val="both"/>
        <w:rPr>
          <w:ins w:id="4021" w:author="Luffi" w:date="2017-09-22T10:13:00Z"/>
        </w:rPr>
      </w:pPr>
      <w:ins w:id="4022" w:author="Luffi" w:date="2017-09-22T10:13:00Z">
        <w:r>
          <w:rPr>
            <w:noProof/>
            <w:lang w:eastAsia="es-BO"/>
          </w:rPr>
          <w:drawing>
            <wp:inline distT="0" distB="0" distL="0" distR="0" wp14:anchorId="09366623" wp14:editId="06F90D62">
              <wp:extent cx="5791432" cy="2836333"/>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7358" cy="2839235"/>
                      </a:xfrm>
                      <a:prstGeom prst="rect">
                        <a:avLst/>
                      </a:prstGeom>
                    </pic:spPr>
                  </pic:pic>
                </a:graphicData>
              </a:graphic>
            </wp:inline>
          </w:drawing>
        </w:r>
      </w:ins>
    </w:p>
    <w:p w14:paraId="2A38284D" w14:textId="77777777" w:rsidR="00E13A64" w:rsidRDefault="00E13A64" w:rsidP="00E13A64">
      <w:pPr>
        <w:pStyle w:val="Prrafodelista"/>
        <w:numPr>
          <w:ilvl w:val="0"/>
          <w:numId w:val="54"/>
        </w:numPr>
        <w:spacing w:line="360" w:lineRule="auto"/>
        <w:jc w:val="both"/>
        <w:rPr>
          <w:ins w:id="4023" w:author="Luffi" w:date="2017-09-22T10:13:00Z"/>
        </w:rPr>
      </w:pPr>
      <w:ins w:id="4024" w:author="Luffi" w:date="2017-09-22T10:13:00Z">
        <w:r>
          <w:t>Para crear un nuevo usuario administrador, lo primero es hacer clic en el icono de nuevo usuario, por lo cual se abre una ventana emergente y escogemos la barra de administrador.</w:t>
        </w:r>
      </w:ins>
    </w:p>
    <w:p w14:paraId="476ECE71" w14:textId="77777777" w:rsidR="00E13A64" w:rsidRDefault="00E13A64" w:rsidP="00E13A64">
      <w:pPr>
        <w:pStyle w:val="Prrafodelista"/>
        <w:numPr>
          <w:ilvl w:val="0"/>
          <w:numId w:val="54"/>
        </w:numPr>
        <w:spacing w:line="360" w:lineRule="auto"/>
        <w:jc w:val="both"/>
        <w:rPr>
          <w:ins w:id="4025" w:author="Luffi" w:date="2017-09-22T10:13:00Z"/>
        </w:rPr>
      </w:pPr>
      <w:ins w:id="4026" w:author="Luffi" w:date="2017-09-22T10:13:00Z">
        <w:r>
          <w:t>Luego insertamos los datos personales del nuevo administrador. La fotografía es opcional, si no se escoge, el sistema cargara una imagen anónima por defecto. Para datos del sistema, insertar el usuario y contraseña, recomendable mayor a 3 caracteres.</w:t>
        </w:r>
      </w:ins>
    </w:p>
    <w:p w14:paraId="00F28EEF" w14:textId="77777777" w:rsidR="00E13A64" w:rsidRPr="00790A68" w:rsidRDefault="00E13A64" w:rsidP="00E13A64">
      <w:pPr>
        <w:spacing w:line="360" w:lineRule="auto"/>
        <w:jc w:val="both"/>
        <w:rPr>
          <w:ins w:id="4027" w:author="Luffi" w:date="2017-09-22T10:13:00Z"/>
          <w:b/>
          <w:sz w:val="24"/>
        </w:rPr>
      </w:pPr>
      <w:ins w:id="4028" w:author="Luffi" w:date="2017-09-22T10:13:00Z">
        <w:r w:rsidRPr="00790A68">
          <w:rPr>
            <w:b/>
            <w:sz w:val="24"/>
          </w:rPr>
          <w:t>REGISTRO DE USUARIOS</w:t>
        </w:r>
        <w:r>
          <w:rPr>
            <w:b/>
            <w:sz w:val="24"/>
          </w:rPr>
          <w:t xml:space="preserve"> </w:t>
        </w:r>
        <w:r w:rsidRPr="00790A68">
          <w:rPr>
            <w:sz w:val="24"/>
          </w:rPr>
          <w:t>(</w:t>
        </w:r>
        <w:r>
          <w:t>Médico)</w:t>
        </w:r>
      </w:ins>
    </w:p>
    <w:p w14:paraId="74621E0B" w14:textId="77777777" w:rsidR="00E13A64" w:rsidRDefault="00E13A64" w:rsidP="00E13A64">
      <w:pPr>
        <w:spacing w:line="360" w:lineRule="auto"/>
        <w:jc w:val="both"/>
        <w:rPr>
          <w:ins w:id="4029" w:author="Luffi" w:date="2017-09-22T10:13:00Z"/>
        </w:rPr>
      </w:pPr>
      <w:ins w:id="4030" w:author="Luffi" w:date="2017-09-22T10:13:00Z">
        <w:r>
          <w:rPr>
            <w:noProof/>
            <w:lang w:eastAsia="es-BO"/>
          </w:rPr>
          <w:drawing>
            <wp:inline distT="0" distB="0" distL="0" distR="0" wp14:anchorId="1B8312B7" wp14:editId="0E71AD1B">
              <wp:extent cx="5790565" cy="2937933"/>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3900" cy="2939625"/>
                      </a:xfrm>
                      <a:prstGeom prst="rect">
                        <a:avLst/>
                      </a:prstGeom>
                    </pic:spPr>
                  </pic:pic>
                </a:graphicData>
              </a:graphic>
            </wp:inline>
          </w:drawing>
        </w:r>
      </w:ins>
    </w:p>
    <w:p w14:paraId="7327872D" w14:textId="77777777" w:rsidR="00E13A64" w:rsidRDefault="00E13A64" w:rsidP="00E13A64">
      <w:pPr>
        <w:pStyle w:val="Prrafodelista"/>
        <w:numPr>
          <w:ilvl w:val="0"/>
          <w:numId w:val="55"/>
        </w:numPr>
        <w:spacing w:line="360" w:lineRule="auto"/>
        <w:jc w:val="both"/>
        <w:rPr>
          <w:ins w:id="4031" w:author="Luffi" w:date="2017-09-22T10:13:00Z"/>
        </w:rPr>
      </w:pPr>
      <w:ins w:id="4032" w:author="Luffi" w:date="2017-09-22T10:13:00Z">
        <w:r>
          <w:lastRenderedPageBreak/>
          <w:t>Para crear un nuevo usuario médico, lo primero es hacer clic en el icono de nuevo usuario, por lo cual se abre una ventana emergente y escogemos la barra de médico.</w:t>
        </w:r>
      </w:ins>
    </w:p>
    <w:p w14:paraId="4E79C667" w14:textId="77777777" w:rsidR="00E13A64" w:rsidRDefault="00E13A64" w:rsidP="00E13A64">
      <w:pPr>
        <w:pStyle w:val="Prrafodelista"/>
        <w:numPr>
          <w:ilvl w:val="0"/>
          <w:numId w:val="55"/>
        </w:numPr>
        <w:spacing w:line="360" w:lineRule="auto"/>
        <w:jc w:val="both"/>
        <w:rPr>
          <w:ins w:id="4033" w:author="Luffi" w:date="2017-09-22T10:13:00Z"/>
        </w:rPr>
      </w:pPr>
      <w:ins w:id="4034" w:author="Luffi" w:date="2017-09-22T10:13:00Z">
        <w:r>
          <w:t>Para el registro de usuario médico, de igual manera se insertan los datos. Con la diferencia que el médico tiene más datos como especialidad, días de trabajo, tarifa y limite por paciente.</w:t>
        </w:r>
      </w:ins>
    </w:p>
    <w:p w14:paraId="30BD3D67" w14:textId="77777777" w:rsidR="00E13A64" w:rsidRPr="00790A68" w:rsidRDefault="00E13A64" w:rsidP="00E13A64">
      <w:pPr>
        <w:spacing w:line="360" w:lineRule="auto"/>
        <w:jc w:val="both"/>
        <w:rPr>
          <w:ins w:id="4035" w:author="Luffi" w:date="2017-09-22T10:13:00Z"/>
          <w:b/>
          <w:sz w:val="24"/>
        </w:rPr>
      </w:pPr>
      <w:ins w:id="4036" w:author="Luffi" w:date="2017-09-22T10:13:00Z">
        <w:r w:rsidRPr="00790A68">
          <w:rPr>
            <w:b/>
            <w:sz w:val="24"/>
          </w:rPr>
          <w:t>REGISTRO DE USUARIOS</w:t>
        </w:r>
        <w:r>
          <w:rPr>
            <w:b/>
            <w:sz w:val="24"/>
          </w:rPr>
          <w:t xml:space="preserve"> </w:t>
        </w:r>
        <w:r w:rsidRPr="00790A68">
          <w:rPr>
            <w:sz w:val="24"/>
          </w:rPr>
          <w:t>(</w:t>
        </w:r>
        <w:r>
          <w:t>Secretaria)</w:t>
        </w:r>
      </w:ins>
    </w:p>
    <w:p w14:paraId="66E9660B" w14:textId="77777777" w:rsidR="00E13A64" w:rsidRDefault="00E13A64" w:rsidP="00E13A64">
      <w:pPr>
        <w:spacing w:line="360" w:lineRule="auto"/>
        <w:jc w:val="both"/>
        <w:rPr>
          <w:ins w:id="4037" w:author="Luffi" w:date="2017-09-22T10:13:00Z"/>
        </w:rPr>
      </w:pPr>
      <w:ins w:id="4038" w:author="Luffi" w:date="2017-09-22T10:13:00Z">
        <w:r>
          <w:rPr>
            <w:noProof/>
            <w:lang w:eastAsia="es-BO"/>
          </w:rPr>
          <w:drawing>
            <wp:inline distT="0" distB="0" distL="0" distR="0" wp14:anchorId="3A0AA83F" wp14:editId="45E53EA5">
              <wp:extent cx="5791835" cy="3256280"/>
              <wp:effectExtent l="0" t="0" r="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3256280"/>
                      </a:xfrm>
                      <a:prstGeom prst="rect">
                        <a:avLst/>
                      </a:prstGeom>
                    </pic:spPr>
                  </pic:pic>
                </a:graphicData>
              </a:graphic>
            </wp:inline>
          </w:drawing>
        </w:r>
      </w:ins>
    </w:p>
    <w:p w14:paraId="22FC94BB" w14:textId="77777777" w:rsidR="00E13A64" w:rsidRDefault="00E13A64" w:rsidP="00E13A64">
      <w:pPr>
        <w:pStyle w:val="Prrafodelista"/>
        <w:numPr>
          <w:ilvl w:val="0"/>
          <w:numId w:val="56"/>
        </w:numPr>
        <w:spacing w:line="360" w:lineRule="auto"/>
        <w:jc w:val="both"/>
        <w:rPr>
          <w:ins w:id="4039" w:author="Luffi" w:date="2017-09-22T10:13:00Z"/>
        </w:rPr>
      </w:pPr>
      <w:ins w:id="4040" w:author="Luffi" w:date="2017-09-22T10:13:00Z">
        <w:r>
          <w:t>Para crear un nuevo usuario secretaria, lo primero es hacer clic en el icono de nuevo usuario, por lo cual se abre una ventana emergente y escogemos la barra de secretaria.</w:t>
        </w:r>
      </w:ins>
    </w:p>
    <w:p w14:paraId="4EE29084" w14:textId="77777777" w:rsidR="00E13A64" w:rsidRDefault="00E13A64" w:rsidP="00E13A64">
      <w:pPr>
        <w:pStyle w:val="Prrafodelista"/>
        <w:numPr>
          <w:ilvl w:val="0"/>
          <w:numId w:val="56"/>
        </w:numPr>
        <w:spacing w:line="360" w:lineRule="auto"/>
        <w:jc w:val="both"/>
        <w:rPr>
          <w:ins w:id="4041" w:author="Luffi" w:date="2017-09-22T10:13:00Z"/>
        </w:rPr>
      </w:pPr>
      <w:ins w:id="4042" w:author="Luffi" w:date="2017-09-22T10:13:00Z">
        <w:r>
          <w:t>Insertamos datos personales y para el sistema de la secretaria o secretario.</w:t>
        </w:r>
      </w:ins>
    </w:p>
    <w:p w14:paraId="64CEF5D6" w14:textId="77777777" w:rsidR="00E13A64" w:rsidRDefault="00E13A64" w:rsidP="00E13A64">
      <w:pPr>
        <w:spacing w:line="360" w:lineRule="auto"/>
        <w:jc w:val="both"/>
        <w:rPr>
          <w:ins w:id="4043" w:author="Luffi" w:date="2017-09-22T10:13:00Z"/>
          <w:b/>
          <w:sz w:val="24"/>
        </w:rPr>
      </w:pPr>
    </w:p>
    <w:p w14:paraId="72BA036E" w14:textId="77777777" w:rsidR="00E13A64" w:rsidRDefault="00E13A64" w:rsidP="00E13A64">
      <w:pPr>
        <w:spacing w:line="360" w:lineRule="auto"/>
        <w:jc w:val="both"/>
        <w:rPr>
          <w:ins w:id="4044" w:author="Luffi" w:date="2017-09-22T10:13:00Z"/>
          <w:b/>
          <w:sz w:val="24"/>
        </w:rPr>
      </w:pPr>
    </w:p>
    <w:p w14:paraId="65229A5B" w14:textId="77777777" w:rsidR="00E13A64" w:rsidRDefault="00E13A64" w:rsidP="00E13A64">
      <w:pPr>
        <w:spacing w:line="360" w:lineRule="auto"/>
        <w:jc w:val="both"/>
        <w:rPr>
          <w:ins w:id="4045" w:author="Luffi" w:date="2017-09-22T10:13:00Z"/>
          <w:b/>
          <w:sz w:val="24"/>
        </w:rPr>
      </w:pPr>
    </w:p>
    <w:p w14:paraId="7B887796" w14:textId="77777777" w:rsidR="00E13A64" w:rsidRDefault="00E13A64" w:rsidP="00E13A64">
      <w:pPr>
        <w:spacing w:line="360" w:lineRule="auto"/>
        <w:jc w:val="both"/>
        <w:rPr>
          <w:ins w:id="4046" w:author="Luffi" w:date="2017-09-22T10:13:00Z"/>
          <w:b/>
          <w:sz w:val="24"/>
        </w:rPr>
      </w:pPr>
    </w:p>
    <w:p w14:paraId="3D60B03A" w14:textId="77777777" w:rsidR="00E13A64" w:rsidRDefault="00E13A64" w:rsidP="00E13A64">
      <w:pPr>
        <w:spacing w:line="360" w:lineRule="auto"/>
        <w:jc w:val="both"/>
        <w:rPr>
          <w:ins w:id="4047" w:author="Luffi" w:date="2017-09-22T10:13:00Z"/>
          <w:b/>
          <w:sz w:val="24"/>
        </w:rPr>
      </w:pPr>
    </w:p>
    <w:p w14:paraId="415568ED" w14:textId="77777777" w:rsidR="00E13A64" w:rsidRDefault="00E13A64" w:rsidP="00E13A64">
      <w:pPr>
        <w:spacing w:line="360" w:lineRule="auto"/>
        <w:jc w:val="both"/>
        <w:rPr>
          <w:ins w:id="4048" w:author="Luffi" w:date="2017-09-22T10:13:00Z"/>
          <w:b/>
          <w:sz w:val="24"/>
        </w:rPr>
      </w:pPr>
    </w:p>
    <w:p w14:paraId="04A72D5C" w14:textId="77777777" w:rsidR="00E13A64" w:rsidRPr="00790A68" w:rsidRDefault="00E13A64" w:rsidP="00E13A64">
      <w:pPr>
        <w:spacing w:line="360" w:lineRule="auto"/>
        <w:jc w:val="both"/>
        <w:rPr>
          <w:ins w:id="4049" w:author="Luffi" w:date="2017-09-22T10:13:00Z"/>
          <w:b/>
          <w:sz w:val="24"/>
        </w:rPr>
      </w:pPr>
      <w:ins w:id="4050" w:author="Luffi" w:date="2017-09-22T10:13:00Z">
        <w:r>
          <w:rPr>
            <w:b/>
            <w:sz w:val="24"/>
          </w:rPr>
          <w:lastRenderedPageBreak/>
          <w:t>CREAR CITA MÉDICA</w:t>
        </w:r>
      </w:ins>
    </w:p>
    <w:p w14:paraId="1C83CD0F" w14:textId="77777777" w:rsidR="00E13A64" w:rsidRDefault="00E13A64" w:rsidP="00E13A64">
      <w:pPr>
        <w:spacing w:line="360" w:lineRule="auto"/>
        <w:jc w:val="both"/>
        <w:rPr>
          <w:ins w:id="4051" w:author="Luffi" w:date="2017-09-22T10:13:00Z"/>
        </w:rPr>
      </w:pPr>
      <w:ins w:id="4052" w:author="Luffi" w:date="2017-09-22T10:13:00Z">
        <w:r>
          <w:rPr>
            <w:noProof/>
            <w:lang w:eastAsia="es-BO"/>
          </w:rPr>
          <w:drawing>
            <wp:inline distT="0" distB="0" distL="0" distR="0" wp14:anchorId="06A11DE8" wp14:editId="6E04F836">
              <wp:extent cx="5791835" cy="32562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3256280"/>
                      </a:xfrm>
                      <a:prstGeom prst="rect">
                        <a:avLst/>
                      </a:prstGeom>
                    </pic:spPr>
                  </pic:pic>
                </a:graphicData>
              </a:graphic>
            </wp:inline>
          </w:drawing>
        </w:r>
      </w:ins>
    </w:p>
    <w:p w14:paraId="075E797E" w14:textId="77777777" w:rsidR="00E13A64" w:rsidRDefault="00E13A64" w:rsidP="00E13A64">
      <w:pPr>
        <w:pStyle w:val="Prrafodelista"/>
        <w:numPr>
          <w:ilvl w:val="0"/>
          <w:numId w:val="57"/>
        </w:numPr>
        <w:spacing w:line="360" w:lineRule="auto"/>
        <w:jc w:val="both"/>
        <w:rPr>
          <w:ins w:id="4053" w:author="Luffi" w:date="2017-09-22T10:13:00Z"/>
        </w:rPr>
      </w:pPr>
      <w:ins w:id="4054" w:author="Luffi" w:date="2017-09-22T10:13:00Z">
        <w:r>
          <w:t>Hacemos clic en el icono de nueva cita médica.</w:t>
        </w:r>
      </w:ins>
    </w:p>
    <w:p w14:paraId="4E677D5C" w14:textId="77777777" w:rsidR="00E13A64" w:rsidRDefault="00E13A64" w:rsidP="00E13A64">
      <w:pPr>
        <w:pStyle w:val="Prrafodelista"/>
        <w:numPr>
          <w:ilvl w:val="0"/>
          <w:numId w:val="57"/>
        </w:numPr>
        <w:spacing w:line="360" w:lineRule="auto"/>
        <w:jc w:val="both"/>
        <w:rPr>
          <w:ins w:id="4055" w:author="Luffi" w:date="2017-09-22T10:13:00Z"/>
        </w:rPr>
      </w:pPr>
      <w:ins w:id="4056" w:author="Luffi" w:date="2017-09-22T10:13:00Z">
        <w:r>
          <w:t>Escribimos el nombre o cédula del paciente, por lo cual este se autocompleta al momento de escribir.</w:t>
        </w:r>
      </w:ins>
    </w:p>
    <w:p w14:paraId="7341212A" w14:textId="77777777" w:rsidR="00E13A64" w:rsidRDefault="00E13A64" w:rsidP="00E13A64">
      <w:pPr>
        <w:pStyle w:val="Prrafodelista"/>
        <w:numPr>
          <w:ilvl w:val="0"/>
          <w:numId w:val="57"/>
        </w:numPr>
        <w:spacing w:line="360" w:lineRule="auto"/>
        <w:jc w:val="both"/>
        <w:rPr>
          <w:ins w:id="4057" w:author="Luffi" w:date="2017-09-22T10:13:00Z"/>
        </w:rPr>
      </w:pPr>
      <w:ins w:id="4058" w:author="Luffi" w:date="2017-09-22T10:13:00Z">
        <w:r>
          <w:t>De igual manera escribir el nombre o especialidad del médico, por lo cual al momento de escribir se autocompleta y muestra todos los médicos que están atendiendo.</w:t>
        </w:r>
      </w:ins>
    </w:p>
    <w:p w14:paraId="24A233EF" w14:textId="77777777" w:rsidR="00E13A64" w:rsidRDefault="00E13A64" w:rsidP="00E13A64">
      <w:pPr>
        <w:pStyle w:val="Prrafodelista"/>
        <w:numPr>
          <w:ilvl w:val="0"/>
          <w:numId w:val="57"/>
        </w:numPr>
        <w:spacing w:line="360" w:lineRule="auto"/>
        <w:jc w:val="both"/>
        <w:rPr>
          <w:ins w:id="4059" w:author="Luffi" w:date="2017-09-22T10:13:00Z"/>
        </w:rPr>
      </w:pPr>
      <w:ins w:id="4060" w:author="Luffi" w:date="2017-09-22T10:13:00Z">
        <w:r>
          <w:t>Después de seleccionar el paciente y médico, hacemos clic en el botón crear cita.</w:t>
        </w:r>
      </w:ins>
    </w:p>
    <w:p w14:paraId="7DAF0C0C" w14:textId="77777777" w:rsidR="00E13A64" w:rsidRDefault="00E13A64" w:rsidP="00E13A64">
      <w:pPr>
        <w:pStyle w:val="Prrafodelista"/>
        <w:numPr>
          <w:ilvl w:val="0"/>
          <w:numId w:val="57"/>
        </w:numPr>
        <w:spacing w:line="360" w:lineRule="auto"/>
        <w:jc w:val="both"/>
        <w:rPr>
          <w:ins w:id="4061" w:author="Luffi" w:date="2017-09-22T10:13:00Z"/>
        </w:rPr>
      </w:pPr>
      <w:ins w:id="4062" w:author="Luffi" w:date="2017-09-22T10:13:00Z">
        <w:r>
          <w:t>Si no existe paciente, entonces hacemos clic en el botón crear nuevo paciente.</w:t>
        </w:r>
      </w:ins>
    </w:p>
    <w:p w14:paraId="3F6E195A" w14:textId="77777777" w:rsidR="00E13A64" w:rsidRDefault="00E13A64" w:rsidP="00E13A64">
      <w:pPr>
        <w:spacing w:line="360" w:lineRule="auto"/>
        <w:jc w:val="both"/>
        <w:rPr>
          <w:ins w:id="4063" w:author="Luffi" w:date="2017-09-22T10:13:00Z"/>
        </w:rPr>
      </w:pPr>
      <w:ins w:id="4064" w:author="Luffi" w:date="2017-09-22T10:13:00Z">
        <w:r>
          <w:rPr>
            <w:noProof/>
            <w:lang w:eastAsia="es-BO"/>
          </w:rPr>
          <w:drawing>
            <wp:inline distT="0" distB="0" distL="0" distR="0" wp14:anchorId="4FB332E4" wp14:editId="28B437A9">
              <wp:extent cx="5790565" cy="2480734"/>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137"/>
                      <a:stretch/>
                    </pic:blipFill>
                    <pic:spPr bwMode="auto">
                      <a:xfrm>
                        <a:off x="0" y="0"/>
                        <a:ext cx="5803060" cy="2486087"/>
                      </a:xfrm>
                      <a:prstGeom prst="rect">
                        <a:avLst/>
                      </a:prstGeom>
                      <a:ln>
                        <a:noFill/>
                      </a:ln>
                      <a:extLst>
                        <a:ext uri="{53640926-AAD7-44D8-BBD7-CCE9431645EC}">
                          <a14:shadowObscured xmlns:a14="http://schemas.microsoft.com/office/drawing/2010/main"/>
                        </a:ext>
                      </a:extLst>
                    </pic:spPr>
                  </pic:pic>
                </a:graphicData>
              </a:graphic>
            </wp:inline>
          </w:drawing>
        </w:r>
      </w:ins>
    </w:p>
    <w:p w14:paraId="7DCF683C" w14:textId="77777777" w:rsidR="00E13A64" w:rsidRDefault="00E13A64" w:rsidP="00E13A64">
      <w:pPr>
        <w:pStyle w:val="Prrafodelista"/>
        <w:numPr>
          <w:ilvl w:val="0"/>
          <w:numId w:val="57"/>
        </w:numPr>
        <w:spacing w:line="360" w:lineRule="auto"/>
        <w:jc w:val="both"/>
        <w:rPr>
          <w:ins w:id="4065" w:author="Luffi" w:date="2017-09-22T10:13:00Z"/>
        </w:rPr>
      </w:pPr>
      <w:ins w:id="4066" w:author="Luffi" w:date="2017-09-22T10:13:00Z">
        <w:r>
          <w:lastRenderedPageBreak/>
          <w:t>Después de registrar cita médica, manda un mensaje indicando que el registro fue exitoso y se habilita la opción facturar.</w:t>
        </w:r>
      </w:ins>
    </w:p>
    <w:p w14:paraId="18DEBE22" w14:textId="77777777" w:rsidR="00E13A64" w:rsidRDefault="00E13A64" w:rsidP="00E13A64">
      <w:pPr>
        <w:spacing w:line="360" w:lineRule="auto"/>
        <w:jc w:val="both"/>
        <w:rPr>
          <w:ins w:id="4067" w:author="Luffi" w:date="2017-09-22T10:13:00Z"/>
        </w:rPr>
      </w:pPr>
      <w:ins w:id="4068" w:author="Luffi" w:date="2017-09-22T10:13:00Z">
        <w:r>
          <w:rPr>
            <w:noProof/>
            <w:lang w:eastAsia="es-BO"/>
          </w:rPr>
          <w:drawing>
            <wp:inline distT="0" distB="0" distL="0" distR="0" wp14:anchorId="24C81847" wp14:editId="2B581304">
              <wp:extent cx="5791835" cy="173566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2581" cy="1738887"/>
                      </a:xfrm>
                      <a:prstGeom prst="rect">
                        <a:avLst/>
                      </a:prstGeom>
                    </pic:spPr>
                  </pic:pic>
                </a:graphicData>
              </a:graphic>
            </wp:inline>
          </w:drawing>
        </w:r>
      </w:ins>
    </w:p>
    <w:p w14:paraId="3430ED67" w14:textId="77777777" w:rsidR="00E13A64" w:rsidRDefault="00E13A64" w:rsidP="00E13A64">
      <w:pPr>
        <w:pStyle w:val="Prrafodelista"/>
        <w:numPr>
          <w:ilvl w:val="0"/>
          <w:numId w:val="57"/>
        </w:numPr>
        <w:spacing w:line="360" w:lineRule="auto"/>
        <w:jc w:val="both"/>
        <w:rPr>
          <w:ins w:id="4069" w:author="Luffi" w:date="2017-09-22T10:13:00Z"/>
        </w:rPr>
      </w:pPr>
      <w:ins w:id="4070" w:author="Luffi" w:date="2017-09-22T10:13:00Z">
        <w:r>
          <w:t>Muestra una ventana emergente, donde tiene la opción de editar el nombre y cedula del paciente, para luego imprimir factura, tal cual se muestra en la siguiente figura:</w:t>
        </w:r>
      </w:ins>
    </w:p>
    <w:p w14:paraId="54105418" w14:textId="77777777" w:rsidR="00E13A64" w:rsidRDefault="00E13A64" w:rsidP="00E13A64">
      <w:pPr>
        <w:spacing w:line="360" w:lineRule="auto"/>
        <w:jc w:val="both"/>
        <w:rPr>
          <w:ins w:id="4071" w:author="Luffi" w:date="2017-09-22T10:13:00Z"/>
        </w:rPr>
      </w:pPr>
      <w:ins w:id="4072" w:author="Luffi" w:date="2017-09-22T10:13:00Z">
        <w:r>
          <w:rPr>
            <w:noProof/>
            <w:lang w:eastAsia="es-BO"/>
          </w:rPr>
          <w:drawing>
            <wp:inline distT="0" distB="0" distL="0" distR="0" wp14:anchorId="6CDE5545" wp14:editId="287A2996">
              <wp:extent cx="5791835" cy="3256280"/>
              <wp:effectExtent l="0" t="0" r="0"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3256280"/>
                      </a:xfrm>
                      <a:prstGeom prst="rect">
                        <a:avLst/>
                      </a:prstGeom>
                    </pic:spPr>
                  </pic:pic>
                </a:graphicData>
              </a:graphic>
            </wp:inline>
          </w:drawing>
        </w:r>
      </w:ins>
    </w:p>
    <w:p w14:paraId="11770818" w14:textId="77777777" w:rsidR="00E13A64" w:rsidRDefault="00E13A64" w:rsidP="00E13A64">
      <w:pPr>
        <w:pStyle w:val="Prrafodelista"/>
        <w:numPr>
          <w:ilvl w:val="0"/>
          <w:numId w:val="57"/>
        </w:numPr>
        <w:spacing w:line="360" w:lineRule="auto"/>
        <w:jc w:val="both"/>
        <w:rPr>
          <w:ins w:id="4073" w:author="Luffi" w:date="2017-09-22T10:13:00Z"/>
        </w:rPr>
      </w:pPr>
      <w:ins w:id="4074" w:author="Luffi" w:date="2017-09-22T10:13:00Z">
        <w:r>
          <w:t>Hacer clic en imprimir.</w:t>
        </w:r>
      </w:ins>
    </w:p>
    <w:p w14:paraId="1E7E3F5C" w14:textId="77777777" w:rsidR="00E13A64" w:rsidRDefault="00E13A64" w:rsidP="00E13A64">
      <w:pPr>
        <w:spacing w:line="360" w:lineRule="auto"/>
        <w:jc w:val="both"/>
        <w:rPr>
          <w:ins w:id="4075" w:author="Luffi" w:date="2017-09-22T10:13:00Z"/>
        </w:rPr>
      </w:pPr>
      <w:ins w:id="4076" w:author="Luffi" w:date="2017-09-22T10:13:00Z">
        <w:r>
          <w:t>Para concluir la cita médica de un paciente nuevo, a continuación, se habilita la opción imprimir ficha de turno, tal cual como se muestra en las siguientes figuras:</w:t>
        </w:r>
      </w:ins>
    </w:p>
    <w:p w14:paraId="6C518090" w14:textId="77777777" w:rsidR="00E13A64" w:rsidRDefault="00E13A64" w:rsidP="00E13A64">
      <w:pPr>
        <w:spacing w:line="360" w:lineRule="auto"/>
        <w:jc w:val="both"/>
        <w:rPr>
          <w:ins w:id="4077" w:author="Luffi" w:date="2017-09-22T10:13:00Z"/>
        </w:rPr>
      </w:pPr>
      <w:ins w:id="4078" w:author="Luffi" w:date="2017-09-22T10:13:00Z">
        <w:r>
          <w:rPr>
            <w:noProof/>
            <w:lang w:eastAsia="es-BO"/>
          </w:rPr>
          <w:lastRenderedPageBreak/>
          <w:drawing>
            <wp:inline distT="0" distB="0" distL="0" distR="0" wp14:anchorId="719A1A29" wp14:editId="3FEA795A">
              <wp:extent cx="5791835" cy="176106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5918"/>
                      <a:stretch/>
                    </pic:blipFill>
                    <pic:spPr bwMode="auto">
                      <a:xfrm>
                        <a:off x="0" y="0"/>
                        <a:ext cx="5791835" cy="1761066"/>
                      </a:xfrm>
                      <a:prstGeom prst="rect">
                        <a:avLst/>
                      </a:prstGeom>
                      <a:ln>
                        <a:noFill/>
                      </a:ln>
                      <a:extLst>
                        <a:ext uri="{53640926-AAD7-44D8-BBD7-CCE9431645EC}">
                          <a14:shadowObscured xmlns:a14="http://schemas.microsoft.com/office/drawing/2010/main"/>
                        </a:ext>
                      </a:extLst>
                    </pic:spPr>
                  </pic:pic>
                </a:graphicData>
              </a:graphic>
            </wp:inline>
          </w:drawing>
        </w:r>
      </w:ins>
    </w:p>
    <w:p w14:paraId="0DBE13D8" w14:textId="77777777" w:rsidR="00E13A64" w:rsidRDefault="00E13A64" w:rsidP="00E13A64">
      <w:pPr>
        <w:pStyle w:val="Prrafodelista"/>
        <w:numPr>
          <w:ilvl w:val="0"/>
          <w:numId w:val="57"/>
        </w:numPr>
        <w:spacing w:line="360" w:lineRule="auto"/>
        <w:jc w:val="both"/>
        <w:rPr>
          <w:ins w:id="4079" w:author="Luffi" w:date="2017-09-22T10:13:00Z"/>
        </w:rPr>
      </w:pPr>
      <w:ins w:id="4080" w:author="Luffi" w:date="2017-09-22T10:13:00Z">
        <w:r>
          <w:t>Después de facturar se habilita la opción de imprimir ficha.</w:t>
        </w:r>
      </w:ins>
    </w:p>
    <w:p w14:paraId="500BFEF0" w14:textId="77777777" w:rsidR="00E13A64" w:rsidRDefault="00E13A64" w:rsidP="00E13A64">
      <w:pPr>
        <w:spacing w:line="360" w:lineRule="auto"/>
        <w:jc w:val="both"/>
        <w:rPr>
          <w:ins w:id="4081" w:author="Luffi" w:date="2017-09-22T10:13:00Z"/>
        </w:rPr>
      </w:pPr>
      <w:ins w:id="4082" w:author="Luffi" w:date="2017-09-22T10:13:00Z">
        <w:r>
          <w:rPr>
            <w:noProof/>
            <w:lang w:eastAsia="es-BO"/>
          </w:rPr>
          <w:drawing>
            <wp:inline distT="0" distB="0" distL="0" distR="0" wp14:anchorId="213E3F40" wp14:editId="6C0D2DA6">
              <wp:extent cx="5791835" cy="1439333"/>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5798"/>
                      <a:stretch/>
                    </pic:blipFill>
                    <pic:spPr bwMode="auto">
                      <a:xfrm>
                        <a:off x="0" y="0"/>
                        <a:ext cx="5791835" cy="1439333"/>
                      </a:xfrm>
                      <a:prstGeom prst="rect">
                        <a:avLst/>
                      </a:prstGeom>
                      <a:ln>
                        <a:noFill/>
                      </a:ln>
                      <a:extLst>
                        <a:ext uri="{53640926-AAD7-44D8-BBD7-CCE9431645EC}">
                          <a14:shadowObscured xmlns:a14="http://schemas.microsoft.com/office/drawing/2010/main"/>
                        </a:ext>
                      </a:extLst>
                    </pic:spPr>
                  </pic:pic>
                </a:graphicData>
              </a:graphic>
            </wp:inline>
          </w:drawing>
        </w:r>
      </w:ins>
    </w:p>
    <w:p w14:paraId="7740233D" w14:textId="77777777" w:rsidR="00E13A64" w:rsidRDefault="00E13A64" w:rsidP="00E13A64">
      <w:pPr>
        <w:pStyle w:val="Prrafodelista"/>
        <w:numPr>
          <w:ilvl w:val="0"/>
          <w:numId w:val="57"/>
        </w:numPr>
        <w:spacing w:line="360" w:lineRule="auto"/>
        <w:jc w:val="both"/>
        <w:rPr>
          <w:ins w:id="4083" w:author="Luffi" w:date="2017-09-22T10:13:00Z"/>
        </w:rPr>
      </w:pPr>
      <w:ins w:id="4084" w:author="Luffi" w:date="2017-09-22T10:13:00Z">
        <w:r>
          <w:t>Imprimir ficha de turno.</w:t>
        </w:r>
      </w:ins>
    </w:p>
    <w:p w14:paraId="7294C422" w14:textId="77777777" w:rsidR="00E13A64" w:rsidRDefault="00E13A64" w:rsidP="00E13A64">
      <w:pPr>
        <w:spacing w:line="360" w:lineRule="auto"/>
        <w:jc w:val="both"/>
        <w:rPr>
          <w:ins w:id="4085" w:author="Luffi" w:date="2017-09-22T10:13:00Z"/>
        </w:rPr>
      </w:pPr>
      <w:ins w:id="4086" w:author="Luffi" w:date="2017-09-22T10:13:00Z">
        <w:r>
          <w:rPr>
            <w:b/>
            <w:sz w:val="24"/>
          </w:rPr>
          <w:t>PANTALLA DE TURNO</w:t>
        </w:r>
      </w:ins>
    </w:p>
    <w:p w14:paraId="5035389F" w14:textId="77777777" w:rsidR="00E13A64" w:rsidRDefault="00E13A64" w:rsidP="00E13A64">
      <w:pPr>
        <w:spacing w:line="360" w:lineRule="auto"/>
        <w:jc w:val="both"/>
        <w:rPr>
          <w:ins w:id="4087" w:author="Luffi" w:date="2017-09-22T10:13:00Z"/>
        </w:rPr>
      </w:pPr>
      <w:ins w:id="4088" w:author="Luffi" w:date="2017-09-22T10:13:00Z">
        <w:r>
          <w:t>A continuación, se muestra la pantalla de turno, con el número, los tres caracteres iniciales de cada especialidad y el respectivo médico, que anteriormente se ejecutó.</w:t>
        </w:r>
      </w:ins>
    </w:p>
    <w:p w14:paraId="24CA17BC" w14:textId="77777777" w:rsidR="00E13A64" w:rsidRDefault="00E13A64" w:rsidP="00E13A64">
      <w:pPr>
        <w:spacing w:line="360" w:lineRule="auto"/>
        <w:jc w:val="both"/>
        <w:rPr>
          <w:ins w:id="4089" w:author="Luffi" w:date="2017-09-22T10:13:00Z"/>
        </w:rPr>
      </w:pPr>
      <w:ins w:id="4090" w:author="Luffi" w:date="2017-09-22T10:13:00Z">
        <w:r>
          <w:rPr>
            <w:noProof/>
            <w:lang w:eastAsia="es-BO"/>
          </w:rPr>
          <w:drawing>
            <wp:inline distT="0" distB="0" distL="0" distR="0" wp14:anchorId="509D2A5F" wp14:editId="386F5C19">
              <wp:extent cx="5791835" cy="2810933"/>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3677"/>
                      <a:stretch/>
                    </pic:blipFill>
                    <pic:spPr bwMode="auto">
                      <a:xfrm>
                        <a:off x="0" y="0"/>
                        <a:ext cx="5791835" cy="2810933"/>
                      </a:xfrm>
                      <a:prstGeom prst="rect">
                        <a:avLst/>
                      </a:prstGeom>
                      <a:ln>
                        <a:noFill/>
                      </a:ln>
                      <a:extLst>
                        <a:ext uri="{53640926-AAD7-44D8-BBD7-CCE9431645EC}">
                          <a14:shadowObscured xmlns:a14="http://schemas.microsoft.com/office/drawing/2010/main"/>
                        </a:ext>
                      </a:extLst>
                    </pic:spPr>
                  </pic:pic>
                </a:graphicData>
              </a:graphic>
            </wp:inline>
          </w:drawing>
        </w:r>
      </w:ins>
    </w:p>
    <w:p w14:paraId="77FD5751" w14:textId="77777777" w:rsidR="00E13A64" w:rsidRDefault="00E13A64" w:rsidP="00E13A64">
      <w:pPr>
        <w:spacing w:line="360" w:lineRule="auto"/>
        <w:jc w:val="both"/>
        <w:rPr>
          <w:ins w:id="4091" w:author="Luffi" w:date="2017-09-22T10:13:00Z"/>
        </w:rPr>
      </w:pPr>
      <w:ins w:id="4092" w:author="Luffi" w:date="2017-09-22T10:13:00Z">
        <w:r w:rsidRPr="00065226">
          <w:rPr>
            <w:b/>
          </w:rPr>
          <w:lastRenderedPageBreak/>
          <w:t>CREAR C</w:t>
        </w:r>
        <w:r>
          <w:rPr>
            <w:b/>
          </w:rPr>
          <w:t>ONSULTA MÉDICA</w:t>
        </w:r>
      </w:ins>
    </w:p>
    <w:p w14:paraId="4D0BBE54" w14:textId="77777777" w:rsidR="00E13A64" w:rsidRDefault="00E13A64" w:rsidP="00E13A64">
      <w:pPr>
        <w:spacing w:line="360" w:lineRule="auto"/>
        <w:jc w:val="both"/>
        <w:rPr>
          <w:ins w:id="4093" w:author="Luffi" w:date="2017-09-22T10:13:00Z"/>
        </w:rPr>
      </w:pPr>
      <w:ins w:id="4094" w:author="Luffi" w:date="2017-09-22T10:13:00Z">
        <w:r>
          <w:t>Después de que se haya ejecutado la cita médica, el médico realiza los siguientes pasos:</w:t>
        </w:r>
      </w:ins>
    </w:p>
    <w:p w14:paraId="569178C0" w14:textId="77777777" w:rsidR="00E13A64" w:rsidRDefault="00E13A64" w:rsidP="00E13A64">
      <w:pPr>
        <w:spacing w:line="360" w:lineRule="auto"/>
        <w:jc w:val="both"/>
        <w:rPr>
          <w:ins w:id="4095" w:author="Luffi" w:date="2017-09-22T10:13:00Z"/>
        </w:rPr>
      </w:pPr>
      <w:ins w:id="4096" w:author="Luffi" w:date="2017-09-22T10:13:00Z">
        <w:r>
          <w:rPr>
            <w:noProof/>
            <w:lang w:eastAsia="es-BO"/>
          </w:rPr>
          <w:drawing>
            <wp:inline distT="0" distB="0" distL="0" distR="0" wp14:anchorId="232CFFE7" wp14:editId="10620C13">
              <wp:extent cx="5791835" cy="2159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3698"/>
                      <a:stretch/>
                    </pic:blipFill>
                    <pic:spPr bwMode="auto">
                      <a:xfrm>
                        <a:off x="0" y="0"/>
                        <a:ext cx="5791835" cy="2159000"/>
                      </a:xfrm>
                      <a:prstGeom prst="rect">
                        <a:avLst/>
                      </a:prstGeom>
                      <a:ln>
                        <a:noFill/>
                      </a:ln>
                      <a:extLst>
                        <a:ext uri="{53640926-AAD7-44D8-BBD7-CCE9431645EC}">
                          <a14:shadowObscured xmlns:a14="http://schemas.microsoft.com/office/drawing/2010/main"/>
                        </a:ext>
                      </a:extLst>
                    </pic:spPr>
                  </pic:pic>
                </a:graphicData>
              </a:graphic>
            </wp:inline>
          </w:drawing>
        </w:r>
      </w:ins>
    </w:p>
    <w:p w14:paraId="25D24E98" w14:textId="77777777" w:rsidR="00E13A64" w:rsidRDefault="00E13A64" w:rsidP="00E13A64">
      <w:pPr>
        <w:pStyle w:val="Prrafodelista"/>
        <w:numPr>
          <w:ilvl w:val="0"/>
          <w:numId w:val="58"/>
        </w:numPr>
        <w:spacing w:line="360" w:lineRule="auto"/>
        <w:jc w:val="both"/>
        <w:rPr>
          <w:ins w:id="4097" w:author="Luffi" w:date="2017-09-22T10:13:00Z"/>
        </w:rPr>
      </w:pPr>
      <w:ins w:id="4098" w:author="Luffi" w:date="2017-09-22T10:13:00Z">
        <w:r>
          <w:t>Hacemos clic en el menú Pantalla</w:t>
        </w:r>
      </w:ins>
    </w:p>
    <w:p w14:paraId="101DE5D4" w14:textId="77777777" w:rsidR="00E13A64" w:rsidRDefault="00E13A64" w:rsidP="00E13A64">
      <w:pPr>
        <w:pStyle w:val="Prrafodelista"/>
        <w:numPr>
          <w:ilvl w:val="0"/>
          <w:numId w:val="58"/>
        </w:numPr>
        <w:spacing w:line="360" w:lineRule="auto"/>
        <w:jc w:val="both"/>
        <w:rPr>
          <w:ins w:id="4099" w:author="Luffi" w:date="2017-09-22T10:13:00Z"/>
        </w:rPr>
      </w:pPr>
      <w:ins w:id="4100" w:author="Luffi" w:date="2017-09-22T10:13:00Z">
        <w:r>
          <w:t>Ejecutamos el botón llamar, donde se muestra la lista de todos los pacientes en turno. En esta ocasión se muestra un solo paciente, por el registro de cita médica anteriormente realizada.</w:t>
        </w:r>
      </w:ins>
    </w:p>
    <w:p w14:paraId="6606A9DD" w14:textId="77777777" w:rsidR="00E13A64" w:rsidRDefault="00E13A64" w:rsidP="00E13A64">
      <w:pPr>
        <w:spacing w:line="360" w:lineRule="auto"/>
        <w:jc w:val="both"/>
        <w:rPr>
          <w:ins w:id="4101" w:author="Luffi" w:date="2017-09-22T10:13:00Z"/>
        </w:rPr>
      </w:pPr>
      <w:ins w:id="4102" w:author="Luffi" w:date="2017-09-22T10:13:00Z">
        <w:r>
          <w:rPr>
            <w:noProof/>
            <w:lang w:eastAsia="es-BO"/>
          </w:rPr>
          <w:drawing>
            <wp:inline distT="0" distB="0" distL="0" distR="0" wp14:anchorId="1C75EF80" wp14:editId="7371B69F">
              <wp:extent cx="5791835" cy="2159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3698"/>
                      <a:stretch/>
                    </pic:blipFill>
                    <pic:spPr bwMode="auto">
                      <a:xfrm>
                        <a:off x="0" y="0"/>
                        <a:ext cx="5791835" cy="2159000"/>
                      </a:xfrm>
                      <a:prstGeom prst="rect">
                        <a:avLst/>
                      </a:prstGeom>
                      <a:ln>
                        <a:noFill/>
                      </a:ln>
                      <a:extLst>
                        <a:ext uri="{53640926-AAD7-44D8-BBD7-CCE9431645EC}">
                          <a14:shadowObscured xmlns:a14="http://schemas.microsoft.com/office/drawing/2010/main"/>
                        </a:ext>
                      </a:extLst>
                    </pic:spPr>
                  </pic:pic>
                </a:graphicData>
              </a:graphic>
            </wp:inline>
          </w:drawing>
        </w:r>
      </w:ins>
    </w:p>
    <w:p w14:paraId="28AF77CD" w14:textId="77777777" w:rsidR="00E13A64" w:rsidRDefault="00E13A64" w:rsidP="00E13A64">
      <w:pPr>
        <w:pStyle w:val="Prrafodelista"/>
        <w:numPr>
          <w:ilvl w:val="0"/>
          <w:numId w:val="58"/>
        </w:numPr>
        <w:spacing w:line="360" w:lineRule="auto"/>
        <w:jc w:val="both"/>
        <w:rPr>
          <w:ins w:id="4103" w:author="Luffi" w:date="2017-09-22T10:13:00Z"/>
        </w:rPr>
      </w:pPr>
      <w:ins w:id="4104" w:author="Luffi" w:date="2017-09-22T10:13:00Z">
        <w:r>
          <w:t>Hacemos clic en Consulta para desplazarse a consulta médica, donde se muestra dos tablas que presentan las citas de hoy y las consultas realizadas.</w:t>
        </w:r>
      </w:ins>
    </w:p>
    <w:p w14:paraId="6E93B841" w14:textId="77777777" w:rsidR="00E13A64" w:rsidRDefault="00E13A64" w:rsidP="00E13A64">
      <w:pPr>
        <w:pStyle w:val="Prrafodelista"/>
        <w:numPr>
          <w:ilvl w:val="0"/>
          <w:numId w:val="58"/>
        </w:numPr>
        <w:spacing w:line="360" w:lineRule="auto"/>
        <w:jc w:val="both"/>
        <w:rPr>
          <w:ins w:id="4105" w:author="Luffi" w:date="2017-09-22T10:13:00Z"/>
        </w:rPr>
      </w:pPr>
      <w:ins w:id="4106" w:author="Luffi" w:date="2017-09-22T10:13:00Z">
        <w:r>
          <w:t>Hacer clic en cuadro clínico. La opción de cuadro clínico aparecerá cuando el paciente sea nuevo en el sistema.</w:t>
        </w:r>
      </w:ins>
    </w:p>
    <w:p w14:paraId="34108C13" w14:textId="77777777" w:rsidR="00E13A64" w:rsidRDefault="00E13A64" w:rsidP="00E13A64">
      <w:pPr>
        <w:spacing w:line="360" w:lineRule="auto"/>
        <w:jc w:val="both"/>
        <w:rPr>
          <w:ins w:id="4107" w:author="Luffi" w:date="2017-09-22T10:13:00Z"/>
        </w:rPr>
      </w:pPr>
      <w:ins w:id="4108" w:author="Luffi" w:date="2017-09-22T10:13:00Z">
        <w:r>
          <w:rPr>
            <w:noProof/>
            <w:lang w:eastAsia="es-BO"/>
          </w:rPr>
          <w:lastRenderedPageBreak/>
          <w:drawing>
            <wp:inline distT="0" distB="0" distL="0" distR="0" wp14:anchorId="6C77E9A5" wp14:editId="4F4B50C2">
              <wp:extent cx="5791835" cy="2912533"/>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9017"/>
                      <a:stretch/>
                    </pic:blipFill>
                    <pic:spPr bwMode="auto">
                      <a:xfrm>
                        <a:off x="0" y="0"/>
                        <a:ext cx="5794852" cy="2914050"/>
                      </a:xfrm>
                      <a:prstGeom prst="rect">
                        <a:avLst/>
                      </a:prstGeom>
                      <a:ln>
                        <a:noFill/>
                      </a:ln>
                      <a:extLst>
                        <a:ext uri="{53640926-AAD7-44D8-BBD7-CCE9431645EC}">
                          <a14:shadowObscured xmlns:a14="http://schemas.microsoft.com/office/drawing/2010/main"/>
                        </a:ext>
                      </a:extLst>
                    </pic:spPr>
                  </pic:pic>
                </a:graphicData>
              </a:graphic>
            </wp:inline>
          </w:drawing>
        </w:r>
      </w:ins>
    </w:p>
    <w:p w14:paraId="79DA957B" w14:textId="77777777" w:rsidR="00E13A64" w:rsidRDefault="00E13A64" w:rsidP="00E13A64">
      <w:pPr>
        <w:spacing w:line="360" w:lineRule="auto"/>
        <w:jc w:val="both"/>
        <w:rPr>
          <w:ins w:id="4109" w:author="Luffi" w:date="2017-09-22T10:13:00Z"/>
        </w:rPr>
      </w:pPr>
      <w:ins w:id="4110" w:author="Luffi" w:date="2017-09-22T10:13:00Z">
        <w:r>
          <w:t>Después de hacer clic en cuadro clínico, se desplaza una ventana emergente para registrar el cuadro clínico del paciente.</w:t>
        </w:r>
      </w:ins>
    </w:p>
    <w:p w14:paraId="51A5950E" w14:textId="77777777" w:rsidR="00E13A64" w:rsidRDefault="00E13A64" w:rsidP="00E13A64">
      <w:pPr>
        <w:spacing w:line="360" w:lineRule="auto"/>
        <w:jc w:val="both"/>
        <w:rPr>
          <w:ins w:id="4111" w:author="Luffi" w:date="2017-09-22T10:13:00Z"/>
        </w:rPr>
      </w:pPr>
      <w:ins w:id="4112" w:author="Luffi" w:date="2017-09-22T10:13:00Z">
        <w:r>
          <w:rPr>
            <w:noProof/>
            <w:lang w:eastAsia="es-BO"/>
          </w:rPr>
          <w:drawing>
            <wp:inline distT="0" distB="0" distL="0" distR="0" wp14:anchorId="1765F906" wp14:editId="3E0F06CA">
              <wp:extent cx="5790565" cy="2565400"/>
              <wp:effectExtent l="0" t="0" r="63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398"/>
                      <a:stretch/>
                    </pic:blipFill>
                    <pic:spPr bwMode="auto">
                      <a:xfrm>
                        <a:off x="0" y="0"/>
                        <a:ext cx="5794468" cy="2567129"/>
                      </a:xfrm>
                      <a:prstGeom prst="rect">
                        <a:avLst/>
                      </a:prstGeom>
                      <a:ln>
                        <a:noFill/>
                      </a:ln>
                      <a:extLst>
                        <a:ext uri="{53640926-AAD7-44D8-BBD7-CCE9431645EC}">
                          <a14:shadowObscured xmlns:a14="http://schemas.microsoft.com/office/drawing/2010/main"/>
                        </a:ext>
                      </a:extLst>
                    </pic:spPr>
                  </pic:pic>
                </a:graphicData>
              </a:graphic>
            </wp:inline>
          </w:drawing>
        </w:r>
      </w:ins>
    </w:p>
    <w:p w14:paraId="58542036" w14:textId="77777777" w:rsidR="00E13A64" w:rsidRDefault="00E13A64" w:rsidP="00E13A64">
      <w:pPr>
        <w:pStyle w:val="Prrafodelista"/>
        <w:numPr>
          <w:ilvl w:val="0"/>
          <w:numId w:val="58"/>
        </w:numPr>
        <w:spacing w:line="360" w:lineRule="auto"/>
        <w:jc w:val="both"/>
        <w:rPr>
          <w:ins w:id="4113" w:author="Luffi" w:date="2017-09-22T10:13:00Z"/>
        </w:rPr>
      </w:pPr>
      <w:ins w:id="4114" w:author="Luffi" w:date="2017-09-22T10:13:00Z">
        <w:r>
          <w:t>Hacer clic en Registrar historial, por lo cual se abrirá una ventana emergente de registro de historial, tal como se muestra en la siguiente figura:</w:t>
        </w:r>
      </w:ins>
    </w:p>
    <w:p w14:paraId="2E64A790" w14:textId="77777777" w:rsidR="00E13A64" w:rsidRDefault="00E13A64" w:rsidP="00E13A64">
      <w:pPr>
        <w:spacing w:line="360" w:lineRule="auto"/>
        <w:jc w:val="both"/>
        <w:rPr>
          <w:ins w:id="4115" w:author="Luffi" w:date="2017-09-22T10:13:00Z"/>
        </w:rPr>
      </w:pPr>
      <w:ins w:id="4116" w:author="Luffi" w:date="2017-09-22T10:13:00Z">
        <w:r>
          <w:rPr>
            <w:noProof/>
            <w:lang w:eastAsia="es-BO"/>
          </w:rPr>
          <w:lastRenderedPageBreak/>
          <w:drawing>
            <wp:inline distT="0" distB="0" distL="0" distR="0" wp14:anchorId="61844248" wp14:editId="29EFA843">
              <wp:extent cx="5791835" cy="3115733"/>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4316"/>
                      <a:stretch/>
                    </pic:blipFill>
                    <pic:spPr bwMode="auto">
                      <a:xfrm>
                        <a:off x="0" y="0"/>
                        <a:ext cx="5791835" cy="3115733"/>
                      </a:xfrm>
                      <a:prstGeom prst="rect">
                        <a:avLst/>
                      </a:prstGeom>
                      <a:ln>
                        <a:noFill/>
                      </a:ln>
                      <a:extLst>
                        <a:ext uri="{53640926-AAD7-44D8-BBD7-CCE9431645EC}">
                          <a14:shadowObscured xmlns:a14="http://schemas.microsoft.com/office/drawing/2010/main"/>
                        </a:ext>
                      </a:extLst>
                    </pic:spPr>
                  </pic:pic>
                </a:graphicData>
              </a:graphic>
            </wp:inline>
          </w:drawing>
        </w:r>
      </w:ins>
    </w:p>
    <w:p w14:paraId="667D0106" w14:textId="77777777" w:rsidR="00E13A64" w:rsidRDefault="00E13A64" w:rsidP="00E13A64">
      <w:pPr>
        <w:pStyle w:val="Prrafodelista"/>
        <w:numPr>
          <w:ilvl w:val="0"/>
          <w:numId w:val="58"/>
        </w:numPr>
        <w:spacing w:line="360" w:lineRule="auto"/>
        <w:jc w:val="both"/>
        <w:rPr>
          <w:ins w:id="4117" w:author="Luffi" w:date="2017-09-22T10:13:00Z"/>
        </w:rPr>
      </w:pPr>
      <w:ins w:id="4118" w:author="Luffi" w:date="2017-09-22T10:13:00Z">
        <w:r>
          <w:t>Guardar el registro historial, después de registra los tres campos principales de un historial médico.</w:t>
        </w:r>
      </w:ins>
    </w:p>
    <w:p w14:paraId="649D287B" w14:textId="77777777" w:rsidR="00E13A64" w:rsidRDefault="00E13A64" w:rsidP="00E13A64">
      <w:pPr>
        <w:spacing w:line="360" w:lineRule="auto"/>
        <w:jc w:val="both"/>
        <w:rPr>
          <w:ins w:id="4119" w:author="Luffi" w:date="2017-09-22T10:13:00Z"/>
        </w:rPr>
      </w:pPr>
      <w:ins w:id="4120" w:author="Luffi" w:date="2017-09-22T10:13:00Z">
        <w:r>
          <w:rPr>
            <w:noProof/>
            <w:lang w:eastAsia="es-BO"/>
          </w:rPr>
          <w:drawing>
            <wp:inline distT="0" distB="0" distL="0" distR="0" wp14:anchorId="6A16DF97" wp14:editId="0A8C881D">
              <wp:extent cx="5791835" cy="2836333"/>
              <wp:effectExtent l="0" t="0" r="0"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2897"/>
                      <a:stretch/>
                    </pic:blipFill>
                    <pic:spPr bwMode="auto">
                      <a:xfrm>
                        <a:off x="0" y="0"/>
                        <a:ext cx="5791835" cy="2836333"/>
                      </a:xfrm>
                      <a:prstGeom prst="rect">
                        <a:avLst/>
                      </a:prstGeom>
                      <a:ln>
                        <a:noFill/>
                      </a:ln>
                      <a:extLst>
                        <a:ext uri="{53640926-AAD7-44D8-BBD7-CCE9431645EC}">
                          <a14:shadowObscured xmlns:a14="http://schemas.microsoft.com/office/drawing/2010/main"/>
                        </a:ext>
                      </a:extLst>
                    </pic:spPr>
                  </pic:pic>
                </a:graphicData>
              </a:graphic>
            </wp:inline>
          </w:drawing>
        </w:r>
      </w:ins>
    </w:p>
    <w:p w14:paraId="7C26E6B3" w14:textId="77777777" w:rsidR="00E13A64" w:rsidRDefault="00E13A64" w:rsidP="00E13A64">
      <w:pPr>
        <w:pStyle w:val="Prrafodelista"/>
        <w:numPr>
          <w:ilvl w:val="0"/>
          <w:numId w:val="58"/>
        </w:numPr>
        <w:spacing w:line="360" w:lineRule="auto"/>
        <w:jc w:val="both"/>
        <w:rPr>
          <w:ins w:id="4121" w:author="Luffi" w:date="2017-09-22T10:13:00Z"/>
        </w:rPr>
      </w:pPr>
      <w:ins w:id="4122" w:author="Luffi" w:date="2017-09-22T10:13:00Z">
        <w:r>
          <w:t>Después de registrar el historial, hacemos clic en receta médico, si es que el médico quiere dar una receta o examen clínico al paciente.</w:t>
        </w:r>
      </w:ins>
    </w:p>
    <w:p w14:paraId="7B6D5011" w14:textId="77777777" w:rsidR="00E13A64" w:rsidRDefault="00E13A64" w:rsidP="00E13A64">
      <w:pPr>
        <w:spacing w:line="360" w:lineRule="auto"/>
        <w:jc w:val="both"/>
        <w:rPr>
          <w:ins w:id="4123" w:author="Luffi" w:date="2017-09-22T10:13:00Z"/>
        </w:rPr>
      </w:pPr>
      <w:ins w:id="4124" w:author="Luffi" w:date="2017-09-22T10:13:00Z">
        <w:r>
          <w:rPr>
            <w:noProof/>
            <w:lang w:eastAsia="es-BO"/>
          </w:rPr>
          <w:lastRenderedPageBreak/>
          <w:drawing>
            <wp:inline distT="0" distB="0" distL="0" distR="0" wp14:anchorId="4C4E755C" wp14:editId="78F9266E">
              <wp:extent cx="5791835" cy="2396066"/>
              <wp:effectExtent l="0" t="0" r="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6417"/>
                      <a:stretch/>
                    </pic:blipFill>
                    <pic:spPr bwMode="auto">
                      <a:xfrm>
                        <a:off x="0" y="0"/>
                        <a:ext cx="5791835" cy="2396066"/>
                      </a:xfrm>
                      <a:prstGeom prst="rect">
                        <a:avLst/>
                      </a:prstGeom>
                      <a:ln>
                        <a:noFill/>
                      </a:ln>
                      <a:extLst>
                        <a:ext uri="{53640926-AAD7-44D8-BBD7-CCE9431645EC}">
                          <a14:shadowObscured xmlns:a14="http://schemas.microsoft.com/office/drawing/2010/main"/>
                        </a:ext>
                      </a:extLst>
                    </pic:spPr>
                  </pic:pic>
                </a:graphicData>
              </a:graphic>
            </wp:inline>
          </w:drawing>
        </w:r>
        <w:bookmarkStart w:id="4125" w:name="_GoBack"/>
        <w:bookmarkEnd w:id="4125"/>
      </w:ins>
    </w:p>
    <w:p w14:paraId="2BA5A3DF" w14:textId="77777777" w:rsidR="00E13A64" w:rsidRDefault="00E13A64" w:rsidP="00E13A64">
      <w:pPr>
        <w:pStyle w:val="Prrafodelista"/>
        <w:numPr>
          <w:ilvl w:val="0"/>
          <w:numId w:val="58"/>
        </w:numPr>
        <w:spacing w:line="360" w:lineRule="auto"/>
        <w:jc w:val="both"/>
        <w:rPr>
          <w:ins w:id="4126" w:author="Luffi" w:date="2017-09-22T10:13:00Z"/>
        </w:rPr>
      </w:pPr>
      <w:ins w:id="4127" w:author="Luffi" w:date="2017-09-22T10:13:00Z">
        <w:r>
          <w:t>Creamos la receta médica, con la opción de insertar uno o más filas.</w:t>
        </w:r>
      </w:ins>
    </w:p>
    <w:p w14:paraId="0C8C7A0E" w14:textId="77777777" w:rsidR="00E13A64" w:rsidRDefault="00E13A64" w:rsidP="00E13A64">
      <w:pPr>
        <w:pStyle w:val="Prrafodelista"/>
        <w:numPr>
          <w:ilvl w:val="0"/>
          <w:numId w:val="58"/>
        </w:numPr>
        <w:spacing w:line="360" w:lineRule="auto"/>
        <w:jc w:val="both"/>
        <w:rPr>
          <w:ins w:id="4128" w:author="Luffi" w:date="2017-09-22T10:13:00Z"/>
        </w:rPr>
      </w:pPr>
      <w:ins w:id="4129" w:author="Luffi" w:date="2017-09-22T10:13:00Z">
        <w:r>
          <w:t>Después realizamos la impresión de la receta médica, donde se muestra a continuación:</w:t>
        </w:r>
      </w:ins>
    </w:p>
    <w:p w14:paraId="04332EFA" w14:textId="77777777" w:rsidR="00E13A64" w:rsidRDefault="00E13A64" w:rsidP="00E13A64">
      <w:pPr>
        <w:spacing w:line="360" w:lineRule="auto"/>
        <w:jc w:val="both"/>
        <w:rPr>
          <w:ins w:id="4130" w:author="Luffi" w:date="2017-09-22T10:13:00Z"/>
        </w:rPr>
      </w:pPr>
      <w:ins w:id="4131" w:author="Luffi" w:date="2017-09-22T10:13:00Z">
        <w:r>
          <w:rPr>
            <w:noProof/>
            <w:lang w:eastAsia="es-BO"/>
          </w:rPr>
          <w:drawing>
            <wp:inline distT="0" distB="0" distL="0" distR="0" wp14:anchorId="09444C44" wp14:editId="1C2E7B63">
              <wp:extent cx="5562600" cy="1845123"/>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755" r="2172" b="43318"/>
                      <a:stretch/>
                    </pic:blipFill>
                    <pic:spPr bwMode="auto">
                      <a:xfrm>
                        <a:off x="0" y="0"/>
                        <a:ext cx="5564440" cy="1845733"/>
                      </a:xfrm>
                      <a:prstGeom prst="rect">
                        <a:avLst/>
                      </a:prstGeom>
                      <a:ln>
                        <a:noFill/>
                      </a:ln>
                      <a:extLst>
                        <a:ext uri="{53640926-AAD7-44D8-BBD7-CCE9431645EC}">
                          <a14:shadowObscured xmlns:a14="http://schemas.microsoft.com/office/drawing/2010/main"/>
                        </a:ext>
                      </a:extLst>
                    </pic:spPr>
                  </pic:pic>
                </a:graphicData>
              </a:graphic>
            </wp:inline>
          </w:drawing>
        </w:r>
      </w:ins>
    </w:p>
    <w:p w14:paraId="3A9DCFAA" w14:textId="77777777" w:rsidR="00E13A64" w:rsidRDefault="00E13A64" w:rsidP="00E13A64">
      <w:pPr>
        <w:spacing w:line="360" w:lineRule="auto"/>
        <w:jc w:val="both"/>
        <w:rPr>
          <w:ins w:id="4132" w:author="Luffi" w:date="2017-09-22T10:13:00Z"/>
        </w:rPr>
      </w:pPr>
      <w:ins w:id="4133" w:author="Luffi" w:date="2017-09-22T10:13:00Z">
        <w:r>
          <w:t>Para finalizar, mencionar que para el examen médico son los mismos pasos de receta médica.</w:t>
        </w:r>
      </w:ins>
    </w:p>
    <w:p w14:paraId="7AD8EA07" w14:textId="7F90B8E1" w:rsidR="00E13A64" w:rsidRPr="00E13A64" w:rsidRDefault="00E13A64">
      <w:pPr>
        <w:pStyle w:val="Ttulo2"/>
        <w:numPr>
          <w:ilvl w:val="0"/>
          <w:numId w:val="0"/>
        </w:numPr>
        <w:spacing w:line="360" w:lineRule="auto"/>
        <w:jc w:val="center"/>
        <w:rPr>
          <w:b w:val="0"/>
          <w:szCs w:val="24"/>
          <w:rPrChange w:id="4134" w:author="Luffi" w:date="2017-09-22T10:12:00Z">
            <w:rPr>
              <w:rFonts w:cstheme="majorBidi"/>
              <w:b/>
              <w:sz w:val="24"/>
              <w:szCs w:val="24"/>
            </w:rPr>
          </w:rPrChange>
        </w:rPr>
        <w:pPrChange w:id="4135" w:author="Luffi" w:date="2017-09-22T10:13:00Z">
          <w:pPr/>
        </w:pPrChange>
      </w:pPr>
    </w:p>
    <w:sectPr w:rsidR="00E13A64" w:rsidRPr="00E13A64" w:rsidSect="007E78F0">
      <w:pgSz w:w="12240" w:h="15840" w:code="1"/>
      <w:pgMar w:top="1418" w:right="1418" w:bottom="1418" w:left="1701" w:header="709" w:footer="709" w:gutter="0"/>
      <w:cols w:space="708"/>
      <w:docGrid w:linePitch="360"/>
      <w:sectPrChange w:id="4136" w:author="Luffi" w:date="2017-07-03T23:09:00Z">
        <w:sectPr w:rsidR="00E13A64" w:rsidRPr="00E13A64" w:rsidSect="007E78F0">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47" w:author="Anny Mercado" w:date="2017-06-15T23:28:00Z" w:initials="AM">
    <w:p w14:paraId="6C738FFA" w14:textId="77777777" w:rsidR="00B95D4B" w:rsidRDefault="00B95D4B">
      <w:pPr>
        <w:pStyle w:val="Textocomentario"/>
      </w:pPr>
      <w:r>
        <w:rPr>
          <w:rStyle w:val="Refdecomentario"/>
        </w:rPr>
        <w:annotationRef/>
      </w:r>
      <w:r>
        <w:t>Quitar el sombreado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738FF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F04637" w14:textId="77777777" w:rsidR="00974719" w:rsidRDefault="00974719" w:rsidP="00C20D3C">
      <w:pPr>
        <w:spacing w:after="0" w:line="240" w:lineRule="auto"/>
      </w:pPr>
      <w:r>
        <w:separator/>
      </w:r>
    </w:p>
  </w:endnote>
  <w:endnote w:type="continuationSeparator" w:id="0">
    <w:p w14:paraId="76D191C6" w14:textId="77777777" w:rsidR="00974719" w:rsidRDefault="00974719" w:rsidP="00C20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Wingdings 3"/>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04A12" w14:textId="5E7F011E" w:rsidR="00B95D4B" w:rsidRDefault="00B95D4B">
    <w:pPr>
      <w:pStyle w:val="Piedepgina"/>
    </w:pPr>
    <w:ins w:id="2946" w:author="Luffi" w:date="2017-06-30T20:35:00Z">
      <w:r>
        <w:rPr>
          <w:noProof/>
          <w:lang w:eastAsia="es-BO"/>
        </w:rPr>
        <mc:AlternateContent>
          <mc:Choice Requires="wps">
            <w:drawing>
              <wp:anchor distT="0" distB="0" distL="114300" distR="114300" simplePos="0" relativeHeight="251659264" behindDoc="0" locked="0" layoutInCell="1" allowOverlap="1" wp14:anchorId="41CC6513" wp14:editId="04150212">
                <wp:simplePos x="0" y="0"/>
                <wp:positionH relativeFrom="rightMargin">
                  <wp:posOffset>-165941</wp:posOffset>
                </wp:positionH>
                <wp:positionV relativeFrom="bottomMargin">
                  <wp:posOffset>168069</wp:posOffset>
                </wp:positionV>
                <wp:extent cx="565785" cy="191770"/>
                <wp:effectExtent l="0" t="0" r="0" b="0"/>
                <wp:wrapNone/>
                <wp:docPr id="78" name="Rectángulo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94E6517" w14:textId="30399A79" w:rsidR="00B95D4B" w:rsidRPr="00852A5B" w:rsidRDefault="00B95D4B">
                            <w:pPr>
                              <w:pBdr>
                                <w:top w:val="single" w:sz="4" w:space="1" w:color="7F7F7F" w:themeColor="background1" w:themeShade="7F"/>
                              </w:pBdr>
                              <w:jc w:val="center"/>
                              <w:rPr>
                                <w:b/>
                                <w:color w:val="1F4E79" w:themeColor="accent1" w:themeShade="80"/>
                                <w:rPrChange w:id="2947" w:author="Luffi" w:date="2017-06-30T20:44:00Z">
                                  <w:rPr>
                                    <w:color w:val="ED7D31" w:themeColor="accent2"/>
                                  </w:rPr>
                                </w:rPrChange>
                              </w:rPr>
                            </w:pPr>
                            <w:r w:rsidRPr="00852A5B">
                              <w:rPr>
                                <w:b/>
                                <w:color w:val="1F4E79" w:themeColor="accent1" w:themeShade="80"/>
                                <w:rPrChange w:id="2948" w:author="Luffi" w:date="2017-06-30T20:44:00Z">
                                  <w:rPr/>
                                </w:rPrChange>
                              </w:rPr>
                              <w:fldChar w:fldCharType="begin"/>
                            </w:r>
                            <w:r w:rsidRPr="00852A5B">
                              <w:rPr>
                                <w:b/>
                                <w:color w:val="1F4E79" w:themeColor="accent1" w:themeShade="80"/>
                                <w:rPrChange w:id="2949" w:author="Luffi" w:date="2017-06-30T20:44:00Z">
                                  <w:rPr/>
                                </w:rPrChange>
                              </w:rPr>
                              <w:instrText>PAGE   \* MERGEFORMAT</w:instrText>
                            </w:r>
                            <w:r w:rsidRPr="00852A5B">
                              <w:rPr>
                                <w:b/>
                                <w:color w:val="1F4E79" w:themeColor="accent1" w:themeShade="80"/>
                                <w:rPrChange w:id="2950" w:author="Luffi" w:date="2017-06-30T20:44:00Z">
                                  <w:rPr>
                                    <w:color w:val="ED7D31" w:themeColor="accent2"/>
                                  </w:rPr>
                                </w:rPrChange>
                              </w:rPr>
                              <w:fldChar w:fldCharType="separate"/>
                            </w:r>
                            <w:r w:rsidR="00F802FA" w:rsidRPr="00F802FA">
                              <w:rPr>
                                <w:b/>
                                <w:noProof/>
                                <w:color w:val="1F4E79" w:themeColor="accent1" w:themeShade="80"/>
                                <w:lang w:val="es-ES"/>
                              </w:rPr>
                              <w:t>117</w:t>
                            </w:r>
                            <w:r w:rsidRPr="00852A5B">
                              <w:rPr>
                                <w:b/>
                                <w:color w:val="1F4E79" w:themeColor="accent1" w:themeShade="80"/>
                                <w:rPrChange w:id="2951" w:author="Luffi" w:date="2017-06-30T20:44:00Z">
                                  <w:rPr>
                                    <w:color w:val="ED7D31" w:themeColor="accent2"/>
                                  </w:rPr>
                                </w:rPrChange>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1CC6513" id="Rectángulo 78" o:spid="_x0000_s1026" style="position:absolute;margin-left:-13.05pt;margin-top:13.25pt;width:44.55pt;height:15.1pt;rotation:180;flip:x;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" filled="f" fillcolor="#c0504d" stroked="f" strokecolor="#5c83b4" strokeweight="2.25pt">
                <v:textbox inset=",0,,0">
                  <w:txbxContent>
                    <w:p w14:paraId="594E6517" w14:textId="30399A79" w:rsidR="00B95D4B" w:rsidRPr="00852A5B" w:rsidRDefault="00B95D4B">
                      <w:pPr>
                        <w:pBdr>
                          <w:top w:val="single" w:sz="4" w:space="1" w:color="7F7F7F" w:themeColor="background1" w:themeShade="7F"/>
                        </w:pBdr>
                        <w:jc w:val="center"/>
                        <w:rPr>
                          <w:b/>
                          <w:color w:val="1F4E79" w:themeColor="accent1" w:themeShade="80"/>
                          <w:rPrChange w:id="2952" w:author="Luffi" w:date="2017-06-30T20:44:00Z">
                            <w:rPr>
                              <w:color w:val="ED7D31" w:themeColor="accent2"/>
                            </w:rPr>
                          </w:rPrChange>
                        </w:rPr>
                      </w:pPr>
                      <w:r w:rsidRPr="00852A5B">
                        <w:rPr>
                          <w:b/>
                          <w:color w:val="1F4E79" w:themeColor="accent1" w:themeShade="80"/>
                          <w:rPrChange w:id="2953" w:author="Luffi" w:date="2017-06-30T20:44:00Z">
                            <w:rPr/>
                          </w:rPrChange>
                        </w:rPr>
                        <w:fldChar w:fldCharType="begin"/>
                      </w:r>
                      <w:r w:rsidRPr="00852A5B">
                        <w:rPr>
                          <w:b/>
                          <w:color w:val="1F4E79" w:themeColor="accent1" w:themeShade="80"/>
                          <w:rPrChange w:id="2954" w:author="Luffi" w:date="2017-06-30T20:44:00Z">
                            <w:rPr/>
                          </w:rPrChange>
                        </w:rPr>
                        <w:instrText>PAGE   \* MERGEFORMAT</w:instrText>
                      </w:r>
                      <w:r w:rsidRPr="00852A5B">
                        <w:rPr>
                          <w:b/>
                          <w:color w:val="1F4E79" w:themeColor="accent1" w:themeShade="80"/>
                          <w:rPrChange w:id="2955" w:author="Luffi" w:date="2017-06-30T20:44:00Z">
                            <w:rPr>
                              <w:color w:val="ED7D31" w:themeColor="accent2"/>
                            </w:rPr>
                          </w:rPrChange>
                        </w:rPr>
                        <w:fldChar w:fldCharType="separate"/>
                      </w:r>
                      <w:r w:rsidR="00F802FA" w:rsidRPr="00F802FA">
                        <w:rPr>
                          <w:b/>
                          <w:noProof/>
                          <w:color w:val="1F4E79" w:themeColor="accent1" w:themeShade="80"/>
                          <w:lang w:val="es-ES"/>
                        </w:rPr>
                        <w:t>117</w:t>
                      </w:r>
                      <w:r w:rsidRPr="00852A5B">
                        <w:rPr>
                          <w:b/>
                          <w:color w:val="1F4E79" w:themeColor="accent1" w:themeShade="80"/>
                          <w:rPrChange w:id="2956" w:author="Luffi" w:date="2017-06-30T20:44:00Z">
                            <w:rPr>
                              <w:color w:val="ED7D31" w:themeColor="accent2"/>
                            </w:rPr>
                          </w:rPrChange>
                        </w:rPr>
                        <w:fldChar w:fldCharType="end"/>
                      </w:r>
                    </w:p>
                  </w:txbxContent>
                </v:textbox>
                <w10:wrap anchorx="margin" anchory="margin"/>
              </v:rect>
            </w:pict>
          </mc:Fallback>
        </mc:AlternateContent>
      </w:r>
    </w:ins>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3119" w:author="Luffi" w:date="2017-06-30T20:38:00Z"/>
  <w:sdt>
    <w:sdtPr>
      <w:id w:val="246696348"/>
      <w:docPartObj>
        <w:docPartGallery w:val="Page Numbers (Bottom of Page)"/>
        <w:docPartUnique/>
      </w:docPartObj>
    </w:sdtPr>
    <w:sdtEndPr/>
    <w:sdtContent>
      <w:customXmlInsRangeEnd w:id="3119"/>
      <w:p w14:paraId="420FAB46" w14:textId="3251CE09" w:rsidR="00B95D4B" w:rsidRDefault="00B95D4B">
        <w:pPr>
          <w:pStyle w:val="Piedepgina"/>
        </w:pPr>
        <w:ins w:id="3120" w:author="Luffi" w:date="2017-06-30T20:38:00Z">
          <w:r>
            <w:rPr>
              <w:noProof/>
              <w:lang w:eastAsia="es-BO"/>
            </w:rPr>
            <mc:AlternateContent>
              <mc:Choice Requires="wps">
                <w:drawing>
                  <wp:anchor distT="0" distB="0" distL="114300" distR="114300" simplePos="0" relativeHeight="251661312" behindDoc="0" locked="0" layoutInCell="1" allowOverlap="1" wp14:anchorId="1AFC014C" wp14:editId="1C04D1C3">
                    <wp:simplePos x="0" y="0"/>
                    <wp:positionH relativeFrom="rightMargin">
                      <wp:posOffset>-117200</wp:posOffset>
                    </wp:positionH>
                    <wp:positionV relativeFrom="bottomMargin">
                      <wp:posOffset>131908</wp:posOffset>
                    </wp:positionV>
                    <wp:extent cx="565785" cy="191770"/>
                    <wp:effectExtent l="0" t="0" r="0" b="0"/>
                    <wp:wrapNone/>
                    <wp:docPr id="79" name="Rectángulo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0CA9188" w14:textId="59D158CD" w:rsidR="00B95D4B" w:rsidRPr="00326F6A" w:rsidRDefault="00B95D4B">
                                <w:pPr>
                                  <w:pBdr>
                                    <w:top w:val="single" w:sz="4" w:space="1" w:color="7F7F7F" w:themeColor="background1" w:themeShade="7F"/>
                                  </w:pBdr>
                                  <w:jc w:val="center"/>
                                  <w:rPr>
                                    <w:color w:val="1F4E79" w:themeColor="accent1" w:themeShade="80"/>
                                    <w:rPrChange w:id="3121" w:author="Luffi" w:date="2017-07-10T22:34:00Z">
                                      <w:rPr>
                                        <w:color w:val="ED7D31" w:themeColor="accent2"/>
                                      </w:rPr>
                                    </w:rPrChange>
                                  </w:rPr>
                                </w:pPr>
                                <w:r w:rsidRPr="00326F6A">
                                  <w:rPr>
                                    <w:color w:val="1F4E79" w:themeColor="accent1" w:themeShade="80"/>
                                    <w:rPrChange w:id="3122" w:author="Luffi" w:date="2017-07-10T22:34:00Z">
                                      <w:rPr/>
                                    </w:rPrChange>
                                  </w:rPr>
                                  <w:fldChar w:fldCharType="begin"/>
                                </w:r>
                                <w:r w:rsidRPr="00326F6A">
                                  <w:rPr>
                                    <w:color w:val="1F4E79" w:themeColor="accent1" w:themeShade="80"/>
                                    <w:rPrChange w:id="3123" w:author="Luffi" w:date="2017-07-10T22:34:00Z">
                                      <w:rPr/>
                                    </w:rPrChange>
                                  </w:rPr>
                                  <w:instrText>PAGE   \* MERGEFORMAT</w:instrText>
                                </w:r>
                                <w:r w:rsidRPr="00326F6A">
                                  <w:rPr>
                                    <w:color w:val="1F4E79" w:themeColor="accent1" w:themeShade="80"/>
                                    <w:rPrChange w:id="3124" w:author="Luffi" w:date="2017-07-10T22:34:00Z">
                                      <w:rPr>
                                        <w:color w:val="ED7D31" w:themeColor="accent2"/>
                                      </w:rPr>
                                    </w:rPrChange>
                                  </w:rPr>
                                  <w:fldChar w:fldCharType="separate"/>
                                </w:r>
                                <w:r w:rsidR="00F802FA" w:rsidRPr="00F802FA">
                                  <w:rPr>
                                    <w:noProof/>
                                    <w:color w:val="1F4E79" w:themeColor="accent1" w:themeShade="80"/>
                                    <w:lang w:val="es-ES"/>
                                  </w:rPr>
                                  <w:t>44</w:t>
                                </w:r>
                                <w:r w:rsidRPr="00326F6A">
                                  <w:rPr>
                                    <w:color w:val="1F4E79" w:themeColor="accent1" w:themeShade="80"/>
                                    <w:rPrChange w:id="3125" w:author="Luffi" w:date="2017-07-10T22:34:00Z">
                                      <w:rPr>
                                        <w:color w:val="ED7D31" w:themeColor="accent2"/>
                                      </w:rPr>
                                    </w:rPrChange>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FC014C" id="Rectángulo 79" o:spid="_x0000_s1027" style="position:absolute;margin-left:-9.25pt;margin-top:10.4pt;width:44.55pt;height:15.1pt;rotation:180;flip:x;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" filled="f" fillcolor="#c0504d" stroked="f" strokecolor="#5c83b4" strokeweight="2.25pt">
                    <v:textbox inset=",0,,0">
                      <w:txbxContent>
                        <w:p w14:paraId="50CA9188" w14:textId="59D158CD" w:rsidR="00B95D4B" w:rsidRPr="00326F6A" w:rsidRDefault="00B95D4B">
                          <w:pPr>
                            <w:pBdr>
                              <w:top w:val="single" w:sz="4" w:space="1" w:color="7F7F7F" w:themeColor="background1" w:themeShade="7F"/>
                            </w:pBdr>
                            <w:jc w:val="center"/>
                            <w:rPr>
                              <w:color w:val="1F4E79" w:themeColor="accent1" w:themeShade="80"/>
                              <w:rPrChange w:id="3126" w:author="Luffi" w:date="2017-07-10T22:34:00Z">
                                <w:rPr>
                                  <w:color w:val="ED7D31" w:themeColor="accent2"/>
                                </w:rPr>
                              </w:rPrChange>
                            </w:rPr>
                          </w:pPr>
                          <w:r w:rsidRPr="00326F6A">
                            <w:rPr>
                              <w:color w:val="1F4E79" w:themeColor="accent1" w:themeShade="80"/>
                              <w:rPrChange w:id="3127" w:author="Luffi" w:date="2017-07-10T22:34:00Z">
                                <w:rPr/>
                              </w:rPrChange>
                            </w:rPr>
                            <w:fldChar w:fldCharType="begin"/>
                          </w:r>
                          <w:r w:rsidRPr="00326F6A">
                            <w:rPr>
                              <w:color w:val="1F4E79" w:themeColor="accent1" w:themeShade="80"/>
                              <w:rPrChange w:id="3128" w:author="Luffi" w:date="2017-07-10T22:34:00Z">
                                <w:rPr/>
                              </w:rPrChange>
                            </w:rPr>
                            <w:instrText>PAGE   \* MERGEFORMAT</w:instrText>
                          </w:r>
                          <w:r w:rsidRPr="00326F6A">
                            <w:rPr>
                              <w:color w:val="1F4E79" w:themeColor="accent1" w:themeShade="80"/>
                              <w:rPrChange w:id="3129" w:author="Luffi" w:date="2017-07-10T22:34:00Z">
                                <w:rPr>
                                  <w:color w:val="ED7D31" w:themeColor="accent2"/>
                                </w:rPr>
                              </w:rPrChange>
                            </w:rPr>
                            <w:fldChar w:fldCharType="separate"/>
                          </w:r>
                          <w:r w:rsidR="00F802FA" w:rsidRPr="00F802FA">
                            <w:rPr>
                              <w:noProof/>
                              <w:color w:val="1F4E79" w:themeColor="accent1" w:themeShade="80"/>
                              <w:lang w:val="es-ES"/>
                            </w:rPr>
                            <w:t>44</w:t>
                          </w:r>
                          <w:r w:rsidRPr="00326F6A">
                            <w:rPr>
                              <w:color w:val="1F4E79" w:themeColor="accent1" w:themeShade="80"/>
                              <w:rPrChange w:id="3130" w:author="Luffi" w:date="2017-07-10T22:34:00Z">
                                <w:rPr>
                                  <w:color w:val="ED7D31" w:themeColor="accent2"/>
                                </w:rPr>
                              </w:rPrChange>
                            </w:rPr>
                            <w:fldChar w:fldCharType="end"/>
                          </w:r>
                        </w:p>
                      </w:txbxContent>
                    </v:textbox>
                    <w10:wrap anchorx="margin" anchory="margin"/>
                  </v:rect>
                </w:pict>
              </mc:Fallback>
            </mc:AlternateContent>
          </w:r>
        </w:ins>
      </w:p>
      <w:customXmlInsRangeStart w:id="3131" w:author="Luffi" w:date="2017-06-30T20:38:00Z"/>
    </w:sdtContent>
  </w:sdt>
  <w:customXmlInsRangeEnd w:id="313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183F17" w14:textId="77777777" w:rsidR="00974719" w:rsidRDefault="00974719" w:rsidP="00C20D3C">
      <w:pPr>
        <w:spacing w:after="0" w:line="240" w:lineRule="auto"/>
      </w:pPr>
      <w:r>
        <w:separator/>
      </w:r>
    </w:p>
  </w:footnote>
  <w:footnote w:type="continuationSeparator" w:id="0">
    <w:p w14:paraId="03698518" w14:textId="77777777" w:rsidR="00974719" w:rsidRDefault="00974719" w:rsidP="00C20D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83211"/>
    <w:multiLevelType w:val="hybridMultilevel"/>
    <w:tmpl w:val="0486F5B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2191659"/>
    <w:multiLevelType w:val="hybridMultilevel"/>
    <w:tmpl w:val="1B16806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8817675"/>
    <w:multiLevelType w:val="hybridMultilevel"/>
    <w:tmpl w:val="9378D6AE"/>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 w15:restartNumberingAfterBreak="0">
    <w:nsid w:val="0EC67BF5"/>
    <w:multiLevelType w:val="hybridMultilevel"/>
    <w:tmpl w:val="755A63F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F3B7B78"/>
    <w:multiLevelType w:val="hybridMultilevel"/>
    <w:tmpl w:val="1CE6FA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3957C4B"/>
    <w:multiLevelType w:val="hybridMultilevel"/>
    <w:tmpl w:val="3678247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 w15:restartNumberingAfterBreak="0">
    <w:nsid w:val="16723650"/>
    <w:multiLevelType w:val="hybridMultilevel"/>
    <w:tmpl w:val="C0AAF1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68528A9"/>
    <w:multiLevelType w:val="hybridMultilevel"/>
    <w:tmpl w:val="28547A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9200D6E"/>
    <w:multiLevelType w:val="hybridMultilevel"/>
    <w:tmpl w:val="DAC8E85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9" w15:restartNumberingAfterBreak="0">
    <w:nsid w:val="1C3D19B4"/>
    <w:multiLevelType w:val="hybridMultilevel"/>
    <w:tmpl w:val="7286098A"/>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 w15:restartNumberingAfterBreak="0">
    <w:nsid w:val="1DC37A35"/>
    <w:multiLevelType w:val="hybridMultilevel"/>
    <w:tmpl w:val="34FAD83A"/>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15:restartNumberingAfterBreak="0">
    <w:nsid w:val="1ECA69D1"/>
    <w:multiLevelType w:val="hybridMultilevel"/>
    <w:tmpl w:val="9278A9D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21613BC4"/>
    <w:multiLevelType w:val="hybridMultilevel"/>
    <w:tmpl w:val="0D4428F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15:restartNumberingAfterBreak="0">
    <w:nsid w:val="22427D7D"/>
    <w:multiLevelType w:val="hybridMultilevel"/>
    <w:tmpl w:val="16C6FD4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4" w15:restartNumberingAfterBreak="0">
    <w:nsid w:val="225540AC"/>
    <w:multiLevelType w:val="hybridMultilevel"/>
    <w:tmpl w:val="C694A7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38E4883"/>
    <w:multiLevelType w:val="hybridMultilevel"/>
    <w:tmpl w:val="296CA1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5BC5A49"/>
    <w:multiLevelType w:val="hybridMultilevel"/>
    <w:tmpl w:val="E58CE9E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15:restartNumberingAfterBreak="0">
    <w:nsid w:val="26B51655"/>
    <w:multiLevelType w:val="hybridMultilevel"/>
    <w:tmpl w:val="FBB293C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280F0578"/>
    <w:multiLevelType w:val="multilevel"/>
    <w:tmpl w:val="0DA26400"/>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286740CB"/>
    <w:multiLevelType w:val="hybridMultilevel"/>
    <w:tmpl w:val="5A24722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2A6F1556"/>
    <w:multiLevelType w:val="hybridMultilevel"/>
    <w:tmpl w:val="0450AC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ADD0E7B"/>
    <w:multiLevelType w:val="hybridMultilevel"/>
    <w:tmpl w:val="77B0279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2D793138"/>
    <w:multiLevelType w:val="hybridMultilevel"/>
    <w:tmpl w:val="A5344AA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3" w15:restartNumberingAfterBreak="0">
    <w:nsid w:val="2E6631FC"/>
    <w:multiLevelType w:val="hybridMultilevel"/>
    <w:tmpl w:val="E40E79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30A604D7"/>
    <w:multiLevelType w:val="hybridMultilevel"/>
    <w:tmpl w:val="9356C20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5" w15:restartNumberingAfterBreak="0">
    <w:nsid w:val="38403C2B"/>
    <w:multiLevelType w:val="hybridMultilevel"/>
    <w:tmpl w:val="D5AA56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6" w15:restartNumberingAfterBreak="0">
    <w:nsid w:val="3A05180C"/>
    <w:multiLevelType w:val="hybridMultilevel"/>
    <w:tmpl w:val="7E261090"/>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A911E48"/>
    <w:multiLevelType w:val="hybridMultilevel"/>
    <w:tmpl w:val="815ACAD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3B33668E"/>
    <w:multiLevelType w:val="hybridMultilevel"/>
    <w:tmpl w:val="C168287A"/>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15:restartNumberingAfterBreak="0">
    <w:nsid w:val="3E191782"/>
    <w:multiLevelType w:val="hybridMultilevel"/>
    <w:tmpl w:val="0DF609FA"/>
    <w:lvl w:ilvl="0" w:tplc="400A0001">
      <w:start w:val="1"/>
      <w:numFmt w:val="bullet"/>
      <w:lvlText w:val=""/>
      <w:lvlJc w:val="left"/>
      <w:pPr>
        <w:ind w:left="1135" w:hanging="360"/>
      </w:pPr>
      <w:rPr>
        <w:rFonts w:ascii="Symbol" w:hAnsi="Symbol" w:hint="default"/>
      </w:rPr>
    </w:lvl>
    <w:lvl w:ilvl="1" w:tplc="400A0003" w:tentative="1">
      <w:start w:val="1"/>
      <w:numFmt w:val="bullet"/>
      <w:lvlText w:val="o"/>
      <w:lvlJc w:val="left"/>
      <w:pPr>
        <w:ind w:left="1855" w:hanging="360"/>
      </w:pPr>
      <w:rPr>
        <w:rFonts w:ascii="Courier New" w:hAnsi="Courier New" w:cs="Courier New" w:hint="default"/>
      </w:rPr>
    </w:lvl>
    <w:lvl w:ilvl="2" w:tplc="400A0005" w:tentative="1">
      <w:start w:val="1"/>
      <w:numFmt w:val="bullet"/>
      <w:lvlText w:val=""/>
      <w:lvlJc w:val="left"/>
      <w:pPr>
        <w:ind w:left="2575" w:hanging="360"/>
      </w:pPr>
      <w:rPr>
        <w:rFonts w:ascii="Wingdings" w:hAnsi="Wingdings" w:hint="default"/>
      </w:rPr>
    </w:lvl>
    <w:lvl w:ilvl="3" w:tplc="400A0001" w:tentative="1">
      <w:start w:val="1"/>
      <w:numFmt w:val="bullet"/>
      <w:lvlText w:val=""/>
      <w:lvlJc w:val="left"/>
      <w:pPr>
        <w:ind w:left="3295" w:hanging="360"/>
      </w:pPr>
      <w:rPr>
        <w:rFonts w:ascii="Symbol" w:hAnsi="Symbol" w:hint="default"/>
      </w:rPr>
    </w:lvl>
    <w:lvl w:ilvl="4" w:tplc="400A0003" w:tentative="1">
      <w:start w:val="1"/>
      <w:numFmt w:val="bullet"/>
      <w:lvlText w:val="o"/>
      <w:lvlJc w:val="left"/>
      <w:pPr>
        <w:ind w:left="4015" w:hanging="360"/>
      </w:pPr>
      <w:rPr>
        <w:rFonts w:ascii="Courier New" w:hAnsi="Courier New" w:cs="Courier New" w:hint="default"/>
      </w:rPr>
    </w:lvl>
    <w:lvl w:ilvl="5" w:tplc="400A0005" w:tentative="1">
      <w:start w:val="1"/>
      <w:numFmt w:val="bullet"/>
      <w:lvlText w:val=""/>
      <w:lvlJc w:val="left"/>
      <w:pPr>
        <w:ind w:left="4735" w:hanging="360"/>
      </w:pPr>
      <w:rPr>
        <w:rFonts w:ascii="Wingdings" w:hAnsi="Wingdings" w:hint="default"/>
      </w:rPr>
    </w:lvl>
    <w:lvl w:ilvl="6" w:tplc="400A0001" w:tentative="1">
      <w:start w:val="1"/>
      <w:numFmt w:val="bullet"/>
      <w:lvlText w:val=""/>
      <w:lvlJc w:val="left"/>
      <w:pPr>
        <w:ind w:left="5455" w:hanging="360"/>
      </w:pPr>
      <w:rPr>
        <w:rFonts w:ascii="Symbol" w:hAnsi="Symbol" w:hint="default"/>
      </w:rPr>
    </w:lvl>
    <w:lvl w:ilvl="7" w:tplc="400A0003" w:tentative="1">
      <w:start w:val="1"/>
      <w:numFmt w:val="bullet"/>
      <w:lvlText w:val="o"/>
      <w:lvlJc w:val="left"/>
      <w:pPr>
        <w:ind w:left="6175" w:hanging="360"/>
      </w:pPr>
      <w:rPr>
        <w:rFonts w:ascii="Courier New" w:hAnsi="Courier New" w:cs="Courier New" w:hint="default"/>
      </w:rPr>
    </w:lvl>
    <w:lvl w:ilvl="8" w:tplc="400A0005" w:tentative="1">
      <w:start w:val="1"/>
      <w:numFmt w:val="bullet"/>
      <w:lvlText w:val=""/>
      <w:lvlJc w:val="left"/>
      <w:pPr>
        <w:ind w:left="6895" w:hanging="360"/>
      </w:pPr>
      <w:rPr>
        <w:rFonts w:ascii="Wingdings" w:hAnsi="Wingdings" w:hint="default"/>
      </w:rPr>
    </w:lvl>
  </w:abstractNum>
  <w:abstractNum w:abstractNumId="30" w15:restartNumberingAfterBreak="0">
    <w:nsid w:val="403F7704"/>
    <w:multiLevelType w:val="hybridMultilevel"/>
    <w:tmpl w:val="3F808444"/>
    <w:lvl w:ilvl="0" w:tplc="55946E4C">
      <w:numFmt w:val="bullet"/>
      <w:lvlText w:val="•"/>
      <w:lvlJc w:val="left"/>
      <w:pPr>
        <w:ind w:left="360" w:hanging="360"/>
      </w:pPr>
      <w:rPr>
        <w:rFonts w:ascii="Calibri" w:eastAsia="Calibri" w:hAnsi="Calibri" w:cs="Times New Roman"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1" w15:restartNumberingAfterBreak="0">
    <w:nsid w:val="40D8730B"/>
    <w:multiLevelType w:val="multilevel"/>
    <w:tmpl w:val="F7F87CC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42741B15"/>
    <w:multiLevelType w:val="hybridMultilevel"/>
    <w:tmpl w:val="D376CC0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42FE584C"/>
    <w:multiLevelType w:val="hybridMultilevel"/>
    <w:tmpl w:val="8BD62744"/>
    <w:lvl w:ilvl="0" w:tplc="400A0001">
      <w:start w:val="1"/>
      <w:numFmt w:val="bullet"/>
      <w:lvlText w:val=""/>
      <w:lvlJc w:val="left"/>
      <w:pPr>
        <w:ind w:left="776" w:hanging="360"/>
      </w:pPr>
      <w:rPr>
        <w:rFonts w:ascii="Symbol" w:hAnsi="Symbol" w:hint="default"/>
      </w:rPr>
    </w:lvl>
    <w:lvl w:ilvl="1" w:tplc="400A0003" w:tentative="1">
      <w:start w:val="1"/>
      <w:numFmt w:val="bullet"/>
      <w:lvlText w:val="o"/>
      <w:lvlJc w:val="left"/>
      <w:pPr>
        <w:ind w:left="1496" w:hanging="360"/>
      </w:pPr>
      <w:rPr>
        <w:rFonts w:ascii="Courier New" w:hAnsi="Courier New" w:cs="Courier New" w:hint="default"/>
      </w:rPr>
    </w:lvl>
    <w:lvl w:ilvl="2" w:tplc="400A0005" w:tentative="1">
      <w:start w:val="1"/>
      <w:numFmt w:val="bullet"/>
      <w:lvlText w:val=""/>
      <w:lvlJc w:val="left"/>
      <w:pPr>
        <w:ind w:left="2216" w:hanging="360"/>
      </w:pPr>
      <w:rPr>
        <w:rFonts w:ascii="Wingdings" w:hAnsi="Wingdings" w:hint="default"/>
      </w:rPr>
    </w:lvl>
    <w:lvl w:ilvl="3" w:tplc="400A0001" w:tentative="1">
      <w:start w:val="1"/>
      <w:numFmt w:val="bullet"/>
      <w:lvlText w:val=""/>
      <w:lvlJc w:val="left"/>
      <w:pPr>
        <w:ind w:left="2936" w:hanging="360"/>
      </w:pPr>
      <w:rPr>
        <w:rFonts w:ascii="Symbol" w:hAnsi="Symbol" w:hint="default"/>
      </w:rPr>
    </w:lvl>
    <w:lvl w:ilvl="4" w:tplc="400A0003" w:tentative="1">
      <w:start w:val="1"/>
      <w:numFmt w:val="bullet"/>
      <w:lvlText w:val="o"/>
      <w:lvlJc w:val="left"/>
      <w:pPr>
        <w:ind w:left="3656" w:hanging="360"/>
      </w:pPr>
      <w:rPr>
        <w:rFonts w:ascii="Courier New" w:hAnsi="Courier New" w:cs="Courier New" w:hint="default"/>
      </w:rPr>
    </w:lvl>
    <w:lvl w:ilvl="5" w:tplc="400A0005" w:tentative="1">
      <w:start w:val="1"/>
      <w:numFmt w:val="bullet"/>
      <w:lvlText w:val=""/>
      <w:lvlJc w:val="left"/>
      <w:pPr>
        <w:ind w:left="4376" w:hanging="360"/>
      </w:pPr>
      <w:rPr>
        <w:rFonts w:ascii="Wingdings" w:hAnsi="Wingdings" w:hint="default"/>
      </w:rPr>
    </w:lvl>
    <w:lvl w:ilvl="6" w:tplc="400A0001" w:tentative="1">
      <w:start w:val="1"/>
      <w:numFmt w:val="bullet"/>
      <w:lvlText w:val=""/>
      <w:lvlJc w:val="left"/>
      <w:pPr>
        <w:ind w:left="5096" w:hanging="360"/>
      </w:pPr>
      <w:rPr>
        <w:rFonts w:ascii="Symbol" w:hAnsi="Symbol" w:hint="default"/>
      </w:rPr>
    </w:lvl>
    <w:lvl w:ilvl="7" w:tplc="400A0003" w:tentative="1">
      <w:start w:val="1"/>
      <w:numFmt w:val="bullet"/>
      <w:lvlText w:val="o"/>
      <w:lvlJc w:val="left"/>
      <w:pPr>
        <w:ind w:left="5816" w:hanging="360"/>
      </w:pPr>
      <w:rPr>
        <w:rFonts w:ascii="Courier New" w:hAnsi="Courier New" w:cs="Courier New" w:hint="default"/>
      </w:rPr>
    </w:lvl>
    <w:lvl w:ilvl="8" w:tplc="400A0005" w:tentative="1">
      <w:start w:val="1"/>
      <w:numFmt w:val="bullet"/>
      <w:lvlText w:val=""/>
      <w:lvlJc w:val="left"/>
      <w:pPr>
        <w:ind w:left="6536" w:hanging="360"/>
      </w:pPr>
      <w:rPr>
        <w:rFonts w:ascii="Wingdings" w:hAnsi="Wingdings" w:hint="default"/>
      </w:rPr>
    </w:lvl>
  </w:abstractNum>
  <w:abstractNum w:abstractNumId="34" w15:restartNumberingAfterBreak="0">
    <w:nsid w:val="43DA3E81"/>
    <w:multiLevelType w:val="hybridMultilevel"/>
    <w:tmpl w:val="38A8E248"/>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5" w15:restartNumberingAfterBreak="0">
    <w:nsid w:val="44716483"/>
    <w:multiLevelType w:val="hybridMultilevel"/>
    <w:tmpl w:val="2C88B1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4AEB58A9"/>
    <w:multiLevelType w:val="hybridMultilevel"/>
    <w:tmpl w:val="249014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4BB229AF"/>
    <w:multiLevelType w:val="hybridMultilevel"/>
    <w:tmpl w:val="6A362E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51736C8C"/>
    <w:multiLevelType w:val="hybridMultilevel"/>
    <w:tmpl w:val="F8545C6A"/>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9" w15:restartNumberingAfterBreak="0">
    <w:nsid w:val="523F7827"/>
    <w:multiLevelType w:val="hybridMultilevel"/>
    <w:tmpl w:val="94D2D45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53885172"/>
    <w:multiLevelType w:val="hybridMultilevel"/>
    <w:tmpl w:val="7428C6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5433FCC"/>
    <w:multiLevelType w:val="hybridMultilevel"/>
    <w:tmpl w:val="9D94B87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582D6E6F"/>
    <w:multiLevelType w:val="hybridMultilevel"/>
    <w:tmpl w:val="D376CC0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15:restartNumberingAfterBreak="0">
    <w:nsid w:val="588072DE"/>
    <w:multiLevelType w:val="hybridMultilevel"/>
    <w:tmpl w:val="5A24722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4" w15:restartNumberingAfterBreak="0">
    <w:nsid w:val="5F6E3711"/>
    <w:multiLevelType w:val="hybridMultilevel"/>
    <w:tmpl w:val="C168287A"/>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65AE1352"/>
    <w:multiLevelType w:val="hybridMultilevel"/>
    <w:tmpl w:val="EDC414DA"/>
    <w:lvl w:ilvl="0" w:tplc="400A0003">
      <w:start w:val="1"/>
      <w:numFmt w:val="bullet"/>
      <w:lvlText w:val="o"/>
      <w:lvlJc w:val="left"/>
      <w:pPr>
        <w:ind w:left="1068" w:hanging="360"/>
      </w:pPr>
      <w:rPr>
        <w:rFonts w:ascii="Courier New" w:hAnsi="Courier New" w:cs="Courier New"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6" w15:restartNumberingAfterBreak="0">
    <w:nsid w:val="665504EF"/>
    <w:multiLevelType w:val="hybridMultilevel"/>
    <w:tmpl w:val="0486F5B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68641EF3"/>
    <w:multiLevelType w:val="hybridMultilevel"/>
    <w:tmpl w:val="DC2290F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6C0A0A5C"/>
    <w:multiLevelType w:val="hybridMultilevel"/>
    <w:tmpl w:val="F5067BBE"/>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6C5845E5"/>
    <w:multiLevelType w:val="multilevel"/>
    <w:tmpl w:val="9B28E65E"/>
    <w:lvl w:ilvl="0">
      <w:start w:val="1"/>
      <w:numFmt w:val="decimal"/>
      <w:lvlText w:val="%1."/>
      <w:lvlJc w:val="left"/>
      <w:pPr>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71FB0B1F"/>
    <w:multiLevelType w:val="hybridMultilevel"/>
    <w:tmpl w:val="8F368094"/>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1" w15:restartNumberingAfterBreak="0">
    <w:nsid w:val="73C52BAD"/>
    <w:multiLevelType w:val="hybridMultilevel"/>
    <w:tmpl w:val="77381BA2"/>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2" w15:restartNumberingAfterBreak="0">
    <w:nsid w:val="76045BF4"/>
    <w:multiLevelType w:val="hybridMultilevel"/>
    <w:tmpl w:val="B16E685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8F524D8"/>
    <w:multiLevelType w:val="hybridMultilevel"/>
    <w:tmpl w:val="4BA0C1F0"/>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4" w15:restartNumberingAfterBreak="0">
    <w:nsid w:val="7A2F3551"/>
    <w:multiLevelType w:val="hybridMultilevel"/>
    <w:tmpl w:val="39BEB68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5" w15:restartNumberingAfterBreak="0">
    <w:nsid w:val="7ADD538E"/>
    <w:multiLevelType w:val="hybridMultilevel"/>
    <w:tmpl w:val="4F9A2E5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6" w15:restartNumberingAfterBreak="0">
    <w:nsid w:val="7B4548CC"/>
    <w:multiLevelType w:val="hybridMultilevel"/>
    <w:tmpl w:val="0CE4C5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7" w15:restartNumberingAfterBreak="0">
    <w:nsid w:val="7C7E52C5"/>
    <w:multiLevelType w:val="hybridMultilevel"/>
    <w:tmpl w:val="078A79F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num w:numId="1">
    <w:abstractNumId w:val="16"/>
  </w:num>
  <w:num w:numId="2">
    <w:abstractNumId w:val="2"/>
  </w:num>
  <w:num w:numId="3">
    <w:abstractNumId w:val="1"/>
  </w:num>
  <w:num w:numId="4">
    <w:abstractNumId w:val="6"/>
  </w:num>
  <w:num w:numId="5">
    <w:abstractNumId w:val="21"/>
  </w:num>
  <w:num w:numId="6">
    <w:abstractNumId w:val="35"/>
  </w:num>
  <w:num w:numId="7">
    <w:abstractNumId w:val="55"/>
  </w:num>
  <w:num w:numId="8">
    <w:abstractNumId w:val="17"/>
  </w:num>
  <w:num w:numId="9">
    <w:abstractNumId w:val="28"/>
  </w:num>
  <w:num w:numId="10">
    <w:abstractNumId w:val="19"/>
  </w:num>
  <w:num w:numId="11">
    <w:abstractNumId w:val="5"/>
  </w:num>
  <w:num w:numId="12">
    <w:abstractNumId w:val="57"/>
  </w:num>
  <w:num w:numId="13">
    <w:abstractNumId w:val="13"/>
  </w:num>
  <w:num w:numId="14">
    <w:abstractNumId w:val="10"/>
  </w:num>
  <w:num w:numId="15">
    <w:abstractNumId w:val="36"/>
  </w:num>
  <w:num w:numId="16">
    <w:abstractNumId w:val="31"/>
  </w:num>
  <w:num w:numId="17">
    <w:abstractNumId w:val="20"/>
  </w:num>
  <w:num w:numId="18">
    <w:abstractNumId w:val="18"/>
  </w:num>
  <w:num w:numId="19">
    <w:abstractNumId w:val="50"/>
  </w:num>
  <w:num w:numId="20">
    <w:abstractNumId w:val="29"/>
  </w:num>
  <w:num w:numId="21">
    <w:abstractNumId w:val="44"/>
  </w:num>
  <w:num w:numId="22">
    <w:abstractNumId w:val="42"/>
  </w:num>
  <w:num w:numId="23">
    <w:abstractNumId w:val="38"/>
  </w:num>
  <w:num w:numId="24">
    <w:abstractNumId w:val="27"/>
  </w:num>
  <w:num w:numId="25">
    <w:abstractNumId w:val="15"/>
  </w:num>
  <w:num w:numId="26">
    <w:abstractNumId w:val="43"/>
  </w:num>
  <w:num w:numId="27">
    <w:abstractNumId w:val="12"/>
  </w:num>
  <w:num w:numId="28">
    <w:abstractNumId w:val="23"/>
  </w:num>
  <w:num w:numId="29">
    <w:abstractNumId w:val="54"/>
  </w:num>
  <w:num w:numId="30">
    <w:abstractNumId w:val="9"/>
  </w:num>
  <w:num w:numId="31">
    <w:abstractNumId w:val="8"/>
  </w:num>
  <w:num w:numId="32">
    <w:abstractNumId w:val="24"/>
  </w:num>
  <w:num w:numId="33">
    <w:abstractNumId w:val="25"/>
  </w:num>
  <w:num w:numId="34">
    <w:abstractNumId w:val="32"/>
  </w:num>
  <w:num w:numId="35">
    <w:abstractNumId w:val="4"/>
  </w:num>
  <w:num w:numId="36">
    <w:abstractNumId w:val="30"/>
  </w:num>
  <w:num w:numId="37">
    <w:abstractNumId w:val="37"/>
  </w:num>
  <w:num w:numId="38">
    <w:abstractNumId w:val="49"/>
  </w:num>
  <w:num w:numId="39">
    <w:abstractNumId w:val="41"/>
  </w:num>
  <w:num w:numId="40">
    <w:abstractNumId w:val="33"/>
  </w:num>
  <w:num w:numId="41">
    <w:abstractNumId w:val="22"/>
  </w:num>
  <w:num w:numId="42">
    <w:abstractNumId w:val="14"/>
  </w:num>
  <w:num w:numId="43">
    <w:abstractNumId w:val="3"/>
  </w:num>
  <w:num w:numId="44">
    <w:abstractNumId w:val="40"/>
  </w:num>
  <w:num w:numId="45">
    <w:abstractNumId w:val="52"/>
  </w:num>
  <w:num w:numId="46">
    <w:abstractNumId w:val="46"/>
  </w:num>
  <w:num w:numId="47">
    <w:abstractNumId w:val="47"/>
  </w:num>
  <w:num w:numId="48">
    <w:abstractNumId w:val="45"/>
  </w:num>
  <w:num w:numId="49">
    <w:abstractNumId w:val="39"/>
  </w:num>
  <w:num w:numId="50">
    <w:abstractNumId w:val="56"/>
  </w:num>
  <w:num w:numId="51">
    <w:abstractNumId w:val="7"/>
  </w:num>
  <w:num w:numId="52">
    <w:abstractNumId w:val="0"/>
  </w:num>
  <w:num w:numId="53">
    <w:abstractNumId w:val="11"/>
  </w:num>
  <w:num w:numId="54">
    <w:abstractNumId w:val="26"/>
  </w:num>
  <w:num w:numId="55">
    <w:abstractNumId w:val="51"/>
  </w:num>
  <w:num w:numId="56">
    <w:abstractNumId w:val="34"/>
  </w:num>
  <w:num w:numId="57">
    <w:abstractNumId w:val="53"/>
  </w:num>
  <w:num w:numId="58">
    <w:abstractNumId w:val="48"/>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ffi">
    <w15:presenceInfo w15:providerId="None" w15:userId="Luffi"/>
  </w15:person>
  <w15:person w15:author="Anny Mercado">
    <w15:presenceInfo w15:providerId="Windows Live" w15:userId="6f82f9a113ecfb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ocumentProtection w:edit="trackedChanges" w:enforcement="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D75"/>
    <w:rsid w:val="00005D75"/>
    <w:rsid w:val="00011EE2"/>
    <w:rsid w:val="0001422F"/>
    <w:rsid w:val="000142DF"/>
    <w:rsid w:val="00014FB5"/>
    <w:rsid w:val="00016132"/>
    <w:rsid w:val="000163CE"/>
    <w:rsid w:val="0001744B"/>
    <w:rsid w:val="00017D5E"/>
    <w:rsid w:val="00021D2F"/>
    <w:rsid w:val="00023AFB"/>
    <w:rsid w:val="00026B3F"/>
    <w:rsid w:val="0002707B"/>
    <w:rsid w:val="0003012F"/>
    <w:rsid w:val="0003222B"/>
    <w:rsid w:val="00032561"/>
    <w:rsid w:val="00032A06"/>
    <w:rsid w:val="00044656"/>
    <w:rsid w:val="00045048"/>
    <w:rsid w:val="0005123A"/>
    <w:rsid w:val="000515D4"/>
    <w:rsid w:val="000521F0"/>
    <w:rsid w:val="00055FAA"/>
    <w:rsid w:val="00060A18"/>
    <w:rsid w:val="0006633A"/>
    <w:rsid w:val="00067EF1"/>
    <w:rsid w:val="00073AC2"/>
    <w:rsid w:val="000801A0"/>
    <w:rsid w:val="00082B64"/>
    <w:rsid w:val="000855F5"/>
    <w:rsid w:val="000908AA"/>
    <w:rsid w:val="00093B7E"/>
    <w:rsid w:val="000941FB"/>
    <w:rsid w:val="00096AFE"/>
    <w:rsid w:val="000A01EA"/>
    <w:rsid w:val="000A0D7A"/>
    <w:rsid w:val="000A0D82"/>
    <w:rsid w:val="000A2951"/>
    <w:rsid w:val="000A38CB"/>
    <w:rsid w:val="000A4D3E"/>
    <w:rsid w:val="000A6714"/>
    <w:rsid w:val="000B198C"/>
    <w:rsid w:val="000B1A6D"/>
    <w:rsid w:val="000B1E70"/>
    <w:rsid w:val="000B6C77"/>
    <w:rsid w:val="000C555D"/>
    <w:rsid w:val="000C5B0D"/>
    <w:rsid w:val="000D20FF"/>
    <w:rsid w:val="000D3378"/>
    <w:rsid w:val="000D3813"/>
    <w:rsid w:val="000D4874"/>
    <w:rsid w:val="000D6EFC"/>
    <w:rsid w:val="000E0C7E"/>
    <w:rsid w:val="000E2A54"/>
    <w:rsid w:val="000F33E3"/>
    <w:rsid w:val="000F4570"/>
    <w:rsid w:val="000F6B76"/>
    <w:rsid w:val="001074BC"/>
    <w:rsid w:val="00113A0A"/>
    <w:rsid w:val="0011448B"/>
    <w:rsid w:val="00114B79"/>
    <w:rsid w:val="0011529D"/>
    <w:rsid w:val="001172B0"/>
    <w:rsid w:val="00117EC2"/>
    <w:rsid w:val="001211B8"/>
    <w:rsid w:val="00121C6A"/>
    <w:rsid w:val="00123CBA"/>
    <w:rsid w:val="00124DC6"/>
    <w:rsid w:val="00126E71"/>
    <w:rsid w:val="001321E6"/>
    <w:rsid w:val="00132FC3"/>
    <w:rsid w:val="001349D5"/>
    <w:rsid w:val="00134D32"/>
    <w:rsid w:val="00141791"/>
    <w:rsid w:val="00142892"/>
    <w:rsid w:val="00143010"/>
    <w:rsid w:val="00154D0A"/>
    <w:rsid w:val="00154D64"/>
    <w:rsid w:val="00161229"/>
    <w:rsid w:val="0016223A"/>
    <w:rsid w:val="001641E5"/>
    <w:rsid w:val="0016676F"/>
    <w:rsid w:val="00167DB9"/>
    <w:rsid w:val="00170C3C"/>
    <w:rsid w:val="00177CB6"/>
    <w:rsid w:val="00183C09"/>
    <w:rsid w:val="001851A4"/>
    <w:rsid w:val="0018630B"/>
    <w:rsid w:val="00191996"/>
    <w:rsid w:val="00197F21"/>
    <w:rsid w:val="001A4568"/>
    <w:rsid w:val="001C01E9"/>
    <w:rsid w:val="001D181C"/>
    <w:rsid w:val="001D1EA1"/>
    <w:rsid w:val="001D3345"/>
    <w:rsid w:val="001D3F0C"/>
    <w:rsid w:val="001E0586"/>
    <w:rsid w:val="001E272A"/>
    <w:rsid w:val="001E29A3"/>
    <w:rsid w:val="001E2A77"/>
    <w:rsid w:val="001E5859"/>
    <w:rsid w:val="001E76B4"/>
    <w:rsid w:val="001F3C1C"/>
    <w:rsid w:val="0020398F"/>
    <w:rsid w:val="0020461D"/>
    <w:rsid w:val="00205B37"/>
    <w:rsid w:val="00205EE2"/>
    <w:rsid w:val="00206E93"/>
    <w:rsid w:val="00211731"/>
    <w:rsid w:val="002122AF"/>
    <w:rsid w:val="0021306E"/>
    <w:rsid w:val="00213DF1"/>
    <w:rsid w:val="00215E1A"/>
    <w:rsid w:val="002176BC"/>
    <w:rsid w:val="0022232F"/>
    <w:rsid w:val="0022556A"/>
    <w:rsid w:val="002278FA"/>
    <w:rsid w:val="00233682"/>
    <w:rsid w:val="00235362"/>
    <w:rsid w:val="002363E4"/>
    <w:rsid w:val="0024028E"/>
    <w:rsid w:val="00242D3C"/>
    <w:rsid w:val="0024508A"/>
    <w:rsid w:val="00245489"/>
    <w:rsid w:val="002460C6"/>
    <w:rsid w:val="002540D1"/>
    <w:rsid w:val="0025451F"/>
    <w:rsid w:val="00260B04"/>
    <w:rsid w:val="00261B5F"/>
    <w:rsid w:val="00266987"/>
    <w:rsid w:val="002672EE"/>
    <w:rsid w:val="0027335A"/>
    <w:rsid w:val="002748C0"/>
    <w:rsid w:val="00282864"/>
    <w:rsid w:val="00287CC4"/>
    <w:rsid w:val="0029308D"/>
    <w:rsid w:val="00293BEA"/>
    <w:rsid w:val="0029540A"/>
    <w:rsid w:val="00297092"/>
    <w:rsid w:val="002972BC"/>
    <w:rsid w:val="002A2A7D"/>
    <w:rsid w:val="002A7B44"/>
    <w:rsid w:val="002B1782"/>
    <w:rsid w:val="002B2F9D"/>
    <w:rsid w:val="002B38D5"/>
    <w:rsid w:val="002B7780"/>
    <w:rsid w:val="002C1EE9"/>
    <w:rsid w:val="002C492A"/>
    <w:rsid w:val="002D04A2"/>
    <w:rsid w:val="002D0E8E"/>
    <w:rsid w:val="002D17D9"/>
    <w:rsid w:val="002D4757"/>
    <w:rsid w:val="002D4EEC"/>
    <w:rsid w:val="002D51E9"/>
    <w:rsid w:val="002D6CC7"/>
    <w:rsid w:val="002E3842"/>
    <w:rsid w:val="002E53C9"/>
    <w:rsid w:val="002E5532"/>
    <w:rsid w:val="002E7AAF"/>
    <w:rsid w:val="002F1A97"/>
    <w:rsid w:val="002F2DB2"/>
    <w:rsid w:val="002F693E"/>
    <w:rsid w:val="002F6A31"/>
    <w:rsid w:val="002F737A"/>
    <w:rsid w:val="00304D1A"/>
    <w:rsid w:val="003064EA"/>
    <w:rsid w:val="00306FB4"/>
    <w:rsid w:val="00312306"/>
    <w:rsid w:val="00312B3D"/>
    <w:rsid w:val="00313A58"/>
    <w:rsid w:val="00326F6A"/>
    <w:rsid w:val="00327342"/>
    <w:rsid w:val="00331F6C"/>
    <w:rsid w:val="00332265"/>
    <w:rsid w:val="003334D5"/>
    <w:rsid w:val="003351DF"/>
    <w:rsid w:val="00335491"/>
    <w:rsid w:val="00340ABC"/>
    <w:rsid w:val="00342A44"/>
    <w:rsid w:val="0034312E"/>
    <w:rsid w:val="00343ED0"/>
    <w:rsid w:val="00351604"/>
    <w:rsid w:val="00352919"/>
    <w:rsid w:val="003539B5"/>
    <w:rsid w:val="00355BBF"/>
    <w:rsid w:val="00356825"/>
    <w:rsid w:val="003575A2"/>
    <w:rsid w:val="00365D09"/>
    <w:rsid w:val="00366BC8"/>
    <w:rsid w:val="00370DE9"/>
    <w:rsid w:val="00371458"/>
    <w:rsid w:val="00372B74"/>
    <w:rsid w:val="00373604"/>
    <w:rsid w:val="00373638"/>
    <w:rsid w:val="00374283"/>
    <w:rsid w:val="003755EC"/>
    <w:rsid w:val="00375E8F"/>
    <w:rsid w:val="00392FD2"/>
    <w:rsid w:val="00393A04"/>
    <w:rsid w:val="00394218"/>
    <w:rsid w:val="00397690"/>
    <w:rsid w:val="003A0296"/>
    <w:rsid w:val="003A03B7"/>
    <w:rsid w:val="003A3251"/>
    <w:rsid w:val="003A59C4"/>
    <w:rsid w:val="003A7899"/>
    <w:rsid w:val="003A7F0A"/>
    <w:rsid w:val="003B4432"/>
    <w:rsid w:val="003C342C"/>
    <w:rsid w:val="003C4D5A"/>
    <w:rsid w:val="003D0A62"/>
    <w:rsid w:val="003D190B"/>
    <w:rsid w:val="003D3361"/>
    <w:rsid w:val="003D4440"/>
    <w:rsid w:val="003D6A09"/>
    <w:rsid w:val="003E0F6A"/>
    <w:rsid w:val="003E50E4"/>
    <w:rsid w:val="003F0A20"/>
    <w:rsid w:val="003F2B52"/>
    <w:rsid w:val="003F52E4"/>
    <w:rsid w:val="003F6077"/>
    <w:rsid w:val="004002BD"/>
    <w:rsid w:val="00400C3F"/>
    <w:rsid w:val="004015CF"/>
    <w:rsid w:val="00402FD7"/>
    <w:rsid w:val="004049AD"/>
    <w:rsid w:val="004058D0"/>
    <w:rsid w:val="00410630"/>
    <w:rsid w:val="00414860"/>
    <w:rsid w:val="00414FF2"/>
    <w:rsid w:val="004152F0"/>
    <w:rsid w:val="0042018A"/>
    <w:rsid w:val="00425522"/>
    <w:rsid w:val="00425C33"/>
    <w:rsid w:val="004273D0"/>
    <w:rsid w:val="00427C82"/>
    <w:rsid w:val="004317C1"/>
    <w:rsid w:val="0043314D"/>
    <w:rsid w:val="004411C9"/>
    <w:rsid w:val="00441EB0"/>
    <w:rsid w:val="004429AE"/>
    <w:rsid w:val="004508FE"/>
    <w:rsid w:val="004536B9"/>
    <w:rsid w:val="004563AD"/>
    <w:rsid w:val="00457908"/>
    <w:rsid w:val="004638A1"/>
    <w:rsid w:val="00464CC0"/>
    <w:rsid w:val="00464DC6"/>
    <w:rsid w:val="004661C8"/>
    <w:rsid w:val="00470DC9"/>
    <w:rsid w:val="00470F64"/>
    <w:rsid w:val="00471279"/>
    <w:rsid w:val="0047369B"/>
    <w:rsid w:val="00474F2B"/>
    <w:rsid w:val="00475DCF"/>
    <w:rsid w:val="00477029"/>
    <w:rsid w:val="00477A90"/>
    <w:rsid w:val="00481D37"/>
    <w:rsid w:val="004846F6"/>
    <w:rsid w:val="0048548E"/>
    <w:rsid w:val="0048594B"/>
    <w:rsid w:val="0049468A"/>
    <w:rsid w:val="004A151A"/>
    <w:rsid w:val="004A17D0"/>
    <w:rsid w:val="004A3D37"/>
    <w:rsid w:val="004A473B"/>
    <w:rsid w:val="004A7803"/>
    <w:rsid w:val="004B766D"/>
    <w:rsid w:val="004B7E08"/>
    <w:rsid w:val="004C05E2"/>
    <w:rsid w:val="004C1E25"/>
    <w:rsid w:val="004C42D4"/>
    <w:rsid w:val="004D1FB3"/>
    <w:rsid w:val="004D325C"/>
    <w:rsid w:val="004D4042"/>
    <w:rsid w:val="004D7007"/>
    <w:rsid w:val="004D7672"/>
    <w:rsid w:val="004E107C"/>
    <w:rsid w:val="004E2BE2"/>
    <w:rsid w:val="004E34E6"/>
    <w:rsid w:val="004E476C"/>
    <w:rsid w:val="004E4D84"/>
    <w:rsid w:val="004E7386"/>
    <w:rsid w:val="004F16E6"/>
    <w:rsid w:val="004F2590"/>
    <w:rsid w:val="004F5DC4"/>
    <w:rsid w:val="004F7117"/>
    <w:rsid w:val="00500EAD"/>
    <w:rsid w:val="00503430"/>
    <w:rsid w:val="005074E4"/>
    <w:rsid w:val="0051175C"/>
    <w:rsid w:val="00513F2A"/>
    <w:rsid w:val="0052123E"/>
    <w:rsid w:val="005231DA"/>
    <w:rsid w:val="00525BF8"/>
    <w:rsid w:val="005269D2"/>
    <w:rsid w:val="00531B61"/>
    <w:rsid w:val="005367E0"/>
    <w:rsid w:val="00537288"/>
    <w:rsid w:val="005379BC"/>
    <w:rsid w:val="00541BBA"/>
    <w:rsid w:val="00541FFE"/>
    <w:rsid w:val="005423F7"/>
    <w:rsid w:val="0054562E"/>
    <w:rsid w:val="00545928"/>
    <w:rsid w:val="00553070"/>
    <w:rsid w:val="0055345B"/>
    <w:rsid w:val="00562DB2"/>
    <w:rsid w:val="00563530"/>
    <w:rsid w:val="00563D8A"/>
    <w:rsid w:val="0056582D"/>
    <w:rsid w:val="00566B70"/>
    <w:rsid w:val="005673FF"/>
    <w:rsid w:val="00571412"/>
    <w:rsid w:val="00571591"/>
    <w:rsid w:val="0057352B"/>
    <w:rsid w:val="00577179"/>
    <w:rsid w:val="00580743"/>
    <w:rsid w:val="0058631F"/>
    <w:rsid w:val="00586ADD"/>
    <w:rsid w:val="00587D32"/>
    <w:rsid w:val="005914A1"/>
    <w:rsid w:val="00592DF8"/>
    <w:rsid w:val="005932A6"/>
    <w:rsid w:val="00594A10"/>
    <w:rsid w:val="00597461"/>
    <w:rsid w:val="005A0BF0"/>
    <w:rsid w:val="005A2984"/>
    <w:rsid w:val="005A4B24"/>
    <w:rsid w:val="005B205E"/>
    <w:rsid w:val="005B4FB5"/>
    <w:rsid w:val="005B5419"/>
    <w:rsid w:val="005B7374"/>
    <w:rsid w:val="005C111D"/>
    <w:rsid w:val="005C1AB0"/>
    <w:rsid w:val="005C21D2"/>
    <w:rsid w:val="005C66A5"/>
    <w:rsid w:val="005C7BB0"/>
    <w:rsid w:val="005D1D2B"/>
    <w:rsid w:val="005D22A0"/>
    <w:rsid w:val="005D28A2"/>
    <w:rsid w:val="005D2C3C"/>
    <w:rsid w:val="005D5064"/>
    <w:rsid w:val="005E20CC"/>
    <w:rsid w:val="005F3687"/>
    <w:rsid w:val="005F5012"/>
    <w:rsid w:val="00600B88"/>
    <w:rsid w:val="00601603"/>
    <w:rsid w:val="00602A53"/>
    <w:rsid w:val="00606879"/>
    <w:rsid w:val="00607F2E"/>
    <w:rsid w:val="00610E00"/>
    <w:rsid w:val="00614C69"/>
    <w:rsid w:val="00615706"/>
    <w:rsid w:val="00616A8B"/>
    <w:rsid w:val="006173F4"/>
    <w:rsid w:val="00620278"/>
    <w:rsid w:val="00620328"/>
    <w:rsid w:val="00621E71"/>
    <w:rsid w:val="00622506"/>
    <w:rsid w:val="00624177"/>
    <w:rsid w:val="00625EBD"/>
    <w:rsid w:val="00632A7D"/>
    <w:rsid w:val="00635F03"/>
    <w:rsid w:val="0063688B"/>
    <w:rsid w:val="00636EDD"/>
    <w:rsid w:val="00642426"/>
    <w:rsid w:val="006436EB"/>
    <w:rsid w:val="00645C38"/>
    <w:rsid w:val="0064652D"/>
    <w:rsid w:val="00650368"/>
    <w:rsid w:val="00650921"/>
    <w:rsid w:val="00651935"/>
    <w:rsid w:val="00653055"/>
    <w:rsid w:val="00656E15"/>
    <w:rsid w:val="006635B0"/>
    <w:rsid w:val="006644AA"/>
    <w:rsid w:val="0066488C"/>
    <w:rsid w:val="00665908"/>
    <w:rsid w:val="006660BC"/>
    <w:rsid w:val="0067161C"/>
    <w:rsid w:val="00671AC5"/>
    <w:rsid w:val="006724BD"/>
    <w:rsid w:val="00672CA4"/>
    <w:rsid w:val="00673C07"/>
    <w:rsid w:val="00677D5A"/>
    <w:rsid w:val="00680D6B"/>
    <w:rsid w:val="00680E70"/>
    <w:rsid w:val="0068378F"/>
    <w:rsid w:val="0068540D"/>
    <w:rsid w:val="00685F83"/>
    <w:rsid w:val="00686AC9"/>
    <w:rsid w:val="006902F1"/>
    <w:rsid w:val="006911A5"/>
    <w:rsid w:val="00691444"/>
    <w:rsid w:val="006928DB"/>
    <w:rsid w:val="006958F8"/>
    <w:rsid w:val="00697DF5"/>
    <w:rsid w:val="006A3AF5"/>
    <w:rsid w:val="006A7F8C"/>
    <w:rsid w:val="006B0AA2"/>
    <w:rsid w:val="006B2AF2"/>
    <w:rsid w:val="006B3B85"/>
    <w:rsid w:val="006B63ED"/>
    <w:rsid w:val="006C3B0F"/>
    <w:rsid w:val="006C45C8"/>
    <w:rsid w:val="006D1636"/>
    <w:rsid w:val="006D1F7B"/>
    <w:rsid w:val="006D3DA7"/>
    <w:rsid w:val="006D4BFF"/>
    <w:rsid w:val="006E3FBF"/>
    <w:rsid w:val="006E5C5A"/>
    <w:rsid w:val="006E73A5"/>
    <w:rsid w:val="006F1299"/>
    <w:rsid w:val="006F33D0"/>
    <w:rsid w:val="006F412F"/>
    <w:rsid w:val="006F6D32"/>
    <w:rsid w:val="006F7649"/>
    <w:rsid w:val="00703E2C"/>
    <w:rsid w:val="00706A7D"/>
    <w:rsid w:val="007138D2"/>
    <w:rsid w:val="00723BA0"/>
    <w:rsid w:val="00734D86"/>
    <w:rsid w:val="00734E27"/>
    <w:rsid w:val="00736DB8"/>
    <w:rsid w:val="00741957"/>
    <w:rsid w:val="007426C4"/>
    <w:rsid w:val="00746109"/>
    <w:rsid w:val="00746F97"/>
    <w:rsid w:val="00750834"/>
    <w:rsid w:val="0075174F"/>
    <w:rsid w:val="007525F3"/>
    <w:rsid w:val="00756275"/>
    <w:rsid w:val="00757405"/>
    <w:rsid w:val="00766C9D"/>
    <w:rsid w:val="00766EA3"/>
    <w:rsid w:val="00767DEE"/>
    <w:rsid w:val="007705D4"/>
    <w:rsid w:val="00770DA8"/>
    <w:rsid w:val="00771872"/>
    <w:rsid w:val="00772087"/>
    <w:rsid w:val="0077317A"/>
    <w:rsid w:val="007811B1"/>
    <w:rsid w:val="00782B1C"/>
    <w:rsid w:val="00784307"/>
    <w:rsid w:val="00785EA5"/>
    <w:rsid w:val="00793F2D"/>
    <w:rsid w:val="00795522"/>
    <w:rsid w:val="007B1A5B"/>
    <w:rsid w:val="007B26FE"/>
    <w:rsid w:val="007B280B"/>
    <w:rsid w:val="007B28A1"/>
    <w:rsid w:val="007B4897"/>
    <w:rsid w:val="007C4020"/>
    <w:rsid w:val="007D0403"/>
    <w:rsid w:val="007D15C2"/>
    <w:rsid w:val="007D64D1"/>
    <w:rsid w:val="007E31D8"/>
    <w:rsid w:val="007E422C"/>
    <w:rsid w:val="007E7580"/>
    <w:rsid w:val="007E78F0"/>
    <w:rsid w:val="007F2AE4"/>
    <w:rsid w:val="007F2BB8"/>
    <w:rsid w:val="007F481A"/>
    <w:rsid w:val="007F5D54"/>
    <w:rsid w:val="007F5EE6"/>
    <w:rsid w:val="0080049E"/>
    <w:rsid w:val="0080204F"/>
    <w:rsid w:val="0080243D"/>
    <w:rsid w:val="00802A5B"/>
    <w:rsid w:val="00802D64"/>
    <w:rsid w:val="00804F82"/>
    <w:rsid w:val="00807597"/>
    <w:rsid w:val="00810C53"/>
    <w:rsid w:val="00810D67"/>
    <w:rsid w:val="008110A7"/>
    <w:rsid w:val="00814078"/>
    <w:rsid w:val="00814738"/>
    <w:rsid w:val="0081774B"/>
    <w:rsid w:val="00822358"/>
    <w:rsid w:val="00824C0D"/>
    <w:rsid w:val="00830677"/>
    <w:rsid w:val="00832538"/>
    <w:rsid w:val="00833250"/>
    <w:rsid w:val="00834624"/>
    <w:rsid w:val="0083675B"/>
    <w:rsid w:val="00841ABF"/>
    <w:rsid w:val="00844711"/>
    <w:rsid w:val="00852417"/>
    <w:rsid w:val="00852A5B"/>
    <w:rsid w:val="0085433F"/>
    <w:rsid w:val="00856BAC"/>
    <w:rsid w:val="00862014"/>
    <w:rsid w:val="00865274"/>
    <w:rsid w:val="00866864"/>
    <w:rsid w:val="00867936"/>
    <w:rsid w:val="0087089F"/>
    <w:rsid w:val="00876AED"/>
    <w:rsid w:val="008822B7"/>
    <w:rsid w:val="00883D79"/>
    <w:rsid w:val="008908A8"/>
    <w:rsid w:val="0089206F"/>
    <w:rsid w:val="008925E2"/>
    <w:rsid w:val="0089389E"/>
    <w:rsid w:val="00894170"/>
    <w:rsid w:val="00895131"/>
    <w:rsid w:val="008A023B"/>
    <w:rsid w:val="008A0BF7"/>
    <w:rsid w:val="008A2C00"/>
    <w:rsid w:val="008A352B"/>
    <w:rsid w:val="008A36FC"/>
    <w:rsid w:val="008A51F6"/>
    <w:rsid w:val="008A74AE"/>
    <w:rsid w:val="008A7982"/>
    <w:rsid w:val="008B2860"/>
    <w:rsid w:val="008B48B5"/>
    <w:rsid w:val="008B49FE"/>
    <w:rsid w:val="008B62AB"/>
    <w:rsid w:val="008C2779"/>
    <w:rsid w:val="008C3D75"/>
    <w:rsid w:val="008C4975"/>
    <w:rsid w:val="008C5F01"/>
    <w:rsid w:val="008C6EED"/>
    <w:rsid w:val="008D134B"/>
    <w:rsid w:val="008D459E"/>
    <w:rsid w:val="008D4ED4"/>
    <w:rsid w:val="008D64CB"/>
    <w:rsid w:val="008E0D8D"/>
    <w:rsid w:val="008F3150"/>
    <w:rsid w:val="008F37CA"/>
    <w:rsid w:val="008F692A"/>
    <w:rsid w:val="009003EE"/>
    <w:rsid w:val="00900BEE"/>
    <w:rsid w:val="00901C20"/>
    <w:rsid w:val="00902D53"/>
    <w:rsid w:val="00907185"/>
    <w:rsid w:val="0091069F"/>
    <w:rsid w:val="00913995"/>
    <w:rsid w:val="0091424F"/>
    <w:rsid w:val="009152C3"/>
    <w:rsid w:val="00920728"/>
    <w:rsid w:val="0092104B"/>
    <w:rsid w:val="00921E6C"/>
    <w:rsid w:val="00923164"/>
    <w:rsid w:val="00924615"/>
    <w:rsid w:val="00925777"/>
    <w:rsid w:val="00934F3A"/>
    <w:rsid w:val="00936694"/>
    <w:rsid w:val="009366C2"/>
    <w:rsid w:val="00941D12"/>
    <w:rsid w:val="00945072"/>
    <w:rsid w:val="00950A5D"/>
    <w:rsid w:val="00950D71"/>
    <w:rsid w:val="00955AD4"/>
    <w:rsid w:val="00957E54"/>
    <w:rsid w:val="00967D83"/>
    <w:rsid w:val="00974719"/>
    <w:rsid w:val="0097683B"/>
    <w:rsid w:val="00990663"/>
    <w:rsid w:val="00993E70"/>
    <w:rsid w:val="009959E3"/>
    <w:rsid w:val="0099765F"/>
    <w:rsid w:val="009A4AF7"/>
    <w:rsid w:val="009A73F1"/>
    <w:rsid w:val="009B1333"/>
    <w:rsid w:val="009B4027"/>
    <w:rsid w:val="009B4B6A"/>
    <w:rsid w:val="009C442B"/>
    <w:rsid w:val="009C5296"/>
    <w:rsid w:val="009C756C"/>
    <w:rsid w:val="009D30D2"/>
    <w:rsid w:val="009D7B59"/>
    <w:rsid w:val="009E064B"/>
    <w:rsid w:val="009E0E83"/>
    <w:rsid w:val="009F0C80"/>
    <w:rsid w:val="009F0E27"/>
    <w:rsid w:val="009F2EEB"/>
    <w:rsid w:val="009F2F2A"/>
    <w:rsid w:val="009F3274"/>
    <w:rsid w:val="009F5FEF"/>
    <w:rsid w:val="009F6579"/>
    <w:rsid w:val="00A01A25"/>
    <w:rsid w:val="00A02E01"/>
    <w:rsid w:val="00A03142"/>
    <w:rsid w:val="00A04393"/>
    <w:rsid w:val="00A07EEA"/>
    <w:rsid w:val="00A1435F"/>
    <w:rsid w:val="00A22517"/>
    <w:rsid w:val="00A324EC"/>
    <w:rsid w:val="00A3455E"/>
    <w:rsid w:val="00A347E2"/>
    <w:rsid w:val="00A35AAB"/>
    <w:rsid w:val="00A36E15"/>
    <w:rsid w:val="00A378A1"/>
    <w:rsid w:val="00A42EA2"/>
    <w:rsid w:val="00A56F9F"/>
    <w:rsid w:val="00A63764"/>
    <w:rsid w:val="00A643E3"/>
    <w:rsid w:val="00A7128C"/>
    <w:rsid w:val="00A71B61"/>
    <w:rsid w:val="00A73B2B"/>
    <w:rsid w:val="00A73D5C"/>
    <w:rsid w:val="00A76885"/>
    <w:rsid w:val="00A77448"/>
    <w:rsid w:val="00A81DDC"/>
    <w:rsid w:val="00A83668"/>
    <w:rsid w:val="00A84EEE"/>
    <w:rsid w:val="00A84FC5"/>
    <w:rsid w:val="00A865B7"/>
    <w:rsid w:val="00A86CB6"/>
    <w:rsid w:val="00A92609"/>
    <w:rsid w:val="00A936CD"/>
    <w:rsid w:val="00A95F3E"/>
    <w:rsid w:val="00AA02CB"/>
    <w:rsid w:val="00AA24BC"/>
    <w:rsid w:val="00AA2C12"/>
    <w:rsid w:val="00AA747F"/>
    <w:rsid w:val="00AB1FCE"/>
    <w:rsid w:val="00AB77B6"/>
    <w:rsid w:val="00AC5E22"/>
    <w:rsid w:val="00AC686F"/>
    <w:rsid w:val="00AD0C1C"/>
    <w:rsid w:val="00AD103E"/>
    <w:rsid w:val="00AD3309"/>
    <w:rsid w:val="00AD58D1"/>
    <w:rsid w:val="00AE33B5"/>
    <w:rsid w:val="00AE3C15"/>
    <w:rsid w:val="00AE69AC"/>
    <w:rsid w:val="00AE766B"/>
    <w:rsid w:val="00AF121C"/>
    <w:rsid w:val="00AF36F1"/>
    <w:rsid w:val="00AF607C"/>
    <w:rsid w:val="00AF6F1E"/>
    <w:rsid w:val="00B062AA"/>
    <w:rsid w:val="00B07721"/>
    <w:rsid w:val="00B0777E"/>
    <w:rsid w:val="00B13594"/>
    <w:rsid w:val="00B163FF"/>
    <w:rsid w:val="00B20DC4"/>
    <w:rsid w:val="00B21790"/>
    <w:rsid w:val="00B23429"/>
    <w:rsid w:val="00B27889"/>
    <w:rsid w:val="00B27AC1"/>
    <w:rsid w:val="00B30ACB"/>
    <w:rsid w:val="00B311B2"/>
    <w:rsid w:val="00B34391"/>
    <w:rsid w:val="00B36B13"/>
    <w:rsid w:val="00B441DB"/>
    <w:rsid w:val="00B460A2"/>
    <w:rsid w:val="00B46D6C"/>
    <w:rsid w:val="00B474F8"/>
    <w:rsid w:val="00B50540"/>
    <w:rsid w:val="00B55291"/>
    <w:rsid w:val="00B563E8"/>
    <w:rsid w:val="00B603B5"/>
    <w:rsid w:val="00B6392C"/>
    <w:rsid w:val="00B727E4"/>
    <w:rsid w:val="00B777C9"/>
    <w:rsid w:val="00B8073F"/>
    <w:rsid w:val="00B83099"/>
    <w:rsid w:val="00B92108"/>
    <w:rsid w:val="00B95D4B"/>
    <w:rsid w:val="00BA45D0"/>
    <w:rsid w:val="00BA6236"/>
    <w:rsid w:val="00BB0DD1"/>
    <w:rsid w:val="00BB2684"/>
    <w:rsid w:val="00BB2B44"/>
    <w:rsid w:val="00BC2160"/>
    <w:rsid w:val="00BC24F0"/>
    <w:rsid w:val="00BC47C0"/>
    <w:rsid w:val="00BC6533"/>
    <w:rsid w:val="00BC6C2D"/>
    <w:rsid w:val="00BD34CD"/>
    <w:rsid w:val="00BE3A63"/>
    <w:rsid w:val="00BE5B82"/>
    <w:rsid w:val="00BE6093"/>
    <w:rsid w:val="00BF6546"/>
    <w:rsid w:val="00BF70AC"/>
    <w:rsid w:val="00BF781D"/>
    <w:rsid w:val="00C03440"/>
    <w:rsid w:val="00C04311"/>
    <w:rsid w:val="00C04AB0"/>
    <w:rsid w:val="00C14C87"/>
    <w:rsid w:val="00C1547E"/>
    <w:rsid w:val="00C200FE"/>
    <w:rsid w:val="00C20D3C"/>
    <w:rsid w:val="00C23BC4"/>
    <w:rsid w:val="00C258CB"/>
    <w:rsid w:val="00C32AC1"/>
    <w:rsid w:val="00C34F51"/>
    <w:rsid w:val="00C36053"/>
    <w:rsid w:val="00C43AC0"/>
    <w:rsid w:val="00C43ECE"/>
    <w:rsid w:val="00C45AB1"/>
    <w:rsid w:val="00C4777A"/>
    <w:rsid w:val="00C509C4"/>
    <w:rsid w:val="00C52290"/>
    <w:rsid w:val="00C52AD9"/>
    <w:rsid w:val="00C71674"/>
    <w:rsid w:val="00C73231"/>
    <w:rsid w:val="00C73586"/>
    <w:rsid w:val="00C76904"/>
    <w:rsid w:val="00C8443D"/>
    <w:rsid w:val="00C84BB0"/>
    <w:rsid w:val="00C8568F"/>
    <w:rsid w:val="00C90AD5"/>
    <w:rsid w:val="00C90D3B"/>
    <w:rsid w:val="00C91E45"/>
    <w:rsid w:val="00C92A4E"/>
    <w:rsid w:val="00C9386F"/>
    <w:rsid w:val="00C93CB7"/>
    <w:rsid w:val="00C94F7A"/>
    <w:rsid w:val="00CA074A"/>
    <w:rsid w:val="00CA6B6D"/>
    <w:rsid w:val="00CA7D32"/>
    <w:rsid w:val="00CA7DCB"/>
    <w:rsid w:val="00CC0C82"/>
    <w:rsid w:val="00CC1F38"/>
    <w:rsid w:val="00CC277E"/>
    <w:rsid w:val="00CC64FB"/>
    <w:rsid w:val="00CD13D1"/>
    <w:rsid w:val="00CD23A1"/>
    <w:rsid w:val="00CD34A3"/>
    <w:rsid w:val="00CD52CB"/>
    <w:rsid w:val="00CE04F1"/>
    <w:rsid w:val="00CE1ED3"/>
    <w:rsid w:val="00CE3495"/>
    <w:rsid w:val="00CE4D01"/>
    <w:rsid w:val="00CE5713"/>
    <w:rsid w:val="00CF660B"/>
    <w:rsid w:val="00CF7960"/>
    <w:rsid w:val="00D01CA6"/>
    <w:rsid w:val="00D03905"/>
    <w:rsid w:val="00D06A2D"/>
    <w:rsid w:val="00D11089"/>
    <w:rsid w:val="00D13700"/>
    <w:rsid w:val="00D14144"/>
    <w:rsid w:val="00D16578"/>
    <w:rsid w:val="00D16B5A"/>
    <w:rsid w:val="00D1725E"/>
    <w:rsid w:val="00D207D2"/>
    <w:rsid w:val="00D217C5"/>
    <w:rsid w:val="00D23BC2"/>
    <w:rsid w:val="00D309EC"/>
    <w:rsid w:val="00D316FB"/>
    <w:rsid w:val="00D321F1"/>
    <w:rsid w:val="00D3242F"/>
    <w:rsid w:val="00D34399"/>
    <w:rsid w:val="00D361B4"/>
    <w:rsid w:val="00D36688"/>
    <w:rsid w:val="00D4057E"/>
    <w:rsid w:val="00D406A7"/>
    <w:rsid w:val="00D41CE6"/>
    <w:rsid w:val="00D5166E"/>
    <w:rsid w:val="00D51B0B"/>
    <w:rsid w:val="00D52E47"/>
    <w:rsid w:val="00D53082"/>
    <w:rsid w:val="00D53EA4"/>
    <w:rsid w:val="00D57946"/>
    <w:rsid w:val="00D57D58"/>
    <w:rsid w:val="00D6158F"/>
    <w:rsid w:val="00D62304"/>
    <w:rsid w:val="00D6560A"/>
    <w:rsid w:val="00D72F57"/>
    <w:rsid w:val="00D73287"/>
    <w:rsid w:val="00D75262"/>
    <w:rsid w:val="00D769A4"/>
    <w:rsid w:val="00D80FAD"/>
    <w:rsid w:val="00D83353"/>
    <w:rsid w:val="00D868DE"/>
    <w:rsid w:val="00D923C3"/>
    <w:rsid w:val="00D93F46"/>
    <w:rsid w:val="00D94B88"/>
    <w:rsid w:val="00D9753C"/>
    <w:rsid w:val="00D97934"/>
    <w:rsid w:val="00DA4315"/>
    <w:rsid w:val="00DA5159"/>
    <w:rsid w:val="00DA6465"/>
    <w:rsid w:val="00DA6FF7"/>
    <w:rsid w:val="00DA7CB9"/>
    <w:rsid w:val="00DB03FD"/>
    <w:rsid w:val="00DB2407"/>
    <w:rsid w:val="00DB26DA"/>
    <w:rsid w:val="00DB5797"/>
    <w:rsid w:val="00DB7AA3"/>
    <w:rsid w:val="00DC0E2F"/>
    <w:rsid w:val="00DC1E64"/>
    <w:rsid w:val="00DC24E1"/>
    <w:rsid w:val="00DC3340"/>
    <w:rsid w:val="00DC3557"/>
    <w:rsid w:val="00DC5626"/>
    <w:rsid w:val="00DC654E"/>
    <w:rsid w:val="00DC6CDE"/>
    <w:rsid w:val="00DC76AE"/>
    <w:rsid w:val="00DD03A4"/>
    <w:rsid w:val="00DD194E"/>
    <w:rsid w:val="00DD222F"/>
    <w:rsid w:val="00DD3334"/>
    <w:rsid w:val="00DE098C"/>
    <w:rsid w:val="00DE0CD6"/>
    <w:rsid w:val="00DE144D"/>
    <w:rsid w:val="00DE35CB"/>
    <w:rsid w:val="00DE45D1"/>
    <w:rsid w:val="00DE5D52"/>
    <w:rsid w:val="00DF2D6F"/>
    <w:rsid w:val="00DF2DB1"/>
    <w:rsid w:val="00E00E9C"/>
    <w:rsid w:val="00E01F05"/>
    <w:rsid w:val="00E13A64"/>
    <w:rsid w:val="00E14BE1"/>
    <w:rsid w:val="00E1560A"/>
    <w:rsid w:val="00E1741F"/>
    <w:rsid w:val="00E23D7C"/>
    <w:rsid w:val="00E25B81"/>
    <w:rsid w:val="00E2628E"/>
    <w:rsid w:val="00E3040E"/>
    <w:rsid w:val="00E317C8"/>
    <w:rsid w:val="00E348F0"/>
    <w:rsid w:val="00E36CC7"/>
    <w:rsid w:val="00E4269B"/>
    <w:rsid w:val="00E42935"/>
    <w:rsid w:val="00E50FD2"/>
    <w:rsid w:val="00E52314"/>
    <w:rsid w:val="00E5304D"/>
    <w:rsid w:val="00E54587"/>
    <w:rsid w:val="00E5592B"/>
    <w:rsid w:val="00E60BB2"/>
    <w:rsid w:val="00E61531"/>
    <w:rsid w:val="00E66895"/>
    <w:rsid w:val="00E6695D"/>
    <w:rsid w:val="00E7447D"/>
    <w:rsid w:val="00E74B6F"/>
    <w:rsid w:val="00E74B73"/>
    <w:rsid w:val="00E772BF"/>
    <w:rsid w:val="00E83AAD"/>
    <w:rsid w:val="00E84E15"/>
    <w:rsid w:val="00E87300"/>
    <w:rsid w:val="00EA34BF"/>
    <w:rsid w:val="00EC5837"/>
    <w:rsid w:val="00EC6BC7"/>
    <w:rsid w:val="00ED40FC"/>
    <w:rsid w:val="00EE1A1B"/>
    <w:rsid w:val="00EE7B84"/>
    <w:rsid w:val="00EF006F"/>
    <w:rsid w:val="00EF0328"/>
    <w:rsid w:val="00EF113F"/>
    <w:rsid w:val="00EF3743"/>
    <w:rsid w:val="00EF53D7"/>
    <w:rsid w:val="00EF6823"/>
    <w:rsid w:val="00EF771E"/>
    <w:rsid w:val="00EF79F8"/>
    <w:rsid w:val="00F0130F"/>
    <w:rsid w:val="00F02FD9"/>
    <w:rsid w:val="00F06DD5"/>
    <w:rsid w:val="00F06F88"/>
    <w:rsid w:val="00F07A8D"/>
    <w:rsid w:val="00F11B12"/>
    <w:rsid w:val="00F1285E"/>
    <w:rsid w:val="00F16B65"/>
    <w:rsid w:val="00F223C3"/>
    <w:rsid w:val="00F2376C"/>
    <w:rsid w:val="00F26E9C"/>
    <w:rsid w:val="00F32DCC"/>
    <w:rsid w:val="00F3387F"/>
    <w:rsid w:val="00F34529"/>
    <w:rsid w:val="00F35D30"/>
    <w:rsid w:val="00F4724C"/>
    <w:rsid w:val="00F54C05"/>
    <w:rsid w:val="00F5681C"/>
    <w:rsid w:val="00F641AA"/>
    <w:rsid w:val="00F66CEA"/>
    <w:rsid w:val="00F7674A"/>
    <w:rsid w:val="00F802FA"/>
    <w:rsid w:val="00F82816"/>
    <w:rsid w:val="00F8313A"/>
    <w:rsid w:val="00F8433B"/>
    <w:rsid w:val="00F85141"/>
    <w:rsid w:val="00F92FB4"/>
    <w:rsid w:val="00FA3829"/>
    <w:rsid w:val="00FA4C91"/>
    <w:rsid w:val="00FB1ABF"/>
    <w:rsid w:val="00FC1023"/>
    <w:rsid w:val="00FD0353"/>
    <w:rsid w:val="00FD3CA9"/>
    <w:rsid w:val="00FE1AEB"/>
    <w:rsid w:val="00FE1CEF"/>
    <w:rsid w:val="00FE59D7"/>
    <w:rsid w:val="00FE5BD2"/>
    <w:rsid w:val="00FF3C58"/>
    <w:rsid w:val="00FF431B"/>
    <w:rsid w:val="00FF771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EB462"/>
  <w15:chartTrackingRefBased/>
  <w15:docId w15:val="{53687172-308E-4B30-8F9B-B69336F36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F737A"/>
    <w:pPr>
      <w:keepNext/>
      <w:keepLines/>
      <w:numPr>
        <w:numId w:val="16"/>
      </w:numPr>
      <w:spacing w:before="240" w:after="0"/>
      <w:outlineLvl w:val="0"/>
    </w:pPr>
    <w:rPr>
      <w:rFonts w:asciiTheme="majorHAnsi" w:eastAsiaTheme="majorEastAsia" w:hAnsiTheme="majorHAnsi" w:cstheme="majorBidi"/>
      <w:b/>
      <w:caps/>
      <w:color w:val="0D0D0D" w:themeColor="text1" w:themeTint="F2"/>
      <w:sz w:val="24"/>
      <w:szCs w:val="32"/>
      <w:lang w:eastAsia="es-BO"/>
    </w:rPr>
  </w:style>
  <w:style w:type="paragraph" w:styleId="Ttulo2">
    <w:name w:val="heading 2"/>
    <w:basedOn w:val="Normal"/>
    <w:next w:val="Normal"/>
    <w:link w:val="Ttulo2Car"/>
    <w:uiPriority w:val="9"/>
    <w:unhideWhenUsed/>
    <w:qFormat/>
    <w:rsid w:val="00625EBD"/>
    <w:pPr>
      <w:keepNext/>
      <w:keepLines/>
      <w:numPr>
        <w:ilvl w:val="1"/>
        <w:numId w:val="16"/>
      </w:numPr>
      <w:spacing w:before="40" w:after="0"/>
      <w:outlineLvl w:val="1"/>
    </w:pPr>
    <w:rPr>
      <w:rFonts w:asciiTheme="majorHAnsi" w:eastAsiaTheme="majorEastAsia" w:hAnsiTheme="majorHAnsi" w:cstheme="majorBidi"/>
      <w:b/>
      <w:caps/>
      <w:color w:val="000000" w:themeColor="text1"/>
      <w:sz w:val="24"/>
      <w:szCs w:val="26"/>
    </w:rPr>
  </w:style>
  <w:style w:type="paragraph" w:styleId="Ttulo3">
    <w:name w:val="heading 3"/>
    <w:basedOn w:val="Normal"/>
    <w:next w:val="Normal"/>
    <w:link w:val="Ttulo3Car"/>
    <w:uiPriority w:val="9"/>
    <w:unhideWhenUsed/>
    <w:qFormat/>
    <w:rsid w:val="00625EBD"/>
    <w:pPr>
      <w:keepNext/>
      <w:keepLines/>
      <w:numPr>
        <w:ilvl w:val="2"/>
        <w:numId w:val="16"/>
      </w:numPr>
      <w:spacing w:before="40" w:after="0"/>
      <w:outlineLvl w:val="2"/>
    </w:pPr>
    <w:rPr>
      <w:rFonts w:asciiTheme="majorHAnsi" w:eastAsiaTheme="majorEastAsia" w:hAnsiTheme="majorHAnsi" w:cstheme="majorBidi"/>
      <w:b/>
      <w:caps/>
      <w:color w:val="000000" w:themeColor="text1"/>
      <w:sz w:val="24"/>
      <w:szCs w:val="24"/>
    </w:rPr>
  </w:style>
  <w:style w:type="paragraph" w:styleId="Ttulo4">
    <w:name w:val="heading 4"/>
    <w:basedOn w:val="Normal"/>
    <w:next w:val="Normal"/>
    <w:link w:val="Ttulo4Car"/>
    <w:uiPriority w:val="9"/>
    <w:unhideWhenUsed/>
    <w:qFormat/>
    <w:rsid w:val="00425522"/>
    <w:pPr>
      <w:keepNext/>
      <w:keepLines/>
      <w:numPr>
        <w:ilvl w:val="3"/>
        <w:numId w:val="16"/>
      </w:numPr>
      <w:spacing w:before="40" w:after="0"/>
      <w:outlineLvl w:val="3"/>
    </w:pPr>
    <w:rPr>
      <w:rFonts w:asciiTheme="majorHAnsi" w:eastAsiaTheme="majorEastAsia" w:hAnsiTheme="majorHAnsi" w:cstheme="majorBidi"/>
      <w:b/>
      <w:iCs/>
      <w:sz w:val="24"/>
    </w:rPr>
  </w:style>
  <w:style w:type="paragraph" w:styleId="Ttulo5">
    <w:name w:val="heading 5"/>
    <w:basedOn w:val="Normal"/>
    <w:next w:val="Normal"/>
    <w:link w:val="Ttulo5Car"/>
    <w:uiPriority w:val="9"/>
    <w:unhideWhenUsed/>
    <w:qFormat/>
    <w:rsid w:val="00E66895"/>
    <w:pPr>
      <w:keepNext/>
      <w:keepLines/>
      <w:numPr>
        <w:ilvl w:val="4"/>
        <w:numId w:val="16"/>
      </w:numPr>
      <w:spacing w:before="40" w:after="0"/>
      <w:outlineLvl w:val="4"/>
    </w:pPr>
    <w:rPr>
      <w:rFonts w:asciiTheme="majorHAnsi" w:eastAsiaTheme="majorEastAsia" w:hAnsiTheme="majorHAnsi" w:cstheme="majorBidi"/>
      <w:b/>
      <w:sz w:val="24"/>
    </w:rPr>
  </w:style>
  <w:style w:type="paragraph" w:styleId="Ttulo6">
    <w:name w:val="heading 6"/>
    <w:basedOn w:val="Normal"/>
    <w:next w:val="Normal"/>
    <w:link w:val="Ttulo6Car"/>
    <w:uiPriority w:val="9"/>
    <w:unhideWhenUsed/>
    <w:qFormat/>
    <w:rsid w:val="002A7B44"/>
    <w:pPr>
      <w:keepNext/>
      <w:keepLines/>
      <w:numPr>
        <w:ilvl w:val="5"/>
        <w:numId w:val="16"/>
      </w:numPr>
      <w:spacing w:before="40" w:after="0"/>
      <w:outlineLvl w:val="5"/>
    </w:pPr>
    <w:rPr>
      <w:rFonts w:asciiTheme="majorHAnsi" w:eastAsiaTheme="majorEastAsia" w:hAnsiTheme="majorHAnsi" w:cstheme="majorBidi"/>
      <w:b/>
      <w:sz w:val="24"/>
    </w:rPr>
  </w:style>
  <w:style w:type="paragraph" w:styleId="Ttulo7">
    <w:name w:val="heading 7"/>
    <w:basedOn w:val="Normal"/>
    <w:next w:val="Normal"/>
    <w:link w:val="Ttulo7Car"/>
    <w:uiPriority w:val="9"/>
    <w:semiHidden/>
    <w:unhideWhenUsed/>
    <w:qFormat/>
    <w:rsid w:val="00610E00"/>
    <w:pPr>
      <w:keepNext/>
      <w:keepLines/>
      <w:numPr>
        <w:ilvl w:val="6"/>
        <w:numId w:val="1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10E0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10E0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737A"/>
    <w:rPr>
      <w:rFonts w:asciiTheme="majorHAnsi" w:eastAsiaTheme="majorEastAsia" w:hAnsiTheme="majorHAnsi" w:cstheme="majorBidi"/>
      <w:b/>
      <w:caps/>
      <w:color w:val="0D0D0D" w:themeColor="text1" w:themeTint="F2"/>
      <w:sz w:val="24"/>
      <w:szCs w:val="32"/>
      <w:lang w:eastAsia="es-BO"/>
    </w:rPr>
  </w:style>
  <w:style w:type="character" w:customStyle="1" w:styleId="Ttulo2Car">
    <w:name w:val="Título 2 Car"/>
    <w:basedOn w:val="Fuentedeprrafopredeter"/>
    <w:link w:val="Ttulo2"/>
    <w:uiPriority w:val="9"/>
    <w:rsid w:val="00625EBD"/>
    <w:rPr>
      <w:rFonts w:asciiTheme="majorHAnsi" w:eastAsiaTheme="majorEastAsia" w:hAnsiTheme="majorHAnsi" w:cstheme="majorBidi"/>
      <w:b/>
      <w:caps/>
      <w:color w:val="000000" w:themeColor="text1"/>
      <w:sz w:val="24"/>
      <w:szCs w:val="26"/>
    </w:rPr>
  </w:style>
  <w:style w:type="character" w:customStyle="1" w:styleId="Ttulo3Car">
    <w:name w:val="Título 3 Car"/>
    <w:basedOn w:val="Fuentedeprrafopredeter"/>
    <w:link w:val="Ttulo3"/>
    <w:uiPriority w:val="9"/>
    <w:rsid w:val="00625EBD"/>
    <w:rPr>
      <w:rFonts w:asciiTheme="majorHAnsi" w:eastAsiaTheme="majorEastAsia" w:hAnsiTheme="majorHAnsi" w:cstheme="majorBidi"/>
      <w:b/>
      <w:caps/>
      <w:color w:val="000000" w:themeColor="text1"/>
      <w:sz w:val="24"/>
      <w:szCs w:val="24"/>
    </w:rPr>
  </w:style>
  <w:style w:type="character" w:customStyle="1" w:styleId="Ttulo4Car">
    <w:name w:val="Título 4 Car"/>
    <w:basedOn w:val="Fuentedeprrafopredeter"/>
    <w:link w:val="Ttulo4"/>
    <w:uiPriority w:val="9"/>
    <w:rsid w:val="00425522"/>
    <w:rPr>
      <w:rFonts w:asciiTheme="majorHAnsi" w:eastAsiaTheme="majorEastAsia" w:hAnsiTheme="majorHAnsi" w:cstheme="majorBidi"/>
      <w:b/>
      <w:iCs/>
      <w:sz w:val="24"/>
    </w:rPr>
  </w:style>
  <w:style w:type="character" w:customStyle="1" w:styleId="Ttulo5Car">
    <w:name w:val="Título 5 Car"/>
    <w:basedOn w:val="Fuentedeprrafopredeter"/>
    <w:link w:val="Ttulo5"/>
    <w:uiPriority w:val="9"/>
    <w:rsid w:val="00E66895"/>
    <w:rPr>
      <w:rFonts w:asciiTheme="majorHAnsi" w:eastAsiaTheme="majorEastAsia" w:hAnsiTheme="majorHAnsi" w:cstheme="majorBidi"/>
      <w:b/>
      <w:sz w:val="24"/>
    </w:rPr>
  </w:style>
  <w:style w:type="character" w:customStyle="1" w:styleId="Ttulo6Car">
    <w:name w:val="Título 6 Car"/>
    <w:basedOn w:val="Fuentedeprrafopredeter"/>
    <w:link w:val="Ttulo6"/>
    <w:uiPriority w:val="9"/>
    <w:rsid w:val="002A7B44"/>
    <w:rPr>
      <w:rFonts w:asciiTheme="majorHAnsi" w:eastAsiaTheme="majorEastAsia" w:hAnsiTheme="majorHAnsi" w:cstheme="majorBidi"/>
      <w:b/>
      <w:sz w:val="24"/>
    </w:rPr>
  </w:style>
  <w:style w:type="character" w:customStyle="1" w:styleId="Ttulo7Car">
    <w:name w:val="Título 7 Car"/>
    <w:basedOn w:val="Fuentedeprrafopredeter"/>
    <w:link w:val="Ttulo7"/>
    <w:uiPriority w:val="9"/>
    <w:semiHidden/>
    <w:rsid w:val="00610E00"/>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10E0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10E00"/>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8C3D75"/>
    <w:pPr>
      <w:ind w:left="720"/>
      <w:contextualSpacing/>
    </w:pPr>
  </w:style>
  <w:style w:type="character" w:customStyle="1" w:styleId="apple-converted-space">
    <w:name w:val="apple-converted-space"/>
    <w:basedOn w:val="Fuentedeprrafopredeter"/>
    <w:rsid w:val="00C23BC4"/>
  </w:style>
  <w:style w:type="table" w:styleId="Tablaconcuadrcula">
    <w:name w:val="Table Grid"/>
    <w:basedOn w:val="Tablanormal"/>
    <w:uiPriority w:val="39"/>
    <w:rsid w:val="00DC3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B28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280B"/>
    <w:rPr>
      <w:rFonts w:ascii="Segoe UI" w:hAnsi="Segoe UI" w:cs="Segoe UI"/>
      <w:sz w:val="18"/>
      <w:szCs w:val="18"/>
    </w:rPr>
  </w:style>
  <w:style w:type="paragraph" w:styleId="Bibliografa">
    <w:name w:val="Bibliography"/>
    <w:basedOn w:val="Normal"/>
    <w:next w:val="Normal"/>
    <w:uiPriority w:val="37"/>
    <w:unhideWhenUsed/>
    <w:rsid w:val="00ED40FC"/>
  </w:style>
  <w:style w:type="paragraph" w:styleId="Encabezado">
    <w:name w:val="header"/>
    <w:basedOn w:val="Normal"/>
    <w:link w:val="EncabezadoCar"/>
    <w:uiPriority w:val="99"/>
    <w:unhideWhenUsed/>
    <w:rsid w:val="00C20D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0D3C"/>
  </w:style>
  <w:style w:type="paragraph" w:styleId="Piedepgina">
    <w:name w:val="footer"/>
    <w:basedOn w:val="Normal"/>
    <w:link w:val="PiedepginaCar"/>
    <w:uiPriority w:val="99"/>
    <w:unhideWhenUsed/>
    <w:rsid w:val="00C20D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0D3C"/>
  </w:style>
  <w:style w:type="paragraph" w:styleId="TtuloTDC">
    <w:name w:val="TOC Heading"/>
    <w:basedOn w:val="Ttulo1"/>
    <w:next w:val="Normal"/>
    <w:uiPriority w:val="39"/>
    <w:unhideWhenUsed/>
    <w:qFormat/>
    <w:rsid w:val="00672CA4"/>
    <w:pPr>
      <w:outlineLvl w:val="9"/>
    </w:pPr>
  </w:style>
  <w:style w:type="paragraph" w:styleId="TDC1">
    <w:name w:val="toc 1"/>
    <w:basedOn w:val="Normal"/>
    <w:next w:val="Normal"/>
    <w:autoRedefine/>
    <w:uiPriority w:val="39"/>
    <w:unhideWhenUsed/>
    <w:rsid w:val="007B1A5B"/>
    <w:pPr>
      <w:tabs>
        <w:tab w:val="right" w:leader="dot" w:pos="9394"/>
      </w:tabs>
      <w:spacing w:after="100"/>
      <w:jc w:val="center"/>
    </w:pPr>
  </w:style>
  <w:style w:type="character" w:styleId="Hipervnculo">
    <w:name w:val="Hyperlink"/>
    <w:basedOn w:val="Fuentedeprrafopredeter"/>
    <w:uiPriority w:val="99"/>
    <w:unhideWhenUsed/>
    <w:rsid w:val="00672CA4"/>
    <w:rPr>
      <w:color w:val="0563C1" w:themeColor="hyperlink"/>
      <w:u w:val="single"/>
    </w:rPr>
  </w:style>
  <w:style w:type="paragraph" w:styleId="TDC2">
    <w:name w:val="toc 2"/>
    <w:basedOn w:val="Normal"/>
    <w:next w:val="Normal"/>
    <w:autoRedefine/>
    <w:uiPriority w:val="39"/>
    <w:unhideWhenUsed/>
    <w:rsid w:val="000C5B0D"/>
    <w:pPr>
      <w:tabs>
        <w:tab w:val="left" w:pos="880"/>
        <w:tab w:val="right" w:leader="dot" w:pos="9394"/>
      </w:tabs>
      <w:spacing w:after="100"/>
      <w:ind w:left="220"/>
    </w:pPr>
  </w:style>
  <w:style w:type="paragraph" w:styleId="TDC3">
    <w:name w:val="toc 3"/>
    <w:basedOn w:val="Normal"/>
    <w:next w:val="Normal"/>
    <w:autoRedefine/>
    <w:uiPriority w:val="39"/>
    <w:unhideWhenUsed/>
    <w:rsid w:val="00852A5B"/>
    <w:pPr>
      <w:tabs>
        <w:tab w:val="left" w:pos="1320"/>
        <w:tab w:val="right" w:leader="dot" w:pos="9394"/>
      </w:tabs>
      <w:spacing w:after="100"/>
      <w:ind w:left="440"/>
    </w:pPr>
  </w:style>
  <w:style w:type="paragraph" w:styleId="Sinespaciado">
    <w:name w:val="No Spacing"/>
    <w:uiPriority w:val="1"/>
    <w:qFormat/>
    <w:rsid w:val="00C04AB0"/>
    <w:pPr>
      <w:spacing w:after="0" w:line="240" w:lineRule="auto"/>
    </w:pPr>
  </w:style>
  <w:style w:type="paragraph" w:styleId="Descripcin">
    <w:name w:val="caption"/>
    <w:basedOn w:val="Normal"/>
    <w:next w:val="Normal"/>
    <w:uiPriority w:val="35"/>
    <w:unhideWhenUsed/>
    <w:qFormat/>
    <w:rsid w:val="00BB2684"/>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6A3AF5"/>
    <w:rPr>
      <w:sz w:val="16"/>
      <w:szCs w:val="16"/>
    </w:rPr>
  </w:style>
  <w:style w:type="paragraph" w:styleId="Textocomentario">
    <w:name w:val="annotation text"/>
    <w:basedOn w:val="Normal"/>
    <w:link w:val="TextocomentarioCar"/>
    <w:uiPriority w:val="99"/>
    <w:semiHidden/>
    <w:unhideWhenUsed/>
    <w:rsid w:val="006A3AF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A3AF5"/>
    <w:rPr>
      <w:sz w:val="20"/>
      <w:szCs w:val="20"/>
    </w:rPr>
  </w:style>
  <w:style w:type="paragraph" w:styleId="Asuntodelcomentario">
    <w:name w:val="annotation subject"/>
    <w:basedOn w:val="Textocomentario"/>
    <w:next w:val="Textocomentario"/>
    <w:link w:val="AsuntodelcomentarioCar"/>
    <w:uiPriority w:val="99"/>
    <w:semiHidden/>
    <w:unhideWhenUsed/>
    <w:rsid w:val="006A3AF5"/>
    <w:rPr>
      <w:b/>
      <w:bCs/>
    </w:rPr>
  </w:style>
  <w:style w:type="character" w:customStyle="1" w:styleId="AsuntodelcomentarioCar">
    <w:name w:val="Asunto del comentario Car"/>
    <w:basedOn w:val="TextocomentarioCar"/>
    <w:link w:val="Asuntodelcomentario"/>
    <w:uiPriority w:val="99"/>
    <w:semiHidden/>
    <w:rsid w:val="006A3AF5"/>
    <w:rPr>
      <w:b/>
      <w:bCs/>
      <w:sz w:val="20"/>
      <w:szCs w:val="20"/>
    </w:rPr>
  </w:style>
  <w:style w:type="paragraph" w:styleId="Tabladeilustraciones">
    <w:name w:val="table of figures"/>
    <w:basedOn w:val="Normal"/>
    <w:next w:val="Normal"/>
    <w:uiPriority w:val="99"/>
    <w:unhideWhenUsed/>
    <w:rsid w:val="00D923C3"/>
    <w:pPr>
      <w:spacing w:after="0"/>
    </w:pPr>
  </w:style>
  <w:style w:type="paragraph" w:customStyle="1" w:styleId="Default">
    <w:name w:val="Default"/>
    <w:rsid w:val="00DC654E"/>
    <w:pPr>
      <w:autoSpaceDE w:val="0"/>
      <w:autoSpaceDN w:val="0"/>
      <w:adjustRightInd w:val="0"/>
      <w:spacing w:after="0" w:line="240" w:lineRule="auto"/>
    </w:pPr>
    <w:rPr>
      <w:rFonts w:ascii="Arial" w:eastAsia="Calibri" w:hAnsi="Arial" w:cs="Arial"/>
      <w:color w:val="000000"/>
      <w:sz w:val="24"/>
      <w:szCs w:val="24"/>
      <w:lang w:eastAsia="es-BO"/>
    </w:rPr>
  </w:style>
  <w:style w:type="paragraph" w:styleId="TDC4">
    <w:name w:val="toc 4"/>
    <w:basedOn w:val="Normal"/>
    <w:next w:val="Normal"/>
    <w:autoRedefine/>
    <w:uiPriority w:val="39"/>
    <w:unhideWhenUsed/>
    <w:rsid w:val="00EC5837"/>
    <w:pPr>
      <w:spacing w:after="100"/>
      <w:ind w:left="660"/>
    </w:pPr>
  </w:style>
  <w:style w:type="paragraph" w:styleId="Revisin">
    <w:name w:val="Revision"/>
    <w:hidden/>
    <w:uiPriority w:val="99"/>
    <w:semiHidden/>
    <w:rsid w:val="00BB0D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806">
      <w:bodyDiv w:val="1"/>
      <w:marLeft w:val="0"/>
      <w:marRight w:val="0"/>
      <w:marTop w:val="0"/>
      <w:marBottom w:val="0"/>
      <w:divBdr>
        <w:top w:val="none" w:sz="0" w:space="0" w:color="auto"/>
        <w:left w:val="none" w:sz="0" w:space="0" w:color="auto"/>
        <w:bottom w:val="none" w:sz="0" w:space="0" w:color="auto"/>
        <w:right w:val="none" w:sz="0" w:space="0" w:color="auto"/>
      </w:divBdr>
    </w:div>
    <w:div w:id="1249683">
      <w:bodyDiv w:val="1"/>
      <w:marLeft w:val="0"/>
      <w:marRight w:val="0"/>
      <w:marTop w:val="0"/>
      <w:marBottom w:val="0"/>
      <w:divBdr>
        <w:top w:val="none" w:sz="0" w:space="0" w:color="auto"/>
        <w:left w:val="none" w:sz="0" w:space="0" w:color="auto"/>
        <w:bottom w:val="none" w:sz="0" w:space="0" w:color="auto"/>
        <w:right w:val="none" w:sz="0" w:space="0" w:color="auto"/>
      </w:divBdr>
    </w:div>
    <w:div w:id="1319688">
      <w:bodyDiv w:val="1"/>
      <w:marLeft w:val="0"/>
      <w:marRight w:val="0"/>
      <w:marTop w:val="0"/>
      <w:marBottom w:val="0"/>
      <w:divBdr>
        <w:top w:val="none" w:sz="0" w:space="0" w:color="auto"/>
        <w:left w:val="none" w:sz="0" w:space="0" w:color="auto"/>
        <w:bottom w:val="none" w:sz="0" w:space="0" w:color="auto"/>
        <w:right w:val="none" w:sz="0" w:space="0" w:color="auto"/>
      </w:divBdr>
    </w:div>
    <w:div w:id="2241994">
      <w:bodyDiv w:val="1"/>
      <w:marLeft w:val="0"/>
      <w:marRight w:val="0"/>
      <w:marTop w:val="0"/>
      <w:marBottom w:val="0"/>
      <w:divBdr>
        <w:top w:val="none" w:sz="0" w:space="0" w:color="auto"/>
        <w:left w:val="none" w:sz="0" w:space="0" w:color="auto"/>
        <w:bottom w:val="none" w:sz="0" w:space="0" w:color="auto"/>
        <w:right w:val="none" w:sz="0" w:space="0" w:color="auto"/>
      </w:divBdr>
    </w:div>
    <w:div w:id="2246437">
      <w:bodyDiv w:val="1"/>
      <w:marLeft w:val="0"/>
      <w:marRight w:val="0"/>
      <w:marTop w:val="0"/>
      <w:marBottom w:val="0"/>
      <w:divBdr>
        <w:top w:val="none" w:sz="0" w:space="0" w:color="auto"/>
        <w:left w:val="none" w:sz="0" w:space="0" w:color="auto"/>
        <w:bottom w:val="none" w:sz="0" w:space="0" w:color="auto"/>
        <w:right w:val="none" w:sz="0" w:space="0" w:color="auto"/>
      </w:divBdr>
    </w:div>
    <w:div w:id="2364516">
      <w:bodyDiv w:val="1"/>
      <w:marLeft w:val="0"/>
      <w:marRight w:val="0"/>
      <w:marTop w:val="0"/>
      <w:marBottom w:val="0"/>
      <w:divBdr>
        <w:top w:val="none" w:sz="0" w:space="0" w:color="auto"/>
        <w:left w:val="none" w:sz="0" w:space="0" w:color="auto"/>
        <w:bottom w:val="none" w:sz="0" w:space="0" w:color="auto"/>
        <w:right w:val="none" w:sz="0" w:space="0" w:color="auto"/>
      </w:divBdr>
    </w:div>
    <w:div w:id="2435789">
      <w:bodyDiv w:val="1"/>
      <w:marLeft w:val="0"/>
      <w:marRight w:val="0"/>
      <w:marTop w:val="0"/>
      <w:marBottom w:val="0"/>
      <w:divBdr>
        <w:top w:val="none" w:sz="0" w:space="0" w:color="auto"/>
        <w:left w:val="none" w:sz="0" w:space="0" w:color="auto"/>
        <w:bottom w:val="none" w:sz="0" w:space="0" w:color="auto"/>
        <w:right w:val="none" w:sz="0" w:space="0" w:color="auto"/>
      </w:divBdr>
    </w:div>
    <w:div w:id="2905029">
      <w:bodyDiv w:val="1"/>
      <w:marLeft w:val="0"/>
      <w:marRight w:val="0"/>
      <w:marTop w:val="0"/>
      <w:marBottom w:val="0"/>
      <w:divBdr>
        <w:top w:val="none" w:sz="0" w:space="0" w:color="auto"/>
        <w:left w:val="none" w:sz="0" w:space="0" w:color="auto"/>
        <w:bottom w:val="none" w:sz="0" w:space="0" w:color="auto"/>
        <w:right w:val="none" w:sz="0" w:space="0" w:color="auto"/>
      </w:divBdr>
    </w:div>
    <w:div w:id="5600769">
      <w:bodyDiv w:val="1"/>
      <w:marLeft w:val="0"/>
      <w:marRight w:val="0"/>
      <w:marTop w:val="0"/>
      <w:marBottom w:val="0"/>
      <w:divBdr>
        <w:top w:val="none" w:sz="0" w:space="0" w:color="auto"/>
        <w:left w:val="none" w:sz="0" w:space="0" w:color="auto"/>
        <w:bottom w:val="none" w:sz="0" w:space="0" w:color="auto"/>
        <w:right w:val="none" w:sz="0" w:space="0" w:color="auto"/>
      </w:divBdr>
    </w:div>
    <w:div w:id="6565060">
      <w:bodyDiv w:val="1"/>
      <w:marLeft w:val="0"/>
      <w:marRight w:val="0"/>
      <w:marTop w:val="0"/>
      <w:marBottom w:val="0"/>
      <w:divBdr>
        <w:top w:val="none" w:sz="0" w:space="0" w:color="auto"/>
        <w:left w:val="none" w:sz="0" w:space="0" w:color="auto"/>
        <w:bottom w:val="none" w:sz="0" w:space="0" w:color="auto"/>
        <w:right w:val="none" w:sz="0" w:space="0" w:color="auto"/>
      </w:divBdr>
    </w:div>
    <w:div w:id="6641099">
      <w:bodyDiv w:val="1"/>
      <w:marLeft w:val="0"/>
      <w:marRight w:val="0"/>
      <w:marTop w:val="0"/>
      <w:marBottom w:val="0"/>
      <w:divBdr>
        <w:top w:val="none" w:sz="0" w:space="0" w:color="auto"/>
        <w:left w:val="none" w:sz="0" w:space="0" w:color="auto"/>
        <w:bottom w:val="none" w:sz="0" w:space="0" w:color="auto"/>
        <w:right w:val="none" w:sz="0" w:space="0" w:color="auto"/>
      </w:divBdr>
    </w:div>
    <w:div w:id="7021926">
      <w:bodyDiv w:val="1"/>
      <w:marLeft w:val="0"/>
      <w:marRight w:val="0"/>
      <w:marTop w:val="0"/>
      <w:marBottom w:val="0"/>
      <w:divBdr>
        <w:top w:val="none" w:sz="0" w:space="0" w:color="auto"/>
        <w:left w:val="none" w:sz="0" w:space="0" w:color="auto"/>
        <w:bottom w:val="none" w:sz="0" w:space="0" w:color="auto"/>
        <w:right w:val="none" w:sz="0" w:space="0" w:color="auto"/>
      </w:divBdr>
    </w:div>
    <w:div w:id="9457590">
      <w:bodyDiv w:val="1"/>
      <w:marLeft w:val="0"/>
      <w:marRight w:val="0"/>
      <w:marTop w:val="0"/>
      <w:marBottom w:val="0"/>
      <w:divBdr>
        <w:top w:val="none" w:sz="0" w:space="0" w:color="auto"/>
        <w:left w:val="none" w:sz="0" w:space="0" w:color="auto"/>
        <w:bottom w:val="none" w:sz="0" w:space="0" w:color="auto"/>
        <w:right w:val="none" w:sz="0" w:space="0" w:color="auto"/>
      </w:divBdr>
    </w:div>
    <w:div w:id="10189772">
      <w:bodyDiv w:val="1"/>
      <w:marLeft w:val="0"/>
      <w:marRight w:val="0"/>
      <w:marTop w:val="0"/>
      <w:marBottom w:val="0"/>
      <w:divBdr>
        <w:top w:val="none" w:sz="0" w:space="0" w:color="auto"/>
        <w:left w:val="none" w:sz="0" w:space="0" w:color="auto"/>
        <w:bottom w:val="none" w:sz="0" w:space="0" w:color="auto"/>
        <w:right w:val="none" w:sz="0" w:space="0" w:color="auto"/>
      </w:divBdr>
    </w:div>
    <w:div w:id="14423838">
      <w:bodyDiv w:val="1"/>
      <w:marLeft w:val="0"/>
      <w:marRight w:val="0"/>
      <w:marTop w:val="0"/>
      <w:marBottom w:val="0"/>
      <w:divBdr>
        <w:top w:val="none" w:sz="0" w:space="0" w:color="auto"/>
        <w:left w:val="none" w:sz="0" w:space="0" w:color="auto"/>
        <w:bottom w:val="none" w:sz="0" w:space="0" w:color="auto"/>
        <w:right w:val="none" w:sz="0" w:space="0" w:color="auto"/>
      </w:divBdr>
    </w:div>
    <w:div w:id="14964407">
      <w:bodyDiv w:val="1"/>
      <w:marLeft w:val="0"/>
      <w:marRight w:val="0"/>
      <w:marTop w:val="0"/>
      <w:marBottom w:val="0"/>
      <w:divBdr>
        <w:top w:val="none" w:sz="0" w:space="0" w:color="auto"/>
        <w:left w:val="none" w:sz="0" w:space="0" w:color="auto"/>
        <w:bottom w:val="none" w:sz="0" w:space="0" w:color="auto"/>
        <w:right w:val="none" w:sz="0" w:space="0" w:color="auto"/>
      </w:divBdr>
    </w:div>
    <w:div w:id="15472792">
      <w:bodyDiv w:val="1"/>
      <w:marLeft w:val="0"/>
      <w:marRight w:val="0"/>
      <w:marTop w:val="0"/>
      <w:marBottom w:val="0"/>
      <w:divBdr>
        <w:top w:val="none" w:sz="0" w:space="0" w:color="auto"/>
        <w:left w:val="none" w:sz="0" w:space="0" w:color="auto"/>
        <w:bottom w:val="none" w:sz="0" w:space="0" w:color="auto"/>
        <w:right w:val="none" w:sz="0" w:space="0" w:color="auto"/>
      </w:divBdr>
    </w:div>
    <w:div w:id="17048702">
      <w:bodyDiv w:val="1"/>
      <w:marLeft w:val="0"/>
      <w:marRight w:val="0"/>
      <w:marTop w:val="0"/>
      <w:marBottom w:val="0"/>
      <w:divBdr>
        <w:top w:val="none" w:sz="0" w:space="0" w:color="auto"/>
        <w:left w:val="none" w:sz="0" w:space="0" w:color="auto"/>
        <w:bottom w:val="none" w:sz="0" w:space="0" w:color="auto"/>
        <w:right w:val="none" w:sz="0" w:space="0" w:color="auto"/>
      </w:divBdr>
    </w:div>
    <w:div w:id="18512566">
      <w:bodyDiv w:val="1"/>
      <w:marLeft w:val="0"/>
      <w:marRight w:val="0"/>
      <w:marTop w:val="0"/>
      <w:marBottom w:val="0"/>
      <w:divBdr>
        <w:top w:val="none" w:sz="0" w:space="0" w:color="auto"/>
        <w:left w:val="none" w:sz="0" w:space="0" w:color="auto"/>
        <w:bottom w:val="none" w:sz="0" w:space="0" w:color="auto"/>
        <w:right w:val="none" w:sz="0" w:space="0" w:color="auto"/>
      </w:divBdr>
    </w:div>
    <w:div w:id="20983152">
      <w:bodyDiv w:val="1"/>
      <w:marLeft w:val="0"/>
      <w:marRight w:val="0"/>
      <w:marTop w:val="0"/>
      <w:marBottom w:val="0"/>
      <w:divBdr>
        <w:top w:val="none" w:sz="0" w:space="0" w:color="auto"/>
        <w:left w:val="none" w:sz="0" w:space="0" w:color="auto"/>
        <w:bottom w:val="none" w:sz="0" w:space="0" w:color="auto"/>
        <w:right w:val="none" w:sz="0" w:space="0" w:color="auto"/>
      </w:divBdr>
    </w:div>
    <w:div w:id="21517568">
      <w:bodyDiv w:val="1"/>
      <w:marLeft w:val="0"/>
      <w:marRight w:val="0"/>
      <w:marTop w:val="0"/>
      <w:marBottom w:val="0"/>
      <w:divBdr>
        <w:top w:val="none" w:sz="0" w:space="0" w:color="auto"/>
        <w:left w:val="none" w:sz="0" w:space="0" w:color="auto"/>
        <w:bottom w:val="none" w:sz="0" w:space="0" w:color="auto"/>
        <w:right w:val="none" w:sz="0" w:space="0" w:color="auto"/>
      </w:divBdr>
    </w:div>
    <w:div w:id="22098515">
      <w:bodyDiv w:val="1"/>
      <w:marLeft w:val="0"/>
      <w:marRight w:val="0"/>
      <w:marTop w:val="0"/>
      <w:marBottom w:val="0"/>
      <w:divBdr>
        <w:top w:val="none" w:sz="0" w:space="0" w:color="auto"/>
        <w:left w:val="none" w:sz="0" w:space="0" w:color="auto"/>
        <w:bottom w:val="none" w:sz="0" w:space="0" w:color="auto"/>
        <w:right w:val="none" w:sz="0" w:space="0" w:color="auto"/>
      </w:divBdr>
    </w:div>
    <w:div w:id="23211316">
      <w:bodyDiv w:val="1"/>
      <w:marLeft w:val="0"/>
      <w:marRight w:val="0"/>
      <w:marTop w:val="0"/>
      <w:marBottom w:val="0"/>
      <w:divBdr>
        <w:top w:val="none" w:sz="0" w:space="0" w:color="auto"/>
        <w:left w:val="none" w:sz="0" w:space="0" w:color="auto"/>
        <w:bottom w:val="none" w:sz="0" w:space="0" w:color="auto"/>
        <w:right w:val="none" w:sz="0" w:space="0" w:color="auto"/>
      </w:divBdr>
    </w:div>
    <w:div w:id="24061777">
      <w:bodyDiv w:val="1"/>
      <w:marLeft w:val="0"/>
      <w:marRight w:val="0"/>
      <w:marTop w:val="0"/>
      <w:marBottom w:val="0"/>
      <w:divBdr>
        <w:top w:val="none" w:sz="0" w:space="0" w:color="auto"/>
        <w:left w:val="none" w:sz="0" w:space="0" w:color="auto"/>
        <w:bottom w:val="none" w:sz="0" w:space="0" w:color="auto"/>
        <w:right w:val="none" w:sz="0" w:space="0" w:color="auto"/>
      </w:divBdr>
    </w:div>
    <w:div w:id="24991626">
      <w:bodyDiv w:val="1"/>
      <w:marLeft w:val="0"/>
      <w:marRight w:val="0"/>
      <w:marTop w:val="0"/>
      <w:marBottom w:val="0"/>
      <w:divBdr>
        <w:top w:val="none" w:sz="0" w:space="0" w:color="auto"/>
        <w:left w:val="none" w:sz="0" w:space="0" w:color="auto"/>
        <w:bottom w:val="none" w:sz="0" w:space="0" w:color="auto"/>
        <w:right w:val="none" w:sz="0" w:space="0" w:color="auto"/>
      </w:divBdr>
    </w:div>
    <w:div w:id="27415900">
      <w:bodyDiv w:val="1"/>
      <w:marLeft w:val="0"/>
      <w:marRight w:val="0"/>
      <w:marTop w:val="0"/>
      <w:marBottom w:val="0"/>
      <w:divBdr>
        <w:top w:val="none" w:sz="0" w:space="0" w:color="auto"/>
        <w:left w:val="none" w:sz="0" w:space="0" w:color="auto"/>
        <w:bottom w:val="none" w:sz="0" w:space="0" w:color="auto"/>
        <w:right w:val="none" w:sz="0" w:space="0" w:color="auto"/>
      </w:divBdr>
    </w:div>
    <w:div w:id="29233976">
      <w:bodyDiv w:val="1"/>
      <w:marLeft w:val="0"/>
      <w:marRight w:val="0"/>
      <w:marTop w:val="0"/>
      <w:marBottom w:val="0"/>
      <w:divBdr>
        <w:top w:val="none" w:sz="0" w:space="0" w:color="auto"/>
        <w:left w:val="none" w:sz="0" w:space="0" w:color="auto"/>
        <w:bottom w:val="none" w:sz="0" w:space="0" w:color="auto"/>
        <w:right w:val="none" w:sz="0" w:space="0" w:color="auto"/>
      </w:divBdr>
    </w:div>
    <w:div w:id="30305321">
      <w:bodyDiv w:val="1"/>
      <w:marLeft w:val="0"/>
      <w:marRight w:val="0"/>
      <w:marTop w:val="0"/>
      <w:marBottom w:val="0"/>
      <w:divBdr>
        <w:top w:val="none" w:sz="0" w:space="0" w:color="auto"/>
        <w:left w:val="none" w:sz="0" w:space="0" w:color="auto"/>
        <w:bottom w:val="none" w:sz="0" w:space="0" w:color="auto"/>
        <w:right w:val="none" w:sz="0" w:space="0" w:color="auto"/>
      </w:divBdr>
    </w:div>
    <w:div w:id="31659504">
      <w:bodyDiv w:val="1"/>
      <w:marLeft w:val="0"/>
      <w:marRight w:val="0"/>
      <w:marTop w:val="0"/>
      <w:marBottom w:val="0"/>
      <w:divBdr>
        <w:top w:val="none" w:sz="0" w:space="0" w:color="auto"/>
        <w:left w:val="none" w:sz="0" w:space="0" w:color="auto"/>
        <w:bottom w:val="none" w:sz="0" w:space="0" w:color="auto"/>
        <w:right w:val="none" w:sz="0" w:space="0" w:color="auto"/>
      </w:divBdr>
    </w:div>
    <w:div w:id="31813515">
      <w:bodyDiv w:val="1"/>
      <w:marLeft w:val="0"/>
      <w:marRight w:val="0"/>
      <w:marTop w:val="0"/>
      <w:marBottom w:val="0"/>
      <w:divBdr>
        <w:top w:val="none" w:sz="0" w:space="0" w:color="auto"/>
        <w:left w:val="none" w:sz="0" w:space="0" w:color="auto"/>
        <w:bottom w:val="none" w:sz="0" w:space="0" w:color="auto"/>
        <w:right w:val="none" w:sz="0" w:space="0" w:color="auto"/>
      </w:divBdr>
    </w:div>
    <w:div w:id="31930833">
      <w:bodyDiv w:val="1"/>
      <w:marLeft w:val="0"/>
      <w:marRight w:val="0"/>
      <w:marTop w:val="0"/>
      <w:marBottom w:val="0"/>
      <w:divBdr>
        <w:top w:val="none" w:sz="0" w:space="0" w:color="auto"/>
        <w:left w:val="none" w:sz="0" w:space="0" w:color="auto"/>
        <w:bottom w:val="none" w:sz="0" w:space="0" w:color="auto"/>
        <w:right w:val="none" w:sz="0" w:space="0" w:color="auto"/>
      </w:divBdr>
    </w:div>
    <w:div w:id="33701514">
      <w:bodyDiv w:val="1"/>
      <w:marLeft w:val="0"/>
      <w:marRight w:val="0"/>
      <w:marTop w:val="0"/>
      <w:marBottom w:val="0"/>
      <w:divBdr>
        <w:top w:val="none" w:sz="0" w:space="0" w:color="auto"/>
        <w:left w:val="none" w:sz="0" w:space="0" w:color="auto"/>
        <w:bottom w:val="none" w:sz="0" w:space="0" w:color="auto"/>
        <w:right w:val="none" w:sz="0" w:space="0" w:color="auto"/>
      </w:divBdr>
    </w:div>
    <w:div w:id="34086071">
      <w:bodyDiv w:val="1"/>
      <w:marLeft w:val="0"/>
      <w:marRight w:val="0"/>
      <w:marTop w:val="0"/>
      <w:marBottom w:val="0"/>
      <w:divBdr>
        <w:top w:val="none" w:sz="0" w:space="0" w:color="auto"/>
        <w:left w:val="none" w:sz="0" w:space="0" w:color="auto"/>
        <w:bottom w:val="none" w:sz="0" w:space="0" w:color="auto"/>
        <w:right w:val="none" w:sz="0" w:space="0" w:color="auto"/>
      </w:divBdr>
    </w:div>
    <w:div w:id="34619321">
      <w:bodyDiv w:val="1"/>
      <w:marLeft w:val="0"/>
      <w:marRight w:val="0"/>
      <w:marTop w:val="0"/>
      <w:marBottom w:val="0"/>
      <w:divBdr>
        <w:top w:val="none" w:sz="0" w:space="0" w:color="auto"/>
        <w:left w:val="none" w:sz="0" w:space="0" w:color="auto"/>
        <w:bottom w:val="none" w:sz="0" w:space="0" w:color="auto"/>
        <w:right w:val="none" w:sz="0" w:space="0" w:color="auto"/>
      </w:divBdr>
    </w:div>
    <w:div w:id="35668168">
      <w:bodyDiv w:val="1"/>
      <w:marLeft w:val="0"/>
      <w:marRight w:val="0"/>
      <w:marTop w:val="0"/>
      <w:marBottom w:val="0"/>
      <w:divBdr>
        <w:top w:val="none" w:sz="0" w:space="0" w:color="auto"/>
        <w:left w:val="none" w:sz="0" w:space="0" w:color="auto"/>
        <w:bottom w:val="none" w:sz="0" w:space="0" w:color="auto"/>
        <w:right w:val="none" w:sz="0" w:space="0" w:color="auto"/>
      </w:divBdr>
    </w:div>
    <w:div w:id="36392938">
      <w:bodyDiv w:val="1"/>
      <w:marLeft w:val="0"/>
      <w:marRight w:val="0"/>
      <w:marTop w:val="0"/>
      <w:marBottom w:val="0"/>
      <w:divBdr>
        <w:top w:val="none" w:sz="0" w:space="0" w:color="auto"/>
        <w:left w:val="none" w:sz="0" w:space="0" w:color="auto"/>
        <w:bottom w:val="none" w:sz="0" w:space="0" w:color="auto"/>
        <w:right w:val="none" w:sz="0" w:space="0" w:color="auto"/>
      </w:divBdr>
    </w:div>
    <w:div w:id="37317788">
      <w:bodyDiv w:val="1"/>
      <w:marLeft w:val="0"/>
      <w:marRight w:val="0"/>
      <w:marTop w:val="0"/>
      <w:marBottom w:val="0"/>
      <w:divBdr>
        <w:top w:val="none" w:sz="0" w:space="0" w:color="auto"/>
        <w:left w:val="none" w:sz="0" w:space="0" w:color="auto"/>
        <w:bottom w:val="none" w:sz="0" w:space="0" w:color="auto"/>
        <w:right w:val="none" w:sz="0" w:space="0" w:color="auto"/>
      </w:divBdr>
    </w:div>
    <w:div w:id="39672781">
      <w:bodyDiv w:val="1"/>
      <w:marLeft w:val="0"/>
      <w:marRight w:val="0"/>
      <w:marTop w:val="0"/>
      <w:marBottom w:val="0"/>
      <w:divBdr>
        <w:top w:val="none" w:sz="0" w:space="0" w:color="auto"/>
        <w:left w:val="none" w:sz="0" w:space="0" w:color="auto"/>
        <w:bottom w:val="none" w:sz="0" w:space="0" w:color="auto"/>
        <w:right w:val="none" w:sz="0" w:space="0" w:color="auto"/>
      </w:divBdr>
    </w:div>
    <w:div w:id="40137759">
      <w:bodyDiv w:val="1"/>
      <w:marLeft w:val="0"/>
      <w:marRight w:val="0"/>
      <w:marTop w:val="0"/>
      <w:marBottom w:val="0"/>
      <w:divBdr>
        <w:top w:val="none" w:sz="0" w:space="0" w:color="auto"/>
        <w:left w:val="none" w:sz="0" w:space="0" w:color="auto"/>
        <w:bottom w:val="none" w:sz="0" w:space="0" w:color="auto"/>
        <w:right w:val="none" w:sz="0" w:space="0" w:color="auto"/>
      </w:divBdr>
    </w:div>
    <w:div w:id="40567176">
      <w:bodyDiv w:val="1"/>
      <w:marLeft w:val="0"/>
      <w:marRight w:val="0"/>
      <w:marTop w:val="0"/>
      <w:marBottom w:val="0"/>
      <w:divBdr>
        <w:top w:val="none" w:sz="0" w:space="0" w:color="auto"/>
        <w:left w:val="none" w:sz="0" w:space="0" w:color="auto"/>
        <w:bottom w:val="none" w:sz="0" w:space="0" w:color="auto"/>
        <w:right w:val="none" w:sz="0" w:space="0" w:color="auto"/>
      </w:divBdr>
    </w:div>
    <w:div w:id="41095907">
      <w:bodyDiv w:val="1"/>
      <w:marLeft w:val="0"/>
      <w:marRight w:val="0"/>
      <w:marTop w:val="0"/>
      <w:marBottom w:val="0"/>
      <w:divBdr>
        <w:top w:val="none" w:sz="0" w:space="0" w:color="auto"/>
        <w:left w:val="none" w:sz="0" w:space="0" w:color="auto"/>
        <w:bottom w:val="none" w:sz="0" w:space="0" w:color="auto"/>
        <w:right w:val="none" w:sz="0" w:space="0" w:color="auto"/>
      </w:divBdr>
    </w:div>
    <w:div w:id="41487516">
      <w:bodyDiv w:val="1"/>
      <w:marLeft w:val="0"/>
      <w:marRight w:val="0"/>
      <w:marTop w:val="0"/>
      <w:marBottom w:val="0"/>
      <w:divBdr>
        <w:top w:val="none" w:sz="0" w:space="0" w:color="auto"/>
        <w:left w:val="none" w:sz="0" w:space="0" w:color="auto"/>
        <w:bottom w:val="none" w:sz="0" w:space="0" w:color="auto"/>
        <w:right w:val="none" w:sz="0" w:space="0" w:color="auto"/>
      </w:divBdr>
    </w:div>
    <w:div w:id="42489040">
      <w:bodyDiv w:val="1"/>
      <w:marLeft w:val="0"/>
      <w:marRight w:val="0"/>
      <w:marTop w:val="0"/>
      <w:marBottom w:val="0"/>
      <w:divBdr>
        <w:top w:val="none" w:sz="0" w:space="0" w:color="auto"/>
        <w:left w:val="none" w:sz="0" w:space="0" w:color="auto"/>
        <w:bottom w:val="none" w:sz="0" w:space="0" w:color="auto"/>
        <w:right w:val="none" w:sz="0" w:space="0" w:color="auto"/>
      </w:divBdr>
    </w:div>
    <w:div w:id="42758728">
      <w:bodyDiv w:val="1"/>
      <w:marLeft w:val="0"/>
      <w:marRight w:val="0"/>
      <w:marTop w:val="0"/>
      <w:marBottom w:val="0"/>
      <w:divBdr>
        <w:top w:val="none" w:sz="0" w:space="0" w:color="auto"/>
        <w:left w:val="none" w:sz="0" w:space="0" w:color="auto"/>
        <w:bottom w:val="none" w:sz="0" w:space="0" w:color="auto"/>
        <w:right w:val="none" w:sz="0" w:space="0" w:color="auto"/>
      </w:divBdr>
    </w:div>
    <w:div w:id="44913741">
      <w:bodyDiv w:val="1"/>
      <w:marLeft w:val="0"/>
      <w:marRight w:val="0"/>
      <w:marTop w:val="0"/>
      <w:marBottom w:val="0"/>
      <w:divBdr>
        <w:top w:val="none" w:sz="0" w:space="0" w:color="auto"/>
        <w:left w:val="none" w:sz="0" w:space="0" w:color="auto"/>
        <w:bottom w:val="none" w:sz="0" w:space="0" w:color="auto"/>
        <w:right w:val="none" w:sz="0" w:space="0" w:color="auto"/>
      </w:divBdr>
    </w:div>
    <w:div w:id="45296838">
      <w:bodyDiv w:val="1"/>
      <w:marLeft w:val="0"/>
      <w:marRight w:val="0"/>
      <w:marTop w:val="0"/>
      <w:marBottom w:val="0"/>
      <w:divBdr>
        <w:top w:val="none" w:sz="0" w:space="0" w:color="auto"/>
        <w:left w:val="none" w:sz="0" w:space="0" w:color="auto"/>
        <w:bottom w:val="none" w:sz="0" w:space="0" w:color="auto"/>
        <w:right w:val="none" w:sz="0" w:space="0" w:color="auto"/>
      </w:divBdr>
    </w:div>
    <w:div w:id="45301430">
      <w:bodyDiv w:val="1"/>
      <w:marLeft w:val="0"/>
      <w:marRight w:val="0"/>
      <w:marTop w:val="0"/>
      <w:marBottom w:val="0"/>
      <w:divBdr>
        <w:top w:val="none" w:sz="0" w:space="0" w:color="auto"/>
        <w:left w:val="none" w:sz="0" w:space="0" w:color="auto"/>
        <w:bottom w:val="none" w:sz="0" w:space="0" w:color="auto"/>
        <w:right w:val="none" w:sz="0" w:space="0" w:color="auto"/>
      </w:divBdr>
    </w:div>
    <w:div w:id="45880996">
      <w:bodyDiv w:val="1"/>
      <w:marLeft w:val="0"/>
      <w:marRight w:val="0"/>
      <w:marTop w:val="0"/>
      <w:marBottom w:val="0"/>
      <w:divBdr>
        <w:top w:val="none" w:sz="0" w:space="0" w:color="auto"/>
        <w:left w:val="none" w:sz="0" w:space="0" w:color="auto"/>
        <w:bottom w:val="none" w:sz="0" w:space="0" w:color="auto"/>
        <w:right w:val="none" w:sz="0" w:space="0" w:color="auto"/>
      </w:divBdr>
    </w:div>
    <w:div w:id="48263764">
      <w:bodyDiv w:val="1"/>
      <w:marLeft w:val="0"/>
      <w:marRight w:val="0"/>
      <w:marTop w:val="0"/>
      <w:marBottom w:val="0"/>
      <w:divBdr>
        <w:top w:val="none" w:sz="0" w:space="0" w:color="auto"/>
        <w:left w:val="none" w:sz="0" w:space="0" w:color="auto"/>
        <w:bottom w:val="none" w:sz="0" w:space="0" w:color="auto"/>
        <w:right w:val="none" w:sz="0" w:space="0" w:color="auto"/>
      </w:divBdr>
    </w:div>
    <w:div w:id="48651590">
      <w:bodyDiv w:val="1"/>
      <w:marLeft w:val="0"/>
      <w:marRight w:val="0"/>
      <w:marTop w:val="0"/>
      <w:marBottom w:val="0"/>
      <w:divBdr>
        <w:top w:val="none" w:sz="0" w:space="0" w:color="auto"/>
        <w:left w:val="none" w:sz="0" w:space="0" w:color="auto"/>
        <w:bottom w:val="none" w:sz="0" w:space="0" w:color="auto"/>
        <w:right w:val="none" w:sz="0" w:space="0" w:color="auto"/>
      </w:divBdr>
    </w:div>
    <w:div w:id="49038666">
      <w:bodyDiv w:val="1"/>
      <w:marLeft w:val="0"/>
      <w:marRight w:val="0"/>
      <w:marTop w:val="0"/>
      <w:marBottom w:val="0"/>
      <w:divBdr>
        <w:top w:val="none" w:sz="0" w:space="0" w:color="auto"/>
        <w:left w:val="none" w:sz="0" w:space="0" w:color="auto"/>
        <w:bottom w:val="none" w:sz="0" w:space="0" w:color="auto"/>
        <w:right w:val="none" w:sz="0" w:space="0" w:color="auto"/>
      </w:divBdr>
    </w:div>
    <w:div w:id="49547914">
      <w:bodyDiv w:val="1"/>
      <w:marLeft w:val="0"/>
      <w:marRight w:val="0"/>
      <w:marTop w:val="0"/>
      <w:marBottom w:val="0"/>
      <w:divBdr>
        <w:top w:val="none" w:sz="0" w:space="0" w:color="auto"/>
        <w:left w:val="none" w:sz="0" w:space="0" w:color="auto"/>
        <w:bottom w:val="none" w:sz="0" w:space="0" w:color="auto"/>
        <w:right w:val="none" w:sz="0" w:space="0" w:color="auto"/>
      </w:divBdr>
    </w:div>
    <w:div w:id="50348406">
      <w:bodyDiv w:val="1"/>
      <w:marLeft w:val="0"/>
      <w:marRight w:val="0"/>
      <w:marTop w:val="0"/>
      <w:marBottom w:val="0"/>
      <w:divBdr>
        <w:top w:val="none" w:sz="0" w:space="0" w:color="auto"/>
        <w:left w:val="none" w:sz="0" w:space="0" w:color="auto"/>
        <w:bottom w:val="none" w:sz="0" w:space="0" w:color="auto"/>
        <w:right w:val="none" w:sz="0" w:space="0" w:color="auto"/>
      </w:divBdr>
    </w:div>
    <w:div w:id="50421047">
      <w:bodyDiv w:val="1"/>
      <w:marLeft w:val="0"/>
      <w:marRight w:val="0"/>
      <w:marTop w:val="0"/>
      <w:marBottom w:val="0"/>
      <w:divBdr>
        <w:top w:val="none" w:sz="0" w:space="0" w:color="auto"/>
        <w:left w:val="none" w:sz="0" w:space="0" w:color="auto"/>
        <w:bottom w:val="none" w:sz="0" w:space="0" w:color="auto"/>
        <w:right w:val="none" w:sz="0" w:space="0" w:color="auto"/>
      </w:divBdr>
    </w:div>
    <w:div w:id="50421338">
      <w:bodyDiv w:val="1"/>
      <w:marLeft w:val="0"/>
      <w:marRight w:val="0"/>
      <w:marTop w:val="0"/>
      <w:marBottom w:val="0"/>
      <w:divBdr>
        <w:top w:val="none" w:sz="0" w:space="0" w:color="auto"/>
        <w:left w:val="none" w:sz="0" w:space="0" w:color="auto"/>
        <w:bottom w:val="none" w:sz="0" w:space="0" w:color="auto"/>
        <w:right w:val="none" w:sz="0" w:space="0" w:color="auto"/>
      </w:divBdr>
    </w:div>
    <w:div w:id="52392899">
      <w:bodyDiv w:val="1"/>
      <w:marLeft w:val="0"/>
      <w:marRight w:val="0"/>
      <w:marTop w:val="0"/>
      <w:marBottom w:val="0"/>
      <w:divBdr>
        <w:top w:val="none" w:sz="0" w:space="0" w:color="auto"/>
        <w:left w:val="none" w:sz="0" w:space="0" w:color="auto"/>
        <w:bottom w:val="none" w:sz="0" w:space="0" w:color="auto"/>
        <w:right w:val="none" w:sz="0" w:space="0" w:color="auto"/>
      </w:divBdr>
    </w:div>
    <w:div w:id="53048189">
      <w:bodyDiv w:val="1"/>
      <w:marLeft w:val="0"/>
      <w:marRight w:val="0"/>
      <w:marTop w:val="0"/>
      <w:marBottom w:val="0"/>
      <w:divBdr>
        <w:top w:val="none" w:sz="0" w:space="0" w:color="auto"/>
        <w:left w:val="none" w:sz="0" w:space="0" w:color="auto"/>
        <w:bottom w:val="none" w:sz="0" w:space="0" w:color="auto"/>
        <w:right w:val="none" w:sz="0" w:space="0" w:color="auto"/>
      </w:divBdr>
    </w:div>
    <w:div w:id="53503469">
      <w:bodyDiv w:val="1"/>
      <w:marLeft w:val="0"/>
      <w:marRight w:val="0"/>
      <w:marTop w:val="0"/>
      <w:marBottom w:val="0"/>
      <w:divBdr>
        <w:top w:val="none" w:sz="0" w:space="0" w:color="auto"/>
        <w:left w:val="none" w:sz="0" w:space="0" w:color="auto"/>
        <w:bottom w:val="none" w:sz="0" w:space="0" w:color="auto"/>
        <w:right w:val="none" w:sz="0" w:space="0" w:color="auto"/>
      </w:divBdr>
    </w:div>
    <w:div w:id="53745038">
      <w:bodyDiv w:val="1"/>
      <w:marLeft w:val="0"/>
      <w:marRight w:val="0"/>
      <w:marTop w:val="0"/>
      <w:marBottom w:val="0"/>
      <w:divBdr>
        <w:top w:val="none" w:sz="0" w:space="0" w:color="auto"/>
        <w:left w:val="none" w:sz="0" w:space="0" w:color="auto"/>
        <w:bottom w:val="none" w:sz="0" w:space="0" w:color="auto"/>
        <w:right w:val="none" w:sz="0" w:space="0" w:color="auto"/>
      </w:divBdr>
    </w:div>
    <w:div w:id="55275880">
      <w:bodyDiv w:val="1"/>
      <w:marLeft w:val="0"/>
      <w:marRight w:val="0"/>
      <w:marTop w:val="0"/>
      <w:marBottom w:val="0"/>
      <w:divBdr>
        <w:top w:val="none" w:sz="0" w:space="0" w:color="auto"/>
        <w:left w:val="none" w:sz="0" w:space="0" w:color="auto"/>
        <w:bottom w:val="none" w:sz="0" w:space="0" w:color="auto"/>
        <w:right w:val="none" w:sz="0" w:space="0" w:color="auto"/>
      </w:divBdr>
    </w:div>
    <w:div w:id="55395115">
      <w:bodyDiv w:val="1"/>
      <w:marLeft w:val="0"/>
      <w:marRight w:val="0"/>
      <w:marTop w:val="0"/>
      <w:marBottom w:val="0"/>
      <w:divBdr>
        <w:top w:val="none" w:sz="0" w:space="0" w:color="auto"/>
        <w:left w:val="none" w:sz="0" w:space="0" w:color="auto"/>
        <w:bottom w:val="none" w:sz="0" w:space="0" w:color="auto"/>
        <w:right w:val="none" w:sz="0" w:space="0" w:color="auto"/>
      </w:divBdr>
    </w:div>
    <w:div w:id="55781593">
      <w:bodyDiv w:val="1"/>
      <w:marLeft w:val="0"/>
      <w:marRight w:val="0"/>
      <w:marTop w:val="0"/>
      <w:marBottom w:val="0"/>
      <w:divBdr>
        <w:top w:val="none" w:sz="0" w:space="0" w:color="auto"/>
        <w:left w:val="none" w:sz="0" w:space="0" w:color="auto"/>
        <w:bottom w:val="none" w:sz="0" w:space="0" w:color="auto"/>
        <w:right w:val="none" w:sz="0" w:space="0" w:color="auto"/>
      </w:divBdr>
    </w:div>
    <w:div w:id="57411368">
      <w:bodyDiv w:val="1"/>
      <w:marLeft w:val="0"/>
      <w:marRight w:val="0"/>
      <w:marTop w:val="0"/>
      <w:marBottom w:val="0"/>
      <w:divBdr>
        <w:top w:val="none" w:sz="0" w:space="0" w:color="auto"/>
        <w:left w:val="none" w:sz="0" w:space="0" w:color="auto"/>
        <w:bottom w:val="none" w:sz="0" w:space="0" w:color="auto"/>
        <w:right w:val="none" w:sz="0" w:space="0" w:color="auto"/>
      </w:divBdr>
    </w:div>
    <w:div w:id="57484177">
      <w:bodyDiv w:val="1"/>
      <w:marLeft w:val="0"/>
      <w:marRight w:val="0"/>
      <w:marTop w:val="0"/>
      <w:marBottom w:val="0"/>
      <w:divBdr>
        <w:top w:val="none" w:sz="0" w:space="0" w:color="auto"/>
        <w:left w:val="none" w:sz="0" w:space="0" w:color="auto"/>
        <w:bottom w:val="none" w:sz="0" w:space="0" w:color="auto"/>
        <w:right w:val="none" w:sz="0" w:space="0" w:color="auto"/>
      </w:divBdr>
    </w:div>
    <w:div w:id="58290614">
      <w:bodyDiv w:val="1"/>
      <w:marLeft w:val="0"/>
      <w:marRight w:val="0"/>
      <w:marTop w:val="0"/>
      <w:marBottom w:val="0"/>
      <w:divBdr>
        <w:top w:val="none" w:sz="0" w:space="0" w:color="auto"/>
        <w:left w:val="none" w:sz="0" w:space="0" w:color="auto"/>
        <w:bottom w:val="none" w:sz="0" w:space="0" w:color="auto"/>
        <w:right w:val="none" w:sz="0" w:space="0" w:color="auto"/>
      </w:divBdr>
    </w:div>
    <w:div w:id="58484351">
      <w:bodyDiv w:val="1"/>
      <w:marLeft w:val="0"/>
      <w:marRight w:val="0"/>
      <w:marTop w:val="0"/>
      <w:marBottom w:val="0"/>
      <w:divBdr>
        <w:top w:val="none" w:sz="0" w:space="0" w:color="auto"/>
        <w:left w:val="none" w:sz="0" w:space="0" w:color="auto"/>
        <w:bottom w:val="none" w:sz="0" w:space="0" w:color="auto"/>
        <w:right w:val="none" w:sz="0" w:space="0" w:color="auto"/>
      </w:divBdr>
    </w:div>
    <w:div w:id="62415968">
      <w:bodyDiv w:val="1"/>
      <w:marLeft w:val="0"/>
      <w:marRight w:val="0"/>
      <w:marTop w:val="0"/>
      <w:marBottom w:val="0"/>
      <w:divBdr>
        <w:top w:val="none" w:sz="0" w:space="0" w:color="auto"/>
        <w:left w:val="none" w:sz="0" w:space="0" w:color="auto"/>
        <w:bottom w:val="none" w:sz="0" w:space="0" w:color="auto"/>
        <w:right w:val="none" w:sz="0" w:space="0" w:color="auto"/>
      </w:divBdr>
    </w:div>
    <w:div w:id="62608680">
      <w:bodyDiv w:val="1"/>
      <w:marLeft w:val="0"/>
      <w:marRight w:val="0"/>
      <w:marTop w:val="0"/>
      <w:marBottom w:val="0"/>
      <w:divBdr>
        <w:top w:val="none" w:sz="0" w:space="0" w:color="auto"/>
        <w:left w:val="none" w:sz="0" w:space="0" w:color="auto"/>
        <w:bottom w:val="none" w:sz="0" w:space="0" w:color="auto"/>
        <w:right w:val="none" w:sz="0" w:space="0" w:color="auto"/>
      </w:divBdr>
    </w:div>
    <w:div w:id="63987746">
      <w:bodyDiv w:val="1"/>
      <w:marLeft w:val="0"/>
      <w:marRight w:val="0"/>
      <w:marTop w:val="0"/>
      <w:marBottom w:val="0"/>
      <w:divBdr>
        <w:top w:val="none" w:sz="0" w:space="0" w:color="auto"/>
        <w:left w:val="none" w:sz="0" w:space="0" w:color="auto"/>
        <w:bottom w:val="none" w:sz="0" w:space="0" w:color="auto"/>
        <w:right w:val="none" w:sz="0" w:space="0" w:color="auto"/>
      </w:divBdr>
    </w:div>
    <w:div w:id="64426260">
      <w:bodyDiv w:val="1"/>
      <w:marLeft w:val="0"/>
      <w:marRight w:val="0"/>
      <w:marTop w:val="0"/>
      <w:marBottom w:val="0"/>
      <w:divBdr>
        <w:top w:val="none" w:sz="0" w:space="0" w:color="auto"/>
        <w:left w:val="none" w:sz="0" w:space="0" w:color="auto"/>
        <w:bottom w:val="none" w:sz="0" w:space="0" w:color="auto"/>
        <w:right w:val="none" w:sz="0" w:space="0" w:color="auto"/>
      </w:divBdr>
    </w:div>
    <w:div w:id="65691171">
      <w:bodyDiv w:val="1"/>
      <w:marLeft w:val="0"/>
      <w:marRight w:val="0"/>
      <w:marTop w:val="0"/>
      <w:marBottom w:val="0"/>
      <w:divBdr>
        <w:top w:val="none" w:sz="0" w:space="0" w:color="auto"/>
        <w:left w:val="none" w:sz="0" w:space="0" w:color="auto"/>
        <w:bottom w:val="none" w:sz="0" w:space="0" w:color="auto"/>
        <w:right w:val="none" w:sz="0" w:space="0" w:color="auto"/>
      </w:divBdr>
    </w:div>
    <w:div w:id="65736112">
      <w:bodyDiv w:val="1"/>
      <w:marLeft w:val="0"/>
      <w:marRight w:val="0"/>
      <w:marTop w:val="0"/>
      <w:marBottom w:val="0"/>
      <w:divBdr>
        <w:top w:val="none" w:sz="0" w:space="0" w:color="auto"/>
        <w:left w:val="none" w:sz="0" w:space="0" w:color="auto"/>
        <w:bottom w:val="none" w:sz="0" w:space="0" w:color="auto"/>
        <w:right w:val="none" w:sz="0" w:space="0" w:color="auto"/>
      </w:divBdr>
    </w:div>
    <w:div w:id="66267795">
      <w:bodyDiv w:val="1"/>
      <w:marLeft w:val="0"/>
      <w:marRight w:val="0"/>
      <w:marTop w:val="0"/>
      <w:marBottom w:val="0"/>
      <w:divBdr>
        <w:top w:val="none" w:sz="0" w:space="0" w:color="auto"/>
        <w:left w:val="none" w:sz="0" w:space="0" w:color="auto"/>
        <w:bottom w:val="none" w:sz="0" w:space="0" w:color="auto"/>
        <w:right w:val="none" w:sz="0" w:space="0" w:color="auto"/>
      </w:divBdr>
    </w:div>
    <w:div w:id="67774917">
      <w:bodyDiv w:val="1"/>
      <w:marLeft w:val="0"/>
      <w:marRight w:val="0"/>
      <w:marTop w:val="0"/>
      <w:marBottom w:val="0"/>
      <w:divBdr>
        <w:top w:val="none" w:sz="0" w:space="0" w:color="auto"/>
        <w:left w:val="none" w:sz="0" w:space="0" w:color="auto"/>
        <w:bottom w:val="none" w:sz="0" w:space="0" w:color="auto"/>
        <w:right w:val="none" w:sz="0" w:space="0" w:color="auto"/>
      </w:divBdr>
    </w:div>
    <w:div w:id="70392691">
      <w:bodyDiv w:val="1"/>
      <w:marLeft w:val="0"/>
      <w:marRight w:val="0"/>
      <w:marTop w:val="0"/>
      <w:marBottom w:val="0"/>
      <w:divBdr>
        <w:top w:val="none" w:sz="0" w:space="0" w:color="auto"/>
        <w:left w:val="none" w:sz="0" w:space="0" w:color="auto"/>
        <w:bottom w:val="none" w:sz="0" w:space="0" w:color="auto"/>
        <w:right w:val="none" w:sz="0" w:space="0" w:color="auto"/>
      </w:divBdr>
    </w:div>
    <w:div w:id="71515493">
      <w:bodyDiv w:val="1"/>
      <w:marLeft w:val="0"/>
      <w:marRight w:val="0"/>
      <w:marTop w:val="0"/>
      <w:marBottom w:val="0"/>
      <w:divBdr>
        <w:top w:val="none" w:sz="0" w:space="0" w:color="auto"/>
        <w:left w:val="none" w:sz="0" w:space="0" w:color="auto"/>
        <w:bottom w:val="none" w:sz="0" w:space="0" w:color="auto"/>
        <w:right w:val="none" w:sz="0" w:space="0" w:color="auto"/>
      </w:divBdr>
    </w:div>
    <w:div w:id="71663291">
      <w:bodyDiv w:val="1"/>
      <w:marLeft w:val="0"/>
      <w:marRight w:val="0"/>
      <w:marTop w:val="0"/>
      <w:marBottom w:val="0"/>
      <w:divBdr>
        <w:top w:val="none" w:sz="0" w:space="0" w:color="auto"/>
        <w:left w:val="none" w:sz="0" w:space="0" w:color="auto"/>
        <w:bottom w:val="none" w:sz="0" w:space="0" w:color="auto"/>
        <w:right w:val="none" w:sz="0" w:space="0" w:color="auto"/>
      </w:divBdr>
    </w:div>
    <w:div w:id="72093837">
      <w:bodyDiv w:val="1"/>
      <w:marLeft w:val="0"/>
      <w:marRight w:val="0"/>
      <w:marTop w:val="0"/>
      <w:marBottom w:val="0"/>
      <w:divBdr>
        <w:top w:val="none" w:sz="0" w:space="0" w:color="auto"/>
        <w:left w:val="none" w:sz="0" w:space="0" w:color="auto"/>
        <w:bottom w:val="none" w:sz="0" w:space="0" w:color="auto"/>
        <w:right w:val="none" w:sz="0" w:space="0" w:color="auto"/>
      </w:divBdr>
    </w:div>
    <w:div w:id="72289608">
      <w:bodyDiv w:val="1"/>
      <w:marLeft w:val="0"/>
      <w:marRight w:val="0"/>
      <w:marTop w:val="0"/>
      <w:marBottom w:val="0"/>
      <w:divBdr>
        <w:top w:val="none" w:sz="0" w:space="0" w:color="auto"/>
        <w:left w:val="none" w:sz="0" w:space="0" w:color="auto"/>
        <w:bottom w:val="none" w:sz="0" w:space="0" w:color="auto"/>
        <w:right w:val="none" w:sz="0" w:space="0" w:color="auto"/>
      </w:divBdr>
    </w:div>
    <w:div w:id="73089089">
      <w:bodyDiv w:val="1"/>
      <w:marLeft w:val="0"/>
      <w:marRight w:val="0"/>
      <w:marTop w:val="0"/>
      <w:marBottom w:val="0"/>
      <w:divBdr>
        <w:top w:val="none" w:sz="0" w:space="0" w:color="auto"/>
        <w:left w:val="none" w:sz="0" w:space="0" w:color="auto"/>
        <w:bottom w:val="none" w:sz="0" w:space="0" w:color="auto"/>
        <w:right w:val="none" w:sz="0" w:space="0" w:color="auto"/>
      </w:divBdr>
    </w:div>
    <w:div w:id="73210386">
      <w:bodyDiv w:val="1"/>
      <w:marLeft w:val="0"/>
      <w:marRight w:val="0"/>
      <w:marTop w:val="0"/>
      <w:marBottom w:val="0"/>
      <w:divBdr>
        <w:top w:val="none" w:sz="0" w:space="0" w:color="auto"/>
        <w:left w:val="none" w:sz="0" w:space="0" w:color="auto"/>
        <w:bottom w:val="none" w:sz="0" w:space="0" w:color="auto"/>
        <w:right w:val="none" w:sz="0" w:space="0" w:color="auto"/>
      </w:divBdr>
    </w:div>
    <w:div w:id="74784071">
      <w:bodyDiv w:val="1"/>
      <w:marLeft w:val="0"/>
      <w:marRight w:val="0"/>
      <w:marTop w:val="0"/>
      <w:marBottom w:val="0"/>
      <w:divBdr>
        <w:top w:val="none" w:sz="0" w:space="0" w:color="auto"/>
        <w:left w:val="none" w:sz="0" w:space="0" w:color="auto"/>
        <w:bottom w:val="none" w:sz="0" w:space="0" w:color="auto"/>
        <w:right w:val="none" w:sz="0" w:space="0" w:color="auto"/>
      </w:divBdr>
    </w:div>
    <w:div w:id="77603460">
      <w:bodyDiv w:val="1"/>
      <w:marLeft w:val="0"/>
      <w:marRight w:val="0"/>
      <w:marTop w:val="0"/>
      <w:marBottom w:val="0"/>
      <w:divBdr>
        <w:top w:val="none" w:sz="0" w:space="0" w:color="auto"/>
        <w:left w:val="none" w:sz="0" w:space="0" w:color="auto"/>
        <w:bottom w:val="none" w:sz="0" w:space="0" w:color="auto"/>
        <w:right w:val="none" w:sz="0" w:space="0" w:color="auto"/>
      </w:divBdr>
    </w:div>
    <w:div w:id="78063998">
      <w:bodyDiv w:val="1"/>
      <w:marLeft w:val="0"/>
      <w:marRight w:val="0"/>
      <w:marTop w:val="0"/>
      <w:marBottom w:val="0"/>
      <w:divBdr>
        <w:top w:val="none" w:sz="0" w:space="0" w:color="auto"/>
        <w:left w:val="none" w:sz="0" w:space="0" w:color="auto"/>
        <w:bottom w:val="none" w:sz="0" w:space="0" w:color="auto"/>
        <w:right w:val="none" w:sz="0" w:space="0" w:color="auto"/>
      </w:divBdr>
    </w:div>
    <w:div w:id="79495637">
      <w:bodyDiv w:val="1"/>
      <w:marLeft w:val="0"/>
      <w:marRight w:val="0"/>
      <w:marTop w:val="0"/>
      <w:marBottom w:val="0"/>
      <w:divBdr>
        <w:top w:val="none" w:sz="0" w:space="0" w:color="auto"/>
        <w:left w:val="none" w:sz="0" w:space="0" w:color="auto"/>
        <w:bottom w:val="none" w:sz="0" w:space="0" w:color="auto"/>
        <w:right w:val="none" w:sz="0" w:space="0" w:color="auto"/>
      </w:divBdr>
    </w:div>
    <w:div w:id="79569087">
      <w:bodyDiv w:val="1"/>
      <w:marLeft w:val="0"/>
      <w:marRight w:val="0"/>
      <w:marTop w:val="0"/>
      <w:marBottom w:val="0"/>
      <w:divBdr>
        <w:top w:val="none" w:sz="0" w:space="0" w:color="auto"/>
        <w:left w:val="none" w:sz="0" w:space="0" w:color="auto"/>
        <w:bottom w:val="none" w:sz="0" w:space="0" w:color="auto"/>
        <w:right w:val="none" w:sz="0" w:space="0" w:color="auto"/>
      </w:divBdr>
    </w:div>
    <w:div w:id="79912623">
      <w:bodyDiv w:val="1"/>
      <w:marLeft w:val="0"/>
      <w:marRight w:val="0"/>
      <w:marTop w:val="0"/>
      <w:marBottom w:val="0"/>
      <w:divBdr>
        <w:top w:val="none" w:sz="0" w:space="0" w:color="auto"/>
        <w:left w:val="none" w:sz="0" w:space="0" w:color="auto"/>
        <w:bottom w:val="none" w:sz="0" w:space="0" w:color="auto"/>
        <w:right w:val="none" w:sz="0" w:space="0" w:color="auto"/>
      </w:divBdr>
    </w:div>
    <w:div w:id="83303455">
      <w:bodyDiv w:val="1"/>
      <w:marLeft w:val="0"/>
      <w:marRight w:val="0"/>
      <w:marTop w:val="0"/>
      <w:marBottom w:val="0"/>
      <w:divBdr>
        <w:top w:val="none" w:sz="0" w:space="0" w:color="auto"/>
        <w:left w:val="none" w:sz="0" w:space="0" w:color="auto"/>
        <w:bottom w:val="none" w:sz="0" w:space="0" w:color="auto"/>
        <w:right w:val="none" w:sz="0" w:space="0" w:color="auto"/>
      </w:divBdr>
    </w:div>
    <w:div w:id="83768724">
      <w:bodyDiv w:val="1"/>
      <w:marLeft w:val="0"/>
      <w:marRight w:val="0"/>
      <w:marTop w:val="0"/>
      <w:marBottom w:val="0"/>
      <w:divBdr>
        <w:top w:val="none" w:sz="0" w:space="0" w:color="auto"/>
        <w:left w:val="none" w:sz="0" w:space="0" w:color="auto"/>
        <w:bottom w:val="none" w:sz="0" w:space="0" w:color="auto"/>
        <w:right w:val="none" w:sz="0" w:space="0" w:color="auto"/>
      </w:divBdr>
    </w:div>
    <w:div w:id="84545330">
      <w:bodyDiv w:val="1"/>
      <w:marLeft w:val="0"/>
      <w:marRight w:val="0"/>
      <w:marTop w:val="0"/>
      <w:marBottom w:val="0"/>
      <w:divBdr>
        <w:top w:val="none" w:sz="0" w:space="0" w:color="auto"/>
        <w:left w:val="none" w:sz="0" w:space="0" w:color="auto"/>
        <w:bottom w:val="none" w:sz="0" w:space="0" w:color="auto"/>
        <w:right w:val="none" w:sz="0" w:space="0" w:color="auto"/>
      </w:divBdr>
    </w:div>
    <w:div w:id="85080745">
      <w:bodyDiv w:val="1"/>
      <w:marLeft w:val="0"/>
      <w:marRight w:val="0"/>
      <w:marTop w:val="0"/>
      <w:marBottom w:val="0"/>
      <w:divBdr>
        <w:top w:val="none" w:sz="0" w:space="0" w:color="auto"/>
        <w:left w:val="none" w:sz="0" w:space="0" w:color="auto"/>
        <w:bottom w:val="none" w:sz="0" w:space="0" w:color="auto"/>
        <w:right w:val="none" w:sz="0" w:space="0" w:color="auto"/>
      </w:divBdr>
    </w:div>
    <w:div w:id="85424436">
      <w:bodyDiv w:val="1"/>
      <w:marLeft w:val="0"/>
      <w:marRight w:val="0"/>
      <w:marTop w:val="0"/>
      <w:marBottom w:val="0"/>
      <w:divBdr>
        <w:top w:val="none" w:sz="0" w:space="0" w:color="auto"/>
        <w:left w:val="none" w:sz="0" w:space="0" w:color="auto"/>
        <w:bottom w:val="none" w:sz="0" w:space="0" w:color="auto"/>
        <w:right w:val="none" w:sz="0" w:space="0" w:color="auto"/>
      </w:divBdr>
    </w:div>
    <w:div w:id="86587294">
      <w:bodyDiv w:val="1"/>
      <w:marLeft w:val="0"/>
      <w:marRight w:val="0"/>
      <w:marTop w:val="0"/>
      <w:marBottom w:val="0"/>
      <w:divBdr>
        <w:top w:val="none" w:sz="0" w:space="0" w:color="auto"/>
        <w:left w:val="none" w:sz="0" w:space="0" w:color="auto"/>
        <w:bottom w:val="none" w:sz="0" w:space="0" w:color="auto"/>
        <w:right w:val="none" w:sz="0" w:space="0" w:color="auto"/>
      </w:divBdr>
    </w:div>
    <w:div w:id="87704050">
      <w:bodyDiv w:val="1"/>
      <w:marLeft w:val="0"/>
      <w:marRight w:val="0"/>
      <w:marTop w:val="0"/>
      <w:marBottom w:val="0"/>
      <w:divBdr>
        <w:top w:val="none" w:sz="0" w:space="0" w:color="auto"/>
        <w:left w:val="none" w:sz="0" w:space="0" w:color="auto"/>
        <w:bottom w:val="none" w:sz="0" w:space="0" w:color="auto"/>
        <w:right w:val="none" w:sz="0" w:space="0" w:color="auto"/>
      </w:divBdr>
    </w:div>
    <w:div w:id="88166652">
      <w:bodyDiv w:val="1"/>
      <w:marLeft w:val="0"/>
      <w:marRight w:val="0"/>
      <w:marTop w:val="0"/>
      <w:marBottom w:val="0"/>
      <w:divBdr>
        <w:top w:val="none" w:sz="0" w:space="0" w:color="auto"/>
        <w:left w:val="none" w:sz="0" w:space="0" w:color="auto"/>
        <w:bottom w:val="none" w:sz="0" w:space="0" w:color="auto"/>
        <w:right w:val="none" w:sz="0" w:space="0" w:color="auto"/>
      </w:divBdr>
    </w:div>
    <w:div w:id="90049838">
      <w:bodyDiv w:val="1"/>
      <w:marLeft w:val="0"/>
      <w:marRight w:val="0"/>
      <w:marTop w:val="0"/>
      <w:marBottom w:val="0"/>
      <w:divBdr>
        <w:top w:val="none" w:sz="0" w:space="0" w:color="auto"/>
        <w:left w:val="none" w:sz="0" w:space="0" w:color="auto"/>
        <w:bottom w:val="none" w:sz="0" w:space="0" w:color="auto"/>
        <w:right w:val="none" w:sz="0" w:space="0" w:color="auto"/>
      </w:divBdr>
    </w:div>
    <w:div w:id="91902986">
      <w:bodyDiv w:val="1"/>
      <w:marLeft w:val="0"/>
      <w:marRight w:val="0"/>
      <w:marTop w:val="0"/>
      <w:marBottom w:val="0"/>
      <w:divBdr>
        <w:top w:val="none" w:sz="0" w:space="0" w:color="auto"/>
        <w:left w:val="none" w:sz="0" w:space="0" w:color="auto"/>
        <w:bottom w:val="none" w:sz="0" w:space="0" w:color="auto"/>
        <w:right w:val="none" w:sz="0" w:space="0" w:color="auto"/>
      </w:divBdr>
    </w:div>
    <w:div w:id="93089466">
      <w:bodyDiv w:val="1"/>
      <w:marLeft w:val="0"/>
      <w:marRight w:val="0"/>
      <w:marTop w:val="0"/>
      <w:marBottom w:val="0"/>
      <w:divBdr>
        <w:top w:val="none" w:sz="0" w:space="0" w:color="auto"/>
        <w:left w:val="none" w:sz="0" w:space="0" w:color="auto"/>
        <w:bottom w:val="none" w:sz="0" w:space="0" w:color="auto"/>
        <w:right w:val="none" w:sz="0" w:space="0" w:color="auto"/>
      </w:divBdr>
    </w:div>
    <w:div w:id="93667884">
      <w:bodyDiv w:val="1"/>
      <w:marLeft w:val="0"/>
      <w:marRight w:val="0"/>
      <w:marTop w:val="0"/>
      <w:marBottom w:val="0"/>
      <w:divBdr>
        <w:top w:val="none" w:sz="0" w:space="0" w:color="auto"/>
        <w:left w:val="none" w:sz="0" w:space="0" w:color="auto"/>
        <w:bottom w:val="none" w:sz="0" w:space="0" w:color="auto"/>
        <w:right w:val="none" w:sz="0" w:space="0" w:color="auto"/>
      </w:divBdr>
    </w:div>
    <w:div w:id="96560498">
      <w:bodyDiv w:val="1"/>
      <w:marLeft w:val="0"/>
      <w:marRight w:val="0"/>
      <w:marTop w:val="0"/>
      <w:marBottom w:val="0"/>
      <w:divBdr>
        <w:top w:val="none" w:sz="0" w:space="0" w:color="auto"/>
        <w:left w:val="none" w:sz="0" w:space="0" w:color="auto"/>
        <w:bottom w:val="none" w:sz="0" w:space="0" w:color="auto"/>
        <w:right w:val="none" w:sz="0" w:space="0" w:color="auto"/>
      </w:divBdr>
    </w:div>
    <w:div w:id="97219402">
      <w:bodyDiv w:val="1"/>
      <w:marLeft w:val="0"/>
      <w:marRight w:val="0"/>
      <w:marTop w:val="0"/>
      <w:marBottom w:val="0"/>
      <w:divBdr>
        <w:top w:val="none" w:sz="0" w:space="0" w:color="auto"/>
        <w:left w:val="none" w:sz="0" w:space="0" w:color="auto"/>
        <w:bottom w:val="none" w:sz="0" w:space="0" w:color="auto"/>
        <w:right w:val="none" w:sz="0" w:space="0" w:color="auto"/>
      </w:divBdr>
    </w:div>
    <w:div w:id="98568189">
      <w:bodyDiv w:val="1"/>
      <w:marLeft w:val="0"/>
      <w:marRight w:val="0"/>
      <w:marTop w:val="0"/>
      <w:marBottom w:val="0"/>
      <w:divBdr>
        <w:top w:val="none" w:sz="0" w:space="0" w:color="auto"/>
        <w:left w:val="none" w:sz="0" w:space="0" w:color="auto"/>
        <w:bottom w:val="none" w:sz="0" w:space="0" w:color="auto"/>
        <w:right w:val="none" w:sz="0" w:space="0" w:color="auto"/>
      </w:divBdr>
    </w:div>
    <w:div w:id="98917646">
      <w:bodyDiv w:val="1"/>
      <w:marLeft w:val="0"/>
      <w:marRight w:val="0"/>
      <w:marTop w:val="0"/>
      <w:marBottom w:val="0"/>
      <w:divBdr>
        <w:top w:val="none" w:sz="0" w:space="0" w:color="auto"/>
        <w:left w:val="none" w:sz="0" w:space="0" w:color="auto"/>
        <w:bottom w:val="none" w:sz="0" w:space="0" w:color="auto"/>
        <w:right w:val="none" w:sz="0" w:space="0" w:color="auto"/>
      </w:divBdr>
    </w:div>
    <w:div w:id="100615966">
      <w:bodyDiv w:val="1"/>
      <w:marLeft w:val="0"/>
      <w:marRight w:val="0"/>
      <w:marTop w:val="0"/>
      <w:marBottom w:val="0"/>
      <w:divBdr>
        <w:top w:val="none" w:sz="0" w:space="0" w:color="auto"/>
        <w:left w:val="none" w:sz="0" w:space="0" w:color="auto"/>
        <w:bottom w:val="none" w:sz="0" w:space="0" w:color="auto"/>
        <w:right w:val="none" w:sz="0" w:space="0" w:color="auto"/>
      </w:divBdr>
    </w:div>
    <w:div w:id="103233474">
      <w:bodyDiv w:val="1"/>
      <w:marLeft w:val="0"/>
      <w:marRight w:val="0"/>
      <w:marTop w:val="0"/>
      <w:marBottom w:val="0"/>
      <w:divBdr>
        <w:top w:val="none" w:sz="0" w:space="0" w:color="auto"/>
        <w:left w:val="none" w:sz="0" w:space="0" w:color="auto"/>
        <w:bottom w:val="none" w:sz="0" w:space="0" w:color="auto"/>
        <w:right w:val="none" w:sz="0" w:space="0" w:color="auto"/>
      </w:divBdr>
    </w:div>
    <w:div w:id="104427803">
      <w:bodyDiv w:val="1"/>
      <w:marLeft w:val="0"/>
      <w:marRight w:val="0"/>
      <w:marTop w:val="0"/>
      <w:marBottom w:val="0"/>
      <w:divBdr>
        <w:top w:val="none" w:sz="0" w:space="0" w:color="auto"/>
        <w:left w:val="none" w:sz="0" w:space="0" w:color="auto"/>
        <w:bottom w:val="none" w:sz="0" w:space="0" w:color="auto"/>
        <w:right w:val="none" w:sz="0" w:space="0" w:color="auto"/>
      </w:divBdr>
    </w:div>
    <w:div w:id="104427920">
      <w:bodyDiv w:val="1"/>
      <w:marLeft w:val="0"/>
      <w:marRight w:val="0"/>
      <w:marTop w:val="0"/>
      <w:marBottom w:val="0"/>
      <w:divBdr>
        <w:top w:val="none" w:sz="0" w:space="0" w:color="auto"/>
        <w:left w:val="none" w:sz="0" w:space="0" w:color="auto"/>
        <w:bottom w:val="none" w:sz="0" w:space="0" w:color="auto"/>
        <w:right w:val="none" w:sz="0" w:space="0" w:color="auto"/>
      </w:divBdr>
    </w:div>
    <w:div w:id="104691815">
      <w:bodyDiv w:val="1"/>
      <w:marLeft w:val="0"/>
      <w:marRight w:val="0"/>
      <w:marTop w:val="0"/>
      <w:marBottom w:val="0"/>
      <w:divBdr>
        <w:top w:val="none" w:sz="0" w:space="0" w:color="auto"/>
        <w:left w:val="none" w:sz="0" w:space="0" w:color="auto"/>
        <w:bottom w:val="none" w:sz="0" w:space="0" w:color="auto"/>
        <w:right w:val="none" w:sz="0" w:space="0" w:color="auto"/>
      </w:divBdr>
    </w:div>
    <w:div w:id="107772544">
      <w:bodyDiv w:val="1"/>
      <w:marLeft w:val="0"/>
      <w:marRight w:val="0"/>
      <w:marTop w:val="0"/>
      <w:marBottom w:val="0"/>
      <w:divBdr>
        <w:top w:val="none" w:sz="0" w:space="0" w:color="auto"/>
        <w:left w:val="none" w:sz="0" w:space="0" w:color="auto"/>
        <w:bottom w:val="none" w:sz="0" w:space="0" w:color="auto"/>
        <w:right w:val="none" w:sz="0" w:space="0" w:color="auto"/>
      </w:divBdr>
    </w:div>
    <w:div w:id="112330485">
      <w:bodyDiv w:val="1"/>
      <w:marLeft w:val="0"/>
      <w:marRight w:val="0"/>
      <w:marTop w:val="0"/>
      <w:marBottom w:val="0"/>
      <w:divBdr>
        <w:top w:val="none" w:sz="0" w:space="0" w:color="auto"/>
        <w:left w:val="none" w:sz="0" w:space="0" w:color="auto"/>
        <w:bottom w:val="none" w:sz="0" w:space="0" w:color="auto"/>
        <w:right w:val="none" w:sz="0" w:space="0" w:color="auto"/>
      </w:divBdr>
    </w:div>
    <w:div w:id="113409319">
      <w:bodyDiv w:val="1"/>
      <w:marLeft w:val="0"/>
      <w:marRight w:val="0"/>
      <w:marTop w:val="0"/>
      <w:marBottom w:val="0"/>
      <w:divBdr>
        <w:top w:val="none" w:sz="0" w:space="0" w:color="auto"/>
        <w:left w:val="none" w:sz="0" w:space="0" w:color="auto"/>
        <w:bottom w:val="none" w:sz="0" w:space="0" w:color="auto"/>
        <w:right w:val="none" w:sz="0" w:space="0" w:color="auto"/>
      </w:divBdr>
    </w:div>
    <w:div w:id="113906615">
      <w:bodyDiv w:val="1"/>
      <w:marLeft w:val="0"/>
      <w:marRight w:val="0"/>
      <w:marTop w:val="0"/>
      <w:marBottom w:val="0"/>
      <w:divBdr>
        <w:top w:val="none" w:sz="0" w:space="0" w:color="auto"/>
        <w:left w:val="none" w:sz="0" w:space="0" w:color="auto"/>
        <w:bottom w:val="none" w:sz="0" w:space="0" w:color="auto"/>
        <w:right w:val="none" w:sz="0" w:space="0" w:color="auto"/>
      </w:divBdr>
    </w:div>
    <w:div w:id="113907028">
      <w:bodyDiv w:val="1"/>
      <w:marLeft w:val="0"/>
      <w:marRight w:val="0"/>
      <w:marTop w:val="0"/>
      <w:marBottom w:val="0"/>
      <w:divBdr>
        <w:top w:val="none" w:sz="0" w:space="0" w:color="auto"/>
        <w:left w:val="none" w:sz="0" w:space="0" w:color="auto"/>
        <w:bottom w:val="none" w:sz="0" w:space="0" w:color="auto"/>
        <w:right w:val="none" w:sz="0" w:space="0" w:color="auto"/>
      </w:divBdr>
    </w:div>
    <w:div w:id="114713988">
      <w:bodyDiv w:val="1"/>
      <w:marLeft w:val="0"/>
      <w:marRight w:val="0"/>
      <w:marTop w:val="0"/>
      <w:marBottom w:val="0"/>
      <w:divBdr>
        <w:top w:val="none" w:sz="0" w:space="0" w:color="auto"/>
        <w:left w:val="none" w:sz="0" w:space="0" w:color="auto"/>
        <w:bottom w:val="none" w:sz="0" w:space="0" w:color="auto"/>
        <w:right w:val="none" w:sz="0" w:space="0" w:color="auto"/>
      </w:divBdr>
    </w:div>
    <w:div w:id="115220616">
      <w:bodyDiv w:val="1"/>
      <w:marLeft w:val="0"/>
      <w:marRight w:val="0"/>
      <w:marTop w:val="0"/>
      <w:marBottom w:val="0"/>
      <w:divBdr>
        <w:top w:val="none" w:sz="0" w:space="0" w:color="auto"/>
        <w:left w:val="none" w:sz="0" w:space="0" w:color="auto"/>
        <w:bottom w:val="none" w:sz="0" w:space="0" w:color="auto"/>
        <w:right w:val="none" w:sz="0" w:space="0" w:color="auto"/>
      </w:divBdr>
    </w:div>
    <w:div w:id="115225877">
      <w:bodyDiv w:val="1"/>
      <w:marLeft w:val="0"/>
      <w:marRight w:val="0"/>
      <w:marTop w:val="0"/>
      <w:marBottom w:val="0"/>
      <w:divBdr>
        <w:top w:val="none" w:sz="0" w:space="0" w:color="auto"/>
        <w:left w:val="none" w:sz="0" w:space="0" w:color="auto"/>
        <w:bottom w:val="none" w:sz="0" w:space="0" w:color="auto"/>
        <w:right w:val="none" w:sz="0" w:space="0" w:color="auto"/>
      </w:divBdr>
    </w:div>
    <w:div w:id="116143860">
      <w:bodyDiv w:val="1"/>
      <w:marLeft w:val="0"/>
      <w:marRight w:val="0"/>
      <w:marTop w:val="0"/>
      <w:marBottom w:val="0"/>
      <w:divBdr>
        <w:top w:val="none" w:sz="0" w:space="0" w:color="auto"/>
        <w:left w:val="none" w:sz="0" w:space="0" w:color="auto"/>
        <w:bottom w:val="none" w:sz="0" w:space="0" w:color="auto"/>
        <w:right w:val="none" w:sz="0" w:space="0" w:color="auto"/>
      </w:divBdr>
    </w:div>
    <w:div w:id="116879281">
      <w:bodyDiv w:val="1"/>
      <w:marLeft w:val="0"/>
      <w:marRight w:val="0"/>
      <w:marTop w:val="0"/>
      <w:marBottom w:val="0"/>
      <w:divBdr>
        <w:top w:val="none" w:sz="0" w:space="0" w:color="auto"/>
        <w:left w:val="none" w:sz="0" w:space="0" w:color="auto"/>
        <w:bottom w:val="none" w:sz="0" w:space="0" w:color="auto"/>
        <w:right w:val="none" w:sz="0" w:space="0" w:color="auto"/>
      </w:divBdr>
    </w:div>
    <w:div w:id="117144145">
      <w:bodyDiv w:val="1"/>
      <w:marLeft w:val="0"/>
      <w:marRight w:val="0"/>
      <w:marTop w:val="0"/>
      <w:marBottom w:val="0"/>
      <w:divBdr>
        <w:top w:val="none" w:sz="0" w:space="0" w:color="auto"/>
        <w:left w:val="none" w:sz="0" w:space="0" w:color="auto"/>
        <w:bottom w:val="none" w:sz="0" w:space="0" w:color="auto"/>
        <w:right w:val="none" w:sz="0" w:space="0" w:color="auto"/>
      </w:divBdr>
    </w:div>
    <w:div w:id="119734800">
      <w:bodyDiv w:val="1"/>
      <w:marLeft w:val="0"/>
      <w:marRight w:val="0"/>
      <w:marTop w:val="0"/>
      <w:marBottom w:val="0"/>
      <w:divBdr>
        <w:top w:val="none" w:sz="0" w:space="0" w:color="auto"/>
        <w:left w:val="none" w:sz="0" w:space="0" w:color="auto"/>
        <w:bottom w:val="none" w:sz="0" w:space="0" w:color="auto"/>
        <w:right w:val="none" w:sz="0" w:space="0" w:color="auto"/>
      </w:divBdr>
    </w:div>
    <w:div w:id="120541562">
      <w:bodyDiv w:val="1"/>
      <w:marLeft w:val="0"/>
      <w:marRight w:val="0"/>
      <w:marTop w:val="0"/>
      <w:marBottom w:val="0"/>
      <w:divBdr>
        <w:top w:val="none" w:sz="0" w:space="0" w:color="auto"/>
        <w:left w:val="none" w:sz="0" w:space="0" w:color="auto"/>
        <w:bottom w:val="none" w:sz="0" w:space="0" w:color="auto"/>
        <w:right w:val="none" w:sz="0" w:space="0" w:color="auto"/>
      </w:divBdr>
    </w:div>
    <w:div w:id="121272102">
      <w:bodyDiv w:val="1"/>
      <w:marLeft w:val="0"/>
      <w:marRight w:val="0"/>
      <w:marTop w:val="0"/>
      <w:marBottom w:val="0"/>
      <w:divBdr>
        <w:top w:val="none" w:sz="0" w:space="0" w:color="auto"/>
        <w:left w:val="none" w:sz="0" w:space="0" w:color="auto"/>
        <w:bottom w:val="none" w:sz="0" w:space="0" w:color="auto"/>
        <w:right w:val="none" w:sz="0" w:space="0" w:color="auto"/>
      </w:divBdr>
    </w:div>
    <w:div w:id="123692879">
      <w:bodyDiv w:val="1"/>
      <w:marLeft w:val="0"/>
      <w:marRight w:val="0"/>
      <w:marTop w:val="0"/>
      <w:marBottom w:val="0"/>
      <w:divBdr>
        <w:top w:val="none" w:sz="0" w:space="0" w:color="auto"/>
        <w:left w:val="none" w:sz="0" w:space="0" w:color="auto"/>
        <w:bottom w:val="none" w:sz="0" w:space="0" w:color="auto"/>
        <w:right w:val="none" w:sz="0" w:space="0" w:color="auto"/>
      </w:divBdr>
    </w:div>
    <w:div w:id="124736583">
      <w:bodyDiv w:val="1"/>
      <w:marLeft w:val="0"/>
      <w:marRight w:val="0"/>
      <w:marTop w:val="0"/>
      <w:marBottom w:val="0"/>
      <w:divBdr>
        <w:top w:val="none" w:sz="0" w:space="0" w:color="auto"/>
        <w:left w:val="none" w:sz="0" w:space="0" w:color="auto"/>
        <w:bottom w:val="none" w:sz="0" w:space="0" w:color="auto"/>
        <w:right w:val="none" w:sz="0" w:space="0" w:color="auto"/>
      </w:divBdr>
    </w:div>
    <w:div w:id="124737132">
      <w:bodyDiv w:val="1"/>
      <w:marLeft w:val="0"/>
      <w:marRight w:val="0"/>
      <w:marTop w:val="0"/>
      <w:marBottom w:val="0"/>
      <w:divBdr>
        <w:top w:val="none" w:sz="0" w:space="0" w:color="auto"/>
        <w:left w:val="none" w:sz="0" w:space="0" w:color="auto"/>
        <w:bottom w:val="none" w:sz="0" w:space="0" w:color="auto"/>
        <w:right w:val="none" w:sz="0" w:space="0" w:color="auto"/>
      </w:divBdr>
    </w:div>
    <w:div w:id="125203226">
      <w:bodyDiv w:val="1"/>
      <w:marLeft w:val="0"/>
      <w:marRight w:val="0"/>
      <w:marTop w:val="0"/>
      <w:marBottom w:val="0"/>
      <w:divBdr>
        <w:top w:val="none" w:sz="0" w:space="0" w:color="auto"/>
        <w:left w:val="none" w:sz="0" w:space="0" w:color="auto"/>
        <w:bottom w:val="none" w:sz="0" w:space="0" w:color="auto"/>
        <w:right w:val="none" w:sz="0" w:space="0" w:color="auto"/>
      </w:divBdr>
    </w:div>
    <w:div w:id="125707336">
      <w:bodyDiv w:val="1"/>
      <w:marLeft w:val="0"/>
      <w:marRight w:val="0"/>
      <w:marTop w:val="0"/>
      <w:marBottom w:val="0"/>
      <w:divBdr>
        <w:top w:val="none" w:sz="0" w:space="0" w:color="auto"/>
        <w:left w:val="none" w:sz="0" w:space="0" w:color="auto"/>
        <w:bottom w:val="none" w:sz="0" w:space="0" w:color="auto"/>
        <w:right w:val="none" w:sz="0" w:space="0" w:color="auto"/>
      </w:divBdr>
    </w:div>
    <w:div w:id="127362349">
      <w:bodyDiv w:val="1"/>
      <w:marLeft w:val="0"/>
      <w:marRight w:val="0"/>
      <w:marTop w:val="0"/>
      <w:marBottom w:val="0"/>
      <w:divBdr>
        <w:top w:val="none" w:sz="0" w:space="0" w:color="auto"/>
        <w:left w:val="none" w:sz="0" w:space="0" w:color="auto"/>
        <w:bottom w:val="none" w:sz="0" w:space="0" w:color="auto"/>
        <w:right w:val="none" w:sz="0" w:space="0" w:color="auto"/>
      </w:divBdr>
    </w:div>
    <w:div w:id="129715991">
      <w:bodyDiv w:val="1"/>
      <w:marLeft w:val="0"/>
      <w:marRight w:val="0"/>
      <w:marTop w:val="0"/>
      <w:marBottom w:val="0"/>
      <w:divBdr>
        <w:top w:val="none" w:sz="0" w:space="0" w:color="auto"/>
        <w:left w:val="none" w:sz="0" w:space="0" w:color="auto"/>
        <w:bottom w:val="none" w:sz="0" w:space="0" w:color="auto"/>
        <w:right w:val="none" w:sz="0" w:space="0" w:color="auto"/>
      </w:divBdr>
    </w:div>
    <w:div w:id="130947573">
      <w:bodyDiv w:val="1"/>
      <w:marLeft w:val="0"/>
      <w:marRight w:val="0"/>
      <w:marTop w:val="0"/>
      <w:marBottom w:val="0"/>
      <w:divBdr>
        <w:top w:val="none" w:sz="0" w:space="0" w:color="auto"/>
        <w:left w:val="none" w:sz="0" w:space="0" w:color="auto"/>
        <w:bottom w:val="none" w:sz="0" w:space="0" w:color="auto"/>
        <w:right w:val="none" w:sz="0" w:space="0" w:color="auto"/>
      </w:divBdr>
    </w:div>
    <w:div w:id="132218525">
      <w:bodyDiv w:val="1"/>
      <w:marLeft w:val="0"/>
      <w:marRight w:val="0"/>
      <w:marTop w:val="0"/>
      <w:marBottom w:val="0"/>
      <w:divBdr>
        <w:top w:val="none" w:sz="0" w:space="0" w:color="auto"/>
        <w:left w:val="none" w:sz="0" w:space="0" w:color="auto"/>
        <w:bottom w:val="none" w:sz="0" w:space="0" w:color="auto"/>
        <w:right w:val="none" w:sz="0" w:space="0" w:color="auto"/>
      </w:divBdr>
    </w:div>
    <w:div w:id="132480387">
      <w:bodyDiv w:val="1"/>
      <w:marLeft w:val="0"/>
      <w:marRight w:val="0"/>
      <w:marTop w:val="0"/>
      <w:marBottom w:val="0"/>
      <w:divBdr>
        <w:top w:val="none" w:sz="0" w:space="0" w:color="auto"/>
        <w:left w:val="none" w:sz="0" w:space="0" w:color="auto"/>
        <w:bottom w:val="none" w:sz="0" w:space="0" w:color="auto"/>
        <w:right w:val="none" w:sz="0" w:space="0" w:color="auto"/>
      </w:divBdr>
    </w:div>
    <w:div w:id="135538654">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36803133">
      <w:bodyDiv w:val="1"/>
      <w:marLeft w:val="0"/>
      <w:marRight w:val="0"/>
      <w:marTop w:val="0"/>
      <w:marBottom w:val="0"/>
      <w:divBdr>
        <w:top w:val="none" w:sz="0" w:space="0" w:color="auto"/>
        <w:left w:val="none" w:sz="0" w:space="0" w:color="auto"/>
        <w:bottom w:val="none" w:sz="0" w:space="0" w:color="auto"/>
        <w:right w:val="none" w:sz="0" w:space="0" w:color="auto"/>
      </w:divBdr>
    </w:div>
    <w:div w:id="137303715">
      <w:bodyDiv w:val="1"/>
      <w:marLeft w:val="0"/>
      <w:marRight w:val="0"/>
      <w:marTop w:val="0"/>
      <w:marBottom w:val="0"/>
      <w:divBdr>
        <w:top w:val="none" w:sz="0" w:space="0" w:color="auto"/>
        <w:left w:val="none" w:sz="0" w:space="0" w:color="auto"/>
        <w:bottom w:val="none" w:sz="0" w:space="0" w:color="auto"/>
        <w:right w:val="none" w:sz="0" w:space="0" w:color="auto"/>
      </w:divBdr>
    </w:div>
    <w:div w:id="138038964">
      <w:bodyDiv w:val="1"/>
      <w:marLeft w:val="0"/>
      <w:marRight w:val="0"/>
      <w:marTop w:val="0"/>
      <w:marBottom w:val="0"/>
      <w:divBdr>
        <w:top w:val="none" w:sz="0" w:space="0" w:color="auto"/>
        <w:left w:val="none" w:sz="0" w:space="0" w:color="auto"/>
        <w:bottom w:val="none" w:sz="0" w:space="0" w:color="auto"/>
        <w:right w:val="none" w:sz="0" w:space="0" w:color="auto"/>
      </w:divBdr>
    </w:div>
    <w:div w:id="138347085">
      <w:bodyDiv w:val="1"/>
      <w:marLeft w:val="0"/>
      <w:marRight w:val="0"/>
      <w:marTop w:val="0"/>
      <w:marBottom w:val="0"/>
      <w:divBdr>
        <w:top w:val="none" w:sz="0" w:space="0" w:color="auto"/>
        <w:left w:val="none" w:sz="0" w:space="0" w:color="auto"/>
        <w:bottom w:val="none" w:sz="0" w:space="0" w:color="auto"/>
        <w:right w:val="none" w:sz="0" w:space="0" w:color="auto"/>
      </w:divBdr>
    </w:div>
    <w:div w:id="138426148">
      <w:bodyDiv w:val="1"/>
      <w:marLeft w:val="0"/>
      <w:marRight w:val="0"/>
      <w:marTop w:val="0"/>
      <w:marBottom w:val="0"/>
      <w:divBdr>
        <w:top w:val="none" w:sz="0" w:space="0" w:color="auto"/>
        <w:left w:val="none" w:sz="0" w:space="0" w:color="auto"/>
        <w:bottom w:val="none" w:sz="0" w:space="0" w:color="auto"/>
        <w:right w:val="none" w:sz="0" w:space="0" w:color="auto"/>
      </w:divBdr>
    </w:div>
    <w:div w:id="139544346">
      <w:bodyDiv w:val="1"/>
      <w:marLeft w:val="0"/>
      <w:marRight w:val="0"/>
      <w:marTop w:val="0"/>
      <w:marBottom w:val="0"/>
      <w:divBdr>
        <w:top w:val="none" w:sz="0" w:space="0" w:color="auto"/>
        <w:left w:val="none" w:sz="0" w:space="0" w:color="auto"/>
        <w:bottom w:val="none" w:sz="0" w:space="0" w:color="auto"/>
        <w:right w:val="none" w:sz="0" w:space="0" w:color="auto"/>
      </w:divBdr>
    </w:div>
    <w:div w:id="140082763">
      <w:bodyDiv w:val="1"/>
      <w:marLeft w:val="0"/>
      <w:marRight w:val="0"/>
      <w:marTop w:val="0"/>
      <w:marBottom w:val="0"/>
      <w:divBdr>
        <w:top w:val="none" w:sz="0" w:space="0" w:color="auto"/>
        <w:left w:val="none" w:sz="0" w:space="0" w:color="auto"/>
        <w:bottom w:val="none" w:sz="0" w:space="0" w:color="auto"/>
        <w:right w:val="none" w:sz="0" w:space="0" w:color="auto"/>
      </w:divBdr>
    </w:div>
    <w:div w:id="140119984">
      <w:bodyDiv w:val="1"/>
      <w:marLeft w:val="0"/>
      <w:marRight w:val="0"/>
      <w:marTop w:val="0"/>
      <w:marBottom w:val="0"/>
      <w:divBdr>
        <w:top w:val="none" w:sz="0" w:space="0" w:color="auto"/>
        <w:left w:val="none" w:sz="0" w:space="0" w:color="auto"/>
        <w:bottom w:val="none" w:sz="0" w:space="0" w:color="auto"/>
        <w:right w:val="none" w:sz="0" w:space="0" w:color="auto"/>
      </w:divBdr>
    </w:div>
    <w:div w:id="141428619">
      <w:bodyDiv w:val="1"/>
      <w:marLeft w:val="0"/>
      <w:marRight w:val="0"/>
      <w:marTop w:val="0"/>
      <w:marBottom w:val="0"/>
      <w:divBdr>
        <w:top w:val="none" w:sz="0" w:space="0" w:color="auto"/>
        <w:left w:val="none" w:sz="0" w:space="0" w:color="auto"/>
        <w:bottom w:val="none" w:sz="0" w:space="0" w:color="auto"/>
        <w:right w:val="none" w:sz="0" w:space="0" w:color="auto"/>
      </w:divBdr>
    </w:div>
    <w:div w:id="143086748">
      <w:bodyDiv w:val="1"/>
      <w:marLeft w:val="0"/>
      <w:marRight w:val="0"/>
      <w:marTop w:val="0"/>
      <w:marBottom w:val="0"/>
      <w:divBdr>
        <w:top w:val="none" w:sz="0" w:space="0" w:color="auto"/>
        <w:left w:val="none" w:sz="0" w:space="0" w:color="auto"/>
        <w:bottom w:val="none" w:sz="0" w:space="0" w:color="auto"/>
        <w:right w:val="none" w:sz="0" w:space="0" w:color="auto"/>
      </w:divBdr>
    </w:div>
    <w:div w:id="146214192">
      <w:bodyDiv w:val="1"/>
      <w:marLeft w:val="0"/>
      <w:marRight w:val="0"/>
      <w:marTop w:val="0"/>
      <w:marBottom w:val="0"/>
      <w:divBdr>
        <w:top w:val="none" w:sz="0" w:space="0" w:color="auto"/>
        <w:left w:val="none" w:sz="0" w:space="0" w:color="auto"/>
        <w:bottom w:val="none" w:sz="0" w:space="0" w:color="auto"/>
        <w:right w:val="none" w:sz="0" w:space="0" w:color="auto"/>
      </w:divBdr>
    </w:div>
    <w:div w:id="147017307">
      <w:bodyDiv w:val="1"/>
      <w:marLeft w:val="0"/>
      <w:marRight w:val="0"/>
      <w:marTop w:val="0"/>
      <w:marBottom w:val="0"/>
      <w:divBdr>
        <w:top w:val="none" w:sz="0" w:space="0" w:color="auto"/>
        <w:left w:val="none" w:sz="0" w:space="0" w:color="auto"/>
        <w:bottom w:val="none" w:sz="0" w:space="0" w:color="auto"/>
        <w:right w:val="none" w:sz="0" w:space="0" w:color="auto"/>
      </w:divBdr>
    </w:div>
    <w:div w:id="148403329">
      <w:bodyDiv w:val="1"/>
      <w:marLeft w:val="0"/>
      <w:marRight w:val="0"/>
      <w:marTop w:val="0"/>
      <w:marBottom w:val="0"/>
      <w:divBdr>
        <w:top w:val="none" w:sz="0" w:space="0" w:color="auto"/>
        <w:left w:val="none" w:sz="0" w:space="0" w:color="auto"/>
        <w:bottom w:val="none" w:sz="0" w:space="0" w:color="auto"/>
        <w:right w:val="none" w:sz="0" w:space="0" w:color="auto"/>
      </w:divBdr>
    </w:div>
    <w:div w:id="149828915">
      <w:bodyDiv w:val="1"/>
      <w:marLeft w:val="0"/>
      <w:marRight w:val="0"/>
      <w:marTop w:val="0"/>
      <w:marBottom w:val="0"/>
      <w:divBdr>
        <w:top w:val="none" w:sz="0" w:space="0" w:color="auto"/>
        <w:left w:val="none" w:sz="0" w:space="0" w:color="auto"/>
        <w:bottom w:val="none" w:sz="0" w:space="0" w:color="auto"/>
        <w:right w:val="none" w:sz="0" w:space="0" w:color="auto"/>
      </w:divBdr>
    </w:div>
    <w:div w:id="151525978">
      <w:bodyDiv w:val="1"/>
      <w:marLeft w:val="0"/>
      <w:marRight w:val="0"/>
      <w:marTop w:val="0"/>
      <w:marBottom w:val="0"/>
      <w:divBdr>
        <w:top w:val="none" w:sz="0" w:space="0" w:color="auto"/>
        <w:left w:val="none" w:sz="0" w:space="0" w:color="auto"/>
        <w:bottom w:val="none" w:sz="0" w:space="0" w:color="auto"/>
        <w:right w:val="none" w:sz="0" w:space="0" w:color="auto"/>
      </w:divBdr>
    </w:div>
    <w:div w:id="151800999">
      <w:bodyDiv w:val="1"/>
      <w:marLeft w:val="0"/>
      <w:marRight w:val="0"/>
      <w:marTop w:val="0"/>
      <w:marBottom w:val="0"/>
      <w:divBdr>
        <w:top w:val="none" w:sz="0" w:space="0" w:color="auto"/>
        <w:left w:val="none" w:sz="0" w:space="0" w:color="auto"/>
        <w:bottom w:val="none" w:sz="0" w:space="0" w:color="auto"/>
        <w:right w:val="none" w:sz="0" w:space="0" w:color="auto"/>
      </w:divBdr>
    </w:div>
    <w:div w:id="152183826">
      <w:bodyDiv w:val="1"/>
      <w:marLeft w:val="0"/>
      <w:marRight w:val="0"/>
      <w:marTop w:val="0"/>
      <w:marBottom w:val="0"/>
      <w:divBdr>
        <w:top w:val="none" w:sz="0" w:space="0" w:color="auto"/>
        <w:left w:val="none" w:sz="0" w:space="0" w:color="auto"/>
        <w:bottom w:val="none" w:sz="0" w:space="0" w:color="auto"/>
        <w:right w:val="none" w:sz="0" w:space="0" w:color="auto"/>
      </w:divBdr>
    </w:div>
    <w:div w:id="154226623">
      <w:bodyDiv w:val="1"/>
      <w:marLeft w:val="0"/>
      <w:marRight w:val="0"/>
      <w:marTop w:val="0"/>
      <w:marBottom w:val="0"/>
      <w:divBdr>
        <w:top w:val="none" w:sz="0" w:space="0" w:color="auto"/>
        <w:left w:val="none" w:sz="0" w:space="0" w:color="auto"/>
        <w:bottom w:val="none" w:sz="0" w:space="0" w:color="auto"/>
        <w:right w:val="none" w:sz="0" w:space="0" w:color="auto"/>
      </w:divBdr>
    </w:div>
    <w:div w:id="154610971">
      <w:bodyDiv w:val="1"/>
      <w:marLeft w:val="0"/>
      <w:marRight w:val="0"/>
      <w:marTop w:val="0"/>
      <w:marBottom w:val="0"/>
      <w:divBdr>
        <w:top w:val="none" w:sz="0" w:space="0" w:color="auto"/>
        <w:left w:val="none" w:sz="0" w:space="0" w:color="auto"/>
        <w:bottom w:val="none" w:sz="0" w:space="0" w:color="auto"/>
        <w:right w:val="none" w:sz="0" w:space="0" w:color="auto"/>
      </w:divBdr>
    </w:div>
    <w:div w:id="156531375">
      <w:bodyDiv w:val="1"/>
      <w:marLeft w:val="0"/>
      <w:marRight w:val="0"/>
      <w:marTop w:val="0"/>
      <w:marBottom w:val="0"/>
      <w:divBdr>
        <w:top w:val="none" w:sz="0" w:space="0" w:color="auto"/>
        <w:left w:val="none" w:sz="0" w:space="0" w:color="auto"/>
        <w:bottom w:val="none" w:sz="0" w:space="0" w:color="auto"/>
        <w:right w:val="none" w:sz="0" w:space="0" w:color="auto"/>
      </w:divBdr>
    </w:div>
    <w:div w:id="157187176">
      <w:bodyDiv w:val="1"/>
      <w:marLeft w:val="0"/>
      <w:marRight w:val="0"/>
      <w:marTop w:val="0"/>
      <w:marBottom w:val="0"/>
      <w:divBdr>
        <w:top w:val="none" w:sz="0" w:space="0" w:color="auto"/>
        <w:left w:val="none" w:sz="0" w:space="0" w:color="auto"/>
        <w:bottom w:val="none" w:sz="0" w:space="0" w:color="auto"/>
        <w:right w:val="none" w:sz="0" w:space="0" w:color="auto"/>
      </w:divBdr>
    </w:div>
    <w:div w:id="159808001">
      <w:bodyDiv w:val="1"/>
      <w:marLeft w:val="0"/>
      <w:marRight w:val="0"/>
      <w:marTop w:val="0"/>
      <w:marBottom w:val="0"/>
      <w:divBdr>
        <w:top w:val="none" w:sz="0" w:space="0" w:color="auto"/>
        <w:left w:val="none" w:sz="0" w:space="0" w:color="auto"/>
        <w:bottom w:val="none" w:sz="0" w:space="0" w:color="auto"/>
        <w:right w:val="none" w:sz="0" w:space="0" w:color="auto"/>
      </w:divBdr>
    </w:div>
    <w:div w:id="159928846">
      <w:bodyDiv w:val="1"/>
      <w:marLeft w:val="0"/>
      <w:marRight w:val="0"/>
      <w:marTop w:val="0"/>
      <w:marBottom w:val="0"/>
      <w:divBdr>
        <w:top w:val="none" w:sz="0" w:space="0" w:color="auto"/>
        <w:left w:val="none" w:sz="0" w:space="0" w:color="auto"/>
        <w:bottom w:val="none" w:sz="0" w:space="0" w:color="auto"/>
        <w:right w:val="none" w:sz="0" w:space="0" w:color="auto"/>
      </w:divBdr>
    </w:div>
    <w:div w:id="160005144">
      <w:bodyDiv w:val="1"/>
      <w:marLeft w:val="0"/>
      <w:marRight w:val="0"/>
      <w:marTop w:val="0"/>
      <w:marBottom w:val="0"/>
      <w:divBdr>
        <w:top w:val="none" w:sz="0" w:space="0" w:color="auto"/>
        <w:left w:val="none" w:sz="0" w:space="0" w:color="auto"/>
        <w:bottom w:val="none" w:sz="0" w:space="0" w:color="auto"/>
        <w:right w:val="none" w:sz="0" w:space="0" w:color="auto"/>
      </w:divBdr>
    </w:div>
    <w:div w:id="160898039">
      <w:bodyDiv w:val="1"/>
      <w:marLeft w:val="0"/>
      <w:marRight w:val="0"/>
      <w:marTop w:val="0"/>
      <w:marBottom w:val="0"/>
      <w:divBdr>
        <w:top w:val="none" w:sz="0" w:space="0" w:color="auto"/>
        <w:left w:val="none" w:sz="0" w:space="0" w:color="auto"/>
        <w:bottom w:val="none" w:sz="0" w:space="0" w:color="auto"/>
        <w:right w:val="none" w:sz="0" w:space="0" w:color="auto"/>
      </w:divBdr>
    </w:div>
    <w:div w:id="162480056">
      <w:bodyDiv w:val="1"/>
      <w:marLeft w:val="0"/>
      <w:marRight w:val="0"/>
      <w:marTop w:val="0"/>
      <w:marBottom w:val="0"/>
      <w:divBdr>
        <w:top w:val="none" w:sz="0" w:space="0" w:color="auto"/>
        <w:left w:val="none" w:sz="0" w:space="0" w:color="auto"/>
        <w:bottom w:val="none" w:sz="0" w:space="0" w:color="auto"/>
        <w:right w:val="none" w:sz="0" w:space="0" w:color="auto"/>
      </w:divBdr>
    </w:div>
    <w:div w:id="163060375">
      <w:bodyDiv w:val="1"/>
      <w:marLeft w:val="0"/>
      <w:marRight w:val="0"/>
      <w:marTop w:val="0"/>
      <w:marBottom w:val="0"/>
      <w:divBdr>
        <w:top w:val="none" w:sz="0" w:space="0" w:color="auto"/>
        <w:left w:val="none" w:sz="0" w:space="0" w:color="auto"/>
        <w:bottom w:val="none" w:sz="0" w:space="0" w:color="auto"/>
        <w:right w:val="none" w:sz="0" w:space="0" w:color="auto"/>
      </w:divBdr>
    </w:div>
    <w:div w:id="163663805">
      <w:bodyDiv w:val="1"/>
      <w:marLeft w:val="0"/>
      <w:marRight w:val="0"/>
      <w:marTop w:val="0"/>
      <w:marBottom w:val="0"/>
      <w:divBdr>
        <w:top w:val="none" w:sz="0" w:space="0" w:color="auto"/>
        <w:left w:val="none" w:sz="0" w:space="0" w:color="auto"/>
        <w:bottom w:val="none" w:sz="0" w:space="0" w:color="auto"/>
        <w:right w:val="none" w:sz="0" w:space="0" w:color="auto"/>
      </w:divBdr>
    </w:div>
    <w:div w:id="163863857">
      <w:bodyDiv w:val="1"/>
      <w:marLeft w:val="0"/>
      <w:marRight w:val="0"/>
      <w:marTop w:val="0"/>
      <w:marBottom w:val="0"/>
      <w:divBdr>
        <w:top w:val="none" w:sz="0" w:space="0" w:color="auto"/>
        <w:left w:val="none" w:sz="0" w:space="0" w:color="auto"/>
        <w:bottom w:val="none" w:sz="0" w:space="0" w:color="auto"/>
        <w:right w:val="none" w:sz="0" w:space="0" w:color="auto"/>
      </w:divBdr>
    </w:div>
    <w:div w:id="166097718">
      <w:bodyDiv w:val="1"/>
      <w:marLeft w:val="0"/>
      <w:marRight w:val="0"/>
      <w:marTop w:val="0"/>
      <w:marBottom w:val="0"/>
      <w:divBdr>
        <w:top w:val="none" w:sz="0" w:space="0" w:color="auto"/>
        <w:left w:val="none" w:sz="0" w:space="0" w:color="auto"/>
        <w:bottom w:val="none" w:sz="0" w:space="0" w:color="auto"/>
        <w:right w:val="none" w:sz="0" w:space="0" w:color="auto"/>
      </w:divBdr>
    </w:div>
    <w:div w:id="167062727">
      <w:bodyDiv w:val="1"/>
      <w:marLeft w:val="0"/>
      <w:marRight w:val="0"/>
      <w:marTop w:val="0"/>
      <w:marBottom w:val="0"/>
      <w:divBdr>
        <w:top w:val="none" w:sz="0" w:space="0" w:color="auto"/>
        <w:left w:val="none" w:sz="0" w:space="0" w:color="auto"/>
        <w:bottom w:val="none" w:sz="0" w:space="0" w:color="auto"/>
        <w:right w:val="none" w:sz="0" w:space="0" w:color="auto"/>
      </w:divBdr>
    </w:div>
    <w:div w:id="167261017">
      <w:bodyDiv w:val="1"/>
      <w:marLeft w:val="0"/>
      <w:marRight w:val="0"/>
      <w:marTop w:val="0"/>
      <w:marBottom w:val="0"/>
      <w:divBdr>
        <w:top w:val="none" w:sz="0" w:space="0" w:color="auto"/>
        <w:left w:val="none" w:sz="0" w:space="0" w:color="auto"/>
        <w:bottom w:val="none" w:sz="0" w:space="0" w:color="auto"/>
        <w:right w:val="none" w:sz="0" w:space="0" w:color="auto"/>
      </w:divBdr>
    </w:div>
    <w:div w:id="167986470">
      <w:bodyDiv w:val="1"/>
      <w:marLeft w:val="0"/>
      <w:marRight w:val="0"/>
      <w:marTop w:val="0"/>
      <w:marBottom w:val="0"/>
      <w:divBdr>
        <w:top w:val="none" w:sz="0" w:space="0" w:color="auto"/>
        <w:left w:val="none" w:sz="0" w:space="0" w:color="auto"/>
        <w:bottom w:val="none" w:sz="0" w:space="0" w:color="auto"/>
        <w:right w:val="none" w:sz="0" w:space="0" w:color="auto"/>
      </w:divBdr>
    </w:div>
    <w:div w:id="168109557">
      <w:bodyDiv w:val="1"/>
      <w:marLeft w:val="0"/>
      <w:marRight w:val="0"/>
      <w:marTop w:val="0"/>
      <w:marBottom w:val="0"/>
      <w:divBdr>
        <w:top w:val="none" w:sz="0" w:space="0" w:color="auto"/>
        <w:left w:val="none" w:sz="0" w:space="0" w:color="auto"/>
        <w:bottom w:val="none" w:sz="0" w:space="0" w:color="auto"/>
        <w:right w:val="none" w:sz="0" w:space="0" w:color="auto"/>
      </w:divBdr>
    </w:div>
    <w:div w:id="168637223">
      <w:bodyDiv w:val="1"/>
      <w:marLeft w:val="0"/>
      <w:marRight w:val="0"/>
      <w:marTop w:val="0"/>
      <w:marBottom w:val="0"/>
      <w:divBdr>
        <w:top w:val="none" w:sz="0" w:space="0" w:color="auto"/>
        <w:left w:val="none" w:sz="0" w:space="0" w:color="auto"/>
        <w:bottom w:val="none" w:sz="0" w:space="0" w:color="auto"/>
        <w:right w:val="none" w:sz="0" w:space="0" w:color="auto"/>
      </w:divBdr>
    </w:div>
    <w:div w:id="170032086">
      <w:bodyDiv w:val="1"/>
      <w:marLeft w:val="0"/>
      <w:marRight w:val="0"/>
      <w:marTop w:val="0"/>
      <w:marBottom w:val="0"/>
      <w:divBdr>
        <w:top w:val="none" w:sz="0" w:space="0" w:color="auto"/>
        <w:left w:val="none" w:sz="0" w:space="0" w:color="auto"/>
        <w:bottom w:val="none" w:sz="0" w:space="0" w:color="auto"/>
        <w:right w:val="none" w:sz="0" w:space="0" w:color="auto"/>
      </w:divBdr>
    </w:div>
    <w:div w:id="170222197">
      <w:bodyDiv w:val="1"/>
      <w:marLeft w:val="0"/>
      <w:marRight w:val="0"/>
      <w:marTop w:val="0"/>
      <w:marBottom w:val="0"/>
      <w:divBdr>
        <w:top w:val="none" w:sz="0" w:space="0" w:color="auto"/>
        <w:left w:val="none" w:sz="0" w:space="0" w:color="auto"/>
        <w:bottom w:val="none" w:sz="0" w:space="0" w:color="auto"/>
        <w:right w:val="none" w:sz="0" w:space="0" w:color="auto"/>
      </w:divBdr>
    </w:div>
    <w:div w:id="171459394">
      <w:bodyDiv w:val="1"/>
      <w:marLeft w:val="0"/>
      <w:marRight w:val="0"/>
      <w:marTop w:val="0"/>
      <w:marBottom w:val="0"/>
      <w:divBdr>
        <w:top w:val="none" w:sz="0" w:space="0" w:color="auto"/>
        <w:left w:val="none" w:sz="0" w:space="0" w:color="auto"/>
        <w:bottom w:val="none" w:sz="0" w:space="0" w:color="auto"/>
        <w:right w:val="none" w:sz="0" w:space="0" w:color="auto"/>
      </w:divBdr>
    </w:div>
    <w:div w:id="171801250">
      <w:bodyDiv w:val="1"/>
      <w:marLeft w:val="0"/>
      <w:marRight w:val="0"/>
      <w:marTop w:val="0"/>
      <w:marBottom w:val="0"/>
      <w:divBdr>
        <w:top w:val="none" w:sz="0" w:space="0" w:color="auto"/>
        <w:left w:val="none" w:sz="0" w:space="0" w:color="auto"/>
        <w:bottom w:val="none" w:sz="0" w:space="0" w:color="auto"/>
        <w:right w:val="none" w:sz="0" w:space="0" w:color="auto"/>
      </w:divBdr>
    </w:div>
    <w:div w:id="171989093">
      <w:bodyDiv w:val="1"/>
      <w:marLeft w:val="0"/>
      <w:marRight w:val="0"/>
      <w:marTop w:val="0"/>
      <w:marBottom w:val="0"/>
      <w:divBdr>
        <w:top w:val="none" w:sz="0" w:space="0" w:color="auto"/>
        <w:left w:val="none" w:sz="0" w:space="0" w:color="auto"/>
        <w:bottom w:val="none" w:sz="0" w:space="0" w:color="auto"/>
        <w:right w:val="none" w:sz="0" w:space="0" w:color="auto"/>
      </w:divBdr>
    </w:div>
    <w:div w:id="172651232">
      <w:bodyDiv w:val="1"/>
      <w:marLeft w:val="0"/>
      <w:marRight w:val="0"/>
      <w:marTop w:val="0"/>
      <w:marBottom w:val="0"/>
      <w:divBdr>
        <w:top w:val="none" w:sz="0" w:space="0" w:color="auto"/>
        <w:left w:val="none" w:sz="0" w:space="0" w:color="auto"/>
        <w:bottom w:val="none" w:sz="0" w:space="0" w:color="auto"/>
        <w:right w:val="none" w:sz="0" w:space="0" w:color="auto"/>
      </w:divBdr>
    </w:div>
    <w:div w:id="173500731">
      <w:bodyDiv w:val="1"/>
      <w:marLeft w:val="0"/>
      <w:marRight w:val="0"/>
      <w:marTop w:val="0"/>
      <w:marBottom w:val="0"/>
      <w:divBdr>
        <w:top w:val="none" w:sz="0" w:space="0" w:color="auto"/>
        <w:left w:val="none" w:sz="0" w:space="0" w:color="auto"/>
        <w:bottom w:val="none" w:sz="0" w:space="0" w:color="auto"/>
        <w:right w:val="none" w:sz="0" w:space="0" w:color="auto"/>
      </w:divBdr>
    </w:div>
    <w:div w:id="173502024">
      <w:bodyDiv w:val="1"/>
      <w:marLeft w:val="0"/>
      <w:marRight w:val="0"/>
      <w:marTop w:val="0"/>
      <w:marBottom w:val="0"/>
      <w:divBdr>
        <w:top w:val="none" w:sz="0" w:space="0" w:color="auto"/>
        <w:left w:val="none" w:sz="0" w:space="0" w:color="auto"/>
        <w:bottom w:val="none" w:sz="0" w:space="0" w:color="auto"/>
        <w:right w:val="none" w:sz="0" w:space="0" w:color="auto"/>
      </w:divBdr>
    </w:div>
    <w:div w:id="173887000">
      <w:bodyDiv w:val="1"/>
      <w:marLeft w:val="0"/>
      <w:marRight w:val="0"/>
      <w:marTop w:val="0"/>
      <w:marBottom w:val="0"/>
      <w:divBdr>
        <w:top w:val="none" w:sz="0" w:space="0" w:color="auto"/>
        <w:left w:val="none" w:sz="0" w:space="0" w:color="auto"/>
        <w:bottom w:val="none" w:sz="0" w:space="0" w:color="auto"/>
        <w:right w:val="none" w:sz="0" w:space="0" w:color="auto"/>
      </w:divBdr>
    </w:div>
    <w:div w:id="176508863">
      <w:bodyDiv w:val="1"/>
      <w:marLeft w:val="0"/>
      <w:marRight w:val="0"/>
      <w:marTop w:val="0"/>
      <w:marBottom w:val="0"/>
      <w:divBdr>
        <w:top w:val="none" w:sz="0" w:space="0" w:color="auto"/>
        <w:left w:val="none" w:sz="0" w:space="0" w:color="auto"/>
        <w:bottom w:val="none" w:sz="0" w:space="0" w:color="auto"/>
        <w:right w:val="none" w:sz="0" w:space="0" w:color="auto"/>
      </w:divBdr>
    </w:div>
    <w:div w:id="177156115">
      <w:bodyDiv w:val="1"/>
      <w:marLeft w:val="0"/>
      <w:marRight w:val="0"/>
      <w:marTop w:val="0"/>
      <w:marBottom w:val="0"/>
      <w:divBdr>
        <w:top w:val="none" w:sz="0" w:space="0" w:color="auto"/>
        <w:left w:val="none" w:sz="0" w:space="0" w:color="auto"/>
        <w:bottom w:val="none" w:sz="0" w:space="0" w:color="auto"/>
        <w:right w:val="none" w:sz="0" w:space="0" w:color="auto"/>
      </w:divBdr>
    </w:div>
    <w:div w:id="177358134">
      <w:bodyDiv w:val="1"/>
      <w:marLeft w:val="0"/>
      <w:marRight w:val="0"/>
      <w:marTop w:val="0"/>
      <w:marBottom w:val="0"/>
      <w:divBdr>
        <w:top w:val="none" w:sz="0" w:space="0" w:color="auto"/>
        <w:left w:val="none" w:sz="0" w:space="0" w:color="auto"/>
        <w:bottom w:val="none" w:sz="0" w:space="0" w:color="auto"/>
        <w:right w:val="none" w:sz="0" w:space="0" w:color="auto"/>
      </w:divBdr>
    </w:div>
    <w:div w:id="178089307">
      <w:bodyDiv w:val="1"/>
      <w:marLeft w:val="0"/>
      <w:marRight w:val="0"/>
      <w:marTop w:val="0"/>
      <w:marBottom w:val="0"/>
      <w:divBdr>
        <w:top w:val="none" w:sz="0" w:space="0" w:color="auto"/>
        <w:left w:val="none" w:sz="0" w:space="0" w:color="auto"/>
        <w:bottom w:val="none" w:sz="0" w:space="0" w:color="auto"/>
        <w:right w:val="none" w:sz="0" w:space="0" w:color="auto"/>
      </w:divBdr>
    </w:div>
    <w:div w:id="181433633">
      <w:bodyDiv w:val="1"/>
      <w:marLeft w:val="0"/>
      <w:marRight w:val="0"/>
      <w:marTop w:val="0"/>
      <w:marBottom w:val="0"/>
      <w:divBdr>
        <w:top w:val="none" w:sz="0" w:space="0" w:color="auto"/>
        <w:left w:val="none" w:sz="0" w:space="0" w:color="auto"/>
        <w:bottom w:val="none" w:sz="0" w:space="0" w:color="auto"/>
        <w:right w:val="none" w:sz="0" w:space="0" w:color="auto"/>
      </w:divBdr>
    </w:div>
    <w:div w:id="181480654">
      <w:bodyDiv w:val="1"/>
      <w:marLeft w:val="0"/>
      <w:marRight w:val="0"/>
      <w:marTop w:val="0"/>
      <w:marBottom w:val="0"/>
      <w:divBdr>
        <w:top w:val="none" w:sz="0" w:space="0" w:color="auto"/>
        <w:left w:val="none" w:sz="0" w:space="0" w:color="auto"/>
        <w:bottom w:val="none" w:sz="0" w:space="0" w:color="auto"/>
        <w:right w:val="none" w:sz="0" w:space="0" w:color="auto"/>
      </w:divBdr>
    </w:div>
    <w:div w:id="183835357">
      <w:bodyDiv w:val="1"/>
      <w:marLeft w:val="0"/>
      <w:marRight w:val="0"/>
      <w:marTop w:val="0"/>
      <w:marBottom w:val="0"/>
      <w:divBdr>
        <w:top w:val="none" w:sz="0" w:space="0" w:color="auto"/>
        <w:left w:val="none" w:sz="0" w:space="0" w:color="auto"/>
        <w:bottom w:val="none" w:sz="0" w:space="0" w:color="auto"/>
        <w:right w:val="none" w:sz="0" w:space="0" w:color="auto"/>
      </w:divBdr>
    </w:div>
    <w:div w:id="185221214">
      <w:bodyDiv w:val="1"/>
      <w:marLeft w:val="0"/>
      <w:marRight w:val="0"/>
      <w:marTop w:val="0"/>
      <w:marBottom w:val="0"/>
      <w:divBdr>
        <w:top w:val="none" w:sz="0" w:space="0" w:color="auto"/>
        <w:left w:val="none" w:sz="0" w:space="0" w:color="auto"/>
        <w:bottom w:val="none" w:sz="0" w:space="0" w:color="auto"/>
        <w:right w:val="none" w:sz="0" w:space="0" w:color="auto"/>
      </w:divBdr>
    </w:div>
    <w:div w:id="185483180">
      <w:bodyDiv w:val="1"/>
      <w:marLeft w:val="0"/>
      <w:marRight w:val="0"/>
      <w:marTop w:val="0"/>
      <w:marBottom w:val="0"/>
      <w:divBdr>
        <w:top w:val="none" w:sz="0" w:space="0" w:color="auto"/>
        <w:left w:val="none" w:sz="0" w:space="0" w:color="auto"/>
        <w:bottom w:val="none" w:sz="0" w:space="0" w:color="auto"/>
        <w:right w:val="none" w:sz="0" w:space="0" w:color="auto"/>
      </w:divBdr>
    </w:div>
    <w:div w:id="186257924">
      <w:bodyDiv w:val="1"/>
      <w:marLeft w:val="0"/>
      <w:marRight w:val="0"/>
      <w:marTop w:val="0"/>
      <w:marBottom w:val="0"/>
      <w:divBdr>
        <w:top w:val="none" w:sz="0" w:space="0" w:color="auto"/>
        <w:left w:val="none" w:sz="0" w:space="0" w:color="auto"/>
        <w:bottom w:val="none" w:sz="0" w:space="0" w:color="auto"/>
        <w:right w:val="none" w:sz="0" w:space="0" w:color="auto"/>
      </w:divBdr>
    </w:div>
    <w:div w:id="187377120">
      <w:bodyDiv w:val="1"/>
      <w:marLeft w:val="0"/>
      <w:marRight w:val="0"/>
      <w:marTop w:val="0"/>
      <w:marBottom w:val="0"/>
      <w:divBdr>
        <w:top w:val="none" w:sz="0" w:space="0" w:color="auto"/>
        <w:left w:val="none" w:sz="0" w:space="0" w:color="auto"/>
        <w:bottom w:val="none" w:sz="0" w:space="0" w:color="auto"/>
        <w:right w:val="none" w:sz="0" w:space="0" w:color="auto"/>
      </w:divBdr>
    </w:div>
    <w:div w:id="187841170">
      <w:bodyDiv w:val="1"/>
      <w:marLeft w:val="0"/>
      <w:marRight w:val="0"/>
      <w:marTop w:val="0"/>
      <w:marBottom w:val="0"/>
      <w:divBdr>
        <w:top w:val="none" w:sz="0" w:space="0" w:color="auto"/>
        <w:left w:val="none" w:sz="0" w:space="0" w:color="auto"/>
        <w:bottom w:val="none" w:sz="0" w:space="0" w:color="auto"/>
        <w:right w:val="none" w:sz="0" w:space="0" w:color="auto"/>
      </w:divBdr>
    </w:div>
    <w:div w:id="189342145">
      <w:bodyDiv w:val="1"/>
      <w:marLeft w:val="0"/>
      <w:marRight w:val="0"/>
      <w:marTop w:val="0"/>
      <w:marBottom w:val="0"/>
      <w:divBdr>
        <w:top w:val="none" w:sz="0" w:space="0" w:color="auto"/>
        <w:left w:val="none" w:sz="0" w:space="0" w:color="auto"/>
        <w:bottom w:val="none" w:sz="0" w:space="0" w:color="auto"/>
        <w:right w:val="none" w:sz="0" w:space="0" w:color="auto"/>
      </w:divBdr>
    </w:div>
    <w:div w:id="190460213">
      <w:bodyDiv w:val="1"/>
      <w:marLeft w:val="0"/>
      <w:marRight w:val="0"/>
      <w:marTop w:val="0"/>
      <w:marBottom w:val="0"/>
      <w:divBdr>
        <w:top w:val="none" w:sz="0" w:space="0" w:color="auto"/>
        <w:left w:val="none" w:sz="0" w:space="0" w:color="auto"/>
        <w:bottom w:val="none" w:sz="0" w:space="0" w:color="auto"/>
        <w:right w:val="none" w:sz="0" w:space="0" w:color="auto"/>
      </w:divBdr>
    </w:div>
    <w:div w:id="191504090">
      <w:bodyDiv w:val="1"/>
      <w:marLeft w:val="0"/>
      <w:marRight w:val="0"/>
      <w:marTop w:val="0"/>
      <w:marBottom w:val="0"/>
      <w:divBdr>
        <w:top w:val="none" w:sz="0" w:space="0" w:color="auto"/>
        <w:left w:val="none" w:sz="0" w:space="0" w:color="auto"/>
        <w:bottom w:val="none" w:sz="0" w:space="0" w:color="auto"/>
        <w:right w:val="none" w:sz="0" w:space="0" w:color="auto"/>
      </w:divBdr>
    </w:div>
    <w:div w:id="191504109">
      <w:bodyDiv w:val="1"/>
      <w:marLeft w:val="0"/>
      <w:marRight w:val="0"/>
      <w:marTop w:val="0"/>
      <w:marBottom w:val="0"/>
      <w:divBdr>
        <w:top w:val="none" w:sz="0" w:space="0" w:color="auto"/>
        <w:left w:val="none" w:sz="0" w:space="0" w:color="auto"/>
        <w:bottom w:val="none" w:sz="0" w:space="0" w:color="auto"/>
        <w:right w:val="none" w:sz="0" w:space="0" w:color="auto"/>
      </w:divBdr>
    </w:div>
    <w:div w:id="192156147">
      <w:bodyDiv w:val="1"/>
      <w:marLeft w:val="0"/>
      <w:marRight w:val="0"/>
      <w:marTop w:val="0"/>
      <w:marBottom w:val="0"/>
      <w:divBdr>
        <w:top w:val="none" w:sz="0" w:space="0" w:color="auto"/>
        <w:left w:val="none" w:sz="0" w:space="0" w:color="auto"/>
        <w:bottom w:val="none" w:sz="0" w:space="0" w:color="auto"/>
        <w:right w:val="none" w:sz="0" w:space="0" w:color="auto"/>
      </w:divBdr>
    </w:div>
    <w:div w:id="192349710">
      <w:bodyDiv w:val="1"/>
      <w:marLeft w:val="0"/>
      <w:marRight w:val="0"/>
      <w:marTop w:val="0"/>
      <w:marBottom w:val="0"/>
      <w:divBdr>
        <w:top w:val="none" w:sz="0" w:space="0" w:color="auto"/>
        <w:left w:val="none" w:sz="0" w:space="0" w:color="auto"/>
        <w:bottom w:val="none" w:sz="0" w:space="0" w:color="auto"/>
        <w:right w:val="none" w:sz="0" w:space="0" w:color="auto"/>
      </w:divBdr>
    </w:div>
    <w:div w:id="193470210">
      <w:bodyDiv w:val="1"/>
      <w:marLeft w:val="0"/>
      <w:marRight w:val="0"/>
      <w:marTop w:val="0"/>
      <w:marBottom w:val="0"/>
      <w:divBdr>
        <w:top w:val="none" w:sz="0" w:space="0" w:color="auto"/>
        <w:left w:val="none" w:sz="0" w:space="0" w:color="auto"/>
        <w:bottom w:val="none" w:sz="0" w:space="0" w:color="auto"/>
        <w:right w:val="none" w:sz="0" w:space="0" w:color="auto"/>
      </w:divBdr>
    </w:div>
    <w:div w:id="193544951">
      <w:bodyDiv w:val="1"/>
      <w:marLeft w:val="0"/>
      <w:marRight w:val="0"/>
      <w:marTop w:val="0"/>
      <w:marBottom w:val="0"/>
      <w:divBdr>
        <w:top w:val="none" w:sz="0" w:space="0" w:color="auto"/>
        <w:left w:val="none" w:sz="0" w:space="0" w:color="auto"/>
        <w:bottom w:val="none" w:sz="0" w:space="0" w:color="auto"/>
        <w:right w:val="none" w:sz="0" w:space="0" w:color="auto"/>
      </w:divBdr>
    </w:div>
    <w:div w:id="194079506">
      <w:bodyDiv w:val="1"/>
      <w:marLeft w:val="0"/>
      <w:marRight w:val="0"/>
      <w:marTop w:val="0"/>
      <w:marBottom w:val="0"/>
      <w:divBdr>
        <w:top w:val="none" w:sz="0" w:space="0" w:color="auto"/>
        <w:left w:val="none" w:sz="0" w:space="0" w:color="auto"/>
        <w:bottom w:val="none" w:sz="0" w:space="0" w:color="auto"/>
        <w:right w:val="none" w:sz="0" w:space="0" w:color="auto"/>
      </w:divBdr>
    </w:div>
    <w:div w:id="194271653">
      <w:bodyDiv w:val="1"/>
      <w:marLeft w:val="0"/>
      <w:marRight w:val="0"/>
      <w:marTop w:val="0"/>
      <w:marBottom w:val="0"/>
      <w:divBdr>
        <w:top w:val="none" w:sz="0" w:space="0" w:color="auto"/>
        <w:left w:val="none" w:sz="0" w:space="0" w:color="auto"/>
        <w:bottom w:val="none" w:sz="0" w:space="0" w:color="auto"/>
        <w:right w:val="none" w:sz="0" w:space="0" w:color="auto"/>
      </w:divBdr>
    </w:div>
    <w:div w:id="195119800">
      <w:bodyDiv w:val="1"/>
      <w:marLeft w:val="0"/>
      <w:marRight w:val="0"/>
      <w:marTop w:val="0"/>
      <w:marBottom w:val="0"/>
      <w:divBdr>
        <w:top w:val="none" w:sz="0" w:space="0" w:color="auto"/>
        <w:left w:val="none" w:sz="0" w:space="0" w:color="auto"/>
        <w:bottom w:val="none" w:sz="0" w:space="0" w:color="auto"/>
        <w:right w:val="none" w:sz="0" w:space="0" w:color="auto"/>
      </w:divBdr>
    </w:div>
    <w:div w:id="195122144">
      <w:bodyDiv w:val="1"/>
      <w:marLeft w:val="0"/>
      <w:marRight w:val="0"/>
      <w:marTop w:val="0"/>
      <w:marBottom w:val="0"/>
      <w:divBdr>
        <w:top w:val="none" w:sz="0" w:space="0" w:color="auto"/>
        <w:left w:val="none" w:sz="0" w:space="0" w:color="auto"/>
        <w:bottom w:val="none" w:sz="0" w:space="0" w:color="auto"/>
        <w:right w:val="none" w:sz="0" w:space="0" w:color="auto"/>
      </w:divBdr>
    </w:div>
    <w:div w:id="196046667">
      <w:bodyDiv w:val="1"/>
      <w:marLeft w:val="0"/>
      <w:marRight w:val="0"/>
      <w:marTop w:val="0"/>
      <w:marBottom w:val="0"/>
      <w:divBdr>
        <w:top w:val="none" w:sz="0" w:space="0" w:color="auto"/>
        <w:left w:val="none" w:sz="0" w:space="0" w:color="auto"/>
        <w:bottom w:val="none" w:sz="0" w:space="0" w:color="auto"/>
        <w:right w:val="none" w:sz="0" w:space="0" w:color="auto"/>
      </w:divBdr>
    </w:div>
    <w:div w:id="196430186">
      <w:bodyDiv w:val="1"/>
      <w:marLeft w:val="0"/>
      <w:marRight w:val="0"/>
      <w:marTop w:val="0"/>
      <w:marBottom w:val="0"/>
      <w:divBdr>
        <w:top w:val="none" w:sz="0" w:space="0" w:color="auto"/>
        <w:left w:val="none" w:sz="0" w:space="0" w:color="auto"/>
        <w:bottom w:val="none" w:sz="0" w:space="0" w:color="auto"/>
        <w:right w:val="none" w:sz="0" w:space="0" w:color="auto"/>
      </w:divBdr>
    </w:div>
    <w:div w:id="197939891">
      <w:bodyDiv w:val="1"/>
      <w:marLeft w:val="0"/>
      <w:marRight w:val="0"/>
      <w:marTop w:val="0"/>
      <w:marBottom w:val="0"/>
      <w:divBdr>
        <w:top w:val="none" w:sz="0" w:space="0" w:color="auto"/>
        <w:left w:val="none" w:sz="0" w:space="0" w:color="auto"/>
        <w:bottom w:val="none" w:sz="0" w:space="0" w:color="auto"/>
        <w:right w:val="none" w:sz="0" w:space="0" w:color="auto"/>
      </w:divBdr>
    </w:div>
    <w:div w:id="198247256">
      <w:bodyDiv w:val="1"/>
      <w:marLeft w:val="0"/>
      <w:marRight w:val="0"/>
      <w:marTop w:val="0"/>
      <w:marBottom w:val="0"/>
      <w:divBdr>
        <w:top w:val="none" w:sz="0" w:space="0" w:color="auto"/>
        <w:left w:val="none" w:sz="0" w:space="0" w:color="auto"/>
        <w:bottom w:val="none" w:sz="0" w:space="0" w:color="auto"/>
        <w:right w:val="none" w:sz="0" w:space="0" w:color="auto"/>
      </w:divBdr>
    </w:div>
    <w:div w:id="198666334">
      <w:bodyDiv w:val="1"/>
      <w:marLeft w:val="0"/>
      <w:marRight w:val="0"/>
      <w:marTop w:val="0"/>
      <w:marBottom w:val="0"/>
      <w:divBdr>
        <w:top w:val="none" w:sz="0" w:space="0" w:color="auto"/>
        <w:left w:val="none" w:sz="0" w:space="0" w:color="auto"/>
        <w:bottom w:val="none" w:sz="0" w:space="0" w:color="auto"/>
        <w:right w:val="none" w:sz="0" w:space="0" w:color="auto"/>
      </w:divBdr>
    </w:div>
    <w:div w:id="198669009">
      <w:bodyDiv w:val="1"/>
      <w:marLeft w:val="0"/>
      <w:marRight w:val="0"/>
      <w:marTop w:val="0"/>
      <w:marBottom w:val="0"/>
      <w:divBdr>
        <w:top w:val="none" w:sz="0" w:space="0" w:color="auto"/>
        <w:left w:val="none" w:sz="0" w:space="0" w:color="auto"/>
        <w:bottom w:val="none" w:sz="0" w:space="0" w:color="auto"/>
        <w:right w:val="none" w:sz="0" w:space="0" w:color="auto"/>
      </w:divBdr>
    </w:div>
    <w:div w:id="201094904">
      <w:bodyDiv w:val="1"/>
      <w:marLeft w:val="0"/>
      <w:marRight w:val="0"/>
      <w:marTop w:val="0"/>
      <w:marBottom w:val="0"/>
      <w:divBdr>
        <w:top w:val="none" w:sz="0" w:space="0" w:color="auto"/>
        <w:left w:val="none" w:sz="0" w:space="0" w:color="auto"/>
        <w:bottom w:val="none" w:sz="0" w:space="0" w:color="auto"/>
        <w:right w:val="none" w:sz="0" w:space="0" w:color="auto"/>
      </w:divBdr>
    </w:div>
    <w:div w:id="201943597">
      <w:bodyDiv w:val="1"/>
      <w:marLeft w:val="0"/>
      <w:marRight w:val="0"/>
      <w:marTop w:val="0"/>
      <w:marBottom w:val="0"/>
      <w:divBdr>
        <w:top w:val="none" w:sz="0" w:space="0" w:color="auto"/>
        <w:left w:val="none" w:sz="0" w:space="0" w:color="auto"/>
        <w:bottom w:val="none" w:sz="0" w:space="0" w:color="auto"/>
        <w:right w:val="none" w:sz="0" w:space="0" w:color="auto"/>
      </w:divBdr>
    </w:div>
    <w:div w:id="202715591">
      <w:bodyDiv w:val="1"/>
      <w:marLeft w:val="0"/>
      <w:marRight w:val="0"/>
      <w:marTop w:val="0"/>
      <w:marBottom w:val="0"/>
      <w:divBdr>
        <w:top w:val="none" w:sz="0" w:space="0" w:color="auto"/>
        <w:left w:val="none" w:sz="0" w:space="0" w:color="auto"/>
        <w:bottom w:val="none" w:sz="0" w:space="0" w:color="auto"/>
        <w:right w:val="none" w:sz="0" w:space="0" w:color="auto"/>
      </w:divBdr>
    </w:div>
    <w:div w:id="203105630">
      <w:bodyDiv w:val="1"/>
      <w:marLeft w:val="0"/>
      <w:marRight w:val="0"/>
      <w:marTop w:val="0"/>
      <w:marBottom w:val="0"/>
      <w:divBdr>
        <w:top w:val="none" w:sz="0" w:space="0" w:color="auto"/>
        <w:left w:val="none" w:sz="0" w:space="0" w:color="auto"/>
        <w:bottom w:val="none" w:sz="0" w:space="0" w:color="auto"/>
        <w:right w:val="none" w:sz="0" w:space="0" w:color="auto"/>
      </w:divBdr>
    </w:div>
    <w:div w:id="203252054">
      <w:bodyDiv w:val="1"/>
      <w:marLeft w:val="0"/>
      <w:marRight w:val="0"/>
      <w:marTop w:val="0"/>
      <w:marBottom w:val="0"/>
      <w:divBdr>
        <w:top w:val="none" w:sz="0" w:space="0" w:color="auto"/>
        <w:left w:val="none" w:sz="0" w:space="0" w:color="auto"/>
        <w:bottom w:val="none" w:sz="0" w:space="0" w:color="auto"/>
        <w:right w:val="none" w:sz="0" w:space="0" w:color="auto"/>
      </w:divBdr>
    </w:div>
    <w:div w:id="204565756">
      <w:bodyDiv w:val="1"/>
      <w:marLeft w:val="0"/>
      <w:marRight w:val="0"/>
      <w:marTop w:val="0"/>
      <w:marBottom w:val="0"/>
      <w:divBdr>
        <w:top w:val="none" w:sz="0" w:space="0" w:color="auto"/>
        <w:left w:val="none" w:sz="0" w:space="0" w:color="auto"/>
        <w:bottom w:val="none" w:sz="0" w:space="0" w:color="auto"/>
        <w:right w:val="none" w:sz="0" w:space="0" w:color="auto"/>
      </w:divBdr>
    </w:div>
    <w:div w:id="204804660">
      <w:bodyDiv w:val="1"/>
      <w:marLeft w:val="0"/>
      <w:marRight w:val="0"/>
      <w:marTop w:val="0"/>
      <w:marBottom w:val="0"/>
      <w:divBdr>
        <w:top w:val="none" w:sz="0" w:space="0" w:color="auto"/>
        <w:left w:val="none" w:sz="0" w:space="0" w:color="auto"/>
        <w:bottom w:val="none" w:sz="0" w:space="0" w:color="auto"/>
        <w:right w:val="none" w:sz="0" w:space="0" w:color="auto"/>
      </w:divBdr>
    </w:div>
    <w:div w:id="205946488">
      <w:bodyDiv w:val="1"/>
      <w:marLeft w:val="0"/>
      <w:marRight w:val="0"/>
      <w:marTop w:val="0"/>
      <w:marBottom w:val="0"/>
      <w:divBdr>
        <w:top w:val="none" w:sz="0" w:space="0" w:color="auto"/>
        <w:left w:val="none" w:sz="0" w:space="0" w:color="auto"/>
        <w:bottom w:val="none" w:sz="0" w:space="0" w:color="auto"/>
        <w:right w:val="none" w:sz="0" w:space="0" w:color="auto"/>
      </w:divBdr>
    </w:div>
    <w:div w:id="206379845">
      <w:bodyDiv w:val="1"/>
      <w:marLeft w:val="0"/>
      <w:marRight w:val="0"/>
      <w:marTop w:val="0"/>
      <w:marBottom w:val="0"/>
      <w:divBdr>
        <w:top w:val="none" w:sz="0" w:space="0" w:color="auto"/>
        <w:left w:val="none" w:sz="0" w:space="0" w:color="auto"/>
        <w:bottom w:val="none" w:sz="0" w:space="0" w:color="auto"/>
        <w:right w:val="none" w:sz="0" w:space="0" w:color="auto"/>
      </w:divBdr>
    </w:div>
    <w:div w:id="207837209">
      <w:bodyDiv w:val="1"/>
      <w:marLeft w:val="0"/>
      <w:marRight w:val="0"/>
      <w:marTop w:val="0"/>
      <w:marBottom w:val="0"/>
      <w:divBdr>
        <w:top w:val="none" w:sz="0" w:space="0" w:color="auto"/>
        <w:left w:val="none" w:sz="0" w:space="0" w:color="auto"/>
        <w:bottom w:val="none" w:sz="0" w:space="0" w:color="auto"/>
        <w:right w:val="none" w:sz="0" w:space="0" w:color="auto"/>
      </w:divBdr>
    </w:div>
    <w:div w:id="209457331">
      <w:bodyDiv w:val="1"/>
      <w:marLeft w:val="0"/>
      <w:marRight w:val="0"/>
      <w:marTop w:val="0"/>
      <w:marBottom w:val="0"/>
      <w:divBdr>
        <w:top w:val="none" w:sz="0" w:space="0" w:color="auto"/>
        <w:left w:val="none" w:sz="0" w:space="0" w:color="auto"/>
        <w:bottom w:val="none" w:sz="0" w:space="0" w:color="auto"/>
        <w:right w:val="none" w:sz="0" w:space="0" w:color="auto"/>
      </w:divBdr>
    </w:div>
    <w:div w:id="211041756">
      <w:bodyDiv w:val="1"/>
      <w:marLeft w:val="0"/>
      <w:marRight w:val="0"/>
      <w:marTop w:val="0"/>
      <w:marBottom w:val="0"/>
      <w:divBdr>
        <w:top w:val="none" w:sz="0" w:space="0" w:color="auto"/>
        <w:left w:val="none" w:sz="0" w:space="0" w:color="auto"/>
        <w:bottom w:val="none" w:sz="0" w:space="0" w:color="auto"/>
        <w:right w:val="none" w:sz="0" w:space="0" w:color="auto"/>
      </w:divBdr>
    </w:div>
    <w:div w:id="212236139">
      <w:bodyDiv w:val="1"/>
      <w:marLeft w:val="0"/>
      <w:marRight w:val="0"/>
      <w:marTop w:val="0"/>
      <w:marBottom w:val="0"/>
      <w:divBdr>
        <w:top w:val="none" w:sz="0" w:space="0" w:color="auto"/>
        <w:left w:val="none" w:sz="0" w:space="0" w:color="auto"/>
        <w:bottom w:val="none" w:sz="0" w:space="0" w:color="auto"/>
        <w:right w:val="none" w:sz="0" w:space="0" w:color="auto"/>
      </w:divBdr>
    </w:div>
    <w:div w:id="214395337">
      <w:bodyDiv w:val="1"/>
      <w:marLeft w:val="0"/>
      <w:marRight w:val="0"/>
      <w:marTop w:val="0"/>
      <w:marBottom w:val="0"/>
      <w:divBdr>
        <w:top w:val="none" w:sz="0" w:space="0" w:color="auto"/>
        <w:left w:val="none" w:sz="0" w:space="0" w:color="auto"/>
        <w:bottom w:val="none" w:sz="0" w:space="0" w:color="auto"/>
        <w:right w:val="none" w:sz="0" w:space="0" w:color="auto"/>
      </w:divBdr>
    </w:div>
    <w:div w:id="214859092">
      <w:bodyDiv w:val="1"/>
      <w:marLeft w:val="0"/>
      <w:marRight w:val="0"/>
      <w:marTop w:val="0"/>
      <w:marBottom w:val="0"/>
      <w:divBdr>
        <w:top w:val="none" w:sz="0" w:space="0" w:color="auto"/>
        <w:left w:val="none" w:sz="0" w:space="0" w:color="auto"/>
        <w:bottom w:val="none" w:sz="0" w:space="0" w:color="auto"/>
        <w:right w:val="none" w:sz="0" w:space="0" w:color="auto"/>
      </w:divBdr>
    </w:div>
    <w:div w:id="215510208">
      <w:bodyDiv w:val="1"/>
      <w:marLeft w:val="0"/>
      <w:marRight w:val="0"/>
      <w:marTop w:val="0"/>
      <w:marBottom w:val="0"/>
      <w:divBdr>
        <w:top w:val="none" w:sz="0" w:space="0" w:color="auto"/>
        <w:left w:val="none" w:sz="0" w:space="0" w:color="auto"/>
        <w:bottom w:val="none" w:sz="0" w:space="0" w:color="auto"/>
        <w:right w:val="none" w:sz="0" w:space="0" w:color="auto"/>
      </w:divBdr>
    </w:div>
    <w:div w:id="215704918">
      <w:bodyDiv w:val="1"/>
      <w:marLeft w:val="0"/>
      <w:marRight w:val="0"/>
      <w:marTop w:val="0"/>
      <w:marBottom w:val="0"/>
      <w:divBdr>
        <w:top w:val="none" w:sz="0" w:space="0" w:color="auto"/>
        <w:left w:val="none" w:sz="0" w:space="0" w:color="auto"/>
        <w:bottom w:val="none" w:sz="0" w:space="0" w:color="auto"/>
        <w:right w:val="none" w:sz="0" w:space="0" w:color="auto"/>
      </w:divBdr>
    </w:div>
    <w:div w:id="217278342">
      <w:bodyDiv w:val="1"/>
      <w:marLeft w:val="0"/>
      <w:marRight w:val="0"/>
      <w:marTop w:val="0"/>
      <w:marBottom w:val="0"/>
      <w:divBdr>
        <w:top w:val="none" w:sz="0" w:space="0" w:color="auto"/>
        <w:left w:val="none" w:sz="0" w:space="0" w:color="auto"/>
        <w:bottom w:val="none" w:sz="0" w:space="0" w:color="auto"/>
        <w:right w:val="none" w:sz="0" w:space="0" w:color="auto"/>
      </w:divBdr>
    </w:div>
    <w:div w:id="218175970">
      <w:bodyDiv w:val="1"/>
      <w:marLeft w:val="0"/>
      <w:marRight w:val="0"/>
      <w:marTop w:val="0"/>
      <w:marBottom w:val="0"/>
      <w:divBdr>
        <w:top w:val="none" w:sz="0" w:space="0" w:color="auto"/>
        <w:left w:val="none" w:sz="0" w:space="0" w:color="auto"/>
        <w:bottom w:val="none" w:sz="0" w:space="0" w:color="auto"/>
        <w:right w:val="none" w:sz="0" w:space="0" w:color="auto"/>
      </w:divBdr>
    </w:div>
    <w:div w:id="218244385">
      <w:bodyDiv w:val="1"/>
      <w:marLeft w:val="0"/>
      <w:marRight w:val="0"/>
      <w:marTop w:val="0"/>
      <w:marBottom w:val="0"/>
      <w:divBdr>
        <w:top w:val="none" w:sz="0" w:space="0" w:color="auto"/>
        <w:left w:val="none" w:sz="0" w:space="0" w:color="auto"/>
        <w:bottom w:val="none" w:sz="0" w:space="0" w:color="auto"/>
        <w:right w:val="none" w:sz="0" w:space="0" w:color="auto"/>
      </w:divBdr>
    </w:div>
    <w:div w:id="218514893">
      <w:bodyDiv w:val="1"/>
      <w:marLeft w:val="0"/>
      <w:marRight w:val="0"/>
      <w:marTop w:val="0"/>
      <w:marBottom w:val="0"/>
      <w:divBdr>
        <w:top w:val="none" w:sz="0" w:space="0" w:color="auto"/>
        <w:left w:val="none" w:sz="0" w:space="0" w:color="auto"/>
        <w:bottom w:val="none" w:sz="0" w:space="0" w:color="auto"/>
        <w:right w:val="none" w:sz="0" w:space="0" w:color="auto"/>
      </w:divBdr>
    </w:div>
    <w:div w:id="218829737">
      <w:bodyDiv w:val="1"/>
      <w:marLeft w:val="0"/>
      <w:marRight w:val="0"/>
      <w:marTop w:val="0"/>
      <w:marBottom w:val="0"/>
      <w:divBdr>
        <w:top w:val="none" w:sz="0" w:space="0" w:color="auto"/>
        <w:left w:val="none" w:sz="0" w:space="0" w:color="auto"/>
        <w:bottom w:val="none" w:sz="0" w:space="0" w:color="auto"/>
        <w:right w:val="none" w:sz="0" w:space="0" w:color="auto"/>
      </w:divBdr>
    </w:div>
    <w:div w:id="219026785">
      <w:bodyDiv w:val="1"/>
      <w:marLeft w:val="0"/>
      <w:marRight w:val="0"/>
      <w:marTop w:val="0"/>
      <w:marBottom w:val="0"/>
      <w:divBdr>
        <w:top w:val="none" w:sz="0" w:space="0" w:color="auto"/>
        <w:left w:val="none" w:sz="0" w:space="0" w:color="auto"/>
        <w:bottom w:val="none" w:sz="0" w:space="0" w:color="auto"/>
        <w:right w:val="none" w:sz="0" w:space="0" w:color="auto"/>
      </w:divBdr>
    </w:div>
    <w:div w:id="219053181">
      <w:bodyDiv w:val="1"/>
      <w:marLeft w:val="0"/>
      <w:marRight w:val="0"/>
      <w:marTop w:val="0"/>
      <w:marBottom w:val="0"/>
      <w:divBdr>
        <w:top w:val="none" w:sz="0" w:space="0" w:color="auto"/>
        <w:left w:val="none" w:sz="0" w:space="0" w:color="auto"/>
        <w:bottom w:val="none" w:sz="0" w:space="0" w:color="auto"/>
        <w:right w:val="none" w:sz="0" w:space="0" w:color="auto"/>
      </w:divBdr>
    </w:div>
    <w:div w:id="219706838">
      <w:bodyDiv w:val="1"/>
      <w:marLeft w:val="0"/>
      <w:marRight w:val="0"/>
      <w:marTop w:val="0"/>
      <w:marBottom w:val="0"/>
      <w:divBdr>
        <w:top w:val="none" w:sz="0" w:space="0" w:color="auto"/>
        <w:left w:val="none" w:sz="0" w:space="0" w:color="auto"/>
        <w:bottom w:val="none" w:sz="0" w:space="0" w:color="auto"/>
        <w:right w:val="none" w:sz="0" w:space="0" w:color="auto"/>
      </w:divBdr>
    </w:div>
    <w:div w:id="220529741">
      <w:bodyDiv w:val="1"/>
      <w:marLeft w:val="0"/>
      <w:marRight w:val="0"/>
      <w:marTop w:val="0"/>
      <w:marBottom w:val="0"/>
      <w:divBdr>
        <w:top w:val="none" w:sz="0" w:space="0" w:color="auto"/>
        <w:left w:val="none" w:sz="0" w:space="0" w:color="auto"/>
        <w:bottom w:val="none" w:sz="0" w:space="0" w:color="auto"/>
        <w:right w:val="none" w:sz="0" w:space="0" w:color="auto"/>
      </w:divBdr>
    </w:div>
    <w:div w:id="221334923">
      <w:bodyDiv w:val="1"/>
      <w:marLeft w:val="0"/>
      <w:marRight w:val="0"/>
      <w:marTop w:val="0"/>
      <w:marBottom w:val="0"/>
      <w:divBdr>
        <w:top w:val="none" w:sz="0" w:space="0" w:color="auto"/>
        <w:left w:val="none" w:sz="0" w:space="0" w:color="auto"/>
        <w:bottom w:val="none" w:sz="0" w:space="0" w:color="auto"/>
        <w:right w:val="none" w:sz="0" w:space="0" w:color="auto"/>
      </w:divBdr>
    </w:div>
    <w:div w:id="221410525">
      <w:bodyDiv w:val="1"/>
      <w:marLeft w:val="0"/>
      <w:marRight w:val="0"/>
      <w:marTop w:val="0"/>
      <w:marBottom w:val="0"/>
      <w:divBdr>
        <w:top w:val="none" w:sz="0" w:space="0" w:color="auto"/>
        <w:left w:val="none" w:sz="0" w:space="0" w:color="auto"/>
        <w:bottom w:val="none" w:sz="0" w:space="0" w:color="auto"/>
        <w:right w:val="none" w:sz="0" w:space="0" w:color="auto"/>
      </w:divBdr>
    </w:div>
    <w:div w:id="222105841">
      <w:bodyDiv w:val="1"/>
      <w:marLeft w:val="0"/>
      <w:marRight w:val="0"/>
      <w:marTop w:val="0"/>
      <w:marBottom w:val="0"/>
      <w:divBdr>
        <w:top w:val="none" w:sz="0" w:space="0" w:color="auto"/>
        <w:left w:val="none" w:sz="0" w:space="0" w:color="auto"/>
        <w:bottom w:val="none" w:sz="0" w:space="0" w:color="auto"/>
        <w:right w:val="none" w:sz="0" w:space="0" w:color="auto"/>
      </w:divBdr>
    </w:div>
    <w:div w:id="222764349">
      <w:bodyDiv w:val="1"/>
      <w:marLeft w:val="0"/>
      <w:marRight w:val="0"/>
      <w:marTop w:val="0"/>
      <w:marBottom w:val="0"/>
      <w:divBdr>
        <w:top w:val="none" w:sz="0" w:space="0" w:color="auto"/>
        <w:left w:val="none" w:sz="0" w:space="0" w:color="auto"/>
        <w:bottom w:val="none" w:sz="0" w:space="0" w:color="auto"/>
        <w:right w:val="none" w:sz="0" w:space="0" w:color="auto"/>
      </w:divBdr>
    </w:div>
    <w:div w:id="225992248">
      <w:bodyDiv w:val="1"/>
      <w:marLeft w:val="0"/>
      <w:marRight w:val="0"/>
      <w:marTop w:val="0"/>
      <w:marBottom w:val="0"/>
      <w:divBdr>
        <w:top w:val="none" w:sz="0" w:space="0" w:color="auto"/>
        <w:left w:val="none" w:sz="0" w:space="0" w:color="auto"/>
        <w:bottom w:val="none" w:sz="0" w:space="0" w:color="auto"/>
        <w:right w:val="none" w:sz="0" w:space="0" w:color="auto"/>
      </w:divBdr>
    </w:div>
    <w:div w:id="228465111">
      <w:bodyDiv w:val="1"/>
      <w:marLeft w:val="0"/>
      <w:marRight w:val="0"/>
      <w:marTop w:val="0"/>
      <w:marBottom w:val="0"/>
      <w:divBdr>
        <w:top w:val="none" w:sz="0" w:space="0" w:color="auto"/>
        <w:left w:val="none" w:sz="0" w:space="0" w:color="auto"/>
        <w:bottom w:val="none" w:sz="0" w:space="0" w:color="auto"/>
        <w:right w:val="none" w:sz="0" w:space="0" w:color="auto"/>
      </w:divBdr>
    </w:div>
    <w:div w:id="231743242">
      <w:bodyDiv w:val="1"/>
      <w:marLeft w:val="0"/>
      <w:marRight w:val="0"/>
      <w:marTop w:val="0"/>
      <w:marBottom w:val="0"/>
      <w:divBdr>
        <w:top w:val="none" w:sz="0" w:space="0" w:color="auto"/>
        <w:left w:val="none" w:sz="0" w:space="0" w:color="auto"/>
        <w:bottom w:val="none" w:sz="0" w:space="0" w:color="auto"/>
        <w:right w:val="none" w:sz="0" w:space="0" w:color="auto"/>
      </w:divBdr>
    </w:div>
    <w:div w:id="232667628">
      <w:bodyDiv w:val="1"/>
      <w:marLeft w:val="0"/>
      <w:marRight w:val="0"/>
      <w:marTop w:val="0"/>
      <w:marBottom w:val="0"/>
      <w:divBdr>
        <w:top w:val="none" w:sz="0" w:space="0" w:color="auto"/>
        <w:left w:val="none" w:sz="0" w:space="0" w:color="auto"/>
        <w:bottom w:val="none" w:sz="0" w:space="0" w:color="auto"/>
        <w:right w:val="none" w:sz="0" w:space="0" w:color="auto"/>
      </w:divBdr>
    </w:div>
    <w:div w:id="234702477">
      <w:bodyDiv w:val="1"/>
      <w:marLeft w:val="0"/>
      <w:marRight w:val="0"/>
      <w:marTop w:val="0"/>
      <w:marBottom w:val="0"/>
      <w:divBdr>
        <w:top w:val="none" w:sz="0" w:space="0" w:color="auto"/>
        <w:left w:val="none" w:sz="0" w:space="0" w:color="auto"/>
        <w:bottom w:val="none" w:sz="0" w:space="0" w:color="auto"/>
        <w:right w:val="none" w:sz="0" w:space="0" w:color="auto"/>
      </w:divBdr>
    </w:div>
    <w:div w:id="236789313">
      <w:bodyDiv w:val="1"/>
      <w:marLeft w:val="0"/>
      <w:marRight w:val="0"/>
      <w:marTop w:val="0"/>
      <w:marBottom w:val="0"/>
      <w:divBdr>
        <w:top w:val="none" w:sz="0" w:space="0" w:color="auto"/>
        <w:left w:val="none" w:sz="0" w:space="0" w:color="auto"/>
        <w:bottom w:val="none" w:sz="0" w:space="0" w:color="auto"/>
        <w:right w:val="none" w:sz="0" w:space="0" w:color="auto"/>
      </w:divBdr>
    </w:div>
    <w:div w:id="238685212">
      <w:bodyDiv w:val="1"/>
      <w:marLeft w:val="0"/>
      <w:marRight w:val="0"/>
      <w:marTop w:val="0"/>
      <w:marBottom w:val="0"/>
      <w:divBdr>
        <w:top w:val="none" w:sz="0" w:space="0" w:color="auto"/>
        <w:left w:val="none" w:sz="0" w:space="0" w:color="auto"/>
        <w:bottom w:val="none" w:sz="0" w:space="0" w:color="auto"/>
        <w:right w:val="none" w:sz="0" w:space="0" w:color="auto"/>
      </w:divBdr>
    </w:div>
    <w:div w:id="239757445">
      <w:bodyDiv w:val="1"/>
      <w:marLeft w:val="0"/>
      <w:marRight w:val="0"/>
      <w:marTop w:val="0"/>
      <w:marBottom w:val="0"/>
      <w:divBdr>
        <w:top w:val="none" w:sz="0" w:space="0" w:color="auto"/>
        <w:left w:val="none" w:sz="0" w:space="0" w:color="auto"/>
        <w:bottom w:val="none" w:sz="0" w:space="0" w:color="auto"/>
        <w:right w:val="none" w:sz="0" w:space="0" w:color="auto"/>
      </w:divBdr>
    </w:div>
    <w:div w:id="242761619">
      <w:bodyDiv w:val="1"/>
      <w:marLeft w:val="0"/>
      <w:marRight w:val="0"/>
      <w:marTop w:val="0"/>
      <w:marBottom w:val="0"/>
      <w:divBdr>
        <w:top w:val="none" w:sz="0" w:space="0" w:color="auto"/>
        <w:left w:val="none" w:sz="0" w:space="0" w:color="auto"/>
        <w:bottom w:val="none" w:sz="0" w:space="0" w:color="auto"/>
        <w:right w:val="none" w:sz="0" w:space="0" w:color="auto"/>
      </w:divBdr>
    </w:div>
    <w:div w:id="246691647">
      <w:bodyDiv w:val="1"/>
      <w:marLeft w:val="0"/>
      <w:marRight w:val="0"/>
      <w:marTop w:val="0"/>
      <w:marBottom w:val="0"/>
      <w:divBdr>
        <w:top w:val="none" w:sz="0" w:space="0" w:color="auto"/>
        <w:left w:val="none" w:sz="0" w:space="0" w:color="auto"/>
        <w:bottom w:val="none" w:sz="0" w:space="0" w:color="auto"/>
        <w:right w:val="none" w:sz="0" w:space="0" w:color="auto"/>
      </w:divBdr>
    </w:div>
    <w:div w:id="252737689">
      <w:bodyDiv w:val="1"/>
      <w:marLeft w:val="0"/>
      <w:marRight w:val="0"/>
      <w:marTop w:val="0"/>
      <w:marBottom w:val="0"/>
      <w:divBdr>
        <w:top w:val="none" w:sz="0" w:space="0" w:color="auto"/>
        <w:left w:val="none" w:sz="0" w:space="0" w:color="auto"/>
        <w:bottom w:val="none" w:sz="0" w:space="0" w:color="auto"/>
        <w:right w:val="none" w:sz="0" w:space="0" w:color="auto"/>
      </w:divBdr>
    </w:div>
    <w:div w:id="253636898">
      <w:bodyDiv w:val="1"/>
      <w:marLeft w:val="0"/>
      <w:marRight w:val="0"/>
      <w:marTop w:val="0"/>
      <w:marBottom w:val="0"/>
      <w:divBdr>
        <w:top w:val="none" w:sz="0" w:space="0" w:color="auto"/>
        <w:left w:val="none" w:sz="0" w:space="0" w:color="auto"/>
        <w:bottom w:val="none" w:sz="0" w:space="0" w:color="auto"/>
        <w:right w:val="none" w:sz="0" w:space="0" w:color="auto"/>
      </w:divBdr>
    </w:div>
    <w:div w:id="253710928">
      <w:bodyDiv w:val="1"/>
      <w:marLeft w:val="0"/>
      <w:marRight w:val="0"/>
      <w:marTop w:val="0"/>
      <w:marBottom w:val="0"/>
      <w:divBdr>
        <w:top w:val="none" w:sz="0" w:space="0" w:color="auto"/>
        <w:left w:val="none" w:sz="0" w:space="0" w:color="auto"/>
        <w:bottom w:val="none" w:sz="0" w:space="0" w:color="auto"/>
        <w:right w:val="none" w:sz="0" w:space="0" w:color="auto"/>
      </w:divBdr>
    </w:div>
    <w:div w:id="256251594">
      <w:bodyDiv w:val="1"/>
      <w:marLeft w:val="0"/>
      <w:marRight w:val="0"/>
      <w:marTop w:val="0"/>
      <w:marBottom w:val="0"/>
      <w:divBdr>
        <w:top w:val="none" w:sz="0" w:space="0" w:color="auto"/>
        <w:left w:val="none" w:sz="0" w:space="0" w:color="auto"/>
        <w:bottom w:val="none" w:sz="0" w:space="0" w:color="auto"/>
        <w:right w:val="none" w:sz="0" w:space="0" w:color="auto"/>
      </w:divBdr>
    </w:div>
    <w:div w:id="256717193">
      <w:bodyDiv w:val="1"/>
      <w:marLeft w:val="0"/>
      <w:marRight w:val="0"/>
      <w:marTop w:val="0"/>
      <w:marBottom w:val="0"/>
      <w:divBdr>
        <w:top w:val="none" w:sz="0" w:space="0" w:color="auto"/>
        <w:left w:val="none" w:sz="0" w:space="0" w:color="auto"/>
        <w:bottom w:val="none" w:sz="0" w:space="0" w:color="auto"/>
        <w:right w:val="none" w:sz="0" w:space="0" w:color="auto"/>
      </w:divBdr>
    </w:div>
    <w:div w:id="257643162">
      <w:bodyDiv w:val="1"/>
      <w:marLeft w:val="0"/>
      <w:marRight w:val="0"/>
      <w:marTop w:val="0"/>
      <w:marBottom w:val="0"/>
      <w:divBdr>
        <w:top w:val="none" w:sz="0" w:space="0" w:color="auto"/>
        <w:left w:val="none" w:sz="0" w:space="0" w:color="auto"/>
        <w:bottom w:val="none" w:sz="0" w:space="0" w:color="auto"/>
        <w:right w:val="none" w:sz="0" w:space="0" w:color="auto"/>
      </w:divBdr>
    </w:div>
    <w:div w:id="258832605">
      <w:bodyDiv w:val="1"/>
      <w:marLeft w:val="0"/>
      <w:marRight w:val="0"/>
      <w:marTop w:val="0"/>
      <w:marBottom w:val="0"/>
      <w:divBdr>
        <w:top w:val="none" w:sz="0" w:space="0" w:color="auto"/>
        <w:left w:val="none" w:sz="0" w:space="0" w:color="auto"/>
        <w:bottom w:val="none" w:sz="0" w:space="0" w:color="auto"/>
        <w:right w:val="none" w:sz="0" w:space="0" w:color="auto"/>
      </w:divBdr>
    </w:div>
    <w:div w:id="259291472">
      <w:bodyDiv w:val="1"/>
      <w:marLeft w:val="0"/>
      <w:marRight w:val="0"/>
      <w:marTop w:val="0"/>
      <w:marBottom w:val="0"/>
      <w:divBdr>
        <w:top w:val="none" w:sz="0" w:space="0" w:color="auto"/>
        <w:left w:val="none" w:sz="0" w:space="0" w:color="auto"/>
        <w:bottom w:val="none" w:sz="0" w:space="0" w:color="auto"/>
        <w:right w:val="none" w:sz="0" w:space="0" w:color="auto"/>
      </w:divBdr>
    </w:div>
    <w:div w:id="259526919">
      <w:bodyDiv w:val="1"/>
      <w:marLeft w:val="0"/>
      <w:marRight w:val="0"/>
      <w:marTop w:val="0"/>
      <w:marBottom w:val="0"/>
      <w:divBdr>
        <w:top w:val="none" w:sz="0" w:space="0" w:color="auto"/>
        <w:left w:val="none" w:sz="0" w:space="0" w:color="auto"/>
        <w:bottom w:val="none" w:sz="0" w:space="0" w:color="auto"/>
        <w:right w:val="none" w:sz="0" w:space="0" w:color="auto"/>
      </w:divBdr>
    </w:div>
    <w:div w:id="259804571">
      <w:bodyDiv w:val="1"/>
      <w:marLeft w:val="0"/>
      <w:marRight w:val="0"/>
      <w:marTop w:val="0"/>
      <w:marBottom w:val="0"/>
      <w:divBdr>
        <w:top w:val="none" w:sz="0" w:space="0" w:color="auto"/>
        <w:left w:val="none" w:sz="0" w:space="0" w:color="auto"/>
        <w:bottom w:val="none" w:sz="0" w:space="0" w:color="auto"/>
        <w:right w:val="none" w:sz="0" w:space="0" w:color="auto"/>
      </w:divBdr>
    </w:div>
    <w:div w:id="260264410">
      <w:bodyDiv w:val="1"/>
      <w:marLeft w:val="0"/>
      <w:marRight w:val="0"/>
      <w:marTop w:val="0"/>
      <w:marBottom w:val="0"/>
      <w:divBdr>
        <w:top w:val="none" w:sz="0" w:space="0" w:color="auto"/>
        <w:left w:val="none" w:sz="0" w:space="0" w:color="auto"/>
        <w:bottom w:val="none" w:sz="0" w:space="0" w:color="auto"/>
        <w:right w:val="none" w:sz="0" w:space="0" w:color="auto"/>
      </w:divBdr>
    </w:div>
    <w:div w:id="261229689">
      <w:bodyDiv w:val="1"/>
      <w:marLeft w:val="0"/>
      <w:marRight w:val="0"/>
      <w:marTop w:val="0"/>
      <w:marBottom w:val="0"/>
      <w:divBdr>
        <w:top w:val="none" w:sz="0" w:space="0" w:color="auto"/>
        <w:left w:val="none" w:sz="0" w:space="0" w:color="auto"/>
        <w:bottom w:val="none" w:sz="0" w:space="0" w:color="auto"/>
        <w:right w:val="none" w:sz="0" w:space="0" w:color="auto"/>
      </w:divBdr>
    </w:div>
    <w:div w:id="263222219">
      <w:bodyDiv w:val="1"/>
      <w:marLeft w:val="0"/>
      <w:marRight w:val="0"/>
      <w:marTop w:val="0"/>
      <w:marBottom w:val="0"/>
      <w:divBdr>
        <w:top w:val="none" w:sz="0" w:space="0" w:color="auto"/>
        <w:left w:val="none" w:sz="0" w:space="0" w:color="auto"/>
        <w:bottom w:val="none" w:sz="0" w:space="0" w:color="auto"/>
        <w:right w:val="none" w:sz="0" w:space="0" w:color="auto"/>
      </w:divBdr>
    </w:div>
    <w:div w:id="263654839">
      <w:bodyDiv w:val="1"/>
      <w:marLeft w:val="0"/>
      <w:marRight w:val="0"/>
      <w:marTop w:val="0"/>
      <w:marBottom w:val="0"/>
      <w:divBdr>
        <w:top w:val="none" w:sz="0" w:space="0" w:color="auto"/>
        <w:left w:val="none" w:sz="0" w:space="0" w:color="auto"/>
        <w:bottom w:val="none" w:sz="0" w:space="0" w:color="auto"/>
        <w:right w:val="none" w:sz="0" w:space="0" w:color="auto"/>
      </w:divBdr>
    </w:div>
    <w:div w:id="264582391">
      <w:bodyDiv w:val="1"/>
      <w:marLeft w:val="0"/>
      <w:marRight w:val="0"/>
      <w:marTop w:val="0"/>
      <w:marBottom w:val="0"/>
      <w:divBdr>
        <w:top w:val="none" w:sz="0" w:space="0" w:color="auto"/>
        <w:left w:val="none" w:sz="0" w:space="0" w:color="auto"/>
        <w:bottom w:val="none" w:sz="0" w:space="0" w:color="auto"/>
        <w:right w:val="none" w:sz="0" w:space="0" w:color="auto"/>
      </w:divBdr>
    </w:div>
    <w:div w:id="265575365">
      <w:bodyDiv w:val="1"/>
      <w:marLeft w:val="0"/>
      <w:marRight w:val="0"/>
      <w:marTop w:val="0"/>
      <w:marBottom w:val="0"/>
      <w:divBdr>
        <w:top w:val="none" w:sz="0" w:space="0" w:color="auto"/>
        <w:left w:val="none" w:sz="0" w:space="0" w:color="auto"/>
        <w:bottom w:val="none" w:sz="0" w:space="0" w:color="auto"/>
        <w:right w:val="none" w:sz="0" w:space="0" w:color="auto"/>
      </w:divBdr>
    </w:div>
    <w:div w:id="267742010">
      <w:bodyDiv w:val="1"/>
      <w:marLeft w:val="0"/>
      <w:marRight w:val="0"/>
      <w:marTop w:val="0"/>
      <w:marBottom w:val="0"/>
      <w:divBdr>
        <w:top w:val="none" w:sz="0" w:space="0" w:color="auto"/>
        <w:left w:val="none" w:sz="0" w:space="0" w:color="auto"/>
        <w:bottom w:val="none" w:sz="0" w:space="0" w:color="auto"/>
        <w:right w:val="none" w:sz="0" w:space="0" w:color="auto"/>
      </w:divBdr>
    </w:div>
    <w:div w:id="267935961">
      <w:bodyDiv w:val="1"/>
      <w:marLeft w:val="0"/>
      <w:marRight w:val="0"/>
      <w:marTop w:val="0"/>
      <w:marBottom w:val="0"/>
      <w:divBdr>
        <w:top w:val="none" w:sz="0" w:space="0" w:color="auto"/>
        <w:left w:val="none" w:sz="0" w:space="0" w:color="auto"/>
        <w:bottom w:val="none" w:sz="0" w:space="0" w:color="auto"/>
        <w:right w:val="none" w:sz="0" w:space="0" w:color="auto"/>
      </w:divBdr>
    </w:div>
    <w:div w:id="269355833">
      <w:bodyDiv w:val="1"/>
      <w:marLeft w:val="0"/>
      <w:marRight w:val="0"/>
      <w:marTop w:val="0"/>
      <w:marBottom w:val="0"/>
      <w:divBdr>
        <w:top w:val="none" w:sz="0" w:space="0" w:color="auto"/>
        <w:left w:val="none" w:sz="0" w:space="0" w:color="auto"/>
        <w:bottom w:val="none" w:sz="0" w:space="0" w:color="auto"/>
        <w:right w:val="none" w:sz="0" w:space="0" w:color="auto"/>
      </w:divBdr>
    </w:div>
    <w:div w:id="269436863">
      <w:bodyDiv w:val="1"/>
      <w:marLeft w:val="0"/>
      <w:marRight w:val="0"/>
      <w:marTop w:val="0"/>
      <w:marBottom w:val="0"/>
      <w:divBdr>
        <w:top w:val="none" w:sz="0" w:space="0" w:color="auto"/>
        <w:left w:val="none" w:sz="0" w:space="0" w:color="auto"/>
        <w:bottom w:val="none" w:sz="0" w:space="0" w:color="auto"/>
        <w:right w:val="none" w:sz="0" w:space="0" w:color="auto"/>
      </w:divBdr>
    </w:div>
    <w:div w:id="269515140">
      <w:bodyDiv w:val="1"/>
      <w:marLeft w:val="0"/>
      <w:marRight w:val="0"/>
      <w:marTop w:val="0"/>
      <w:marBottom w:val="0"/>
      <w:divBdr>
        <w:top w:val="none" w:sz="0" w:space="0" w:color="auto"/>
        <w:left w:val="none" w:sz="0" w:space="0" w:color="auto"/>
        <w:bottom w:val="none" w:sz="0" w:space="0" w:color="auto"/>
        <w:right w:val="none" w:sz="0" w:space="0" w:color="auto"/>
      </w:divBdr>
    </w:div>
    <w:div w:id="270206800">
      <w:bodyDiv w:val="1"/>
      <w:marLeft w:val="0"/>
      <w:marRight w:val="0"/>
      <w:marTop w:val="0"/>
      <w:marBottom w:val="0"/>
      <w:divBdr>
        <w:top w:val="none" w:sz="0" w:space="0" w:color="auto"/>
        <w:left w:val="none" w:sz="0" w:space="0" w:color="auto"/>
        <w:bottom w:val="none" w:sz="0" w:space="0" w:color="auto"/>
        <w:right w:val="none" w:sz="0" w:space="0" w:color="auto"/>
      </w:divBdr>
    </w:div>
    <w:div w:id="270938308">
      <w:bodyDiv w:val="1"/>
      <w:marLeft w:val="0"/>
      <w:marRight w:val="0"/>
      <w:marTop w:val="0"/>
      <w:marBottom w:val="0"/>
      <w:divBdr>
        <w:top w:val="none" w:sz="0" w:space="0" w:color="auto"/>
        <w:left w:val="none" w:sz="0" w:space="0" w:color="auto"/>
        <w:bottom w:val="none" w:sz="0" w:space="0" w:color="auto"/>
        <w:right w:val="none" w:sz="0" w:space="0" w:color="auto"/>
      </w:divBdr>
    </w:div>
    <w:div w:id="271519406">
      <w:bodyDiv w:val="1"/>
      <w:marLeft w:val="0"/>
      <w:marRight w:val="0"/>
      <w:marTop w:val="0"/>
      <w:marBottom w:val="0"/>
      <w:divBdr>
        <w:top w:val="none" w:sz="0" w:space="0" w:color="auto"/>
        <w:left w:val="none" w:sz="0" w:space="0" w:color="auto"/>
        <w:bottom w:val="none" w:sz="0" w:space="0" w:color="auto"/>
        <w:right w:val="none" w:sz="0" w:space="0" w:color="auto"/>
      </w:divBdr>
    </w:div>
    <w:div w:id="271591560">
      <w:bodyDiv w:val="1"/>
      <w:marLeft w:val="0"/>
      <w:marRight w:val="0"/>
      <w:marTop w:val="0"/>
      <w:marBottom w:val="0"/>
      <w:divBdr>
        <w:top w:val="none" w:sz="0" w:space="0" w:color="auto"/>
        <w:left w:val="none" w:sz="0" w:space="0" w:color="auto"/>
        <w:bottom w:val="none" w:sz="0" w:space="0" w:color="auto"/>
        <w:right w:val="none" w:sz="0" w:space="0" w:color="auto"/>
      </w:divBdr>
    </w:div>
    <w:div w:id="272788891">
      <w:bodyDiv w:val="1"/>
      <w:marLeft w:val="0"/>
      <w:marRight w:val="0"/>
      <w:marTop w:val="0"/>
      <w:marBottom w:val="0"/>
      <w:divBdr>
        <w:top w:val="none" w:sz="0" w:space="0" w:color="auto"/>
        <w:left w:val="none" w:sz="0" w:space="0" w:color="auto"/>
        <w:bottom w:val="none" w:sz="0" w:space="0" w:color="auto"/>
        <w:right w:val="none" w:sz="0" w:space="0" w:color="auto"/>
      </w:divBdr>
    </w:div>
    <w:div w:id="273287856">
      <w:bodyDiv w:val="1"/>
      <w:marLeft w:val="0"/>
      <w:marRight w:val="0"/>
      <w:marTop w:val="0"/>
      <w:marBottom w:val="0"/>
      <w:divBdr>
        <w:top w:val="none" w:sz="0" w:space="0" w:color="auto"/>
        <w:left w:val="none" w:sz="0" w:space="0" w:color="auto"/>
        <w:bottom w:val="none" w:sz="0" w:space="0" w:color="auto"/>
        <w:right w:val="none" w:sz="0" w:space="0" w:color="auto"/>
      </w:divBdr>
    </w:div>
    <w:div w:id="274948150">
      <w:bodyDiv w:val="1"/>
      <w:marLeft w:val="0"/>
      <w:marRight w:val="0"/>
      <w:marTop w:val="0"/>
      <w:marBottom w:val="0"/>
      <w:divBdr>
        <w:top w:val="none" w:sz="0" w:space="0" w:color="auto"/>
        <w:left w:val="none" w:sz="0" w:space="0" w:color="auto"/>
        <w:bottom w:val="none" w:sz="0" w:space="0" w:color="auto"/>
        <w:right w:val="none" w:sz="0" w:space="0" w:color="auto"/>
      </w:divBdr>
    </w:div>
    <w:div w:id="275718041">
      <w:bodyDiv w:val="1"/>
      <w:marLeft w:val="0"/>
      <w:marRight w:val="0"/>
      <w:marTop w:val="0"/>
      <w:marBottom w:val="0"/>
      <w:divBdr>
        <w:top w:val="none" w:sz="0" w:space="0" w:color="auto"/>
        <w:left w:val="none" w:sz="0" w:space="0" w:color="auto"/>
        <w:bottom w:val="none" w:sz="0" w:space="0" w:color="auto"/>
        <w:right w:val="none" w:sz="0" w:space="0" w:color="auto"/>
      </w:divBdr>
    </w:div>
    <w:div w:id="276645589">
      <w:bodyDiv w:val="1"/>
      <w:marLeft w:val="0"/>
      <w:marRight w:val="0"/>
      <w:marTop w:val="0"/>
      <w:marBottom w:val="0"/>
      <w:divBdr>
        <w:top w:val="none" w:sz="0" w:space="0" w:color="auto"/>
        <w:left w:val="none" w:sz="0" w:space="0" w:color="auto"/>
        <w:bottom w:val="none" w:sz="0" w:space="0" w:color="auto"/>
        <w:right w:val="none" w:sz="0" w:space="0" w:color="auto"/>
      </w:divBdr>
    </w:div>
    <w:div w:id="277613551">
      <w:bodyDiv w:val="1"/>
      <w:marLeft w:val="0"/>
      <w:marRight w:val="0"/>
      <w:marTop w:val="0"/>
      <w:marBottom w:val="0"/>
      <w:divBdr>
        <w:top w:val="none" w:sz="0" w:space="0" w:color="auto"/>
        <w:left w:val="none" w:sz="0" w:space="0" w:color="auto"/>
        <w:bottom w:val="none" w:sz="0" w:space="0" w:color="auto"/>
        <w:right w:val="none" w:sz="0" w:space="0" w:color="auto"/>
      </w:divBdr>
    </w:div>
    <w:div w:id="277682624">
      <w:bodyDiv w:val="1"/>
      <w:marLeft w:val="0"/>
      <w:marRight w:val="0"/>
      <w:marTop w:val="0"/>
      <w:marBottom w:val="0"/>
      <w:divBdr>
        <w:top w:val="none" w:sz="0" w:space="0" w:color="auto"/>
        <w:left w:val="none" w:sz="0" w:space="0" w:color="auto"/>
        <w:bottom w:val="none" w:sz="0" w:space="0" w:color="auto"/>
        <w:right w:val="none" w:sz="0" w:space="0" w:color="auto"/>
      </w:divBdr>
    </w:div>
    <w:div w:id="278411790">
      <w:bodyDiv w:val="1"/>
      <w:marLeft w:val="0"/>
      <w:marRight w:val="0"/>
      <w:marTop w:val="0"/>
      <w:marBottom w:val="0"/>
      <w:divBdr>
        <w:top w:val="none" w:sz="0" w:space="0" w:color="auto"/>
        <w:left w:val="none" w:sz="0" w:space="0" w:color="auto"/>
        <w:bottom w:val="none" w:sz="0" w:space="0" w:color="auto"/>
        <w:right w:val="none" w:sz="0" w:space="0" w:color="auto"/>
      </w:divBdr>
    </w:div>
    <w:div w:id="279646763">
      <w:bodyDiv w:val="1"/>
      <w:marLeft w:val="0"/>
      <w:marRight w:val="0"/>
      <w:marTop w:val="0"/>
      <w:marBottom w:val="0"/>
      <w:divBdr>
        <w:top w:val="none" w:sz="0" w:space="0" w:color="auto"/>
        <w:left w:val="none" w:sz="0" w:space="0" w:color="auto"/>
        <w:bottom w:val="none" w:sz="0" w:space="0" w:color="auto"/>
        <w:right w:val="none" w:sz="0" w:space="0" w:color="auto"/>
      </w:divBdr>
    </w:div>
    <w:div w:id="281306300">
      <w:bodyDiv w:val="1"/>
      <w:marLeft w:val="0"/>
      <w:marRight w:val="0"/>
      <w:marTop w:val="0"/>
      <w:marBottom w:val="0"/>
      <w:divBdr>
        <w:top w:val="none" w:sz="0" w:space="0" w:color="auto"/>
        <w:left w:val="none" w:sz="0" w:space="0" w:color="auto"/>
        <w:bottom w:val="none" w:sz="0" w:space="0" w:color="auto"/>
        <w:right w:val="none" w:sz="0" w:space="0" w:color="auto"/>
      </w:divBdr>
    </w:div>
    <w:div w:id="282271898">
      <w:bodyDiv w:val="1"/>
      <w:marLeft w:val="0"/>
      <w:marRight w:val="0"/>
      <w:marTop w:val="0"/>
      <w:marBottom w:val="0"/>
      <w:divBdr>
        <w:top w:val="none" w:sz="0" w:space="0" w:color="auto"/>
        <w:left w:val="none" w:sz="0" w:space="0" w:color="auto"/>
        <w:bottom w:val="none" w:sz="0" w:space="0" w:color="auto"/>
        <w:right w:val="none" w:sz="0" w:space="0" w:color="auto"/>
      </w:divBdr>
    </w:div>
    <w:div w:id="282469865">
      <w:bodyDiv w:val="1"/>
      <w:marLeft w:val="0"/>
      <w:marRight w:val="0"/>
      <w:marTop w:val="0"/>
      <w:marBottom w:val="0"/>
      <w:divBdr>
        <w:top w:val="none" w:sz="0" w:space="0" w:color="auto"/>
        <w:left w:val="none" w:sz="0" w:space="0" w:color="auto"/>
        <w:bottom w:val="none" w:sz="0" w:space="0" w:color="auto"/>
        <w:right w:val="none" w:sz="0" w:space="0" w:color="auto"/>
      </w:divBdr>
    </w:div>
    <w:div w:id="287010883">
      <w:bodyDiv w:val="1"/>
      <w:marLeft w:val="0"/>
      <w:marRight w:val="0"/>
      <w:marTop w:val="0"/>
      <w:marBottom w:val="0"/>
      <w:divBdr>
        <w:top w:val="none" w:sz="0" w:space="0" w:color="auto"/>
        <w:left w:val="none" w:sz="0" w:space="0" w:color="auto"/>
        <w:bottom w:val="none" w:sz="0" w:space="0" w:color="auto"/>
        <w:right w:val="none" w:sz="0" w:space="0" w:color="auto"/>
      </w:divBdr>
    </w:div>
    <w:div w:id="287055559">
      <w:bodyDiv w:val="1"/>
      <w:marLeft w:val="0"/>
      <w:marRight w:val="0"/>
      <w:marTop w:val="0"/>
      <w:marBottom w:val="0"/>
      <w:divBdr>
        <w:top w:val="none" w:sz="0" w:space="0" w:color="auto"/>
        <w:left w:val="none" w:sz="0" w:space="0" w:color="auto"/>
        <w:bottom w:val="none" w:sz="0" w:space="0" w:color="auto"/>
        <w:right w:val="none" w:sz="0" w:space="0" w:color="auto"/>
      </w:divBdr>
    </w:div>
    <w:div w:id="287468357">
      <w:bodyDiv w:val="1"/>
      <w:marLeft w:val="0"/>
      <w:marRight w:val="0"/>
      <w:marTop w:val="0"/>
      <w:marBottom w:val="0"/>
      <w:divBdr>
        <w:top w:val="none" w:sz="0" w:space="0" w:color="auto"/>
        <w:left w:val="none" w:sz="0" w:space="0" w:color="auto"/>
        <w:bottom w:val="none" w:sz="0" w:space="0" w:color="auto"/>
        <w:right w:val="none" w:sz="0" w:space="0" w:color="auto"/>
      </w:divBdr>
    </w:div>
    <w:div w:id="288517573">
      <w:bodyDiv w:val="1"/>
      <w:marLeft w:val="0"/>
      <w:marRight w:val="0"/>
      <w:marTop w:val="0"/>
      <w:marBottom w:val="0"/>
      <w:divBdr>
        <w:top w:val="none" w:sz="0" w:space="0" w:color="auto"/>
        <w:left w:val="none" w:sz="0" w:space="0" w:color="auto"/>
        <w:bottom w:val="none" w:sz="0" w:space="0" w:color="auto"/>
        <w:right w:val="none" w:sz="0" w:space="0" w:color="auto"/>
      </w:divBdr>
    </w:div>
    <w:div w:id="288628679">
      <w:bodyDiv w:val="1"/>
      <w:marLeft w:val="0"/>
      <w:marRight w:val="0"/>
      <w:marTop w:val="0"/>
      <w:marBottom w:val="0"/>
      <w:divBdr>
        <w:top w:val="none" w:sz="0" w:space="0" w:color="auto"/>
        <w:left w:val="none" w:sz="0" w:space="0" w:color="auto"/>
        <w:bottom w:val="none" w:sz="0" w:space="0" w:color="auto"/>
        <w:right w:val="none" w:sz="0" w:space="0" w:color="auto"/>
      </w:divBdr>
    </w:div>
    <w:div w:id="291449713">
      <w:bodyDiv w:val="1"/>
      <w:marLeft w:val="0"/>
      <w:marRight w:val="0"/>
      <w:marTop w:val="0"/>
      <w:marBottom w:val="0"/>
      <w:divBdr>
        <w:top w:val="none" w:sz="0" w:space="0" w:color="auto"/>
        <w:left w:val="none" w:sz="0" w:space="0" w:color="auto"/>
        <w:bottom w:val="none" w:sz="0" w:space="0" w:color="auto"/>
        <w:right w:val="none" w:sz="0" w:space="0" w:color="auto"/>
      </w:divBdr>
    </w:div>
    <w:div w:id="292488618">
      <w:bodyDiv w:val="1"/>
      <w:marLeft w:val="0"/>
      <w:marRight w:val="0"/>
      <w:marTop w:val="0"/>
      <w:marBottom w:val="0"/>
      <w:divBdr>
        <w:top w:val="none" w:sz="0" w:space="0" w:color="auto"/>
        <w:left w:val="none" w:sz="0" w:space="0" w:color="auto"/>
        <w:bottom w:val="none" w:sz="0" w:space="0" w:color="auto"/>
        <w:right w:val="none" w:sz="0" w:space="0" w:color="auto"/>
      </w:divBdr>
    </w:div>
    <w:div w:id="292517178">
      <w:bodyDiv w:val="1"/>
      <w:marLeft w:val="0"/>
      <w:marRight w:val="0"/>
      <w:marTop w:val="0"/>
      <w:marBottom w:val="0"/>
      <w:divBdr>
        <w:top w:val="none" w:sz="0" w:space="0" w:color="auto"/>
        <w:left w:val="none" w:sz="0" w:space="0" w:color="auto"/>
        <w:bottom w:val="none" w:sz="0" w:space="0" w:color="auto"/>
        <w:right w:val="none" w:sz="0" w:space="0" w:color="auto"/>
      </w:divBdr>
    </w:div>
    <w:div w:id="295449857">
      <w:bodyDiv w:val="1"/>
      <w:marLeft w:val="0"/>
      <w:marRight w:val="0"/>
      <w:marTop w:val="0"/>
      <w:marBottom w:val="0"/>
      <w:divBdr>
        <w:top w:val="none" w:sz="0" w:space="0" w:color="auto"/>
        <w:left w:val="none" w:sz="0" w:space="0" w:color="auto"/>
        <w:bottom w:val="none" w:sz="0" w:space="0" w:color="auto"/>
        <w:right w:val="none" w:sz="0" w:space="0" w:color="auto"/>
      </w:divBdr>
    </w:div>
    <w:div w:id="295568321">
      <w:bodyDiv w:val="1"/>
      <w:marLeft w:val="0"/>
      <w:marRight w:val="0"/>
      <w:marTop w:val="0"/>
      <w:marBottom w:val="0"/>
      <w:divBdr>
        <w:top w:val="none" w:sz="0" w:space="0" w:color="auto"/>
        <w:left w:val="none" w:sz="0" w:space="0" w:color="auto"/>
        <w:bottom w:val="none" w:sz="0" w:space="0" w:color="auto"/>
        <w:right w:val="none" w:sz="0" w:space="0" w:color="auto"/>
      </w:divBdr>
    </w:div>
    <w:div w:id="296498793">
      <w:bodyDiv w:val="1"/>
      <w:marLeft w:val="0"/>
      <w:marRight w:val="0"/>
      <w:marTop w:val="0"/>
      <w:marBottom w:val="0"/>
      <w:divBdr>
        <w:top w:val="none" w:sz="0" w:space="0" w:color="auto"/>
        <w:left w:val="none" w:sz="0" w:space="0" w:color="auto"/>
        <w:bottom w:val="none" w:sz="0" w:space="0" w:color="auto"/>
        <w:right w:val="none" w:sz="0" w:space="0" w:color="auto"/>
      </w:divBdr>
    </w:div>
    <w:div w:id="296574371">
      <w:bodyDiv w:val="1"/>
      <w:marLeft w:val="0"/>
      <w:marRight w:val="0"/>
      <w:marTop w:val="0"/>
      <w:marBottom w:val="0"/>
      <w:divBdr>
        <w:top w:val="none" w:sz="0" w:space="0" w:color="auto"/>
        <w:left w:val="none" w:sz="0" w:space="0" w:color="auto"/>
        <w:bottom w:val="none" w:sz="0" w:space="0" w:color="auto"/>
        <w:right w:val="none" w:sz="0" w:space="0" w:color="auto"/>
      </w:divBdr>
    </w:div>
    <w:div w:id="299728163">
      <w:bodyDiv w:val="1"/>
      <w:marLeft w:val="0"/>
      <w:marRight w:val="0"/>
      <w:marTop w:val="0"/>
      <w:marBottom w:val="0"/>
      <w:divBdr>
        <w:top w:val="none" w:sz="0" w:space="0" w:color="auto"/>
        <w:left w:val="none" w:sz="0" w:space="0" w:color="auto"/>
        <w:bottom w:val="none" w:sz="0" w:space="0" w:color="auto"/>
        <w:right w:val="none" w:sz="0" w:space="0" w:color="auto"/>
      </w:divBdr>
    </w:div>
    <w:div w:id="301468044">
      <w:bodyDiv w:val="1"/>
      <w:marLeft w:val="0"/>
      <w:marRight w:val="0"/>
      <w:marTop w:val="0"/>
      <w:marBottom w:val="0"/>
      <w:divBdr>
        <w:top w:val="none" w:sz="0" w:space="0" w:color="auto"/>
        <w:left w:val="none" w:sz="0" w:space="0" w:color="auto"/>
        <w:bottom w:val="none" w:sz="0" w:space="0" w:color="auto"/>
        <w:right w:val="none" w:sz="0" w:space="0" w:color="auto"/>
      </w:divBdr>
    </w:div>
    <w:div w:id="305203424">
      <w:bodyDiv w:val="1"/>
      <w:marLeft w:val="0"/>
      <w:marRight w:val="0"/>
      <w:marTop w:val="0"/>
      <w:marBottom w:val="0"/>
      <w:divBdr>
        <w:top w:val="none" w:sz="0" w:space="0" w:color="auto"/>
        <w:left w:val="none" w:sz="0" w:space="0" w:color="auto"/>
        <w:bottom w:val="none" w:sz="0" w:space="0" w:color="auto"/>
        <w:right w:val="none" w:sz="0" w:space="0" w:color="auto"/>
      </w:divBdr>
    </w:div>
    <w:div w:id="306012490">
      <w:bodyDiv w:val="1"/>
      <w:marLeft w:val="0"/>
      <w:marRight w:val="0"/>
      <w:marTop w:val="0"/>
      <w:marBottom w:val="0"/>
      <w:divBdr>
        <w:top w:val="none" w:sz="0" w:space="0" w:color="auto"/>
        <w:left w:val="none" w:sz="0" w:space="0" w:color="auto"/>
        <w:bottom w:val="none" w:sz="0" w:space="0" w:color="auto"/>
        <w:right w:val="none" w:sz="0" w:space="0" w:color="auto"/>
      </w:divBdr>
    </w:div>
    <w:div w:id="306596042">
      <w:bodyDiv w:val="1"/>
      <w:marLeft w:val="0"/>
      <w:marRight w:val="0"/>
      <w:marTop w:val="0"/>
      <w:marBottom w:val="0"/>
      <w:divBdr>
        <w:top w:val="none" w:sz="0" w:space="0" w:color="auto"/>
        <w:left w:val="none" w:sz="0" w:space="0" w:color="auto"/>
        <w:bottom w:val="none" w:sz="0" w:space="0" w:color="auto"/>
        <w:right w:val="none" w:sz="0" w:space="0" w:color="auto"/>
      </w:divBdr>
    </w:div>
    <w:div w:id="307174967">
      <w:bodyDiv w:val="1"/>
      <w:marLeft w:val="0"/>
      <w:marRight w:val="0"/>
      <w:marTop w:val="0"/>
      <w:marBottom w:val="0"/>
      <w:divBdr>
        <w:top w:val="none" w:sz="0" w:space="0" w:color="auto"/>
        <w:left w:val="none" w:sz="0" w:space="0" w:color="auto"/>
        <w:bottom w:val="none" w:sz="0" w:space="0" w:color="auto"/>
        <w:right w:val="none" w:sz="0" w:space="0" w:color="auto"/>
      </w:divBdr>
    </w:div>
    <w:div w:id="307513994">
      <w:bodyDiv w:val="1"/>
      <w:marLeft w:val="0"/>
      <w:marRight w:val="0"/>
      <w:marTop w:val="0"/>
      <w:marBottom w:val="0"/>
      <w:divBdr>
        <w:top w:val="none" w:sz="0" w:space="0" w:color="auto"/>
        <w:left w:val="none" w:sz="0" w:space="0" w:color="auto"/>
        <w:bottom w:val="none" w:sz="0" w:space="0" w:color="auto"/>
        <w:right w:val="none" w:sz="0" w:space="0" w:color="auto"/>
      </w:divBdr>
    </w:div>
    <w:div w:id="307905935">
      <w:bodyDiv w:val="1"/>
      <w:marLeft w:val="0"/>
      <w:marRight w:val="0"/>
      <w:marTop w:val="0"/>
      <w:marBottom w:val="0"/>
      <w:divBdr>
        <w:top w:val="none" w:sz="0" w:space="0" w:color="auto"/>
        <w:left w:val="none" w:sz="0" w:space="0" w:color="auto"/>
        <w:bottom w:val="none" w:sz="0" w:space="0" w:color="auto"/>
        <w:right w:val="none" w:sz="0" w:space="0" w:color="auto"/>
      </w:divBdr>
    </w:div>
    <w:div w:id="308830897">
      <w:bodyDiv w:val="1"/>
      <w:marLeft w:val="0"/>
      <w:marRight w:val="0"/>
      <w:marTop w:val="0"/>
      <w:marBottom w:val="0"/>
      <w:divBdr>
        <w:top w:val="none" w:sz="0" w:space="0" w:color="auto"/>
        <w:left w:val="none" w:sz="0" w:space="0" w:color="auto"/>
        <w:bottom w:val="none" w:sz="0" w:space="0" w:color="auto"/>
        <w:right w:val="none" w:sz="0" w:space="0" w:color="auto"/>
      </w:divBdr>
    </w:div>
    <w:div w:id="311376963">
      <w:bodyDiv w:val="1"/>
      <w:marLeft w:val="0"/>
      <w:marRight w:val="0"/>
      <w:marTop w:val="0"/>
      <w:marBottom w:val="0"/>
      <w:divBdr>
        <w:top w:val="none" w:sz="0" w:space="0" w:color="auto"/>
        <w:left w:val="none" w:sz="0" w:space="0" w:color="auto"/>
        <w:bottom w:val="none" w:sz="0" w:space="0" w:color="auto"/>
        <w:right w:val="none" w:sz="0" w:space="0" w:color="auto"/>
      </w:divBdr>
    </w:div>
    <w:div w:id="311525323">
      <w:bodyDiv w:val="1"/>
      <w:marLeft w:val="0"/>
      <w:marRight w:val="0"/>
      <w:marTop w:val="0"/>
      <w:marBottom w:val="0"/>
      <w:divBdr>
        <w:top w:val="none" w:sz="0" w:space="0" w:color="auto"/>
        <w:left w:val="none" w:sz="0" w:space="0" w:color="auto"/>
        <w:bottom w:val="none" w:sz="0" w:space="0" w:color="auto"/>
        <w:right w:val="none" w:sz="0" w:space="0" w:color="auto"/>
      </w:divBdr>
    </w:div>
    <w:div w:id="312609173">
      <w:bodyDiv w:val="1"/>
      <w:marLeft w:val="0"/>
      <w:marRight w:val="0"/>
      <w:marTop w:val="0"/>
      <w:marBottom w:val="0"/>
      <w:divBdr>
        <w:top w:val="none" w:sz="0" w:space="0" w:color="auto"/>
        <w:left w:val="none" w:sz="0" w:space="0" w:color="auto"/>
        <w:bottom w:val="none" w:sz="0" w:space="0" w:color="auto"/>
        <w:right w:val="none" w:sz="0" w:space="0" w:color="auto"/>
      </w:divBdr>
    </w:div>
    <w:div w:id="314116115">
      <w:bodyDiv w:val="1"/>
      <w:marLeft w:val="0"/>
      <w:marRight w:val="0"/>
      <w:marTop w:val="0"/>
      <w:marBottom w:val="0"/>
      <w:divBdr>
        <w:top w:val="none" w:sz="0" w:space="0" w:color="auto"/>
        <w:left w:val="none" w:sz="0" w:space="0" w:color="auto"/>
        <w:bottom w:val="none" w:sz="0" w:space="0" w:color="auto"/>
        <w:right w:val="none" w:sz="0" w:space="0" w:color="auto"/>
      </w:divBdr>
    </w:div>
    <w:div w:id="315228758">
      <w:bodyDiv w:val="1"/>
      <w:marLeft w:val="0"/>
      <w:marRight w:val="0"/>
      <w:marTop w:val="0"/>
      <w:marBottom w:val="0"/>
      <w:divBdr>
        <w:top w:val="none" w:sz="0" w:space="0" w:color="auto"/>
        <w:left w:val="none" w:sz="0" w:space="0" w:color="auto"/>
        <w:bottom w:val="none" w:sz="0" w:space="0" w:color="auto"/>
        <w:right w:val="none" w:sz="0" w:space="0" w:color="auto"/>
      </w:divBdr>
    </w:div>
    <w:div w:id="317225095">
      <w:bodyDiv w:val="1"/>
      <w:marLeft w:val="0"/>
      <w:marRight w:val="0"/>
      <w:marTop w:val="0"/>
      <w:marBottom w:val="0"/>
      <w:divBdr>
        <w:top w:val="none" w:sz="0" w:space="0" w:color="auto"/>
        <w:left w:val="none" w:sz="0" w:space="0" w:color="auto"/>
        <w:bottom w:val="none" w:sz="0" w:space="0" w:color="auto"/>
        <w:right w:val="none" w:sz="0" w:space="0" w:color="auto"/>
      </w:divBdr>
    </w:div>
    <w:div w:id="317346105">
      <w:bodyDiv w:val="1"/>
      <w:marLeft w:val="0"/>
      <w:marRight w:val="0"/>
      <w:marTop w:val="0"/>
      <w:marBottom w:val="0"/>
      <w:divBdr>
        <w:top w:val="none" w:sz="0" w:space="0" w:color="auto"/>
        <w:left w:val="none" w:sz="0" w:space="0" w:color="auto"/>
        <w:bottom w:val="none" w:sz="0" w:space="0" w:color="auto"/>
        <w:right w:val="none" w:sz="0" w:space="0" w:color="auto"/>
      </w:divBdr>
    </w:div>
    <w:div w:id="319357934">
      <w:bodyDiv w:val="1"/>
      <w:marLeft w:val="0"/>
      <w:marRight w:val="0"/>
      <w:marTop w:val="0"/>
      <w:marBottom w:val="0"/>
      <w:divBdr>
        <w:top w:val="none" w:sz="0" w:space="0" w:color="auto"/>
        <w:left w:val="none" w:sz="0" w:space="0" w:color="auto"/>
        <w:bottom w:val="none" w:sz="0" w:space="0" w:color="auto"/>
        <w:right w:val="none" w:sz="0" w:space="0" w:color="auto"/>
      </w:divBdr>
    </w:div>
    <w:div w:id="319891400">
      <w:bodyDiv w:val="1"/>
      <w:marLeft w:val="0"/>
      <w:marRight w:val="0"/>
      <w:marTop w:val="0"/>
      <w:marBottom w:val="0"/>
      <w:divBdr>
        <w:top w:val="none" w:sz="0" w:space="0" w:color="auto"/>
        <w:left w:val="none" w:sz="0" w:space="0" w:color="auto"/>
        <w:bottom w:val="none" w:sz="0" w:space="0" w:color="auto"/>
        <w:right w:val="none" w:sz="0" w:space="0" w:color="auto"/>
      </w:divBdr>
    </w:div>
    <w:div w:id="320155183">
      <w:bodyDiv w:val="1"/>
      <w:marLeft w:val="0"/>
      <w:marRight w:val="0"/>
      <w:marTop w:val="0"/>
      <w:marBottom w:val="0"/>
      <w:divBdr>
        <w:top w:val="none" w:sz="0" w:space="0" w:color="auto"/>
        <w:left w:val="none" w:sz="0" w:space="0" w:color="auto"/>
        <w:bottom w:val="none" w:sz="0" w:space="0" w:color="auto"/>
        <w:right w:val="none" w:sz="0" w:space="0" w:color="auto"/>
      </w:divBdr>
    </w:div>
    <w:div w:id="320624907">
      <w:bodyDiv w:val="1"/>
      <w:marLeft w:val="0"/>
      <w:marRight w:val="0"/>
      <w:marTop w:val="0"/>
      <w:marBottom w:val="0"/>
      <w:divBdr>
        <w:top w:val="none" w:sz="0" w:space="0" w:color="auto"/>
        <w:left w:val="none" w:sz="0" w:space="0" w:color="auto"/>
        <w:bottom w:val="none" w:sz="0" w:space="0" w:color="auto"/>
        <w:right w:val="none" w:sz="0" w:space="0" w:color="auto"/>
      </w:divBdr>
    </w:div>
    <w:div w:id="321079564">
      <w:bodyDiv w:val="1"/>
      <w:marLeft w:val="0"/>
      <w:marRight w:val="0"/>
      <w:marTop w:val="0"/>
      <w:marBottom w:val="0"/>
      <w:divBdr>
        <w:top w:val="none" w:sz="0" w:space="0" w:color="auto"/>
        <w:left w:val="none" w:sz="0" w:space="0" w:color="auto"/>
        <w:bottom w:val="none" w:sz="0" w:space="0" w:color="auto"/>
        <w:right w:val="none" w:sz="0" w:space="0" w:color="auto"/>
      </w:divBdr>
    </w:div>
    <w:div w:id="322247319">
      <w:bodyDiv w:val="1"/>
      <w:marLeft w:val="0"/>
      <w:marRight w:val="0"/>
      <w:marTop w:val="0"/>
      <w:marBottom w:val="0"/>
      <w:divBdr>
        <w:top w:val="none" w:sz="0" w:space="0" w:color="auto"/>
        <w:left w:val="none" w:sz="0" w:space="0" w:color="auto"/>
        <w:bottom w:val="none" w:sz="0" w:space="0" w:color="auto"/>
        <w:right w:val="none" w:sz="0" w:space="0" w:color="auto"/>
      </w:divBdr>
    </w:div>
    <w:div w:id="325741921">
      <w:bodyDiv w:val="1"/>
      <w:marLeft w:val="0"/>
      <w:marRight w:val="0"/>
      <w:marTop w:val="0"/>
      <w:marBottom w:val="0"/>
      <w:divBdr>
        <w:top w:val="none" w:sz="0" w:space="0" w:color="auto"/>
        <w:left w:val="none" w:sz="0" w:space="0" w:color="auto"/>
        <w:bottom w:val="none" w:sz="0" w:space="0" w:color="auto"/>
        <w:right w:val="none" w:sz="0" w:space="0" w:color="auto"/>
      </w:divBdr>
    </w:div>
    <w:div w:id="326373256">
      <w:bodyDiv w:val="1"/>
      <w:marLeft w:val="0"/>
      <w:marRight w:val="0"/>
      <w:marTop w:val="0"/>
      <w:marBottom w:val="0"/>
      <w:divBdr>
        <w:top w:val="none" w:sz="0" w:space="0" w:color="auto"/>
        <w:left w:val="none" w:sz="0" w:space="0" w:color="auto"/>
        <w:bottom w:val="none" w:sz="0" w:space="0" w:color="auto"/>
        <w:right w:val="none" w:sz="0" w:space="0" w:color="auto"/>
      </w:divBdr>
    </w:div>
    <w:div w:id="326514824">
      <w:bodyDiv w:val="1"/>
      <w:marLeft w:val="0"/>
      <w:marRight w:val="0"/>
      <w:marTop w:val="0"/>
      <w:marBottom w:val="0"/>
      <w:divBdr>
        <w:top w:val="none" w:sz="0" w:space="0" w:color="auto"/>
        <w:left w:val="none" w:sz="0" w:space="0" w:color="auto"/>
        <w:bottom w:val="none" w:sz="0" w:space="0" w:color="auto"/>
        <w:right w:val="none" w:sz="0" w:space="0" w:color="auto"/>
      </w:divBdr>
    </w:div>
    <w:div w:id="328756200">
      <w:bodyDiv w:val="1"/>
      <w:marLeft w:val="0"/>
      <w:marRight w:val="0"/>
      <w:marTop w:val="0"/>
      <w:marBottom w:val="0"/>
      <w:divBdr>
        <w:top w:val="none" w:sz="0" w:space="0" w:color="auto"/>
        <w:left w:val="none" w:sz="0" w:space="0" w:color="auto"/>
        <w:bottom w:val="none" w:sz="0" w:space="0" w:color="auto"/>
        <w:right w:val="none" w:sz="0" w:space="0" w:color="auto"/>
      </w:divBdr>
    </w:div>
    <w:div w:id="328945906">
      <w:bodyDiv w:val="1"/>
      <w:marLeft w:val="0"/>
      <w:marRight w:val="0"/>
      <w:marTop w:val="0"/>
      <w:marBottom w:val="0"/>
      <w:divBdr>
        <w:top w:val="none" w:sz="0" w:space="0" w:color="auto"/>
        <w:left w:val="none" w:sz="0" w:space="0" w:color="auto"/>
        <w:bottom w:val="none" w:sz="0" w:space="0" w:color="auto"/>
        <w:right w:val="none" w:sz="0" w:space="0" w:color="auto"/>
      </w:divBdr>
    </w:div>
    <w:div w:id="329870584">
      <w:bodyDiv w:val="1"/>
      <w:marLeft w:val="0"/>
      <w:marRight w:val="0"/>
      <w:marTop w:val="0"/>
      <w:marBottom w:val="0"/>
      <w:divBdr>
        <w:top w:val="none" w:sz="0" w:space="0" w:color="auto"/>
        <w:left w:val="none" w:sz="0" w:space="0" w:color="auto"/>
        <w:bottom w:val="none" w:sz="0" w:space="0" w:color="auto"/>
        <w:right w:val="none" w:sz="0" w:space="0" w:color="auto"/>
      </w:divBdr>
    </w:div>
    <w:div w:id="329871863">
      <w:bodyDiv w:val="1"/>
      <w:marLeft w:val="0"/>
      <w:marRight w:val="0"/>
      <w:marTop w:val="0"/>
      <w:marBottom w:val="0"/>
      <w:divBdr>
        <w:top w:val="none" w:sz="0" w:space="0" w:color="auto"/>
        <w:left w:val="none" w:sz="0" w:space="0" w:color="auto"/>
        <w:bottom w:val="none" w:sz="0" w:space="0" w:color="auto"/>
        <w:right w:val="none" w:sz="0" w:space="0" w:color="auto"/>
      </w:divBdr>
    </w:div>
    <w:div w:id="330185259">
      <w:bodyDiv w:val="1"/>
      <w:marLeft w:val="0"/>
      <w:marRight w:val="0"/>
      <w:marTop w:val="0"/>
      <w:marBottom w:val="0"/>
      <w:divBdr>
        <w:top w:val="none" w:sz="0" w:space="0" w:color="auto"/>
        <w:left w:val="none" w:sz="0" w:space="0" w:color="auto"/>
        <w:bottom w:val="none" w:sz="0" w:space="0" w:color="auto"/>
        <w:right w:val="none" w:sz="0" w:space="0" w:color="auto"/>
      </w:divBdr>
    </w:div>
    <w:div w:id="331690891">
      <w:bodyDiv w:val="1"/>
      <w:marLeft w:val="0"/>
      <w:marRight w:val="0"/>
      <w:marTop w:val="0"/>
      <w:marBottom w:val="0"/>
      <w:divBdr>
        <w:top w:val="none" w:sz="0" w:space="0" w:color="auto"/>
        <w:left w:val="none" w:sz="0" w:space="0" w:color="auto"/>
        <w:bottom w:val="none" w:sz="0" w:space="0" w:color="auto"/>
        <w:right w:val="none" w:sz="0" w:space="0" w:color="auto"/>
      </w:divBdr>
    </w:div>
    <w:div w:id="332421600">
      <w:bodyDiv w:val="1"/>
      <w:marLeft w:val="0"/>
      <w:marRight w:val="0"/>
      <w:marTop w:val="0"/>
      <w:marBottom w:val="0"/>
      <w:divBdr>
        <w:top w:val="none" w:sz="0" w:space="0" w:color="auto"/>
        <w:left w:val="none" w:sz="0" w:space="0" w:color="auto"/>
        <w:bottom w:val="none" w:sz="0" w:space="0" w:color="auto"/>
        <w:right w:val="none" w:sz="0" w:space="0" w:color="auto"/>
      </w:divBdr>
    </w:div>
    <w:div w:id="334263286">
      <w:bodyDiv w:val="1"/>
      <w:marLeft w:val="0"/>
      <w:marRight w:val="0"/>
      <w:marTop w:val="0"/>
      <w:marBottom w:val="0"/>
      <w:divBdr>
        <w:top w:val="none" w:sz="0" w:space="0" w:color="auto"/>
        <w:left w:val="none" w:sz="0" w:space="0" w:color="auto"/>
        <w:bottom w:val="none" w:sz="0" w:space="0" w:color="auto"/>
        <w:right w:val="none" w:sz="0" w:space="0" w:color="auto"/>
      </w:divBdr>
    </w:div>
    <w:div w:id="334961827">
      <w:bodyDiv w:val="1"/>
      <w:marLeft w:val="0"/>
      <w:marRight w:val="0"/>
      <w:marTop w:val="0"/>
      <w:marBottom w:val="0"/>
      <w:divBdr>
        <w:top w:val="none" w:sz="0" w:space="0" w:color="auto"/>
        <w:left w:val="none" w:sz="0" w:space="0" w:color="auto"/>
        <w:bottom w:val="none" w:sz="0" w:space="0" w:color="auto"/>
        <w:right w:val="none" w:sz="0" w:space="0" w:color="auto"/>
      </w:divBdr>
    </w:div>
    <w:div w:id="338431583">
      <w:bodyDiv w:val="1"/>
      <w:marLeft w:val="0"/>
      <w:marRight w:val="0"/>
      <w:marTop w:val="0"/>
      <w:marBottom w:val="0"/>
      <w:divBdr>
        <w:top w:val="none" w:sz="0" w:space="0" w:color="auto"/>
        <w:left w:val="none" w:sz="0" w:space="0" w:color="auto"/>
        <w:bottom w:val="none" w:sz="0" w:space="0" w:color="auto"/>
        <w:right w:val="none" w:sz="0" w:space="0" w:color="auto"/>
      </w:divBdr>
    </w:div>
    <w:div w:id="339548374">
      <w:bodyDiv w:val="1"/>
      <w:marLeft w:val="0"/>
      <w:marRight w:val="0"/>
      <w:marTop w:val="0"/>
      <w:marBottom w:val="0"/>
      <w:divBdr>
        <w:top w:val="none" w:sz="0" w:space="0" w:color="auto"/>
        <w:left w:val="none" w:sz="0" w:space="0" w:color="auto"/>
        <w:bottom w:val="none" w:sz="0" w:space="0" w:color="auto"/>
        <w:right w:val="none" w:sz="0" w:space="0" w:color="auto"/>
      </w:divBdr>
    </w:div>
    <w:div w:id="340470618">
      <w:bodyDiv w:val="1"/>
      <w:marLeft w:val="0"/>
      <w:marRight w:val="0"/>
      <w:marTop w:val="0"/>
      <w:marBottom w:val="0"/>
      <w:divBdr>
        <w:top w:val="none" w:sz="0" w:space="0" w:color="auto"/>
        <w:left w:val="none" w:sz="0" w:space="0" w:color="auto"/>
        <w:bottom w:val="none" w:sz="0" w:space="0" w:color="auto"/>
        <w:right w:val="none" w:sz="0" w:space="0" w:color="auto"/>
      </w:divBdr>
    </w:div>
    <w:div w:id="340819046">
      <w:bodyDiv w:val="1"/>
      <w:marLeft w:val="0"/>
      <w:marRight w:val="0"/>
      <w:marTop w:val="0"/>
      <w:marBottom w:val="0"/>
      <w:divBdr>
        <w:top w:val="none" w:sz="0" w:space="0" w:color="auto"/>
        <w:left w:val="none" w:sz="0" w:space="0" w:color="auto"/>
        <w:bottom w:val="none" w:sz="0" w:space="0" w:color="auto"/>
        <w:right w:val="none" w:sz="0" w:space="0" w:color="auto"/>
      </w:divBdr>
    </w:div>
    <w:div w:id="341054083">
      <w:bodyDiv w:val="1"/>
      <w:marLeft w:val="0"/>
      <w:marRight w:val="0"/>
      <w:marTop w:val="0"/>
      <w:marBottom w:val="0"/>
      <w:divBdr>
        <w:top w:val="none" w:sz="0" w:space="0" w:color="auto"/>
        <w:left w:val="none" w:sz="0" w:space="0" w:color="auto"/>
        <w:bottom w:val="none" w:sz="0" w:space="0" w:color="auto"/>
        <w:right w:val="none" w:sz="0" w:space="0" w:color="auto"/>
      </w:divBdr>
    </w:div>
    <w:div w:id="341127160">
      <w:bodyDiv w:val="1"/>
      <w:marLeft w:val="0"/>
      <w:marRight w:val="0"/>
      <w:marTop w:val="0"/>
      <w:marBottom w:val="0"/>
      <w:divBdr>
        <w:top w:val="none" w:sz="0" w:space="0" w:color="auto"/>
        <w:left w:val="none" w:sz="0" w:space="0" w:color="auto"/>
        <w:bottom w:val="none" w:sz="0" w:space="0" w:color="auto"/>
        <w:right w:val="none" w:sz="0" w:space="0" w:color="auto"/>
      </w:divBdr>
    </w:div>
    <w:div w:id="341517101">
      <w:bodyDiv w:val="1"/>
      <w:marLeft w:val="0"/>
      <w:marRight w:val="0"/>
      <w:marTop w:val="0"/>
      <w:marBottom w:val="0"/>
      <w:divBdr>
        <w:top w:val="none" w:sz="0" w:space="0" w:color="auto"/>
        <w:left w:val="none" w:sz="0" w:space="0" w:color="auto"/>
        <w:bottom w:val="none" w:sz="0" w:space="0" w:color="auto"/>
        <w:right w:val="none" w:sz="0" w:space="0" w:color="auto"/>
      </w:divBdr>
    </w:div>
    <w:div w:id="342439500">
      <w:bodyDiv w:val="1"/>
      <w:marLeft w:val="0"/>
      <w:marRight w:val="0"/>
      <w:marTop w:val="0"/>
      <w:marBottom w:val="0"/>
      <w:divBdr>
        <w:top w:val="none" w:sz="0" w:space="0" w:color="auto"/>
        <w:left w:val="none" w:sz="0" w:space="0" w:color="auto"/>
        <w:bottom w:val="none" w:sz="0" w:space="0" w:color="auto"/>
        <w:right w:val="none" w:sz="0" w:space="0" w:color="auto"/>
      </w:divBdr>
    </w:div>
    <w:div w:id="342902767">
      <w:bodyDiv w:val="1"/>
      <w:marLeft w:val="0"/>
      <w:marRight w:val="0"/>
      <w:marTop w:val="0"/>
      <w:marBottom w:val="0"/>
      <w:divBdr>
        <w:top w:val="none" w:sz="0" w:space="0" w:color="auto"/>
        <w:left w:val="none" w:sz="0" w:space="0" w:color="auto"/>
        <w:bottom w:val="none" w:sz="0" w:space="0" w:color="auto"/>
        <w:right w:val="none" w:sz="0" w:space="0" w:color="auto"/>
      </w:divBdr>
    </w:div>
    <w:div w:id="344552822">
      <w:bodyDiv w:val="1"/>
      <w:marLeft w:val="0"/>
      <w:marRight w:val="0"/>
      <w:marTop w:val="0"/>
      <w:marBottom w:val="0"/>
      <w:divBdr>
        <w:top w:val="none" w:sz="0" w:space="0" w:color="auto"/>
        <w:left w:val="none" w:sz="0" w:space="0" w:color="auto"/>
        <w:bottom w:val="none" w:sz="0" w:space="0" w:color="auto"/>
        <w:right w:val="none" w:sz="0" w:space="0" w:color="auto"/>
      </w:divBdr>
    </w:div>
    <w:div w:id="344746331">
      <w:bodyDiv w:val="1"/>
      <w:marLeft w:val="0"/>
      <w:marRight w:val="0"/>
      <w:marTop w:val="0"/>
      <w:marBottom w:val="0"/>
      <w:divBdr>
        <w:top w:val="none" w:sz="0" w:space="0" w:color="auto"/>
        <w:left w:val="none" w:sz="0" w:space="0" w:color="auto"/>
        <w:bottom w:val="none" w:sz="0" w:space="0" w:color="auto"/>
        <w:right w:val="none" w:sz="0" w:space="0" w:color="auto"/>
      </w:divBdr>
    </w:div>
    <w:div w:id="345638469">
      <w:bodyDiv w:val="1"/>
      <w:marLeft w:val="0"/>
      <w:marRight w:val="0"/>
      <w:marTop w:val="0"/>
      <w:marBottom w:val="0"/>
      <w:divBdr>
        <w:top w:val="none" w:sz="0" w:space="0" w:color="auto"/>
        <w:left w:val="none" w:sz="0" w:space="0" w:color="auto"/>
        <w:bottom w:val="none" w:sz="0" w:space="0" w:color="auto"/>
        <w:right w:val="none" w:sz="0" w:space="0" w:color="auto"/>
      </w:divBdr>
    </w:div>
    <w:div w:id="345642380">
      <w:bodyDiv w:val="1"/>
      <w:marLeft w:val="0"/>
      <w:marRight w:val="0"/>
      <w:marTop w:val="0"/>
      <w:marBottom w:val="0"/>
      <w:divBdr>
        <w:top w:val="none" w:sz="0" w:space="0" w:color="auto"/>
        <w:left w:val="none" w:sz="0" w:space="0" w:color="auto"/>
        <w:bottom w:val="none" w:sz="0" w:space="0" w:color="auto"/>
        <w:right w:val="none" w:sz="0" w:space="0" w:color="auto"/>
      </w:divBdr>
    </w:div>
    <w:div w:id="345795116">
      <w:bodyDiv w:val="1"/>
      <w:marLeft w:val="0"/>
      <w:marRight w:val="0"/>
      <w:marTop w:val="0"/>
      <w:marBottom w:val="0"/>
      <w:divBdr>
        <w:top w:val="none" w:sz="0" w:space="0" w:color="auto"/>
        <w:left w:val="none" w:sz="0" w:space="0" w:color="auto"/>
        <w:bottom w:val="none" w:sz="0" w:space="0" w:color="auto"/>
        <w:right w:val="none" w:sz="0" w:space="0" w:color="auto"/>
      </w:divBdr>
    </w:div>
    <w:div w:id="345913018">
      <w:bodyDiv w:val="1"/>
      <w:marLeft w:val="0"/>
      <w:marRight w:val="0"/>
      <w:marTop w:val="0"/>
      <w:marBottom w:val="0"/>
      <w:divBdr>
        <w:top w:val="none" w:sz="0" w:space="0" w:color="auto"/>
        <w:left w:val="none" w:sz="0" w:space="0" w:color="auto"/>
        <w:bottom w:val="none" w:sz="0" w:space="0" w:color="auto"/>
        <w:right w:val="none" w:sz="0" w:space="0" w:color="auto"/>
      </w:divBdr>
    </w:div>
    <w:div w:id="346635307">
      <w:bodyDiv w:val="1"/>
      <w:marLeft w:val="0"/>
      <w:marRight w:val="0"/>
      <w:marTop w:val="0"/>
      <w:marBottom w:val="0"/>
      <w:divBdr>
        <w:top w:val="none" w:sz="0" w:space="0" w:color="auto"/>
        <w:left w:val="none" w:sz="0" w:space="0" w:color="auto"/>
        <w:bottom w:val="none" w:sz="0" w:space="0" w:color="auto"/>
        <w:right w:val="none" w:sz="0" w:space="0" w:color="auto"/>
      </w:divBdr>
    </w:div>
    <w:div w:id="346904404">
      <w:bodyDiv w:val="1"/>
      <w:marLeft w:val="0"/>
      <w:marRight w:val="0"/>
      <w:marTop w:val="0"/>
      <w:marBottom w:val="0"/>
      <w:divBdr>
        <w:top w:val="none" w:sz="0" w:space="0" w:color="auto"/>
        <w:left w:val="none" w:sz="0" w:space="0" w:color="auto"/>
        <w:bottom w:val="none" w:sz="0" w:space="0" w:color="auto"/>
        <w:right w:val="none" w:sz="0" w:space="0" w:color="auto"/>
      </w:divBdr>
    </w:div>
    <w:div w:id="347342055">
      <w:bodyDiv w:val="1"/>
      <w:marLeft w:val="0"/>
      <w:marRight w:val="0"/>
      <w:marTop w:val="0"/>
      <w:marBottom w:val="0"/>
      <w:divBdr>
        <w:top w:val="none" w:sz="0" w:space="0" w:color="auto"/>
        <w:left w:val="none" w:sz="0" w:space="0" w:color="auto"/>
        <w:bottom w:val="none" w:sz="0" w:space="0" w:color="auto"/>
        <w:right w:val="none" w:sz="0" w:space="0" w:color="auto"/>
      </w:divBdr>
    </w:div>
    <w:div w:id="348139706">
      <w:bodyDiv w:val="1"/>
      <w:marLeft w:val="0"/>
      <w:marRight w:val="0"/>
      <w:marTop w:val="0"/>
      <w:marBottom w:val="0"/>
      <w:divBdr>
        <w:top w:val="none" w:sz="0" w:space="0" w:color="auto"/>
        <w:left w:val="none" w:sz="0" w:space="0" w:color="auto"/>
        <w:bottom w:val="none" w:sz="0" w:space="0" w:color="auto"/>
        <w:right w:val="none" w:sz="0" w:space="0" w:color="auto"/>
      </w:divBdr>
    </w:div>
    <w:div w:id="348217159">
      <w:bodyDiv w:val="1"/>
      <w:marLeft w:val="0"/>
      <w:marRight w:val="0"/>
      <w:marTop w:val="0"/>
      <w:marBottom w:val="0"/>
      <w:divBdr>
        <w:top w:val="none" w:sz="0" w:space="0" w:color="auto"/>
        <w:left w:val="none" w:sz="0" w:space="0" w:color="auto"/>
        <w:bottom w:val="none" w:sz="0" w:space="0" w:color="auto"/>
        <w:right w:val="none" w:sz="0" w:space="0" w:color="auto"/>
      </w:divBdr>
    </w:div>
    <w:div w:id="349379541">
      <w:bodyDiv w:val="1"/>
      <w:marLeft w:val="0"/>
      <w:marRight w:val="0"/>
      <w:marTop w:val="0"/>
      <w:marBottom w:val="0"/>
      <w:divBdr>
        <w:top w:val="none" w:sz="0" w:space="0" w:color="auto"/>
        <w:left w:val="none" w:sz="0" w:space="0" w:color="auto"/>
        <w:bottom w:val="none" w:sz="0" w:space="0" w:color="auto"/>
        <w:right w:val="none" w:sz="0" w:space="0" w:color="auto"/>
      </w:divBdr>
    </w:div>
    <w:div w:id="350230135">
      <w:bodyDiv w:val="1"/>
      <w:marLeft w:val="0"/>
      <w:marRight w:val="0"/>
      <w:marTop w:val="0"/>
      <w:marBottom w:val="0"/>
      <w:divBdr>
        <w:top w:val="none" w:sz="0" w:space="0" w:color="auto"/>
        <w:left w:val="none" w:sz="0" w:space="0" w:color="auto"/>
        <w:bottom w:val="none" w:sz="0" w:space="0" w:color="auto"/>
        <w:right w:val="none" w:sz="0" w:space="0" w:color="auto"/>
      </w:divBdr>
    </w:div>
    <w:div w:id="350573464">
      <w:bodyDiv w:val="1"/>
      <w:marLeft w:val="0"/>
      <w:marRight w:val="0"/>
      <w:marTop w:val="0"/>
      <w:marBottom w:val="0"/>
      <w:divBdr>
        <w:top w:val="none" w:sz="0" w:space="0" w:color="auto"/>
        <w:left w:val="none" w:sz="0" w:space="0" w:color="auto"/>
        <w:bottom w:val="none" w:sz="0" w:space="0" w:color="auto"/>
        <w:right w:val="none" w:sz="0" w:space="0" w:color="auto"/>
      </w:divBdr>
    </w:div>
    <w:div w:id="350643770">
      <w:bodyDiv w:val="1"/>
      <w:marLeft w:val="0"/>
      <w:marRight w:val="0"/>
      <w:marTop w:val="0"/>
      <w:marBottom w:val="0"/>
      <w:divBdr>
        <w:top w:val="none" w:sz="0" w:space="0" w:color="auto"/>
        <w:left w:val="none" w:sz="0" w:space="0" w:color="auto"/>
        <w:bottom w:val="none" w:sz="0" w:space="0" w:color="auto"/>
        <w:right w:val="none" w:sz="0" w:space="0" w:color="auto"/>
      </w:divBdr>
    </w:div>
    <w:div w:id="351301748">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353961516">
      <w:bodyDiv w:val="1"/>
      <w:marLeft w:val="0"/>
      <w:marRight w:val="0"/>
      <w:marTop w:val="0"/>
      <w:marBottom w:val="0"/>
      <w:divBdr>
        <w:top w:val="none" w:sz="0" w:space="0" w:color="auto"/>
        <w:left w:val="none" w:sz="0" w:space="0" w:color="auto"/>
        <w:bottom w:val="none" w:sz="0" w:space="0" w:color="auto"/>
        <w:right w:val="none" w:sz="0" w:space="0" w:color="auto"/>
      </w:divBdr>
    </w:div>
    <w:div w:id="358505843">
      <w:bodyDiv w:val="1"/>
      <w:marLeft w:val="0"/>
      <w:marRight w:val="0"/>
      <w:marTop w:val="0"/>
      <w:marBottom w:val="0"/>
      <w:divBdr>
        <w:top w:val="none" w:sz="0" w:space="0" w:color="auto"/>
        <w:left w:val="none" w:sz="0" w:space="0" w:color="auto"/>
        <w:bottom w:val="none" w:sz="0" w:space="0" w:color="auto"/>
        <w:right w:val="none" w:sz="0" w:space="0" w:color="auto"/>
      </w:divBdr>
    </w:div>
    <w:div w:id="359865579">
      <w:bodyDiv w:val="1"/>
      <w:marLeft w:val="0"/>
      <w:marRight w:val="0"/>
      <w:marTop w:val="0"/>
      <w:marBottom w:val="0"/>
      <w:divBdr>
        <w:top w:val="none" w:sz="0" w:space="0" w:color="auto"/>
        <w:left w:val="none" w:sz="0" w:space="0" w:color="auto"/>
        <w:bottom w:val="none" w:sz="0" w:space="0" w:color="auto"/>
        <w:right w:val="none" w:sz="0" w:space="0" w:color="auto"/>
      </w:divBdr>
    </w:div>
    <w:div w:id="361252241">
      <w:bodyDiv w:val="1"/>
      <w:marLeft w:val="0"/>
      <w:marRight w:val="0"/>
      <w:marTop w:val="0"/>
      <w:marBottom w:val="0"/>
      <w:divBdr>
        <w:top w:val="none" w:sz="0" w:space="0" w:color="auto"/>
        <w:left w:val="none" w:sz="0" w:space="0" w:color="auto"/>
        <w:bottom w:val="none" w:sz="0" w:space="0" w:color="auto"/>
        <w:right w:val="none" w:sz="0" w:space="0" w:color="auto"/>
      </w:divBdr>
    </w:div>
    <w:div w:id="362021558">
      <w:bodyDiv w:val="1"/>
      <w:marLeft w:val="0"/>
      <w:marRight w:val="0"/>
      <w:marTop w:val="0"/>
      <w:marBottom w:val="0"/>
      <w:divBdr>
        <w:top w:val="none" w:sz="0" w:space="0" w:color="auto"/>
        <w:left w:val="none" w:sz="0" w:space="0" w:color="auto"/>
        <w:bottom w:val="none" w:sz="0" w:space="0" w:color="auto"/>
        <w:right w:val="none" w:sz="0" w:space="0" w:color="auto"/>
      </w:divBdr>
    </w:div>
    <w:div w:id="363334739">
      <w:bodyDiv w:val="1"/>
      <w:marLeft w:val="0"/>
      <w:marRight w:val="0"/>
      <w:marTop w:val="0"/>
      <w:marBottom w:val="0"/>
      <w:divBdr>
        <w:top w:val="none" w:sz="0" w:space="0" w:color="auto"/>
        <w:left w:val="none" w:sz="0" w:space="0" w:color="auto"/>
        <w:bottom w:val="none" w:sz="0" w:space="0" w:color="auto"/>
        <w:right w:val="none" w:sz="0" w:space="0" w:color="auto"/>
      </w:divBdr>
    </w:div>
    <w:div w:id="363672911">
      <w:bodyDiv w:val="1"/>
      <w:marLeft w:val="0"/>
      <w:marRight w:val="0"/>
      <w:marTop w:val="0"/>
      <w:marBottom w:val="0"/>
      <w:divBdr>
        <w:top w:val="none" w:sz="0" w:space="0" w:color="auto"/>
        <w:left w:val="none" w:sz="0" w:space="0" w:color="auto"/>
        <w:bottom w:val="none" w:sz="0" w:space="0" w:color="auto"/>
        <w:right w:val="none" w:sz="0" w:space="0" w:color="auto"/>
      </w:divBdr>
    </w:div>
    <w:div w:id="364908353">
      <w:bodyDiv w:val="1"/>
      <w:marLeft w:val="0"/>
      <w:marRight w:val="0"/>
      <w:marTop w:val="0"/>
      <w:marBottom w:val="0"/>
      <w:divBdr>
        <w:top w:val="none" w:sz="0" w:space="0" w:color="auto"/>
        <w:left w:val="none" w:sz="0" w:space="0" w:color="auto"/>
        <w:bottom w:val="none" w:sz="0" w:space="0" w:color="auto"/>
        <w:right w:val="none" w:sz="0" w:space="0" w:color="auto"/>
      </w:divBdr>
    </w:div>
    <w:div w:id="365494829">
      <w:bodyDiv w:val="1"/>
      <w:marLeft w:val="0"/>
      <w:marRight w:val="0"/>
      <w:marTop w:val="0"/>
      <w:marBottom w:val="0"/>
      <w:divBdr>
        <w:top w:val="none" w:sz="0" w:space="0" w:color="auto"/>
        <w:left w:val="none" w:sz="0" w:space="0" w:color="auto"/>
        <w:bottom w:val="none" w:sz="0" w:space="0" w:color="auto"/>
        <w:right w:val="none" w:sz="0" w:space="0" w:color="auto"/>
      </w:divBdr>
    </w:div>
    <w:div w:id="367798592">
      <w:bodyDiv w:val="1"/>
      <w:marLeft w:val="0"/>
      <w:marRight w:val="0"/>
      <w:marTop w:val="0"/>
      <w:marBottom w:val="0"/>
      <w:divBdr>
        <w:top w:val="none" w:sz="0" w:space="0" w:color="auto"/>
        <w:left w:val="none" w:sz="0" w:space="0" w:color="auto"/>
        <w:bottom w:val="none" w:sz="0" w:space="0" w:color="auto"/>
        <w:right w:val="none" w:sz="0" w:space="0" w:color="auto"/>
      </w:divBdr>
    </w:div>
    <w:div w:id="369569661">
      <w:bodyDiv w:val="1"/>
      <w:marLeft w:val="0"/>
      <w:marRight w:val="0"/>
      <w:marTop w:val="0"/>
      <w:marBottom w:val="0"/>
      <w:divBdr>
        <w:top w:val="none" w:sz="0" w:space="0" w:color="auto"/>
        <w:left w:val="none" w:sz="0" w:space="0" w:color="auto"/>
        <w:bottom w:val="none" w:sz="0" w:space="0" w:color="auto"/>
        <w:right w:val="none" w:sz="0" w:space="0" w:color="auto"/>
      </w:divBdr>
    </w:div>
    <w:div w:id="369721239">
      <w:bodyDiv w:val="1"/>
      <w:marLeft w:val="0"/>
      <w:marRight w:val="0"/>
      <w:marTop w:val="0"/>
      <w:marBottom w:val="0"/>
      <w:divBdr>
        <w:top w:val="none" w:sz="0" w:space="0" w:color="auto"/>
        <w:left w:val="none" w:sz="0" w:space="0" w:color="auto"/>
        <w:bottom w:val="none" w:sz="0" w:space="0" w:color="auto"/>
        <w:right w:val="none" w:sz="0" w:space="0" w:color="auto"/>
      </w:divBdr>
    </w:div>
    <w:div w:id="370114354">
      <w:bodyDiv w:val="1"/>
      <w:marLeft w:val="0"/>
      <w:marRight w:val="0"/>
      <w:marTop w:val="0"/>
      <w:marBottom w:val="0"/>
      <w:divBdr>
        <w:top w:val="none" w:sz="0" w:space="0" w:color="auto"/>
        <w:left w:val="none" w:sz="0" w:space="0" w:color="auto"/>
        <w:bottom w:val="none" w:sz="0" w:space="0" w:color="auto"/>
        <w:right w:val="none" w:sz="0" w:space="0" w:color="auto"/>
      </w:divBdr>
    </w:div>
    <w:div w:id="373429073">
      <w:bodyDiv w:val="1"/>
      <w:marLeft w:val="0"/>
      <w:marRight w:val="0"/>
      <w:marTop w:val="0"/>
      <w:marBottom w:val="0"/>
      <w:divBdr>
        <w:top w:val="none" w:sz="0" w:space="0" w:color="auto"/>
        <w:left w:val="none" w:sz="0" w:space="0" w:color="auto"/>
        <w:bottom w:val="none" w:sz="0" w:space="0" w:color="auto"/>
        <w:right w:val="none" w:sz="0" w:space="0" w:color="auto"/>
      </w:divBdr>
    </w:div>
    <w:div w:id="374082066">
      <w:bodyDiv w:val="1"/>
      <w:marLeft w:val="0"/>
      <w:marRight w:val="0"/>
      <w:marTop w:val="0"/>
      <w:marBottom w:val="0"/>
      <w:divBdr>
        <w:top w:val="none" w:sz="0" w:space="0" w:color="auto"/>
        <w:left w:val="none" w:sz="0" w:space="0" w:color="auto"/>
        <w:bottom w:val="none" w:sz="0" w:space="0" w:color="auto"/>
        <w:right w:val="none" w:sz="0" w:space="0" w:color="auto"/>
      </w:divBdr>
    </w:div>
    <w:div w:id="374357513">
      <w:bodyDiv w:val="1"/>
      <w:marLeft w:val="0"/>
      <w:marRight w:val="0"/>
      <w:marTop w:val="0"/>
      <w:marBottom w:val="0"/>
      <w:divBdr>
        <w:top w:val="none" w:sz="0" w:space="0" w:color="auto"/>
        <w:left w:val="none" w:sz="0" w:space="0" w:color="auto"/>
        <w:bottom w:val="none" w:sz="0" w:space="0" w:color="auto"/>
        <w:right w:val="none" w:sz="0" w:space="0" w:color="auto"/>
      </w:divBdr>
    </w:div>
    <w:div w:id="374472992">
      <w:bodyDiv w:val="1"/>
      <w:marLeft w:val="0"/>
      <w:marRight w:val="0"/>
      <w:marTop w:val="0"/>
      <w:marBottom w:val="0"/>
      <w:divBdr>
        <w:top w:val="none" w:sz="0" w:space="0" w:color="auto"/>
        <w:left w:val="none" w:sz="0" w:space="0" w:color="auto"/>
        <w:bottom w:val="none" w:sz="0" w:space="0" w:color="auto"/>
        <w:right w:val="none" w:sz="0" w:space="0" w:color="auto"/>
      </w:divBdr>
    </w:div>
    <w:div w:id="374548879">
      <w:bodyDiv w:val="1"/>
      <w:marLeft w:val="0"/>
      <w:marRight w:val="0"/>
      <w:marTop w:val="0"/>
      <w:marBottom w:val="0"/>
      <w:divBdr>
        <w:top w:val="none" w:sz="0" w:space="0" w:color="auto"/>
        <w:left w:val="none" w:sz="0" w:space="0" w:color="auto"/>
        <w:bottom w:val="none" w:sz="0" w:space="0" w:color="auto"/>
        <w:right w:val="none" w:sz="0" w:space="0" w:color="auto"/>
      </w:divBdr>
    </w:div>
    <w:div w:id="375660891">
      <w:bodyDiv w:val="1"/>
      <w:marLeft w:val="0"/>
      <w:marRight w:val="0"/>
      <w:marTop w:val="0"/>
      <w:marBottom w:val="0"/>
      <w:divBdr>
        <w:top w:val="none" w:sz="0" w:space="0" w:color="auto"/>
        <w:left w:val="none" w:sz="0" w:space="0" w:color="auto"/>
        <w:bottom w:val="none" w:sz="0" w:space="0" w:color="auto"/>
        <w:right w:val="none" w:sz="0" w:space="0" w:color="auto"/>
      </w:divBdr>
    </w:div>
    <w:div w:id="377435846">
      <w:bodyDiv w:val="1"/>
      <w:marLeft w:val="0"/>
      <w:marRight w:val="0"/>
      <w:marTop w:val="0"/>
      <w:marBottom w:val="0"/>
      <w:divBdr>
        <w:top w:val="none" w:sz="0" w:space="0" w:color="auto"/>
        <w:left w:val="none" w:sz="0" w:space="0" w:color="auto"/>
        <w:bottom w:val="none" w:sz="0" w:space="0" w:color="auto"/>
        <w:right w:val="none" w:sz="0" w:space="0" w:color="auto"/>
      </w:divBdr>
    </w:div>
    <w:div w:id="377512042">
      <w:bodyDiv w:val="1"/>
      <w:marLeft w:val="0"/>
      <w:marRight w:val="0"/>
      <w:marTop w:val="0"/>
      <w:marBottom w:val="0"/>
      <w:divBdr>
        <w:top w:val="none" w:sz="0" w:space="0" w:color="auto"/>
        <w:left w:val="none" w:sz="0" w:space="0" w:color="auto"/>
        <w:bottom w:val="none" w:sz="0" w:space="0" w:color="auto"/>
        <w:right w:val="none" w:sz="0" w:space="0" w:color="auto"/>
      </w:divBdr>
    </w:div>
    <w:div w:id="379407564">
      <w:bodyDiv w:val="1"/>
      <w:marLeft w:val="0"/>
      <w:marRight w:val="0"/>
      <w:marTop w:val="0"/>
      <w:marBottom w:val="0"/>
      <w:divBdr>
        <w:top w:val="none" w:sz="0" w:space="0" w:color="auto"/>
        <w:left w:val="none" w:sz="0" w:space="0" w:color="auto"/>
        <w:bottom w:val="none" w:sz="0" w:space="0" w:color="auto"/>
        <w:right w:val="none" w:sz="0" w:space="0" w:color="auto"/>
      </w:divBdr>
    </w:div>
    <w:div w:id="380178565">
      <w:bodyDiv w:val="1"/>
      <w:marLeft w:val="0"/>
      <w:marRight w:val="0"/>
      <w:marTop w:val="0"/>
      <w:marBottom w:val="0"/>
      <w:divBdr>
        <w:top w:val="none" w:sz="0" w:space="0" w:color="auto"/>
        <w:left w:val="none" w:sz="0" w:space="0" w:color="auto"/>
        <w:bottom w:val="none" w:sz="0" w:space="0" w:color="auto"/>
        <w:right w:val="none" w:sz="0" w:space="0" w:color="auto"/>
      </w:divBdr>
    </w:div>
    <w:div w:id="381641246">
      <w:bodyDiv w:val="1"/>
      <w:marLeft w:val="0"/>
      <w:marRight w:val="0"/>
      <w:marTop w:val="0"/>
      <w:marBottom w:val="0"/>
      <w:divBdr>
        <w:top w:val="none" w:sz="0" w:space="0" w:color="auto"/>
        <w:left w:val="none" w:sz="0" w:space="0" w:color="auto"/>
        <w:bottom w:val="none" w:sz="0" w:space="0" w:color="auto"/>
        <w:right w:val="none" w:sz="0" w:space="0" w:color="auto"/>
      </w:divBdr>
    </w:div>
    <w:div w:id="381825720">
      <w:bodyDiv w:val="1"/>
      <w:marLeft w:val="0"/>
      <w:marRight w:val="0"/>
      <w:marTop w:val="0"/>
      <w:marBottom w:val="0"/>
      <w:divBdr>
        <w:top w:val="none" w:sz="0" w:space="0" w:color="auto"/>
        <w:left w:val="none" w:sz="0" w:space="0" w:color="auto"/>
        <w:bottom w:val="none" w:sz="0" w:space="0" w:color="auto"/>
        <w:right w:val="none" w:sz="0" w:space="0" w:color="auto"/>
      </w:divBdr>
    </w:div>
    <w:div w:id="382339267">
      <w:bodyDiv w:val="1"/>
      <w:marLeft w:val="0"/>
      <w:marRight w:val="0"/>
      <w:marTop w:val="0"/>
      <w:marBottom w:val="0"/>
      <w:divBdr>
        <w:top w:val="none" w:sz="0" w:space="0" w:color="auto"/>
        <w:left w:val="none" w:sz="0" w:space="0" w:color="auto"/>
        <w:bottom w:val="none" w:sz="0" w:space="0" w:color="auto"/>
        <w:right w:val="none" w:sz="0" w:space="0" w:color="auto"/>
      </w:divBdr>
    </w:div>
    <w:div w:id="382408295">
      <w:bodyDiv w:val="1"/>
      <w:marLeft w:val="0"/>
      <w:marRight w:val="0"/>
      <w:marTop w:val="0"/>
      <w:marBottom w:val="0"/>
      <w:divBdr>
        <w:top w:val="none" w:sz="0" w:space="0" w:color="auto"/>
        <w:left w:val="none" w:sz="0" w:space="0" w:color="auto"/>
        <w:bottom w:val="none" w:sz="0" w:space="0" w:color="auto"/>
        <w:right w:val="none" w:sz="0" w:space="0" w:color="auto"/>
      </w:divBdr>
    </w:div>
    <w:div w:id="382796886">
      <w:bodyDiv w:val="1"/>
      <w:marLeft w:val="0"/>
      <w:marRight w:val="0"/>
      <w:marTop w:val="0"/>
      <w:marBottom w:val="0"/>
      <w:divBdr>
        <w:top w:val="none" w:sz="0" w:space="0" w:color="auto"/>
        <w:left w:val="none" w:sz="0" w:space="0" w:color="auto"/>
        <w:bottom w:val="none" w:sz="0" w:space="0" w:color="auto"/>
        <w:right w:val="none" w:sz="0" w:space="0" w:color="auto"/>
      </w:divBdr>
    </w:div>
    <w:div w:id="384524297">
      <w:bodyDiv w:val="1"/>
      <w:marLeft w:val="0"/>
      <w:marRight w:val="0"/>
      <w:marTop w:val="0"/>
      <w:marBottom w:val="0"/>
      <w:divBdr>
        <w:top w:val="none" w:sz="0" w:space="0" w:color="auto"/>
        <w:left w:val="none" w:sz="0" w:space="0" w:color="auto"/>
        <w:bottom w:val="none" w:sz="0" w:space="0" w:color="auto"/>
        <w:right w:val="none" w:sz="0" w:space="0" w:color="auto"/>
      </w:divBdr>
    </w:div>
    <w:div w:id="388653923">
      <w:bodyDiv w:val="1"/>
      <w:marLeft w:val="0"/>
      <w:marRight w:val="0"/>
      <w:marTop w:val="0"/>
      <w:marBottom w:val="0"/>
      <w:divBdr>
        <w:top w:val="none" w:sz="0" w:space="0" w:color="auto"/>
        <w:left w:val="none" w:sz="0" w:space="0" w:color="auto"/>
        <w:bottom w:val="none" w:sz="0" w:space="0" w:color="auto"/>
        <w:right w:val="none" w:sz="0" w:space="0" w:color="auto"/>
      </w:divBdr>
    </w:div>
    <w:div w:id="389234245">
      <w:bodyDiv w:val="1"/>
      <w:marLeft w:val="0"/>
      <w:marRight w:val="0"/>
      <w:marTop w:val="0"/>
      <w:marBottom w:val="0"/>
      <w:divBdr>
        <w:top w:val="none" w:sz="0" w:space="0" w:color="auto"/>
        <w:left w:val="none" w:sz="0" w:space="0" w:color="auto"/>
        <w:bottom w:val="none" w:sz="0" w:space="0" w:color="auto"/>
        <w:right w:val="none" w:sz="0" w:space="0" w:color="auto"/>
      </w:divBdr>
    </w:div>
    <w:div w:id="389891461">
      <w:bodyDiv w:val="1"/>
      <w:marLeft w:val="0"/>
      <w:marRight w:val="0"/>
      <w:marTop w:val="0"/>
      <w:marBottom w:val="0"/>
      <w:divBdr>
        <w:top w:val="none" w:sz="0" w:space="0" w:color="auto"/>
        <w:left w:val="none" w:sz="0" w:space="0" w:color="auto"/>
        <w:bottom w:val="none" w:sz="0" w:space="0" w:color="auto"/>
        <w:right w:val="none" w:sz="0" w:space="0" w:color="auto"/>
      </w:divBdr>
    </w:div>
    <w:div w:id="390035202">
      <w:bodyDiv w:val="1"/>
      <w:marLeft w:val="0"/>
      <w:marRight w:val="0"/>
      <w:marTop w:val="0"/>
      <w:marBottom w:val="0"/>
      <w:divBdr>
        <w:top w:val="none" w:sz="0" w:space="0" w:color="auto"/>
        <w:left w:val="none" w:sz="0" w:space="0" w:color="auto"/>
        <w:bottom w:val="none" w:sz="0" w:space="0" w:color="auto"/>
        <w:right w:val="none" w:sz="0" w:space="0" w:color="auto"/>
      </w:divBdr>
    </w:div>
    <w:div w:id="390470629">
      <w:bodyDiv w:val="1"/>
      <w:marLeft w:val="0"/>
      <w:marRight w:val="0"/>
      <w:marTop w:val="0"/>
      <w:marBottom w:val="0"/>
      <w:divBdr>
        <w:top w:val="none" w:sz="0" w:space="0" w:color="auto"/>
        <w:left w:val="none" w:sz="0" w:space="0" w:color="auto"/>
        <w:bottom w:val="none" w:sz="0" w:space="0" w:color="auto"/>
        <w:right w:val="none" w:sz="0" w:space="0" w:color="auto"/>
      </w:divBdr>
    </w:div>
    <w:div w:id="390930431">
      <w:bodyDiv w:val="1"/>
      <w:marLeft w:val="0"/>
      <w:marRight w:val="0"/>
      <w:marTop w:val="0"/>
      <w:marBottom w:val="0"/>
      <w:divBdr>
        <w:top w:val="none" w:sz="0" w:space="0" w:color="auto"/>
        <w:left w:val="none" w:sz="0" w:space="0" w:color="auto"/>
        <w:bottom w:val="none" w:sz="0" w:space="0" w:color="auto"/>
        <w:right w:val="none" w:sz="0" w:space="0" w:color="auto"/>
      </w:divBdr>
    </w:div>
    <w:div w:id="392120472">
      <w:bodyDiv w:val="1"/>
      <w:marLeft w:val="0"/>
      <w:marRight w:val="0"/>
      <w:marTop w:val="0"/>
      <w:marBottom w:val="0"/>
      <w:divBdr>
        <w:top w:val="none" w:sz="0" w:space="0" w:color="auto"/>
        <w:left w:val="none" w:sz="0" w:space="0" w:color="auto"/>
        <w:bottom w:val="none" w:sz="0" w:space="0" w:color="auto"/>
        <w:right w:val="none" w:sz="0" w:space="0" w:color="auto"/>
      </w:divBdr>
    </w:div>
    <w:div w:id="392200022">
      <w:bodyDiv w:val="1"/>
      <w:marLeft w:val="0"/>
      <w:marRight w:val="0"/>
      <w:marTop w:val="0"/>
      <w:marBottom w:val="0"/>
      <w:divBdr>
        <w:top w:val="none" w:sz="0" w:space="0" w:color="auto"/>
        <w:left w:val="none" w:sz="0" w:space="0" w:color="auto"/>
        <w:bottom w:val="none" w:sz="0" w:space="0" w:color="auto"/>
        <w:right w:val="none" w:sz="0" w:space="0" w:color="auto"/>
      </w:divBdr>
    </w:div>
    <w:div w:id="393479141">
      <w:bodyDiv w:val="1"/>
      <w:marLeft w:val="0"/>
      <w:marRight w:val="0"/>
      <w:marTop w:val="0"/>
      <w:marBottom w:val="0"/>
      <w:divBdr>
        <w:top w:val="none" w:sz="0" w:space="0" w:color="auto"/>
        <w:left w:val="none" w:sz="0" w:space="0" w:color="auto"/>
        <w:bottom w:val="none" w:sz="0" w:space="0" w:color="auto"/>
        <w:right w:val="none" w:sz="0" w:space="0" w:color="auto"/>
      </w:divBdr>
    </w:div>
    <w:div w:id="395399277">
      <w:bodyDiv w:val="1"/>
      <w:marLeft w:val="0"/>
      <w:marRight w:val="0"/>
      <w:marTop w:val="0"/>
      <w:marBottom w:val="0"/>
      <w:divBdr>
        <w:top w:val="none" w:sz="0" w:space="0" w:color="auto"/>
        <w:left w:val="none" w:sz="0" w:space="0" w:color="auto"/>
        <w:bottom w:val="none" w:sz="0" w:space="0" w:color="auto"/>
        <w:right w:val="none" w:sz="0" w:space="0" w:color="auto"/>
      </w:divBdr>
    </w:div>
    <w:div w:id="396782515">
      <w:bodyDiv w:val="1"/>
      <w:marLeft w:val="0"/>
      <w:marRight w:val="0"/>
      <w:marTop w:val="0"/>
      <w:marBottom w:val="0"/>
      <w:divBdr>
        <w:top w:val="none" w:sz="0" w:space="0" w:color="auto"/>
        <w:left w:val="none" w:sz="0" w:space="0" w:color="auto"/>
        <w:bottom w:val="none" w:sz="0" w:space="0" w:color="auto"/>
        <w:right w:val="none" w:sz="0" w:space="0" w:color="auto"/>
      </w:divBdr>
    </w:div>
    <w:div w:id="398209187">
      <w:bodyDiv w:val="1"/>
      <w:marLeft w:val="0"/>
      <w:marRight w:val="0"/>
      <w:marTop w:val="0"/>
      <w:marBottom w:val="0"/>
      <w:divBdr>
        <w:top w:val="none" w:sz="0" w:space="0" w:color="auto"/>
        <w:left w:val="none" w:sz="0" w:space="0" w:color="auto"/>
        <w:bottom w:val="none" w:sz="0" w:space="0" w:color="auto"/>
        <w:right w:val="none" w:sz="0" w:space="0" w:color="auto"/>
      </w:divBdr>
    </w:div>
    <w:div w:id="398985621">
      <w:bodyDiv w:val="1"/>
      <w:marLeft w:val="0"/>
      <w:marRight w:val="0"/>
      <w:marTop w:val="0"/>
      <w:marBottom w:val="0"/>
      <w:divBdr>
        <w:top w:val="none" w:sz="0" w:space="0" w:color="auto"/>
        <w:left w:val="none" w:sz="0" w:space="0" w:color="auto"/>
        <w:bottom w:val="none" w:sz="0" w:space="0" w:color="auto"/>
        <w:right w:val="none" w:sz="0" w:space="0" w:color="auto"/>
      </w:divBdr>
    </w:div>
    <w:div w:id="404765132">
      <w:bodyDiv w:val="1"/>
      <w:marLeft w:val="0"/>
      <w:marRight w:val="0"/>
      <w:marTop w:val="0"/>
      <w:marBottom w:val="0"/>
      <w:divBdr>
        <w:top w:val="none" w:sz="0" w:space="0" w:color="auto"/>
        <w:left w:val="none" w:sz="0" w:space="0" w:color="auto"/>
        <w:bottom w:val="none" w:sz="0" w:space="0" w:color="auto"/>
        <w:right w:val="none" w:sz="0" w:space="0" w:color="auto"/>
      </w:divBdr>
    </w:div>
    <w:div w:id="405346167">
      <w:bodyDiv w:val="1"/>
      <w:marLeft w:val="0"/>
      <w:marRight w:val="0"/>
      <w:marTop w:val="0"/>
      <w:marBottom w:val="0"/>
      <w:divBdr>
        <w:top w:val="none" w:sz="0" w:space="0" w:color="auto"/>
        <w:left w:val="none" w:sz="0" w:space="0" w:color="auto"/>
        <w:bottom w:val="none" w:sz="0" w:space="0" w:color="auto"/>
        <w:right w:val="none" w:sz="0" w:space="0" w:color="auto"/>
      </w:divBdr>
    </w:div>
    <w:div w:id="406147186">
      <w:bodyDiv w:val="1"/>
      <w:marLeft w:val="0"/>
      <w:marRight w:val="0"/>
      <w:marTop w:val="0"/>
      <w:marBottom w:val="0"/>
      <w:divBdr>
        <w:top w:val="none" w:sz="0" w:space="0" w:color="auto"/>
        <w:left w:val="none" w:sz="0" w:space="0" w:color="auto"/>
        <w:bottom w:val="none" w:sz="0" w:space="0" w:color="auto"/>
        <w:right w:val="none" w:sz="0" w:space="0" w:color="auto"/>
      </w:divBdr>
    </w:div>
    <w:div w:id="407308179">
      <w:bodyDiv w:val="1"/>
      <w:marLeft w:val="0"/>
      <w:marRight w:val="0"/>
      <w:marTop w:val="0"/>
      <w:marBottom w:val="0"/>
      <w:divBdr>
        <w:top w:val="none" w:sz="0" w:space="0" w:color="auto"/>
        <w:left w:val="none" w:sz="0" w:space="0" w:color="auto"/>
        <w:bottom w:val="none" w:sz="0" w:space="0" w:color="auto"/>
        <w:right w:val="none" w:sz="0" w:space="0" w:color="auto"/>
      </w:divBdr>
    </w:div>
    <w:div w:id="407507565">
      <w:bodyDiv w:val="1"/>
      <w:marLeft w:val="0"/>
      <w:marRight w:val="0"/>
      <w:marTop w:val="0"/>
      <w:marBottom w:val="0"/>
      <w:divBdr>
        <w:top w:val="none" w:sz="0" w:space="0" w:color="auto"/>
        <w:left w:val="none" w:sz="0" w:space="0" w:color="auto"/>
        <w:bottom w:val="none" w:sz="0" w:space="0" w:color="auto"/>
        <w:right w:val="none" w:sz="0" w:space="0" w:color="auto"/>
      </w:divBdr>
    </w:div>
    <w:div w:id="408190605">
      <w:bodyDiv w:val="1"/>
      <w:marLeft w:val="0"/>
      <w:marRight w:val="0"/>
      <w:marTop w:val="0"/>
      <w:marBottom w:val="0"/>
      <w:divBdr>
        <w:top w:val="none" w:sz="0" w:space="0" w:color="auto"/>
        <w:left w:val="none" w:sz="0" w:space="0" w:color="auto"/>
        <w:bottom w:val="none" w:sz="0" w:space="0" w:color="auto"/>
        <w:right w:val="none" w:sz="0" w:space="0" w:color="auto"/>
      </w:divBdr>
    </w:div>
    <w:div w:id="408583140">
      <w:bodyDiv w:val="1"/>
      <w:marLeft w:val="0"/>
      <w:marRight w:val="0"/>
      <w:marTop w:val="0"/>
      <w:marBottom w:val="0"/>
      <w:divBdr>
        <w:top w:val="none" w:sz="0" w:space="0" w:color="auto"/>
        <w:left w:val="none" w:sz="0" w:space="0" w:color="auto"/>
        <w:bottom w:val="none" w:sz="0" w:space="0" w:color="auto"/>
        <w:right w:val="none" w:sz="0" w:space="0" w:color="auto"/>
      </w:divBdr>
    </w:div>
    <w:div w:id="409039319">
      <w:bodyDiv w:val="1"/>
      <w:marLeft w:val="0"/>
      <w:marRight w:val="0"/>
      <w:marTop w:val="0"/>
      <w:marBottom w:val="0"/>
      <w:divBdr>
        <w:top w:val="none" w:sz="0" w:space="0" w:color="auto"/>
        <w:left w:val="none" w:sz="0" w:space="0" w:color="auto"/>
        <w:bottom w:val="none" w:sz="0" w:space="0" w:color="auto"/>
        <w:right w:val="none" w:sz="0" w:space="0" w:color="auto"/>
      </w:divBdr>
    </w:div>
    <w:div w:id="409081532">
      <w:bodyDiv w:val="1"/>
      <w:marLeft w:val="0"/>
      <w:marRight w:val="0"/>
      <w:marTop w:val="0"/>
      <w:marBottom w:val="0"/>
      <w:divBdr>
        <w:top w:val="none" w:sz="0" w:space="0" w:color="auto"/>
        <w:left w:val="none" w:sz="0" w:space="0" w:color="auto"/>
        <w:bottom w:val="none" w:sz="0" w:space="0" w:color="auto"/>
        <w:right w:val="none" w:sz="0" w:space="0" w:color="auto"/>
      </w:divBdr>
    </w:div>
    <w:div w:id="410589492">
      <w:bodyDiv w:val="1"/>
      <w:marLeft w:val="0"/>
      <w:marRight w:val="0"/>
      <w:marTop w:val="0"/>
      <w:marBottom w:val="0"/>
      <w:divBdr>
        <w:top w:val="none" w:sz="0" w:space="0" w:color="auto"/>
        <w:left w:val="none" w:sz="0" w:space="0" w:color="auto"/>
        <w:bottom w:val="none" w:sz="0" w:space="0" w:color="auto"/>
        <w:right w:val="none" w:sz="0" w:space="0" w:color="auto"/>
      </w:divBdr>
    </w:div>
    <w:div w:id="412122347">
      <w:bodyDiv w:val="1"/>
      <w:marLeft w:val="0"/>
      <w:marRight w:val="0"/>
      <w:marTop w:val="0"/>
      <w:marBottom w:val="0"/>
      <w:divBdr>
        <w:top w:val="none" w:sz="0" w:space="0" w:color="auto"/>
        <w:left w:val="none" w:sz="0" w:space="0" w:color="auto"/>
        <w:bottom w:val="none" w:sz="0" w:space="0" w:color="auto"/>
        <w:right w:val="none" w:sz="0" w:space="0" w:color="auto"/>
      </w:divBdr>
    </w:div>
    <w:div w:id="412900588">
      <w:bodyDiv w:val="1"/>
      <w:marLeft w:val="0"/>
      <w:marRight w:val="0"/>
      <w:marTop w:val="0"/>
      <w:marBottom w:val="0"/>
      <w:divBdr>
        <w:top w:val="none" w:sz="0" w:space="0" w:color="auto"/>
        <w:left w:val="none" w:sz="0" w:space="0" w:color="auto"/>
        <w:bottom w:val="none" w:sz="0" w:space="0" w:color="auto"/>
        <w:right w:val="none" w:sz="0" w:space="0" w:color="auto"/>
      </w:divBdr>
    </w:div>
    <w:div w:id="413012922">
      <w:bodyDiv w:val="1"/>
      <w:marLeft w:val="0"/>
      <w:marRight w:val="0"/>
      <w:marTop w:val="0"/>
      <w:marBottom w:val="0"/>
      <w:divBdr>
        <w:top w:val="none" w:sz="0" w:space="0" w:color="auto"/>
        <w:left w:val="none" w:sz="0" w:space="0" w:color="auto"/>
        <w:bottom w:val="none" w:sz="0" w:space="0" w:color="auto"/>
        <w:right w:val="none" w:sz="0" w:space="0" w:color="auto"/>
      </w:divBdr>
    </w:div>
    <w:div w:id="413357198">
      <w:bodyDiv w:val="1"/>
      <w:marLeft w:val="0"/>
      <w:marRight w:val="0"/>
      <w:marTop w:val="0"/>
      <w:marBottom w:val="0"/>
      <w:divBdr>
        <w:top w:val="none" w:sz="0" w:space="0" w:color="auto"/>
        <w:left w:val="none" w:sz="0" w:space="0" w:color="auto"/>
        <w:bottom w:val="none" w:sz="0" w:space="0" w:color="auto"/>
        <w:right w:val="none" w:sz="0" w:space="0" w:color="auto"/>
      </w:divBdr>
    </w:div>
    <w:div w:id="415396721">
      <w:bodyDiv w:val="1"/>
      <w:marLeft w:val="0"/>
      <w:marRight w:val="0"/>
      <w:marTop w:val="0"/>
      <w:marBottom w:val="0"/>
      <w:divBdr>
        <w:top w:val="none" w:sz="0" w:space="0" w:color="auto"/>
        <w:left w:val="none" w:sz="0" w:space="0" w:color="auto"/>
        <w:bottom w:val="none" w:sz="0" w:space="0" w:color="auto"/>
        <w:right w:val="none" w:sz="0" w:space="0" w:color="auto"/>
      </w:divBdr>
    </w:div>
    <w:div w:id="416438265">
      <w:bodyDiv w:val="1"/>
      <w:marLeft w:val="0"/>
      <w:marRight w:val="0"/>
      <w:marTop w:val="0"/>
      <w:marBottom w:val="0"/>
      <w:divBdr>
        <w:top w:val="none" w:sz="0" w:space="0" w:color="auto"/>
        <w:left w:val="none" w:sz="0" w:space="0" w:color="auto"/>
        <w:bottom w:val="none" w:sz="0" w:space="0" w:color="auto"/>
        <w:right w:val="none" w:sz="0" w:space="0" w:color="auto"/>
      </w:divBdr>
    </w:div>
    <w:div w:id="417679624">
      <w:bodyDiv w:val="1"/>
      <w:marLeft w:val="0"/>
      <w:marRight w:val="0"/>
      <w:marTop w:val="0"/>
      <w:marBottom w:val="0"/>
      <w:divBdr>
        <w:top w:val="none" w:sz="0" w:space="0" w:color="auto"/>
        <w:left w:val="none" w:sz="0" w:space="0" w:color="auto"/>
        <w:bottom w:val="none" w:sz="0" w:space="0" w:color="auto"/>
        <w:right w:val="none" w:sz="0" w:space="0" w:color="auto"/>
      </w:divBdr>
    </w:div>
    <w:div w:id="418257933">
      <w:bodyDiv w:val="1"/>
      <w:marLeft w:val="0"/>
      <w:marRight w:val="0"/>
      <w:marTop w:val="0"/>
      <w:marBottom w:val="0"/>
      <w:divBdr>
        <w:top w:val="none" w:sz="0" w:space="0" w:color="auto"/>
        <w:left w:val="none" w:sz="0" w:space="0" w:color="auto"/>
        <w:bottom w:val="none" w:sz="0" w:space="0" w:color="auto"/>
        <w:right w:val="none" w:sz="0" w:space="0" w:color="auto"/>
      </w:divBdr>
    </w:div>
    <w:div w:id="421990506">
      <w:bodyDiv w:val="1"/>
      <w:marLeft w:val="0"/>
      <w:marRight w:val="0"/>
      <w:marTop w:val="0"/>
      <w:marBottom w:val="0"/>
      <w:divBdr>
        <w:top w:val="none" w:sz="0" w:space="0" w:color="auto"/>
        <w:left w:val="none" w:sz="0" w:space="0" w:color="auto"/>
        <w:bottom w:val="none" w:sz="0" w:space="0" w:color="auto"/>
        <w:right w:val="none" w:sz="0" w:space="0" w:color="auto"/>
      </w:divBdr>
    </w:div>
    <w:div w:id="423887899">
      <w:bodyDiv w:val="1"/>
      <w:marLeft w:val="0"/>
      <w:marRight w:val="0"/>
      <w:marTop w:val="0"/>
      <w:marBottom w:val="0"/>
      <w:divBdr>
        <w:top w:val="none" w:sz="0" w:space="0" w:color="auto"/>
        <w:left w:val="none" w:sz="0" w:space="0" w:color="auto"/>
        <w:bottom w:val="none" w:sz="0" w:space="0" w:color="auto"/>
        <w:right w:val="none" w:sz="0" w:space="0" w:color="auto"/>
      </w:divBdr>
    </w:div>
    <w:div w:id="425809334">
      <w:bodyDiv w:val="1"/>
      <w:marLeft w:val="0"/>
      <w:marRight w:val="0"/>
      <w:marTop w:val="0"/>
      <w:marBottom w:val="0"/>
      <w:divBdr>
        <w:top w:val="none" w:sz="0" w:space="0" w:color="auto"/>
        <w:left w:val="none" w:sz="0" w:space="0" w:color="auto"/>
        <w:bottom w:val="none" w:sz="0" w:space="0" w:color="auto"/>
        <w:right w:val="none" w:sz="0" w:space="0" w:color="auto"/>
      </w:divBdr>
    </w:div>
    <w:div w:id="426391460">
      <w:bodyDiv w:val="1"/>
      <w:marLeft w:val="0"/>
      <w:marRight w:val="0"/>
      <w:marTop w:val="0"/>
      <w:marBottom w:val="0"/>
      <w:divBdr>
        <w:top w:val="none" w:sz="0" w:space="0" w:color="auto"/>
        <w:left w:val="none" w:sz="0" w:space="0" w:color="auto"/>
        <w:bottom w:val="none" w:sz="0" w:space="0" w:color="auto"/>
        <w:right w:val="none" w:sz="0" w:space="0" w:color="auto"/>
      </w:divBdr>
    </w:div>
    <w:div w:id="426855170">
      <w:bodyDiv w:val="1"/>
      <w:marLeft w:val="0"/>
      <w:marRight w:val="0"/>
      <w:marTop w:val="0"/>
      <w:marBottom w:val="0"/>
      <w:divBdr>
        <w:top w:val="none" w:sz="0" w:space="0" w:color="auto"/>
        <w:left w:val="none" w:sz="0" w:space="0" w:color="auto"/>
        <w:bottom w:val="none" w:sz="0" w:space="0" w:color="auto"/>
        <w:right w:val="none" w:sz="0" w:space="0" w:color="auto"/>
      </w:divBdr>
    </w:div>
    <w:div w:id="427191465">
      <w:bodyDiv w:val="1"/>
      <w:marLeft w:val="0"/>
      <w:marRight w:val="0"/>
      <w:marTop w:val="0"/>
      <w:marBottom w:val="0"/>
      <w:divBdr>
        <w:top w:val="none" w:sz="0" w:space="0" w:color="auto"/>
        <w:left w:val="none" w:sz="0" w:space="0" w:color="auto"/>
        <w:bottom w:val="none" w:sz="0" w:space="0" w:color="auto"/>
        <w:right w:val="none" w:sz="0" w:space="0" w:color="auto"/>
      </w:divBdr>
    </w:div>
    <w:div w:id="429086528">
      <w:bodyDiv w:val="1"/>
      <w:marLeft w:val="0"/>
      <w:marRight w:val="0"/>
      <w:marTop w:val="0"/>
      <w:marBottom w:val="0"/>
      <w:divBdr>
        <w:top w:val="none" w:sz="0" w:space="0" w:color="auto"/>
        <w:left w:val="none" w:sz="0" w:space="0" w:color="auto"/>
        <w:bottom w:val="none" w:sz="0" w:space="0" w:color="auto"/>
        <w:right w:val="none" w:sz="0" w:space="0" w:color="auto"/>
      </w:divBdr>
    </w:div>
    <w:div w:id="429356330">
      <w:bodyDiv w:val="1"/>
      <w:marLeft w:val="0"/>
      <w:marRight w:val="0"/>
      <w:marTop w:val="0"/>
      <w:marBottom w:val="0"/>
      <w:divBdr>
        <w:top w:val="none" w:sz="0" w:space="0" w:color="auto"/>
        <w:left w:val="none" w:sz="0" w:space="0" w:color="auto"/>
        <w:bottom w:val="none" w:sz="0" w:space="0" w:color="auto"/>
        <w:right w:val="none" w:sz="0" w:space="0" w:color="auto"/>
      </w:divBdr>
    </w:div>
    <w:div w:id="430127234">
      <w:bodyDiv w:val="1"/>
      <w:marLeft w:val="0"/>
      <w:marRight w:val="0"/>
      <w:marTop w:val="0"/>
      <w:marBottom w:val="0"/>
      <w:divBdr>
        <w:top w:val="none" w:sz="0" w:space="0" w:color="auto"/>
        <w:left w:val="none" w:sz="0" w:space="0" w:color="auto"/>
        <w:bottom w:val="none" w:sz="0" w:space="0" w:color="auto"/>
        <w:right w:val="none" w:sz="0" w:space="0" w:color="auto"/>
      </w:divBdr>
    </w:div>
    <w:div w:id="433286181">
      <w:bodyDiv w:val="1"/>
      <w:marLeft w:val="0"/>
      <w:marRight w:val="0"/>
      <w:marTop w:val="0"/>
      <w:marBottom w:val="0"/>
      <w:divBdr>
        <w:top w:val="none" w:sz="0" w:space="0" w:color="auto"/>
        <w:left w:val="none" w:sz="0" w:space="0" w:color="auto"/>
        <w:bottom w:val="none" w:sz="0" w:space="0" w:color="auto"/>
        <w:right w:val="none" w:sz="0" w:space="0" w:color="auto"/>
      </w:divBdr>
    </w:div>
    <w:div w:id="434060321">
      <w:bodyDiv w:val="1"/>
      <w:marLeft w:val="0"/>
      <w:marRight w:val="0"/>
      <w:marTop w:val="0"/>
      <w:marBottom w:val="0"/>
      <w:divBdr>
        <w:top w:val="none" w:sz="0" w:space="0" w:color="auto"/>
        <w:left w:val="none" w:sz="0" w:space="0" w:color="auto"/>
        <w:bottom w:val="none" w:sz="0" w:space="0" w:color="auto"/>
        <w:right w:val="none" w:sz="0" w:space="0" w:color="auto"/>
      </w:divBdr>
    </w:div>
    <w:div w:id="434255633">
      <w:bodyDiv w:val="1"/>
      <w:marLeft w:val="0"/>
      <w:marRight w:val="0"/>
      <w:marTop w:val="0"/>
      <w:marBottom w:val="0"/>
      <w:divBdr>
        <w:top w:val="none" w:sz="0" w:space="0" w:color="auto"/>
        <w:left w:val="none" w:sz="0" w:space="0" w:color="auto"/>
        <w:bottom w:val="none" w:sz="0" w:space="0" w:color="auto"/>
        <w:right w:val="none" w:sz="0" w:space="0" w:color="auto"/>
      </w:divBdr>
    </w:div>
    <w:div w:id="434793882">
      <w:bodyDiv w:val="1"/>
      <w:marLeft w:val="0"/>
      <w:marRight w:val="0"/>
      <w:marTop w:val="0"/>
      <w:marBottom w:val="0"/>
      <w:divBdr>
        <w:top w:val="none" w:sz="0" w:space="0" w:color="auto"/>
        <w:left w:val="none" w:sz="0" w:space="0" w:color="auto"/>
        <w:bottom w:val="none" w:sz="0" w:space="0" w:color="auto"/>
        <w:right w:val="none" w:sz="0" w:space="0" w:color="auto"/>
      </w:divBdr>
    </w:div>
    <w:div w:id="435055968">
      <w:bodyDiv w:val="1"/>
      <w:marLeft w:val="0"/>
      <w:marRight w:val="0"/>
      <w:marTop w:val="0"/>
      <w:marBottom w:val="0"/>
      <w:divBdr>
        <w:top w:val="none" w:sz="0" w:space="0" w:color="auto"/>
        <w:left w:val="none" w:sz="0" w:space="0" w:color="auto"/>
        <w:bottom w:val="none" w:sz="0" w:space="0" w:color="auto"/>
        <w:right w:val="none" w:sz="0" w:space="0" w:color="auto"/>
      </w:divBdr>
    </w:div>
    <w:div w:id="435249325">
      <w:bodyDiv w:val="1"/>
      <w:marLeft w:val="0"/>
      <w:marRight w:val="0"/>
      <w:marTop w:val="0"/>
      <w:marBottom w:val="0"/>
      <w:divBdr>
        <w:top w:val="none" w:sz="0" w:space="0" w:color="auto"/>
        <w:left w:val="none" w:sz="0" w:space="0" w:color="auto"/>
        <w:bottom w:val="none" w:sz="0" w:space="0" w:color="auto"/>
        <w:right w:val="none" w:sz="0" w:space="0" w:color="auto"/>
      </w:divBdr>
    </w:div>
    <w:div w:id="437412351">
      <w:bodyDiv w:val="1"/>
      <w:marLeft w:val="0"/>
      <w:marRight w:val="0"/>
      <w:marTop w:val="0"/>
      <w:marBottom w:val="0"/>
      <w:divBdr>
        <w:top w:val="none" w:sz="0" w:space="0" w:color="auto"/>
        <w:left w:val="none" w:sz="0" w:space="0" w:color="auto"/>
        <w:bottom w:val="none" w:sz="0" w:space="0" w:color="auto"/>
        <w:right w:val="none" w:sz="0" w:space="0" w:color="auto"/>
      </w:divBdr>
    </w:div>
    <w:div w:id="437526179">
      <w:bodyDiv w:val="1"/>
      <w:marLeft w:val="0"/>
      <w:marRight w:val="0"/>
      <w:marTop w:val="0"/>
      <w:marBottom w:val="0"/>
      <w:divBdr>
        <w:top w:val="none" w:sz="0" w:space="0" w:color="auto"/>
        <w:left w:val="none" w:sz="0" w:space="0" w:color="auto"/>
        <w:bottom w:val="none" w:sz="0" w:space="0" w:color="auto"/>
        <w:right w:val="none" w:sz="0" w:space="0" w:color="auto"/>
      </w:divBdr>
    </w:div>
    <w:div w:id="437795261">
      <w:bodyDiv w:val="1"/>
      <w:marLeft w:val="0"/>
      <w:marRight w:val="0"/>
      <w:marTop w:val="0"/>
      <w:marBottom w:val="0"/>
      <w:divBdr>
        <w:top w:val="none" w:sz="0" w:space="0" w:color="auto"/>
        <w:left w:val="none" w:sz="0" w:space="0" w:color="auto"/>
        <w:bottom w:val="none" w:sz="0" w:space="0" w:color="auto"/>
        <w:right w:val="none" w:sz="0" w:space="0" w:color="auto"/>
      </w:divBdr>
    </w:div>
    <w:div w:id="438139050">
      <w:bodyDiv w:val="1"/>
      <w:marLeft w:val="0"/>
      <w:marRight w:val="0"/>
      <w:marTop w:val="0"/>
      <w:marBottom w:val="0"/>
      <w:divBdr>
        <w:top w:val="none" w:sz="0" w:space="0" w:color="auto"/>
        <w:left w:val="none" w:sz="0" w:space="0" w:color="auto"/>
        <w:bottom w:val="none" w:sz="0" w:space="0" w:color="auto"/>
        <w:right w:val="none" w:sz="0" w:space="0" w:color="auto"/>
      </w:divBdr>
    </w:div>
    <w:div w:id="438568620">
      <w:bodyDiv w:val="1"/>
      <w:marLeft w:val="0"/>
      <w:marRight w:val="0"/>
      <w:marTop w:val="0"/>
      <w:marBottom w:val="0"/>
      <w:divBdr>
        <w:top w:val="none" w:sz="0" w:space="0" w:color="auto"/>
        <w:left w:val="none" w:sz="0" w:space="0" w:color="auto"/>
        <w:bottom w:val="none" w:sz="0" w:space="0" w:color="auto"/>
        <w:right w:val="none" w:sz="0" w:space="0" w:color="auto"/>
      </w:divBdr>
    </w:div>
    <w:div w:id="439106985">
      <w:bodyDiv w:val="1"/>
      <w:marLeft w:val="0"/>
      <w:marRight w:val="0"/>
      <w:marTop w:val="0"/>
      <w:marBottom w:val="0"/>
      <w:divBdr>
        <w:top w:val="none" w:sz="0" w:space="0" w:color="auto"/>
        <w:left w:val="none" w:sz="0" w:space="0" w:color="auto"/>
        <w:bottom w:val="none" w:sz="0" w:space="0" w:color="auto"/>
        <w:right w:val="none" w:sz="0" w:space="0" w:color="auto"/>
      </w:divBdr>
    </w:div>
    <w:div w:id="440613825">
      <w:bodyDiv w:val="1"/>
      <w:marLeft w:val="0"/>
      <w:marRight w:val="0"/>
      <w:marTop w:val="0"/>
      <w:marBottom w:val="0"/>
      <w:divBdr>
        <w:top w:val="none" w:sz="0" w:space="0" w:color="auto"/>
        <w:left w:val="none" w:sz="0" w:space="0" w:color="auto"/>
        <w:bottom w:val="none" w:sz="0" w:space="0" w:color="auto"/>
        <w:right w:val="none" w:sz="0" w:space="0" w:color="auto"/>
      </w:divBdr>
    </w:div>
    <w:div w:id="441844373">
      <w:bodyDiv w:val="1"/>
      <w:marLeft w:val="0"/>
      <w:marRight w:val="0"/>
      <w:marTop w:val="0"/>
      <w:marBottom w:val="0"/>
      <w:divBdr>
        <w:top w:val="none" w:sz="0" w:space="0" w:color="auto"/>
        <w:left w:val="none" w:sz="0" w:space="0" w:color="auto"/>
        <w:bottom w:val="none" w:sz="0" w:space="0" w:color="auto"/>
        <w:right w:val="none" w:sz="0" w:space="0" w:color="auto"/>
      </w:divBdr>
    </w:div>
    <w:div w:id="442459399">
      <w:bodyDiv w:val="1"/>
      <w:marLeft w:val="0"/>
      <w:marRight w:val="0"/>
      <w:marTop w:val="0"/>
      <w:marBottom w:val="0"/>
      <w:divBdr>
        <w:top w:val="none" w:sz="0" w:space="0" w:color="auto"/>
        <w:left w:val="none" w:sz="0" w:space="0" w:color="auto"/>
        <w:bottom w:val="none" w:sz="0" w:space="0" w:color="auto"/>
        <w:right w:val="none" w:sz="0" w:space="0" w:color="auto"/>
      </w:divBdr>
    </w:div>
    <w:div w:id="443696554">
      <w:bodyDiv w:val="1"/>
      <w:marLeft w:val="0"/>
      <w:marRight w:val="0"/>
      <w:marTop w:val="0"/>
      <w:marBottom w:val="0"/>
      <w:divBdr>
        <w:top w:val="none" w:sz="0" w:space="0" w:color="auto"/>
        <w:left w:val="none" w:sz="0" w:space="0" w:color="auto"/>
        <w:bottom w:val="none" w:sz="0" w:space="0" w:color="auto"/>
        <w:right w:val="none" w:sz="0" w:space="0" w:color="auto"/>
      </w:divBdr>
    </w:div>
    <w:div w:id="443774102">
      <w:bodyDiv w:val="1"/>
      <w:marLeft w:val="0"/>
      <w:marRight w:val="0"/>
      <w:marTop w:val="0"/>
      <w:marBottom w:val="0"/>
      <w:divBdr>
        <w:top w:val="none" w:sz="0" w:space="0" w:color="auto"/>
        <w:left w:val="none" w:sz="0" w:space="0" w:color="auto"/>
        <w:bottom w:val="none" w:sz="0" w:space="0" w:color="auto"/>
        <w:right w:val="none" w:sz="0" w:space="0" w:color="auto"/>
      </w:divBdr>
    </w:div>
    <w:div w:id="444277832">
      <w:bodyDiv w:val="1"/>
      <w:marLeft w:val="0"/>
      <w:marRight w:val="0"/>
      <w:marTop w:val="0"/>
      <w:marBottom w:val="0"/>
      <w:divBdr>
        <w:top w:val="none" w:sz="0" w:space="0" w:color="auto"/>
        <w:left w:val="none" w:sz="0" w:space="0" w:color="auto"/>
        <w:bottom w:val="none" w:sz="0" w:space="0" w:color="auto"/>
        <w:right w:val="none" w:sz="0" w:space="0" w:color="auto"/>
      </w:divBdr>
    </w:div>
    <w:div w:id="444614588">
      <w:bodyDiv w:val="1"/>
      <w:marLeft w:val="0"/>
      <w:marRight w:val="0"/>
      <w:marTop w:val="0"/>
      <w:marBottom w:val="0"/>
      <w:divBdr>
        <w:top w:val="none" w:sz="0" w:space="0" w:color="auto"/>
        <w:left w:val="none" w:sz="0" w:space="0" w:color="auto"/>
        <w:bottom w:val="none" w:sz="0" w:space="0" w:color="auto"/>
        <w:right w:val="none" w:sz="0" w:space="0" w:color="auto"/>
      </w:divBdr>
    </w:div>
    <w:div w:id="445927962">
      <w:bodyDiv w:val="1"/>
      <w:marLeft w:val="0"/>
      <w:marRight w:val="0"/>
      <w:marTop w:val="0"/>
      <w:marBottom w:val="0"/>
      <w:divBdr>
        <w:top w:val="none" w:sz="0" w:space="0" w:color="auto"/>
        <w:left w:val="none" w:sz="0" w:space="0" w:color="auto"/>
        <w:bottom w:val="none" w:sz="0" w:space="0" w:color="auto"/>
        <w:right w:val="none" w:sz="0" w:space="0" w:color="auto"/>
      </w:divBdr>
    </w:div>
    <w:div w:id="451293208">
      <w:bodyDiv w:val="1"/>
      <w:marLeft w:val="0"/>
      <w:marRight w:val="0"/>
      <w:marTop w:val="0"/>
      <w:marBottom w:val="0"/>
      <w:divBdr>
        <w:top w:val="none" w:sz="0" w:space="0" w:color="auto"/>
        <w:left w:val="none" w:sz="0" w:space="0" w:color="auto"/>
        <w:bottom w:val="none" w:sz="0" w:space="0" w:color="auto"/>
        <w:right w:val="none" w:sz="0" w:space="0" w:color="auto"/>
      </w:divBdr>
    </w:div>
    <w:div w:id="452213749">
      <w:bodyDiv w:val="1"/>
      <w:marLeft w:val="0"/>
      <w:marRight w:val="0"/>
      <w:marTop w:val="0"/>
      <w:marBottom w:val="0"/>
      <w:divBdr>
        <w:top w:val="none" w:sz="0" w:space="0" w:color="auto"/>
        <w:left w:val="none" w:sz="0" w:space="0" w:color="auto"/>
        <w:bottom w:val="none" w:sz="0" w:space="0" w:color="auto"/>
        <w:right w:val="none" w:sz="0" w:space="0" w:color="auto"/>
      </w:divBdr>
    </w:div>
    <w:div w:id="452671827">
      <w:bodyDiv w:val="1"/>
      <w:marLeft w:val="0"/>
      <w:marRight w:val="0"/>
      <w:marTop w:val="0"/>
      <w:marBottom w:val="0"/>
      <w:divBdr>
        <w:top w:val="none" w:sz="0" w:space="0" w:color="auto"/>
        <w:left w:val="none" w:sz="0" w:space="0" w:color="auto"/>
        <w:bottom w:val="none" w:sz="0" w:space="0" w:color="auto"/>
        <w:right w:val="none" w:sz="0" w:space="0" w:color="auto"/>
      </w:divBdr>
    </w:div>
    <w:div w:id="453446917">
      <w:bodyDiv w:val="1"/>
      <w:marLeft w:val="0"/>
      <w:marRight w:val="0"/>
      <w:marTop w:val="0"/>
      <w:marBottom w:val="0"/>
      <w:divBdr>
        <w:top w:val="none" w:sz="0" w:space="0" w:color="auto"/>
        <w:left w:val="none" w:sz="0" w:space="0" w:color="auto"/>
        <w:bottom w:val="none" w:sz="0" w:space="0" w:color="auto"/>
        <w:right w:val="none" w:sz="0" w:space="0" w:color="auto"/>
      </w:divBdr>
    </w:div>
    <w:div w:id="454107868">
      <w:bodyDiv w:val="1"/>
      <w:marLeft w:val="0"/>
      <w:marRight w:val="0"/>
      <w:marTop w:val="0"/>
      <w:marBottom w:val="0"/>
      <w:divBdr>
        <w:top w:val="none" w:sz="0" w:space="0" w:color="auto"/>
        <w:left w:val="none" w:sz="0" w:space="0" w:color="auto"/>
        <w:bottom w:val="none" w:sz="0" w:space="0" w:color="auto"/>
        <w:right w:val="none" w:sz="0" w:space="0" w:color="auto"/>
      </w:divBdr>
    </w:div>
    <w:div w:id="454179591">
      <w:bodyDiv w:val="1"/>
      <w:marLeft w:val="0"/>
      <w:marRight w:val="0"/>
      <w:marTop w:val="0"/>
      <w:marBottom w:val="0"/>
      <w:divBdr>
        <w:top w:val="none" w:sz="0" w:space="0" w:color="auto"/>
        <w:left w:val="none" w:sz="0" w:space="0" w:color="auto"/>
        <w:bottom w:val="none" w:sz="0" w:space="0" w:color="auto"/>
        <w:right w:val="none" w:sz="0" w:space="0" w:color="auto"/>
      </w:divBdr>
    </w:div>
    <w:div w:id="454451323">
      <w:bodyDiv w:val="1"/>
      <w:marLeft w:val="0"/>
      <w:marRight w:val="0"/>
      <w:marTop w:val="0"/>
      <w:marBottom w:val="0"/>
      <w:divBdr>
        <w:top w:val="none" w:sz="0" w:space="0" w:color="auto"/>
        <w:left w:val="none" w:sz="0" w:space="0" w:color="auto"/>
        <w:bottom w:val="none" w:sz="0" w:space="0" w:color="auto"/>
        <w:right w:val="none" w:sz="0" w:space="0" w:color="auto"/>
      </w:divBdr>
    </w:div>
    <w:div w:id="454716219">
      <w:bodyDiv w:val="1"/>
      <w:marLeft w:val="0"/>
      <w:marRight w:val="0"/>
      <w:marTop w:val="0"/>
      <w:marBottom w:val="0"/>
      <w:divBdr>
        <w:top w:val="none" w:sz="0" w:space="0" w:color="auto"/>
        <w:left w:val="none" w:sz="0" w:space="0" w:color="auto"/>
        <w:bottom w:val="none" w:sz="0" w:space="0" w:color="auto"/>
        <w:right w:val="none" w:sz="0" w:space="0" w:color="auto"/>
      </w:divBdr>
    </w:div>
    <w:div w:id="455680986">
      <w:bodyDiv w:val="1"/>
      <w:marLeft w:val="0"/>
      <w:marRight w:val="0"/>
      <w:marTop w:val="0"/>
      <w:marBottom w:val="0"/>
      <w:divBdr>
        <w:top w:val="none" w:sz="0" w:space="0" w:color="auto"/>
        <w:left w:val="none" w:sz="0" w:space="0" w:color="auto"/>
        <w:bottom w:val="none" w:sz="0" w:space="0" w:color="auto"/>
        <w:right w:val="none" w:sz="0" w:space="0" w:color="auto"/>
      </w:divBdr>
    </w:div>
    <w:div w:id="456025568">
      <w:bodyDiv w:val="1"/>
      <w:marLeft w:val="0"/>
      <w:marRight w:val="0"/>
      <w:marTop w:val="0"/>
      <w:marBottom w:val="0"/>
      <w:divBdr>
        <w:top w:val="none" w:sz="0" w:space="0" w:color="auto"/>
        <w:left w:val="none" w:sz="0" w:space="0" w:color="auto"/>
        <w:bottom w:val="none" w:sz="0" w:space="0" w:color="auto"/>
        <w:right w:val="none" w:sz="0" w:space="0" w:color="auto"/>
      </w:divBdr>
    </w:div>
    <w:div w:id="456141101">
      <w:bodyDiv w:val="1"/>
      <w:marLeft w:val="0"/>
      <w:marRight w:val="0"/>
      <w:marTop w:val="0"/>
      <w:marBottom w:val="0"/>
      <w:divBdr>
        <w:top w:val="none" w:sz="0" w:space="0" w:color="auto"/>
        <w:left w:val="none" w:sz="0" w:space="0" w:color="auto"/>
        <w:bottom w:val="none" w:sz="0" w:space="0" w:color="auto"/>
        <w:right w:val="none" w:sz="0" w:space="0" w:color="auto"/>
      </w:divBdr>
    </w:div>
    <w:div w:id="456338274">
      <w:bodyDiv w:val="1"/>
      <w:marLeft w:val="0"/>
      <w:marRight w:val="0"/>
      <w:marTop w:val="0"/>
      <w:marBottom w:val="0"/>
      <w:divBdr>
        <w:top w:val="none" w:sz="0" w:space="0" w:color="auto"/>
        <w:left w:val="none" w:sz="0" w:space="0" w:color="auto"/>
        <w:bottom w:val="none" w:sz="0" w:space="0" w:color="auto"/>
        <w:right w:val="none" w:sz="0" w:space="0" w:color="auto"/>
      </w:divBdr>
    </w:div>
    <w:div w:id="457526125">
      <w:bodyDiv w:val="1"/>
      <w:marLeft w:val="0"/>
      <w:marRight w:val="0"/>
      <w:marTop w:val="0"/>
      <w:marBottom w:val="0"/>
      <w:divBdr>
        <w:top w:val="none" w:sz="0" w:space="0" w:color="auto"/>
        <w:left w:val="none" w:sz="0" w:space="0" w:color="auto"/>
        <w:bottom w:val="none" w:sz="0" w:space="0" w:color="auto"/>
        <w:right w:val="none" w:sz="0" w:space="0" w:color="auto"/>
      </w:divBdr>
    </w:div>
    <w:div w:id="457601951">
      <w:bodyDiv w:val="1"/>
      <w:marLeft w:val="0"/>
      <w:marRight w:val="0"/>
      <w:marTop w:val="0"/>
      <w:marBottom w:val="0"/>
      <w:divBdr>
        <w:top w:val="none" w:sz="0" w:space="0" w:color="auto"/>
        <w:left w:val="none" w:sz="0" w:space="0" w:color="auto"/>
        <w:bottom w:val="none" w:sz="0" w:space="0" w:color="auto"/>
        <w:right w:val="none" w:sz="0" w:space="0" w:color="auto"/>
      </w:divBdr>
    </w:div>
    <w:div w:id="459764359">
      <w:bodyDiv w:val="1"/>
      <w:marLeft w:val="0"/>
      <w:marRight w:val="0"/>
      <w:marTop w:val="0"/>
      <w:marBottom w:val="0"/>
      <w:divBdr>
        <w:top w:val="none" w:sz="0" w:space="0" w:color="auto"/>
        <w:left w:val="none" w:sz="0" w:space="0" w:color="auto"/>
        <w:bottom w:val="none" w:sz="0" w:space="0" w:color="auto"/>
        <w:right w:val="none" w:sz="0" w:space="0" w:color="auto"/>
      </w:divBdr>
    </w:div>
    <w:div w:id="460466876">
      <w:bodyDiv w:val="1"/>
      <w:marLeft w:val="0"/>
      <w:marRight w:val="0"/>
      <w:marTop w:val="0"/>
      <w:marBottom w:val="0"/>
      <w:divBdr>
        <w:top w:val="none" w:sz="0" w:space="0" w:color="auto"/>
        <w:left w:val="none" w:sz="0" w:space="0" w:color="auto"/>
        <w:bottom w:val="none" w:sz="0" w:space="0" w:color="auto"/>
        <w:right w:val="none" w:sz="0" w:space="0" w:color="auto"/>
      </w:divBdr>
    </w:div>
    <w:div w:id="461850011">
      <w:bodyDiv w:val="1"/>
      <w:marLeft w:val="0"/>
      <w:marRight w:val="0"/>
      <w:marTop w:val="0"/>
      <w:marBottom w:val="0"/>
      <w:divBdr>
        <w:top w:val="none" w:sz="0" w:space="0" w:color="auto"/>
        <w:left w:val="none" w:sz="0" w:space="0" w:color="auto"/>
        <w:bottom w:val="none" w:sz="0" w:space="0" w:color="auto"/>
        <w:right w:val="none" w:sz="0" w:space="0" w:color="auto"/>
      </w:divBdr>
    </w:div>
    <w:div w:id="463885868">
      <w:bodyDiv w:val="1"/>
      <w:marLeft w:val="0"/>
      <w:marRight w:val="0"/>
      <w:marTop w:val="0"/>
      <w:marBottom w:val="0"/>
      <w:divBdr>
        <w:top w:val="none" w:sz="0" w:space="0" w:color="auto"/>
        <w:left w:val="none" w:sz="0" w:space="0" w:color="auto"/>
        <w:bottom w:val="none" w:sz="0" w:space="0" w:color="auto"/>
        <w:right w:val="none" w:sz="0" w:space="0" w:color="auto"/>
      </w:divBdr>
    </w:div>
    <w:div w:id="464006347">
      <w:bodyDiv w:val="1"/>
      <w:marLeft w:val="0"/>
      <w:marRight w:val="0"/>
      <w:marTop w:val="0"/>
      <w:marBottom w:val="0"/>
      <w:divBdr>
        <w:top w:val="none" w:sz="0" w:space="0" w:color="auto"/>
        <w:left w:val="none" w:sz="0" w:space="0" w:color="auto"/>
        <w:bottom w:val="none" w:sz="0" w:space="0" w:color="auto"/>
        <w:right w:val="none" w:sz="0" w:space="0" w:color="auto"/>
      </w:divBdr>
    </w:div>
    <w:div w:id="464129807">
      <w:bodyDiv w:val="1"/>
      <w:marLeft w:val="0"/>
      <w:marRight w:val="0"/>
      <w:marTop w:val="0"/>
      <w:marBottom w:val="0"/>
      <w:divBdr>
        <w:top w:val="none" w:sz="0" w:space="0" w:color="auto"/>
        <w:left w:val="none" w:sz="0" w:space="0" w:color="auto"/>
        <w:bottom w:val="none" w:sz="0" w:space="0" w:color="auto"/>
        <w:right w:val="none" w:sz="0" w:space="0" w:color="auto"/>
      </w:divBdr>
    </w:div>
    <w:div w:id="464466389">
      <w:bodyDiv w:val="1"/>
      <w:marLeft w:val="0"/>
      <w:marRight w:val="0"/>
      <w:marTop w:val="0"/>
      <w:marBottom w:val="0"/>
      <w:divBdr>
        <w:top w:val="none" w:sz="0" w:space="0" w:color="auto"/>
        <w:left w:val="none" w:sz="0" w:space="0" w:color="auto"/>
        <w:bottom w:val="none" w:sz="0" w:space="0" w:color="auto"/>
        <w:right w:val="none" w:sz="0" w:space="0" w:color="auto"/>
      </w:divBdr>
    </w:div>
    <w:div w:id="465203734">
      <w:bodyDiv w:val="1"/>
      <w:marLeft w:val="0"/>
      <w:marRight w:val="0"/>
      <w:marTop w:val="0"/>
      <w:marBottom w:val="0"/>
      <w:divBdr>
        <w:top w:val="none" w:sz="0" w:space="0" w:color="auto"/>
        <w:left w:val="none" w:sz="0" w:space="0" w:color="auto"/>
        <w:bottom w:val="none" w:sz="0" w:space="0" w:color="auto"/>
        <w:right w:val="none" w:sz="0" w:space="0" w:color="auto"/>
      </w:divBdr>
    </w:div>
    <w:div w:id="467281586">
      <w:bodyDiv w:val="1"/>
      <w:marLeft w:val="0"/>
      <w:marRight w:val="0"/>
      <w:marTop w:val="0"/>
      <w:marBottom w:val="0"/>
      <w:divBdr>
        <w:top w:val="none" w:sz="0" w:space="0" w:color="auto"/>
        <w:left w:val="none" w:sz="0" w:space="0" w:color="auto"/>
        <w:bottom w:val="none" w:sz="0" w:space="0" w:color="auto"/>
        <w:right w:val="none" w:sz="0" w:space="0" w:color="auto"/>
      </w:divBdr>
    </w:div>
    <w:div w:id="468522431">
      <w:bodyDiv w:val="1"/>
      <w:marLeft w:val="0"/>
      <w:marRight w:val="0"/>
      <w:marTop w:val="0"/>
      <w:marBottom w:val="0"/>
      <w:divBdr>
        <w:top w:val="none" w:sz="0" w:space="0" w:color="auto"/>
        <w:left w:val="none" w:sz="0" w:space="0" w:color="auto"/>
        <w:bottom w:val="none" w:sz="0" w:space="0" w:color="auto"/>
        <w:right w:val="none" w:sz="0" w:space="0" w:color="auto"/>
      </w:divBdr>
    </w:div>
    <w:div w:id="468743054">
      <w:bodyDiv w:val="1"/>
      <w:marLeft w:val="0"/>
      <w:marRight w:val="0"/>
      <w:marTop w:val="0"/>
      <w:marBottom w:val="0"/>
      <w:divBdr>
        <w:top w:val="none" w:sz="0" w:space="0" w:color="auto"/>
        <w:left w:val="none" w:sz="0" w:space="0" w:color="auto"/>
        <w:bottom w:val="none" w:sz="0" w:space="0" w:color="auto"/>
        <w:right w:val="none" w:sz="0" w:space="0" w:color="auto"/>
      </w:divBdr>
    </w:div>
    <w:div w:id="469246986">
      <w:bodyDiv w:val="1"/>
      <w:marLeft w:val="0"/>
      <w:marRight w:val="0"/>
      <w:marTop w:val="0"/>
      <w:marBottom w:val="0"/>
      <w:divBdr>
        <w:top w:val="none" w:sz="0" w:space="0" w:color="auto"/>
        <w:left w:val="none" w:sz="0" w:space="0" w:color="auto"/>
        <w:bottom w:val="none" w:sz="0" w:space="0" w:color="auto"/>
        <w:right w:val="none" w:sz="0" w:space="0" w:color="auto"/>
      </w:divBdr>
    </w:div>
    <w:div w:id="469909850">
      <w:bodyDiv w:val="1"/>
      <w:marLeft w:val="0"/>
      <w:marRight w:val="0"/>
      <w:marTop w:val="0"/>
      <w:marBottom w:val="0"/>
      <w:divBdr>
        <w:top w:val="none" w:sz="0" w:space="0" w:color="auto"/>
        <w:left w:val="none" w:sz="0" w:space="0" w:color="auto"/>
        <w:bottom w:val="none" w:sz="0" w:space="0" w:color="auto"/>
        <w:right w:val="none" w:sz="0" w:space="0" w:color="auto"/>
      </w:divBdr>
    </w:div>
    <w:div w:id="470293327">
      <w:bodyDiv w:val="1"/>
      <w:marLeft w:val="0"/>
      <w:marRight w:val="0"/>
      <w:marTop w:val="0"/>
      <w:marBottom w:val="0"/>
      <w:divBdr>
        <w:top w:val="none" w:sz="0" w:space="0" w:color="auto"/>
        <w:left w:val="none" w:sz="0" w:space="0" w:color="auto"/>
        <w:bottom w:val="none" w:sz="0" w:space="0" w:color="auto"/>
        <w:right w:val="none" w:sz="0" w:space="0" w:color="auto"/>
      </w:divBdr>
    </w:div>
    <w:div w:id="470908692">
      <w:bodyDiv w:val="1"/>
      <w:marLeft w:val="0"/>
      <w:marRight w:val="0"/>
      <w:marTop w:val="0"/>
      <w:marBottom w:val="0"/>
      <w:divBdr>
        <w:top w:val="none" w:sz="0" w:space="0" w:color="auto"/>
        <w:left w:val="none" w:sz="0" w:space="0" w:color="auto"/>
        <w:bottom w:val="none" w:sz="0" w:space="0" w:color="auto"/>
        <w:right w:val="none" w:sz="0" w:space="0" w:color="auto"/>
      </w:divBdr>
    </w:div>
    <w:div w:id="472017460">
      <w:bodyDiv w:val="1"/>
      <w:marLeft w:val="0"/>
      <w:marRight w:val="0"/>
      <w:marTop w:val="0"/>
      <w:marBottom w:val="0"/>
      <w:divBdr>
        <w:top w:val="none" w:sz="0" w:space="0" w:color="auto"/>
        <w:left w:val="none" w:sz="0" w:space="0" w:color="auto"/>
        <w:bottom w:val="none" w:sz="0" w:space="0" w:color="auto"/>
        <w:right w:val="none" w:sz="0" w:space="0" w:color="auto"/>
      </w:divBdr>
    </w:div>
    <w:div w:id="472068519">
      <w:bodyDiv w:val="1"/>
      <w:marLeft w:val="0"/>
      <w:marRight w:val="0"/>
      <w:marTop w:val="0"/>
      <w:marBottom w:val="0"/>
      <w:divBdr>
        <w:top w:val="none" w:sz="0" w:space="0" w:color="auto"/>
        <w:left w:val="none" w:sz="0" w:space="0" w:color="auto"/>
        <w:bottom w:val="none" w:sz="0" w:space="0" w:color="auto"/>
        <w:right w:val="none" w:sz="0" w:space="0" w:color="auto"/>
      </w:divBdr>
    </w:div>
    <w:div w:id="473260636">
      <w:bodyDiv w:val="1"/>
      <w:marLeft w:val="0"/>
      <w:marRight w:val="0"/>
      <w:marTop w:val="0"/>
      <w:marBottom w:val="0"/>
      <w:divBdr>
        <w:top w:val="none" w:sz="0" w:space="0" w:color="auto"/>
        <w:left w:val="none" w:sz="0" w:space="0" w:color="auto"/>
        <w:bottom w:val="none" w:sz="0" w:space="0" w:color="auto"/>
        <w:right w:val="none" w:sz="0" w:space="0" w:color="auto"/>
      </w:divBdr>
    </w:div>
    <w:div w:id="475267256">
      <w:bodyDiv w:val="1"/>
      <w:marLeft w:val="0"/>
      <w:marRight w:val="0"/>
      <w:marTop w:val="0"/>
      <w:marBottom w:val="0"/>
      <w:divBdr>
        <w:top w:val="none" w:sz="0" w:space="0" w:color="auto"/>
        <w:left w:val="none" w:sz="0" w:space="0" w:color="auto"/>
        <w:bottom w:val="none" w:sz="0" w:space="0" w:color="auto"/>
        <w:right w:val="none" w:sz="0" w:space="0" w:color="auto"/>
      </w:divBdr>
    </w:div>
    <w:div w:id="475882358">
      <w:bodyDiv w:val="1"/>
      <w:marLeft w:val="0"/>
      <w:marRight w:val="0"/>
      <w:marTop w:val="0"/>
      <w:marBottom w:val="0"/>
      <w:divBdr>
        <w:top w:val="none" w:sz="0" w:space="0" w:color="auto"/>
        <w:left w:val="none" w:sz="0" w:space="0" w:color="auto"/>
        <w:bottom w:val="none" w:sz="0" w:space="0" w:color="auto"/>
        <w:right w:val="none" w:sz="0" w:space="0" w:color="auto"/>
      </w:divBdr>
    </w:div>
    <w:div w:id="479080398">
      <w:bodyDiv w:val="1"/>
      <w:marLeft w:val="0"/>
      <w:marRight w:val="0"/>
      <w:marTop w:val="0"/>
      <w:marBottom w:val="0"/>
      <w:divBdr>
        <w:top w:val="none" w:sz="0" w:space="0" w:color="auto"/>
        <w:left w:val="none" w:sz="0" w:space="0" w:color="auto"/>
        <w:bottom w:val="none" w:sz="0" w:space="0" w:color="auto"/>
        <w:right w:val="none" w:sz="0" w:space="0" w:color="auto"/>
      </w:divBdr>
    </w:div>
    <w:div w:id="479425497">
      <w:bodyDiv w:val="1"/>
      <w:marLeft w:val="0"/>
      <w:marRight w:val="0"/>
      <w:marTop w:val="0"/>
      <w:marBottom w:val="0"/>
      <w:divBdr>
        <w:top w:val="none" w:sz="0" w:space="0" w:color="auto"/>
        <w:left w:val="none" w:sz="0" w:space="0" w:color="auto"/>
        <w:bottom w:val="none" w:sz="0" w:space="0" w:color="auto"/>
        <w:right w:val="none" w:sz="0" w:space="0" w:color="auto"/>
      </w:divBdr>
    </w:div>
    <w:div w:id="480077898">
      <w:bodyDiv w:val="1"/>
      <w:marLeft w:val="0"/>
      <w:marRight w:val="0"/>
      <w:marTop w:val="0"/>
      <w:marBottom w:val="0"/>
      <w:divBdr>
        <w:top w:val="none" w:sz="0" w:space="0" w:color="auto"/>
        <w:left w:val="none" w:sz="0" w:space="0" w:color="auto"/>
        <w:bottom w:val="none" w:sz="0" w:space="0" w:color="auto"/>
        <w:right w:val="none" w:sz="0" w:space="0" w:color="auto"/>
      </w:divBdr>
    </w:div>
    <w:div w:id="480998522">
      <w:bodyDiv w:val="1"/>
      <w:marLeft w:val="0"/>
      <w:marRight w:val="0"/>
      <w:marTop w:val="0"/>
      <w:marBottom w:val="0"/>
      <w:divBdr>
        <w:top w:val="none" w:sz="0" w:space="0" w:color="auto"/>
        <w:left w:val="none" w:sz="0" w:space="0" w:color="auto"/>
        <w:bottom w:val="none" w:sz="0" w:space="0" w:color="auto"/>
        <w:right w:val="none" w:sz="0" w:space="0" w:color="auto"/>
      </w:divBdr>
    </w:div>
    <w:div w:id="481046388">
      <w:bodyDiv w:val="1"/>
      <w:marLeft w:val="0"/>
      <w:marRight w:val="0"/>
      <w:marTop w:val="0"/>
      <w:marBottom w:val="0"/>
      <w:divBdr>
        <w:top w:val="none" w:sz="0" w:space="0" w:color="auto"/>
        <w:left w:val="none" w:sz="0" w:space="0" w:color="auto"/>
        <w:bottom w:val="none" w:sz="0" w:space="0" w:color="auto"/>
        <w:right w:val="none" w:sz="0" w:space="0" w:color="auto"/>
      </w:divBdr>
    </w:div>
    <w:div w:id="481192225">
      <w:bodyDiv w:val="1"/>
      <w:marLeft w:val="0"/>
      <w:marRight w:val="0"/>
      <w:marTop w:val="0"/>
      <w:marBottom w:val="0"/>
      <w:divBdr>
        <w:top w:val="none" w:sz="0" w:space="0" w:color="auto"/>
        <w:left w:val="none" w:sz="0" w:space="0" w:color="auto"/>
        <w:bottom w:val="none" w:sz="0" w:space="0" w:color="auto"/>
        <w:right w:val="none" w:sz="0" w:space="0" w:color="auto"/>
      </w:divBdr>
    </w:div>
    <w:div w:id="481506684">
      <w:bodyDiv w:val="1"/>
      <w:marLeft w:val="0"/>
      <w:marRight w:val="0"/>
      <w:marTop w:val="0"/>
      <w:marBottom w:val="0"/>
      <w:divBdr>
        <w:top w:val="none" w:sz="0" w:space="0" w:color="auto"/>
        <w:left w:val="none" w:sz="0" w:space="0" w:color="auto"/>
        <w:bottom w:val="none" w:sz="0" w:space="0" w:color="auto"/>
        <w:right w:val="none" w:sz="0" w:space="0" w:color="auto"/>
      </w:divBdr>
    </w:div>
    <w:div w:id="482082959">
      <w:bodyDiv w:val="1"/>
      <w:marLeft w:val="0"/>
      <w:marRight w:val="0"/>
      <w:marTop w:val="0"/>
      <w:marBottom w:val="0"/>
      <w:divBdr>
        <w:top w:val="none" w:sz="0" w:space="0" w:color="auto"/>
        <w:left w:val="none" w:sz="0" w:space="0" w:color="auto"/>
        <w:bottom w:val="none" w:sz="0" w:space="0" w:color="auto"/>
        <w:right w:val="none" w:sz="0" w:space="0" w:color="auto"/>
      </w:divBdr>
    </w:div>
    <w:div w:id="483545578">
      <w:bodyDiv w:val="1"/>
      <w:marLeft w:val="0"/>
      <w:marRight w:val="0"/>
      <w:marTop w:val="0"/>
      <w:marBottom w:val="0"/>
      <w:divBdr>
        <w:top w:val="none" w:sz="0" w:space="0" w:color="auto"/>
        <w:left w:val="none" w:sz="0" w:space="0" w:color="auto"/>
        <w:bottom w:val="none" w:sz="0" w:space="0" w:color="auto"/>
        <w:right w:val="none" w:sz="0" w:space="0" w:color="auto"/>
      </w:divBdr>
    </w:div>
    <w:div w:id="484708593">
      <w:bodyDiv w:val="1"/>
      <w:marLeft w:val="0"/>
      <w:marRight w:val="0"/>
      <w:marTop w:val="0"/>
      <w:marBottom w:val="0"/>
      <w:divBdr>
        <w:top w:val="none" w:sz="0" w:space="0" w:color="auto"/>
        <w:left w:val="none" w:sz="0" w:space="0" w:color="auto"/>
        <w:bottom w:val="none" w:sz="0" w:space="0" w:color="auto"/>
        <w:right w:val="none" w:sz="0" w:space="0" w:color="auto"/>
      </w:divBdr>
    </w:div>
    <w:div w:id="489902796">
      <w:bodyDiv w:val="1"/>
      <w:marLeft w:val="0"/>
      <w:marRight w:val="0"/>
      <w:marTop w:val="0"/>
      <w:marBottom w:val="0"/>
      <w:divBdr>
        <w:top w:val="none" w:sz="0" w:space="0" w:color="auto"/>
        <w:left w:val="none" w:sz="0" w:space="0" w:color="auto"/>
        <w:bottom w:val="none" w:sz="0" w:space="0" w:color="auto"/>
        <w:right w:val="none" w:sz="0" w:space="0" w:color="auto"/>
      </w:divBdr>
    </w:div>
    <w:div w:id="489903609">
      <w:bodyDiv w:val="1"/>
      <w:marLeft w:val="0"/>
      <w:marRight w:val="0"/>
      <w:marTop w:val="0"/>
      <w:marBottom w:val="0"/>
      <w:divBdr>
        <w:top w:val="none" w:sz="0" w:space="0" w:color="auto"/>
        <w:left w:val="none" w:sz="0" w:space="0" w:color="auto"/>
        <w:bottom w:val="none" w:sz="0" w:space="0" w:color="auto"/>
        <w:right w:val="none" w:sz="0" w:space="0" w:color="auto"/>
      </w:divBdr>
    </w:div>
    <w:div w:id="492795373">
      <w:bodyDiv w:val="1"/>
      <w:marLeft w:val="0"/>
      <w:marRight w:val="0"/>
      <w:marTop w:val="0"/>
      <w:marBottom w:val="0"/>
      <w:divBdr>
        <w:top w:val="none" w:sz="0" w:space="0" w:color="auto"/>
        <w:left w:val="none" w:sz="0" w:space="0" w:color="auto"/>
        <w:bottom w:val="none" w:sz="0" w:space="0" w:color="auto"/>
        <w:right w:val="none" w:sz="0" w:space="0" w:color="auto"/>
      </w:divBdr>
    </w:div>
    <w:div w:id="493374989">
      <w:bodyDiv w:val="1"/>
      <w:marLeft w:val="0"/>
      <w:marRight w:val="0"/>
      <w:marTop w:val="0"/>
      <w:marBottom w:val="0"/>
      <w:divBdr>
        <w:top w:val="none" w:sz="0" w:space="0" w:color="auto"/>
        <w:left w:val="none" w:sz="0" w:space="0" w:color="auto"/>
        <w:bottom w:val="none" w:sz="0" w:space="0" w:color="auto"/>
        <w:right w:val="none" w:sz="0" w:space="0" w:color="auto"/>
      </w:divBdr>
    </w:div>
    <w:div w:id="493841467">
      <w:bodyDiv w:val="1"/>
      <w:marLeft w:val="0"/>
      <w:marRight w:val="0"/>
      <w:marTop w:val="0"/>
      <w:marBottom w:val="0"/>
      <w:divBdr>
        <w:top w:val="none" w:sz="0" w:space="0" w:color="auto"/>
        <w:left w:val="none" w:sz="0" w:space="0" w:color="auto"/>
        <w:bottom w:val="none" w:sz="0" w:space="0" w:color="auto"/>
        <w:right w:val="none" w:sz="0" w:space="0" w:color="auto"/>
      </w:divBdr>
    </w:div>
    <w:div w:id="494414650">
      <w:bodyDiv w:val="1"/>
      <w:marLeft w:val="0"/>
      <w:marRight w:val="0"/>
      <w:marTop w:val="0"/>
      <w:marBottom w:val="0"/>
      <w:divBdr>
        <w:top w:val="none" w:sz="0" w:space="0" w:color="auto"/>
        <w:left w:val="none" w:sz="0" w:space="0" w:color="auto"/>
        <w:bottom w:val="none" w:sz="0" w:space="0" w:color="auto"/>
        <w:right w:val="none" w:sz="0" w:space="0" w:color="auto"/>
      </w:divBdr>
    </w:div>
    <w:div w:id="494952326">
      <w:bodyDiv w:val="1"/>
      <w:marLeft w:val="0"/>
      <w:marRight w:val="0"/>
      <w:marTop w:val="0"/>
      <w:marBottom w:val="0"/>
      <w:divBdr>
        <w:top w:val="none" w:sz="0" w:space="0" w:color="auto"/>
        <w:left w:val="none" w:sz="0" w:space="0" w:color="auto"/>
        <w:bottom w:val="none" w:sz="0" w:space="0" w:color="auto"/>
        <w:right w:val="none" w:sz="0" w:space="0" w:color="auto"/>
      </w:divBdr>
    </w:div>
    <w:div w:id="497580088">
      <w:bodyDiv w:val="1"/>
      <w:marLeft w:val="0"/>
      <w:marRight w:val="0"/>
      <w:marTop w:val="0"/>
      <w:marBottom w:val="0"/>
      <w:divBdr>
        <w:top w:val="none" w:sz="0" w:space="0" w:color="auto"/>
        <w:left w:val="none" w:sz="0" w:space="0" w:color="auto"/>
        <w:bottom w:val="none" w:sz="0" w:space="0" w:color="auto"/>
        <w:right w:val="none" w:sz="0" w:space="0" w:color="auto"/>
      </w:divBdr>
    </w:div>
    <w:div w:id="498009486">
      <w:bodyDiv w:val="1"/>
      <w:marLeft w:val="0"/>
      <w:marRight w:val="0"/>
      <w:marTop w:val="0"/>
      <w:marBottom w:val="0"/>
      <w:divBdr>
        <w:top w:val="none" w:sz="0" w:space="0" w:color="auto"/>
        <w:left w:val="none" w:sz="0" w:space="0" w:color="auto"/>
        <w:bottom w:val="none" w:sz="0" w:space="0" w:color="auto"/>
        <w:right w:val="none" w:sz="0" w:space="0" w:color="auto"/>
      </w:divBdr>
    </w:div>
    <w:div w:id="499083855">
      <w:bodyDiv w:val="1"/>
      <w:marLeft w:val="0"/>
      <w:marRight w:val="0"/>
      <w:marTop w:val="0"/>
      <w:marBottom w:val="0"/>
      <w:divBdr>
        <w:top w:val="none" w:sz="0" w:space="0" w:color="auto"/>
        <w:left w:val="none" w:sz="0" w:space="0" w:color="auto"/>
        <w:bottom w:val="none" w:sz="0" w:space="0" w:color="auto"/>
        <w:right w:val="none" w:sz="0" w:space="0" w:color="auto"/>
      </w:divBdr>
    </w:div>
    <w:div w:id="500126139">
      <w:bodyDiv w:val="1"/>
      <w:marLeft w:val="0"/>
      <w:marRight w:val="0"/>
      <w:marTop w:val="0"/>
      <w:marBottom w:val="0"/>
      <w:divBdr>
        <w:top w:val="none" w:sz="0" w:space="0" w:color="auto"/>
        <w:left w:val="none" w:sz="0" w:space="0" w:color="auto"/>
        <w:bottom w:val="none" w:sz="0" w:space="0" w:color="auto"/>
        <w:right w:val="none" w:sz="0" w:space="0" w:color="auto"/>
      </w:divBdr>
    </w:div>
    <w:div w:id="502353599">
      <w:bodyDiv w:val="1"/>
      <w:marLeft w:val="0"/>
      <w:marRight w:val="0"/>
      <w:marTop w:val="0"/>
      <w:marBottom w:val="0"/>
      <w:divBdr>
        <w:top w:val="none" w:sz="0" w:space="0" w:color="auto"/>
        <w:left w:val="none" w:sz="0" w:space="0" w:color="auto"/>
        <w:bottom w:val="none" w:sz="0" w:space="0" w:color="auto"/>
        <w:right w:val="none" w:sz="0" w:space="0" w:color="auto"/>
      </w:divBdr>
    </w:div>
    <w:div w:id="504631788">
      <w:bodyDiv w:val="1"/>
      <w:marLeft w:val="0"/>
      <w:marRight w:val="0"/>
      <w:marTop w:val="0"/>
      <w:marBottom w:val="0"/>
      <w:divBdr>
        <w:top w:val="none" w:sz="0" w:space="0" w:color="auto"/>
        <w:left w:val="none" w:sz="0" w:space="0" w:color="auto"/>
        <w:bottom w:val="none" w:sz="0" w:space="0" w:color="auto"/>
        <w:right w:val="none" w:sz="0" w:space="0" w:color="auto"/>
      </w:divBdr>
    </w:div>
    <w:div w:id="507062095">
      <w:bodyDiv w:val="1"/>
      <w:marLeft w:val="0"/>
      <w:marRight w:val="0"/>
      <w:marTop w:val="0"/>
      <w:marBottom w:val="0"/>
      <w:divBdr>
        <w:top w:val="none" w:sz="0" w:space="0" w:color="auto"/>
        <w:left w:val="none" w:sz="0" w:space="0" w:color="auto"/>
        <w:bottom w:val="none" w:sz="0" w:space="0" w:color="auto"/>
        <w:right w:val="none" w:sz="0" w:space="0" w:color="auto"/>
      </w:divBdr>
    </w:div>
    <w:div w:id="508369486">
      <w:bodyDiv w:val="1"/>
      <w:marLeft w:val="0"/>
      <w:marRight w:val="0"/>
      <w:marTop w:val="0"/>
      <w:marBottom w:val="0"/>
      <w:divBdr>
        <w:top w:val="none" w:sz="0" w:space="0" w:color="auto"/>
        <w:left w:val="none" w:sz="0" w:space="0" w:color="auto"/>
        <w:bottom w:val="none" w:sz="0" w:space="0" w:color="auto"/>
        <w:right w:val="none" w:sz="0" w:space="0" w:color="auto"/>
      </w:divBdr>
    </w:div>
    <w:div w:id="508451745">
      <w:bodyDiv w:val="1"/>
      <w:marLeft w:val="0"/>
      <w:marRight w:val="0"/>
      <w:marTop w:val="0"/>
      <w:marBottom w:val="0"/>
      <w:divBdr>
        <w:top w:val="none" w:sz="0" w:space="0" w:color="auto"/>
        <w:left w:val="none" w:sz="0" w:space="0" w:color="auto"/>
        <w:bottom w:val="none" w:sz="0" w:space="0" w:color="auto"/>
        <w:right w:val="none" w:sz="0" w:space="0" w:color="auto"/>
      </w:divBdr>
    </w:div>
    <w:div w:id="508642208">
      <w:bodyDiv w:val="1"/>
      <w:marLeft w:val="0"/>
      <w:marRight w:val="0"/>
      <w:marTop w:val="0"/>
      <w:marBottom w:val="0"/>
      <w:divBdr>
        <w:top w:val="none" w:sz="0" w:space="0" w:color="auto"/>
        <w:left w:val="none" w:sz="0" w:space="0" w:color="auto"/>
        <w:bottom w:val="none" w:sz="0" w:space="0" w:color="auto"/>
        <w:right w:val="none" w:sz="0" w:space="0" w:color="auto"/>
      </w:divBdr>
    </w:div>
    <w:div w:id="510680698">
      <w:bodyDiv w:val="1"/>
      <w:marLeft w:val="0"/>
      <w:marRight w:val="0"/>
      <w:marTop w:val="0"/>
      <w:marBottom w:val="0"/>
      <w:divBdr>
        <w:top w:val="none" w:sz="0" w:space="0" w:color="auto"/>
        <w:left w:val="none" w:sz="0" w:space="0" w:color="auto"/>
        <w:bottom w:val="none" w:sz="0" w:space="0" w:color="auto"/>
        <w:right w:val="none" w:sz="0" w:space="0" w:color="auto"/>
      </w:divBdr>
    </w:div>
    <w:div w:id="512841370">
      <w:bodyDiv w:val="1"/>
      <w:marLeft w:val="0"/>
      <w:marRight w:val="0"/>
      <w:marTop w:val="0"/>
      <w:marBottom w:val="0"/>
      <w:divBdr>
        <w:top w:val="none" w:sz="0" w:space="0" w:color="auto"/>
        <w:left w:val="none" w:sz="0" w:space="0" w:color="auto"/>
        <w:bottom w:val="none" w:sz="0" w:space="0" w:color="auto"/>
        <w:right w:val="none" w:sz="0" w:space="0" w:color="auto"/>
      </w:divBdr>
    </w:div>
    <w:div w:id="516581011">
      <w:bodyDiv w:val="1"/>
      <w:marLeft w:val="0"/>
      <w:marRight w:val="0"/>
      <w:marTop w:val="0"/>
      <w:marBottom w:val="0"/>
      <w:divBdr>
        <w:top w:val="none" w:sz="0" w:space="0" w:color="auto"/>
        <w:left w:val="none" w:sz="0" w:space="0" w:color="auto"/>
        <w:bottom w:val="none" w:sz="0" w:space="0" w:color="auto"/>
        <w:right w:val="none" w:sz="0" w:space="0" w:color="auto"/>
      </w:divBdr>
    </w:div>
    <w:div w:id="516694017">
      <w:bodyDiv w:val="1"/>
      <w:marLeft w:val="0"/>
      <w:marRight w:val="0"/>
      <w:marTop w:val="0"/>
      <w:marBottom w:val="0"/>
      <w:divBdr>
        <w:top w:val="none" w:sz="0" w:space="0" w:color="auto"/>
        <w:left w:val="none" w:sz="0" w:space="0" w:color="auto"/>
        <w:bottom w:val="none" w:sz="0" w:space="0" w:color="auto"/>
        <w:right w:val="none" w:sz="0" w:space="0" w:color="auto"/>
      </w:divBdr>
    </w:div>
    <w:div w:id="516887954">
      <w:bodyDiv w:val="1"/>
      <w:marLeft w:val="0"/>
      <w:marRight w:val="0"/>
      <w:marTop w:val="0"/>
      <w:marBottom w:val="0"/>
      <w:divBdr>
        <w:top w:val="none" w:sz="0" w:space="0" w:color="auto"/>
        <w:left w:val="none" w:sz="0" w:space="0" w:color="auto"/>
        <w:bottom w:val="none" w:sz="0" w:space="0" w:color="auto"/>
        <w:right w:val="none" w:sz="0" w:space="0" w:color="auto"/>
      </w:divBdr>
    </w:div>
    <w:div w:id="517618768">
      <w:bodyDiv w:val="1"/>
      <w:marLeft w:val="0"/>
      <w:marRight w:val="0"/>
      <w:marTop w:val="0"/>
      <w:marBottom w:val="0"/>
      <w:divBdr>
        <w:top w:val="none" w:sz="0" w:space="0" w:color="auto"/>
        <w:left w:val="none" w:sz="0" w:space="0" w:color="auto"/>
        <w:bottom w:val="none" w:sz="0" w:space="0" w:color="auto"/>
        <w:right w:val="none" w:sz="0" w:space="0" w:color="auto"/>
      </w:divBdr>
    </w:div>
    <w:div w:id="519010367">
      <w:bodyDiv w:val="1"/>
      <w:marLeft w:val="0"/>
      <w:marRight w:val="0"/>
      <w:marTop w:val="0"/>
      <w:marBottom w:val="0"/>
      <w:divBdr>
        <w:top w:val="none" w:sz="0" w:space="0" w:color="auto"/>
        <w:left w:val="none" w:sz="0" w:space="0" w:color="auto"/>
        <w:bottom w:val="none" w:sz="0" w:space="0" w:color="auto"/>
        <w:right w:val="none" w:sz="0" w:space="0" w:color="auto"/>
      </w:divBdr>
    </w:div>
    <w:div w:id="519128691">
      <w:bodyDiv w:val="1"/>
      <w:marLeft w:val="0"/>
      <w:marRight w:val="0"/>
      <w:marTop w:val="0"/>
      <w:marBottom w:val="0"/>
      <w:divBdr>
        <w:top w:val="none" w:sz="0" w:space="0" w:color="auto"/>
        <w:left w:val="none" w:sz="0" w:space="0" w:color="auto"/>
        <w:bottom w:val="none" w:sz="0" w:space="0" w:color="auto"/>
        <w:right w:val="none" w:sz="0" w:space="0" w:color="auto"/>
      </w:divBdr>
    </w:div>
    <w:div w:id="519977529">
      <w:bodyDiv w:val="1"/>
      <w:marLeft w:val="0"/>
      <w:marRight w:val="0"/>
      <w:marTop w:val="0"/>
      <w:marBottom w:val="0"/>
      <w:divBdr>
        <w:top w:val="none" w:sz="0" w:space="0" w:color="auto"/>
        <w:left w:val="none" w:sz="0" w:space="0" w:color="auto"/>
        <w:bottom w:val="none" w:sz="0" w:space="0" w:color="auto"/>
        <w:right w:val="none" w:sz="0" w:space="0" w:color="auto"/>
      </w:divBdr>
    </w:div>
    <w:div w:id="520751665">
      <w:bodyDiv w:val="1"/>
      <w:marLeft w:val="0"/>
      <w:marRight w:val="0"/>
      <w:marTop w:val="0"/>
      <w:marBottom w:val="0"/>
      <w:divBdr>
        <w:top w:val="none" w:sz="0" w:space="0" w:color="auto"/>
        <w:left w:val="none" w:sz="0" w:space="0" w:color="auto"/>
        <w:bottom w:val="none" w:sz="0" w:space="0" w:color="auto"/>
        <w:right w:val="none" w:sz="0" w:space="0" w:color="auto"/>
      </w:divBdr>
    </w:div>
    <w:div w:id="522943782">
      <w:bodyDiv w:val="1"/>
      <w:marLeft w:val="0"/>
      <w:marRight w:val="0"/>
      <w:marTop w:val="0"/>
      <w:marBottom w:val="0"/>
      <w:divBdr>
        <w:top w:val="none" w:sz="0" w:space="0" w:color="auto"/>
        <w:left w:val="none" w:sz="0" w:space="0" w:color="auto"/>
        <w:bottom w:val="none" w:sz="0" w:space="0" w:color="auto"/>
        <w:right w:val="none" w:sz="0" w:space="0" w:color="auto"/>
      </w:divBdr>
    </w:div>
    <w:div w:id="523398657">
      <w:bodyDiv w:val="1"/>
      <w:marLeft w:val="0"/>
      <w:marRight w:val="0"/>
      <w:marTop w:val="0"/>
      <w:marBottom w:val="0"/>
      <w:divBdr>
        <w:top w:val="none" w:sz="0" w:space="0" w:color="auto"/>
        <w:left w:val="none" w:sz="0" w:space="0" w:color="auto"/>
        <w:bottom w:val="none" w:sz="0" w:space="0" w:color="auto"/>
        <w:right w:val="none" w:sz="0" w:space="0" w:color="auto"/>
      </w:divBdr>
    </w:div>
    <w:div w:id="524681672">
      <w:bodyDiv w:val="1"/>
      <w:marLeft w:val="0"/>
      <w:marRight w:val="0"/>
      <w:marTop w:val="0"/>
      <w:marBottom w:val="0"/>
      <w:divBdr>
        <w:top w:val="none" w:sz="0" w:space="0" w:color="auto"/>
        <w:left w:val="none" w:sz="0" w:space="0" w:color="auto"/>
        <w:bottom w:val="none" w:sz="0" w:space="0" w:color="auto"/>
        <w:right w:val="none" w:sz="0" w:space="0" w:color="auto"/>
      </w:divBdr>
    </w:div>
    <w:div w:id="527720168">
      <w:bodyDiv w:val="1"/>
      <w:marLeft w:val="0"/>
      <w:marRight w:val="0"/>
      <w:marTop w:val="0"/>
      <w:marBottom w:val="0"/>
      <w:divBdr>
        <w:top w:val="none" w:sz="0" w:space="0" w:color="auto"/>
        <w:left w:val="none" w:sz="0" w:space="0" w:color="auto"/>
        <w:bottom w:val="none" w:sz="0" w:space="0" w:color="auto"/>
        <w:right w:val="none" w:sz="0" w:space="0" w:color="auto"/>
      </w:divBdr>
    </w:div>
    <w:div w:id="530074503">
      <w:bodyDiv w:val="1"/>
      <w:marLeft w:val="0"/>
      <w:marRight w:val="0"/>
      <w:marTop w:val="0"/>
      <w:marBottom w:val="0"/>
      <w:divBdr>
        <w:top w:val="none" w:sz="0" w:space="0" w:color="auto"/>
        <w:left w:val="none" w:sz="0" w:space="0" w:color="auto"/>
        <w:bottom w:val="none" w:sz="0" w:space="0" w:color="auto"/>
        <w:right w:val="none" w:sz="0" w:space="0" w:color="auto"/>
      </w:divBdr>
    </w:div>
    <w:div w:id="530461796">
      <w:bodyDiv w:val="1"/>
      <w:marLeft w:val="0"/>
      <w:marRight w:val="0"/>
      <w:marTop w:val="0"/>
      <w:marBottom w:val="0"/>
      <w:divBdr>
        <w:top w:val="none" w:sz="0" w:space="0" w:color="auto"/>
        <w:left w:val="none" w:sz="0" w:space="0" w:color="auto"/>
        <w:bottom w:val="none" w:sz="0" w:space="0" w:color="auto"/>
        <w:right w:val="none" w:sz="0" w:space="0" w:color="auto"/>
      </w:divBdr>
    </w:div>
    <w:div w:id="531578292">
      <w:bodyDiv w:val="1"/>
      <w:marLeft w:val="0"/>
      <w:marRight w:val="0"/>
      <w:marTop w:val="0"/>
      <w:marBottom w:val="0"/>
      <w:divBdr>
        <w:top w:val="none" w:sz="0" w:space="0" w:color="auto"/>
        <w:left w:val="none" w:sz="0" w:space="0" w:color="auto"/>
        <w:bottom w:val="none" w:sz="0" w:space="0" w:color="auto"/>
        <w:right w:val="none" w:sz="0" w:space="0" w:color="auto"/>
      </w:divBdr>
    </w:div>
    <w:div w:id="532422289">
      <w:bodyDiv w:val="1"/>
      <w:marLeft w:val="0"/>
      <w:marRight w:val="0"/>
      <w:marTop w:val="0"/>
      <w:marBottom w:val="0"/>
      <w:divBdr>
        <w:top w:val="none" w:sz="0" w:space="0" w:color="auto"/>
        <w:left w:val="none" w:sz="0" w:space="0" w:color="auto"/>
        <w:bottom w:val="none" w:sz="0" w:space="0" w:color="auto"/>
        <w:right w:val="none" w:sz="0" w:space="0" w:color="auto"/>
      </w:divBdr>
    </w:div>
    <w:div w:id="533036169">
      <w:bodyDiv w:val="1"/>
      <w:marLeft w:val="0"/>
      <w:marRight w:val="0"/>
      <w:marTop w:val="0"/>
      <w:marBottom w:val="0"/>
      <w:divBdr>
        <w:top w:val="none" w:sz="0" w:space="0" w:color="auto"/>
        <w:left w:val="none" w:sz="0" w:space="0" w:color="auto"/>
        <w:bottom w:val="none" w:sz="0" w:space="0" w:color="auto"/>
        <w:right w:val="none" w:sz="0" w:space="0" w:color="auto"/>
      </w:divBdr>
    </w:div>
    <w:div w:id="533233011">
      <w:bodyDiv w:val="1"/>
      <w:marLeft w:val="0"/>
      <w:marRight w:val="0"/>
      <w:marTop w:val="0"/>
      <w:marBottom w:val="0"/>
      <w:divBdr>
        <w:top w:val="none" w:sz="0" w:space="0" w:color="auto"/>
        <w:left w:val="none" w:sz="0" w:space="0" w:color="auto"/>
        <w:bottom w:val="none" w:sz="0" w:space="0" w:color="auto"/>
        <w:right w:val="none" w:sz="0" w:space="0" w:color="auto"/>
      </w:divBdr>
    </w:div>
    <w:div w:id="533690234">
      <w:bodyDiv w:val="1"/>
      <w:marLeft w:val="0"/>
      <w:marRight w:val="0"/>
      <w:marTop w:val="0"/>
      <w:marBottom w:val="0"/>
      <w:divBdr>
        <w:top w:val="none" w:sz="0" w:space="0" w:color="auto"/>
        <w:left w:val="none" w:sz="0" w:space="0" w:color="auto"/>
        <w:bottom w:val="none" w:sz="0" w:space="0" w:color="auto"/>
        <w:right w:val="none" w:sz="0" w:space="0" w:color="auto"/>
      </w:divBdr>
    </w:div>
    <w:div w:id="533736734">
      <w:bodyDiv w:val="1"/>
      <w:marLeft w:val="0"/>
      <w:marRight w:val="0"/>
      <w:marTop w:val="0"/>
      <w:marBottom w:val="0"/>
      <w:divBdr>
        <w:top w:val="none" w:sz="0" w:space="0" w:color="auto"/>
        <w:left w:val="none" w:sz="0" w:space="0" w:color="auto"/>
        <w:bottom w:val="none" w:sz="0" w:space="0" w:color="auto"/>
        <w:right w:val="none" w:sz="0" w:space="0" w:color="auto"/>
      </w:divBdr>
    </w:div>
    <w:div w:id="539168827">
      <w:bodyDiv w:val="1"/>
      <w:marLeft w:val="0"/>
      <w:marRight w:val="0"/>
      <w:marTop w:val="0"/>
      <w:marBottom w:val="0"/>
      <w:divBdr>
        <w:top w:val="none" w:sz="0" w:space="0" w:color="auto"/>
        <w:left w:val="none" w:sz="0" w:space="0" w:color="auto"/>
        <w:bottom w:val="none" w:sz="0" w:space="0" w:color="auto"/>
        <w:right w:val="none" w:sz="0" w:space="0" w:color="auto"/>
      </w:divBdr>
    </w:div>
    <w:div w:id="540091379">
      <w:bodyDiv w:val="1"/>
      <w:marLeft w:val="0"/>
      <w:marRight w:val="0"/>
      <w:marTop w:val="0"/>
      <w:marBottom w:val="0"/>
      <w:divBdr>
        <w:top w:val="none" w:sz="0" w:space="0" w:color="auto"/>
        <w:left w:val="none" w:sz="0" w:space="0" w:color="auto"/>
        <w:bottom w:val="none" w:sz="0" w:space="0" w:color="auto"/>
        <w:right w:val="none" w:sz="0" w:space="0" w:color="auto"/>
      </w:divBdr>
    </w:div>
    <w:div w:id="542060094">
      <w:bodyDiv w:val="1"/>
      <w:marLeft w:val="0"/>
      <w:marRight w:val="0"/>
      <w:marTop w:val="0"/>
      <w:marBottom w:val="0"/>
      <w:divBdr>
        <w:top w:val="none" w:sz="0" w:space="0" w:color="auto"/>
        <w:left w:val="none" w:sz="0" w:space="0" w:color="auto"/>
        <w:bottom w:val="none" w:sz="0" w:space="0" w:color="auto"/>
        <w:right w:val="none" w:sz="0" w:space="0" w:color="auto"/>
      </w:divBdr>
    </w:div>
    <w:div w:id="543299844">
      <w:bodyDiv w:val="1"/>
      <w:marLeft w:val="0"/>
      <w:marRight w:val="0"/>
      <w:marTop w:val="0"/>
      <w:marBottom w:val="0"/>
      <w:divBdr>
        <w:top w:val="none" w:sz="0" w:space="0" w:color="auto"/>
        <w:left w:val="none" w:sz="0" w:space="0" w:color="auto"/>
        <w:bottom w:val="none" w:sz="0" w:space="0" w:color="auto"/>
        <w:right w:val="none" w:sz="0" w:space="0" w:color="auto"/>
      </w:divBdr>
    </w:div>
    <w:div w:id="543372930">
      <w:bodyDiv w:val="1"/>
      <w:marLeft w:val="0"/>
      <w:marRight w:val="0"/>
      <w:marTop w:val="0"/>
      <w:marBottom w:val="0"/>
      <w:divBdr>
        <w:top w:val="none" w:sz="0" w:space="0" w:color="auto"/>
        <w:left w:val="none" w:sz="0" w:space="0" w:color="auto"/>
        <w:bottom w:val="none" w:sz="0" w:space="0" w:color="auto"/>
        <w:right w:val="none" w:sz="0" w:space="0" w:color="auto"/>
      </w:divBdr>
    </w:div>
    <w:div w:id="544564346">
      <w:bodyDiv w:val="1"/>
      <w:marLeft w:val="0"/>
      <w:marRight w:val="0"/>
      <w:marTop w:val="0"/>
      <w:marBottom w:val="0"/>
      <w:divBdr>
        <w:top w:val="none" w:sz="0" w:space="0" w:color="auto"/>
        <w:left w:val="none" w:sz="0" w:space="0" w:color="auto"/>
        <w:bottom w:val="none" w:sz="0" w:space="0" w:color="auto"/>
        <w:right w:val="none" w:sz="0" w:space="0" w:color="auto"/>
      </w:divBdr>
    </w:div>
    <w:div w:id="544873883">
      <w:bodyDiv w:val="1"/>
      <w:marLeft w:val="0"/>
      <w:marRight w:val="0"/>
      <w:marTop w:val="0"/>
      <w:marBottom w:val="0"/>
      <w:divBdr>
        <w:top w:val="none" w:sz="0" w:space="0" w:color="auto"/>
        <w:left w:val="none" w:sz="0" w:space="0" w:color="auto"/>
        <w:bottom w:val="none" w:sz="0" w:space="0" w:color="auto"/>
        <w:right w:val="none" w:sz="0" w:space="0" w:color="auto"/>
      </w:divBdr>
    </w:div>
    <w:div w:id="545067045">
      <w:bodyDiv w:val="1"/>
      <w:marLeft w:val="0"/>
      <w:marRight w:val="0"/>
      <w:marTop w:val="0"/>
      <w:marBottom w:val="0"/>
      <w:divBdr>
        <w:top w:val="none" w:sz="0" w:space="0" w:color="auto"/>
        <w:left w:val="none" w:sz="0" w:space="0" w:color="auto"/>
        <w:bottom w:val="none" w:sz="0" w:space="0" w:color="auto"/>
        <w:right w:val="none" w:sz="0" w:space="0" w:color="auto"/>
      </w:divBdr>
    </w:div>
    <w:div w:id="545795335">
      <w:bodyDiv w:val="1"/>
      <w:marLeft w:val="0"/>
      <w:marRight w:val="0"/>
      <w:marTop w:val="0"/>
      <w:marBottom w:val="0"/>
      <w:divBdr>
        <w:top w:val="none" w:sz="0" w:space="0" w:color="auto"/>
        <w:left w:val="none" w:sz="0" w:space="0" w:color="auto"/>
        <w:bottom w:val="none" w:sz="0" w:space="0" w:color="auto"/>
        <w:right w:val="none" w:sz="0" w:space="0" w:color="auto"/>
      </w:divBdr>
    </w:div>
    <w:div w:id="545877017">
      <w:bodyDiv w:val="1"/>
      <w:marLeft w:val="0"/>
      <w:marRight w:val="0"/>
      <w:marTop w:val="0"/>
      <w:marBottom w:val="0"/>
      <w:divBdr>
        <w:top w:val="none" w:sz="0" w:space="0" w:color="auto"/>
        <w:left w:val="none" w:sz="0" w:space="0" w:color="auto"/>
        <w:bottom w:val="none" w:sz="0" w:space="0" w:color="auto"/>
        <w:right w:val="none" w:sz="0" w:space="0" w:color="auto"/>
      </w:divBdr>
    </w:div>
    <w:div w:id="547571789">
      <w:bodyDiv w:val="1"/>
      <w:marLeft w:val="0"/>
      <w:marRight w:val="0"/>
      <w:marTop w:val="0"/>
      <w:marBottom w:val="0"/>
      <w:divBdr>
        <w:top w:val="none" w:sz="0" w:space="0" w:color="auto"/>
        <w:left w:val="none" w:sz="0" w:space="0" w:color="auto"/>
        <w:bottom w:val="none" w:sz="0" w:space="0" w:color="auto"/>
        <w:right w:val="none" w:sz="0" w:space="0" w:color="auto"/>
      </w:divBdr>
    </w:div>
    <w:div w:id="548104090">
      <w:bodyDiv w:val="1"/>
      <w:marLeft w:val="0"/>
      <w:marRight w:val="0"/>
      <w:marTop w:val="0"/>
      <w:marBottom w:val="0"/>
      <w:divBdr>
        <w:top w:val="none" w:sz="0" w:space="0" w:color="auto"/>
        <w:left w:val="none" w:sz="0" w:space="0" w:color="auto"/>
        <w:bottom w:val="none" w:sz="0" w:space="0" w:color="auto"/>
        <w:right w:val="none" w:sz="0" w:space="0" w:color="auto"/>
      </w:divBdr>
    </w:div>
    <w:div w:id="548498232">
      <w:bodyDiv w:val="1"/>
      <w:marLeft w:val="0"/>
      <w:marRight w:val="0"/>
      <w:marTop w:val="0"/>
      <w:marBottom w:val="0"/>
      <w:divBdr>
        <w:top w:val="none" w:sz="0" w:space="0" w:color="auto"/>
        <w:left w:val="none" w:sz="0" w:space="0" w:color="auto"/>
        <w:bottom w:val="none" w:sz="0" w:space="0" w:color="auto"/>
        <w:right w:val="none" w:sz="0" w:space="0" w:color="auto"/>
      </w:divBdr>
    </w:div>
    <w:div w:id="550308741">
      <w:bodyDiv w:val="1"/>
      <w:marLeft w:val="0"/>
      <w:marRight w:val="0"/>
      <w:marTop w:val="0"/>
      <w:marBottom w:val="0"/>
      <w:divBdr>
        <w:top w:val="none" w:sz="0" w:space="0" w:color="auto"/>
        <w:left w:val="none" w:sz="0" w:space="0" w:color="auto"/>
        <w:bottom w:val="none" w:sz="0" w:space="0" w:color="auto"/>
        <w:right w:val="none" w:sz="0" w:space="0" w:color="auto"/>
      </w:divBdr>
    </w:div>
    <w:div w:id="550728511">
      <w:bodyDiv w:val="1"/>
      <w:marLeft w:val="0"/>
      <w:marRight w:val="0"/>
      <w:marTop w:val="0"/>
      <w:marBottom w:val="0"/>
      <w:divBdr>
        <w:top w:val="none" w:sz="0" w:space="0" w:color="auto"/>
        <w:left w:val="none" w:sz="0" w:space="0" w:color="auto"/>
        <w:bottom w:val="none" w:sz="0" w:space="0" w:color="auto"/>
        <w:right w:val="none" w:sz="0" w:space="0" w:color="auto"/>
      </w:divBdr>
    </w:div>
    <w:div w:id="550768979">
      <w:bodyDiv w:val="1"/>
      <w:marLeft w:val="0"/>
      <w:marRight w:val="0"/>
      <w:marTop w:val="0"/>
      <w:marBottom w:val="0"/>
      <w:divBdr>
        <w:top w:val="none" w:sz="0" w:space="0" w:color="auto"/>
        <w:left w:val="none" w:sz="0" w:space="0" w:color="auto"/>
        <w:bottom w:val="none" w:sz="0" w:space="0" w:color="auto"/>
        <w:right w:val="none" w:sz="0" w:space="0" w:color="auto"/>
      </w:divBdr>
    </w:div>
    <w:div w:id="550769135">
      <w:bodyDiv w:val="1"/>
      <w:marLeft w:val="0"/>
      <w:marRight w:val="0"/>
      <w:marTop w:val="0"/>
      <w:marBottom w:val="0"/>
      <w:divBdr>
        <w:top w:val="none" w:sz="0" w:space="0" w:color="auto"/>
        <w:left w:val="none" w:sz="0" w:space="0" w:color="auto"/>
        <w:bottom w:val="none" w:sz="0" w:space="0" w:color="auto"/>
        <w:right w:val="none" w:sz="0" w:space="0" w:color="auto"/>
      </w:divBdr>
    </w:div>
    <w:div w:id="551770800">
      <w:bodyDiv w:val="1"/>
      <w:marLeft w:val="0"/>
      <w:marRight w:val="0"/>
      <w:marTop w:val="0"/>
      <w:marBottom w:val="0"/>
      <w:divBdr>
        <w:top w:val="none" w:sz="0" w:space="0" w:color="auto"/>
        <w:left w:val="none" w:sz="0" w:space="0" w:color="auto"/>
        <w:bottom w:val="none" w:sz="0" w:space="0" w:color="auto"/>
        <w:right w:val="none" w:sz="0" w:space="0" w:color="auto"/>
      </w:divBdr>
    </w:div>
    <w:div w:id="552694124">
      <w:bodyDiv w:val="1"/>
      <w:marLeft w:val="0"/>
      <w:marRight w:val="0"/>
      <w:marTop w:val="0"/>
      <w:marBottom w:val="0"/>
      <w:divBdr>
        <w:top w:val="none" w:sz="0" w:space="0" w:color="auto"/>
        <w:left w:val="none" w:sz="0" w:space="0" w:color="auto"/>
        <w:bottom w:val="none" w:sz="0" w:space="0" w:color="auto"/>
        <w:right w:val="none" w:sz="0" w:space="0" w:color="auto"/>
      </w:divBdr>
    </w:div>
    <w:div w:id="552695908">
      <w:bodyDiv w:val="1"/>
      <w:marLeft w:val="0"/>
      <w:marRight w:val="0"/>
      <w:marTop w:val="0"/>
      <w:marBottom w:val="0"/>
      <w:divBdr>
        <w:top w:val="none" w:sz="0" w:space="0" w:color="auto"/>
        <w:left w:val="none" w:sz="0" w:space="0" w:color="auto"/>
        <w:bottom w:val="none" w:sz="0" w:space="0" w:color="auto"/>
        <w:right w:val="none" w:sz="0" w:space="0" w:color="auto"/>
      </w:divBdr>
    </w:div>
    <w:div w:id="553392326">
      <w:bodyDiv w:val="1"/>
      <w:marLeft w:val="0"/>
      <w:marRight w:val="0"/>
      <w:marTop w:val="0"/>
      <w:marBottom w:val="0"/>
      <w:divBdr>
        <w:top w:val="none" w:sz="0" w:space="0" w:color="auto"/>
        <w:left w:val="none" w:sz="0" w:space="0" w:color="auto"/>
        <w:bottom w:val="none" w:sz="0" w:space="0" w:color="auto"/>
        <w:right w:val="none" w:sz="0" w:space="0" w:color="auto"/>
      </w:divBdr>
    </w:div>
    <w:div w:id="553738797">
      <w:bodyDiv w:val="1"/>
      <w:marLeft w:val="0"/>
      <w:marRight w:val="0"/>
      <w:marTop w:val="0"/>
      <w:marBottom w:val="0"/>
      <w:divBdr>
        <w:top w:val="none" w:sz="0" w:space="0" w:color="auto"/>
        <w:left w:val="none" w:sz="0" w:space="0" w:color="auto"/>
        <w:bottom w:val="none" w:sz="0" w:space="0" w:color="auto"/>
        <w:right w:val="none" w:sz="0" w:space="0" w:color="auto"/>
      </w:divBdr>
    </w:div>
    <w:div w:id="554127301">
      <w:bodyDiv w:val="1"/>
      <w:marLeft w:val="0"/>
      <w:marRight w:val="0"/>
      <w:marTop w:val="0"/>
      <w:marBottom w:val="0"/>
      <w:divBdr>
        <w:top w:val="none" w:sz="0" w:space="0" w:color="auto"/>
        <w:left w:val="none" w:sz="0" w:space="0" w:color="auto"/>
        <w:bottom w:val="none" w:sz="0" w:space="0" w:color="auto"/>
        <w:right w:val="none" w:sz="0" w:space="0" w:color="auto"/>
      </w:divBdr>
    </w:div>
    <w:div w:id="554321241">
      <w:bodyDiv w:val="1"/>
      <w:marLeft w:val="0"/>
      <w:marRight w:val="0"/>
      <w:marTop w:val="0"/>
      <w:marBottom w:val="0"/>
      <w:divBdr>
        <w:top w:val="none" w:sz="0" w:space="0" w:color="auto"/>
        <w:left w:val="none" w:sz="0" w:space="0" w:color="auto"/>
        <w:bottom w:val="none" w:sz="0" w:space="0" w:color="auto"/>
        <w:right w:val="none" w:sz="0" w:space="0" w:color="auto"/>
      </w:divBdr>
    </w:div>
    <w:div w:id="554507875">
      <w:bodyDiv w:val="1"/>
      <w:marLeft w:val="0"/>
      <w:marRight w:val="0"/>
      <w:marTop w:val="0"/>
      <w:marBottom w:val="0"/>
      <w:divBdr>
        <w:top w:val="none" w:sz="0" w:space="0" w:color="auto"/>
        <w:left w:val="none" w:sz="0" w:space="0" w:color="auto"/>
        <w:bottom w:val="none" w:sz="0" w:space="0" w:color="auto"/>
        <w:right w:val="none" w:sz="0" w:space="0" w:color="auto"/>
      </w:divBdr>
    </w:div>
    <w:div w:id="555506332">
      <w:bodyDiv w:val="1"/>
      <w:marLeft w:val="0"/>
      <w:marRight w:val="0"/>
      <w:marTop w:val="0"/>
      <w:marBottom w:val="0"/>
      <w:divBdr>
        <w:top w:val="none" w:sz="0" w:space="0" w:color="auto"/>
        <w:left w:val="none" w:sz="0" w:space="0" w:color="auto"/>
        <w:bottom w:val="none" w:sz="0" w:space="0" w:color="auto"/>
        <w:right w:val="none" w:sz="0" w:space="0" w:color="auto"/>
      </w:divBdr>
    </w:div>
    <w:div w:id="555745432">
      <w:bodyDiv w:val="1"/>
      <w:marLeft w:val="0"/>
      <w:marRight w:val="0"/>
      <w:marTop w:val="0"/>
      <w:marBottom w:val="0"/>
      <w:divBdr>
        <w:top w:val="none" w:sz="0" w:space="0" w:color="auto"/>
        <w:left w:val="none" w:sz="0" w:space="0" w:color="auto"/>
        <w:bottom w:val="none" w:sz="0" w:space="0" w:color="auto"/>
        <w:right w:val="none" w:sz="0" w:space="0" w:color="auto"/>
      </w:divBdr>
    </w:div>
    <w:div w:id="555822085">
      <w:bodyDiv w:val="1"/>
      <w:marLeft w:val="0"/>
      <w:marRight w:val="0"/>
      <w:marTop w:val="0"/>
      <w:marBottom w:val="0"/>
      <w:divBdr>
        <w:top w:val="none" w:sz="0" w:space="0" w:color="auto"/>
        <w:left w:val="none" w:sz="0" w:space="0" w:color="auto"/>
        <w:bottom w:val="none" w:sz="0" w:space="0" w:color="auto"/>
        <w:right w:val="none" w:sz="0" w:space="0" w:color="auto"/>
      </w:divBdr>
    </w:div>
    <w:div w:id="555972004">
      <w:bodyDiv w:val="1"/>
      <w:marLeft w:val="0"/>
      <w:marRight w:val="0"/>
      <w:marTop w:val="0"/>
      <w:marBottom w:val="0"/>
      <w:divBdr>
        <w:top w:val="none" w:sz="0" w:space="0" w:color="auto"/>
        <w:left w:val="none" w:sz="0" w:space="0" w:color="auto"/>
        <w:bottom w:val="none" w:sz="0" w:space="0" w:color="auto"/>
        <w:right w:val="none" w:sz="0" w:space="0" w:color="auto"/>
      </w:divBdr>
    </w:div>
    <w:div w:id="557787279">
      <w:bodyDiv w:val="1"/>
      <w:marLeft w:val="0"/>
      <w:marRight w:val="0"/>
      <w:marTop w:val="0"/>
      <w:marBottom w:val="0"/>
      <w:divBdr>
        <w:top w:val="none" w:sz="0" w:space="0" w:color="auto"/>
        <w:left w:val="none" w:sz="0" w:space="0" w:color="auto"/>
        <w:bottom w:val="none" w:sz="0" w:space="0" w:color="auto"/>
        <w:right w:val="none" w:sz="0" w:space="0" w:color="auto"/>
      </w:divBdr>
    </w:div>
    <w:div w:id="558444420">
      <w:bodyDiv w:val="1"/>
      <w:marLeft w:val="0"/>
      <w:marRight w:val="0"/>
      <w:marTop w:val="0"/>
      <w:marBottom w:val="0"/>
      <w:divBdr>
        <w:top w:val="none" w:sz="0" w:space="0" w:color="auto"/>
        <w:left w:val="none" w:sz="0" w:space="0" w:color="auto"/>
        <w:bottom w:val="none" w:sz="0" w:space="0" w:color="auto"/>
        <w:right w:val="none" w:sz="0" w:space="0" w:color="auto"/>
      </w:divBdr>
    </w:div>
    <w:div w:id="559563795">
      <w:bodyDiv w:val="1"/>
      <w:marLeft w:val="0"/>
      <w:marRight w:val="0"/>
      <w:marTop w:val="0"/>
      <w:marBottom w:val="0"/>
      <w:divBdr>
        <w:top w:val="none" w:sz="0" w:space="0" w:color="auto"/>
        <w:left w:val="none" w:sz="0" w:space="0" w:color="auto"/>
        <w:bottom w:val="none" w:sz="0" w:space="0" w:color="auto"/>
        <w:right w:val="none" w:sz="0" w:space="0" w:color="auto"/>
      </w:divBdr>
    </w:div>
    <w:div w:id="559940951">
      <w:bodyDiv w:val="1"/>
      <w:marLeft w:val="0"/>
      <w:marRight w:val="0"/>
      <w:marTop w:val="0"/>
      <w:marBottom w:val="0"/>
      <w:divBdr>
        <w:top w:val="none" w:sz="0" w:space="0" w:color="auto"/>
        <w:left w:val="none" w:sz="0" w:space="0" w:color="auto"/>
        <w:bottom w:val="none" w:sz="0" w:space="0" w:color="auto"/>
        <w:right w:val="none" w:sz="0" w:space="0" w:color="auto"/>
      </w:divBdr>
    </w:div>
    <w:div w:id="560599155">
      <w:bodyDiv w:val="1"/>
      <w:marLeft w:val="0"/>
      <w:marRight w:val="0"/>
      <w:marTop w:val="0"/>
      <w:marBottom w:val="0"/>
      <w:divBdr>
        <w:top w:val="none" w:sz="0" w:space="0" w:color="auto"/>
        <w:left w:val="none" w:sz="0" w:space="0" w:color="auto"/>
        <w:bottom w:val="none" w:sz="0" w:space="0" w:color="auto"/>
        <w:right w:val="none" w:sz="0" w:space="0" w:color="auto"/>
      </w:divBdr>
    </w:div>
    <w:div w:id="561017566">
      <w:bodyDiv w:val="1"/>
      <w:marLeft w:val="0"/>
      <w:marRight w:val="0"/>
      <w:marTop w:val="0"/>
      <w:marBottom w:val="0"/>
      <w:divBdr>
        <w:top w:val="none" w:sz="0" w:space="0" w:color="auto"/>
        <w:left w:val="none" w:sz="0" w:space="0" w:color="auto"/>
        <w:bottom w:val="none" w:sz="0" w:space="0" w:color="auto"/>
        <w:right w:val="none" w:sz="0" w:space="0" w:color="auto"/>
      </w:divBdr>
    </w:div>
    <w:div w:id="563029329">
      <w:bodyDiv w:val="1"/>
      <w:marLeft w:val="0"/>
      <w:marRight w:val="0"/>
      <w:marTop w:val="0"/>
      <w:marBottom w:val="0"/>
      <w:divBdr>
        <w:top w:val="none" w:sz="0" w:space="0" w:color="auto"/>
        <w:left w:val="none" w:sz="0" w:space="0" w:color="auto"/>
        <w:bottom w:val="none" w:sz="0" w:space="0" w:color="auto"/>
        <w:right w:val="none" w:sz="0" w:space="0" w:color="auto"/>
      </w:divBdr>
    </w:div>
    <w:div w:id="563445072">
      <w:bodyDiv w:val="1"/>
      <w:marLeft w:val="0"/>
      <w:marRight w:val="0"/>
      <w:marTop w:val="0"/>
      <w:marBottom w:val="0"/>
      <w:divBdr>
        <w:top w:val="none" w:sz="0" w:space="0" w:color="auto"/>
        <w:left w:val="none" w:sz="0" w:space="0" w:color="auto"/>
        <w:bottom w:val="none" w:sz="0" w:space="0" w:color="auto"/>
        <w:right w:val="none" w:sz="0" w:space="0" w:color="auto"/>
      </w:divBdr>
    </w:div>
    <w:div w:id="566575170">
      <w:bodyDiv w:val="1"/>
      <w:marLeft w:val="0"/>
      <w:marRight w:val="0"/>
      <w:marTop w:val="0"/>
      <w:marBottom w:val="0"/>
      <w:divBdr>
        <w:top w:val="none" w:sz="0" w:space="0" w:color="auto"/>
        <w:left w:val="none" w:sz="0" w:space="0" w:color="auto"/>
        <w:bottom w:val="none" w:sz="0" w:space="0" w:color="auto"/>
        <w:right w:val="none" w:sz="0" w:space="0" w:color="auto"/>
      </w:divBdr>
    </w:div>
    <w:div w:id="567113593">
      <w:bodyDiv w:val="1"/>
      <w:marLeft w:val="0"/>
      <w:marRight w:val="0"/>
      <w:marTop w:val="0"/>
      <w:marBottom w:val="0"/>
      <w:divBdr>
        <w:top w:val="none" w:sz="0" w:space="0" w:color="auto"/>
        <w:left w:val="none" w:sz="0" w:space="0" w:color="auto"/>
        <w:bottom w:val="none" w:sz="0" w:space="0" w:color="auto"/>
        <w:right w:val="none" w:sz="0" w:space="0" w:color="auto"/>
      </w:divBdr>
    </w:div>
    <w:div w:id="567813556">
      <w:bodyDiv w:val="1"/>
      <w:marLeft w:val="0"/>
      <w:marRight w:val="0"/>
      <w:marTop w:val="0"/>
      <w:marBottom w:val="0"/>
      <w:divBdr>
        <w:top w:val="none" w:sz="0" w:space="0" w:color="auto"/>
        <w:left w:val="none" w:sz="0" w:space="0" w:color="auto"/>
        <w:bottom w:val="none" w:sz="0" w:space="0" w:color="auto"/>
        <w:right w:val="none" w:sz="0" w:space="0" w:color="auto"/>
      </w:divBdr>
    </w:div>
    <w:div w:id="568266292">
      <w:bodyDiv w:val="1"/>
      <w:marLeft w:val="0"/>
      <w:marRight w:val="0"/>
      <w:marTop w:val="0"/>
      <w:marBottom w:val="0"/>
      <w:divBdr>
        <w:top w:val="none" w:sz="0" w:space="0" w:color="auto"/>
        <w:left w:val="none" w:sz="0" w:space="0" w:color="auto"/>
        <w:bottom w:val="none" w:sz="0" w:space="0" w:color="auto"/>
        <w:right w:val="none" w:sz="0" w:space="0" w:color="auto"/>
      </w:divBdr>
    </w:div>
    <w:div w:id="568928550">
      <w:bodyDiv w:val="1"/>
      <w:marLeft w:val="0"/>
      <w:marRight w:val="0"/>
      <w:marTop w:val="0"/>
      <w:marBottom w:val="0"/>
      <w:divBdr>
        <w:top w:val="none" w:sz="0" w:space="0" w:color="auto"/>
        <w:left w:val="none" w:sz="0" w:space="0" w:color="auto"/>
        <w:bottom w:val="none" w:sz="0" w:space="0" w:color="auto"/>
        <w:right w:val="none" w:sz="0" w:space="0" w:color="auto"/>
      </w:divBdr>
    </w:div>
    <w:div w:id="569460021">
      <w:bodyDiv w:val="1"/>
      <w:marLeft w:val="0"/>
      <w:marRight w:val="0"/>
      <w:marTop w:val="0"/>
      <w:marBottom w:val="0"/>
      <w:divBdr>
        <w:top w:val="none" w:sz="0" w:space="0" w:color="auto"/>
        <w:left w:val="none" w:sz="0" w:space="0" w:color="auto"/>
        <w:bottom w:val="none" w:sz="0" w:space="0" w:color="auto"/>
        <w:right w:val="none" w:sz="0" w:space="0" w:color="auto"/>
      </w:divBdr>
    </w:div>
    <w:div w:id="569929046">
      <w:bodyDiv w:val="1"/>
      <w:marLeft w:val="0"/>
      <w:marRight w:val="0"/>
      <w:marTop w:val="0"/>
      <w:marBottom w:val="0"/>
      <w:divBdr>
        <w:top w:val="none" w:sz="0" w:space="0" w:color="auto"/>
        <w:left w:val="none" w:sz="0" w:space="0" w:color="auto"/>
        <w:bottom w:val="none" w:sz="0" w:space="0" w:color="auto"/>
        <w:right w:val="none" w:sz="0" w:space="0" w:color="auto"/>
      </w:divBdr>
    </w:div>
    <w:div w:id="569971069">
      <w:bodyDiv w:val="1"/>
      <w:marLeft w:val="0"/>
      <w:marRight w:val="0"/>
      <w:marTop w:val="0"/>
      <w:marBottom w:val="0"/>
      <w:divBdr>
        <w:top w:val="none" w:sz="0" w:space="0" w:color="auto"/>
        <w:left w:val="none" w:sz="0" w:space="0" w:color="auto"/>
        <w:bottom w:val="none" w:sz="0" w:space="0" w:color="auto"/>
        <w:right w:val="none" w:sz="0" w:space="0" w:color="auto"/>
      </w:divBdr>
    </w:div>
    <w:div w:id="570044786">
      <w:bodyDiv w:val="1"/>
      <w:marLeft w:val="0"/>
      <w:marRight w:val="0"/>
      <w:marTop w:val="0"/>
      <w:marBottom w:val="0"/>
      <w:divBdr>
        <w:top w:val="none" w:sz="0" w:space="0" w:color="auto"/>
        <w:left w:val="none" w:sz="0" w:space="0" w:color="auto"/>
        <w:bottom w:val="none" w:sz="0" w:space="0" w:color="auto"/>
        <w:right w:val="none" w:sz="0" w:space="0" w:color="auto"/>
      </w:divBdr>
    </w:div>
    <w:div w:id="570309834">
      <w:bodyDiv w:val="1"/>
      <w:marLeft w:val="0"/>
      <w:marRight w:val="0"/>
      <w:marTop w:val="0"/>
      <w:marBottom w:val="0"/>
      <w:divBdr>
        <w:top w:val="none" w:sz="0" w:space="0" w:color="auto"/>
        <w:left w:val="none" w:sz="0" w:space="0" w:color="auto"/>
        <w:bottom w:val="none" w:sz="0" w:space="0" w:color="auto"/>
        <w:right w:val="none" w:sz="0" w:space="0" w:color="auto"/>
      </w:divBdr>
    </w:div>
    <w:div w:id="572354917">
      <w:bodyDiv w:val="1"/>
      <w:marLeft w:val="0"/>
      <w:marRight w:val="0"/>
      <w:marTop w:val="0"/>
      <w:marBottom w:val="0"/>
      <w:divBdr>
        <w:top w:val="none" w:sz="0" w:space="0" w:color="auto"/>
        <w:left w:val="none" w:sz="0" w:space="0" w:color="auto"/>
        <w:bottom w:val="none" w:sz="0" w:space="0" w:color="auto"/>
        <w:right w:val="none" w:sz="0" w:space="0" w:color="auto"/>
      </w:divBdr>
    </w:div>
    <w:div w:id="572469849">
      <w:bodyDiv w:val="1"/>
      <w:marLeft w:val="0"/>
      <w:marRight w:val="0"/>
      <w:marTop w:val="0"/>
      <w:marBottom w:val="0"/>
      <w:divBdr>
        <w:top w:val="none" w:sz="0" w:space="0" w:color="auto"/>
        <w:left w:val="none" w:sz="0" w:space="0" w:color="auto"/>
        <w:bottom w:val="none" w:sz="0" w:space="0" w:color="auto"/>
        <w:right w:val="none" w:sz="0" w:space="0" w:color="auto"/>
      </w:divBdr>
    </w:div>
    <w:div w:id="573248261">
      <w:bodyDiv w:val="1"/>
      <w:marLeft w:val="0"/>
      <w:marRight w:val="0"/>
      <w:marTop w:val="0"/>
      <w:marBottom w:val="0"/>
      <w:divBdr>
        <w:top w:val="none" w:sz="0" w:space="0" w:color="auto"/>
        <w:left w:val="none" w:sz="0" w:space="0" w:color="auto"/>
        <w:bottom w:val="none" w:sz="0" w:space="0" w:color="auto"/>
        <w:right w:val="none" w:sz="0" w:space="0" w:color="auto"/>
      </w:divBdr>
    </w:div>
    <w:div w:id="573856550">
      <w:bodyDiv w:val="1"/>
      <w:marLeft w:val="0"/>
      <w:marRight w:val="0"/>
      <w:marTop w:val="0"/>
      <w:marBottom w:val="0"/>
      <w:divBdr>
        <w:top w:val="none" w:sz="0" w:space="0" w:color="auto"/>
        <w:left w:val="none" w:sz="0" w:space="0" w:color="auto"/>
        <w:bottom w:val="none" w:sz="0" w:space="0" w:color="auto"/>
        <w:right w:val="none" w:sz="0" w:space="0" w:color="auto"/>
      </w:divBdr>
    </w:div>
    <w:div w:id="579023419">
      <w:bodyDiv w:val="1"/>
      <w:marLeft w:val="0"/>
      <w:marRight w:val="0"/>
      <w:marTop w:val="0"/>
      <w:marBottom w:val="0"/>
      <w:divBdr>
        <w:top w:val="none" w:sz="0" w:space="0" w:color="auto"/>
        <w:left w:val="none" w:sz="0" w:space="0" w:color="auto"/>
        <w:bottom w:val="none" w:sz="0" w:space="0" w:color="auto"/>
        <w:right w:val="none" w:sz="0" w:space="0" w:color="auto"/>
      </w:divBdr>
    </w:div>
    <w:div w:id="580529885">
      <w:bodyDiv w:val="1"/>
      <w:marLeft w:val="0"/>
      <w:marRight w:val="0"/>
      <w:marTop w:val="0"/>
      <w:marBottom w:val="0"/>
      <w:divBdr>
        <w:top w:val="none" w:sz="0" w:space="0" w:color="auto"/>
        <w:left w:val="none" w:sz="0" w:space="0" w:color="auto"/>
        <w:bottom w:val="none" w:sz="0" w:space="0" w:color="auto"/>
        <w:right w:val="none" w:sz="0" w:space="0" w:color="auto"/>
      </w:divBdr>
    </w:div>
    <w:div w:id="581138030">
      <w:bodyDiv w:val="1"/>
      <w:marLeft w:val="0"/>
      <w:marRight w:val="0"/>
      <w:marTop w:val="0"/>
      <w:marBottom w:val="0"/>
      <w:divBdr>
        <w:top w:val="none" w:sz="0" w:space="0" w:color="auto"/>
        <w:left w:val="none" w:sz="0" w:space="0" w:color="auto"/>
        <w:bottom w:val="none" w:sz="0" w:space="0" w:color="auto"/>
        <w:right w:val="none" w:sz="0" w:space="0" w:color="auto"/>
      </w:divBdr>
    </w:div>
    <w:div w:id="581915496">
      <w:bodyDiv w:val="1"/>
      <w:marLeft w:val="0"/>
      <w:marRight w:val="0"/>
      <w:marTop w:val="0"/>
      <w:marBottom w:val="0"/>
      <w:divBdr>
        <w:top w:val="none" w:sz="0" w:space="0" w:color="auto"/>
        <w:left w:val="none" w:sz="0" w:space="0" w:color="auto"/>
        <w:bottom w:val="none" w:sz="0" w:space="0" w:color="auto"/>
        <w:right w:val="none" w:sz="0" w:space="0" w:color="auto"/>
      </w:divBdr>
    </w:div>
    <w:div w:id="582421180">
      <w:bodyDiv w:val="1"/>
      <w:marLeft w:val="0"/>
      <w:marRight w:val="0"/>
      <w:marTop w:val="0"/>
      <w:marBottom w:val="0"/>
      <w:divBdr>
        <w:top w:val="none" w:sz="0" w:space="0" w:color="auto"/>
        <w:left w:val="none" w:sz="0" w:space="0" w:color="auto"/>
        <w:bottom w:val="none" w:sz="0" w:space="0" w:color="auto"/>
        <w:right w:val="none" w:sz="0" w:space="0" w:color="auto"/>
      </w:divBdr>
    </w:div>
    <w:div w:id="582758101">
      <w:bodyDiv w:val="1"/>
      <w:marLeft w:val="0"/>
      <w:marRight w:val="0"/>
      <w:marTop w:val="0"/>
      <w:marBottom w:val="0"/>
      <w:divBdr>
        <w:top w:val="none" w:sz="0" w:space="0" w:color="auto"/>
        <w:left w:val="none" w:sz="0" w:space="0" w:color="auto"/>
        <w:bottom w:val="none" w:sz="0" w:space="0" w:color="auto"/>
        <w:right w:val="none" w:sz="0" w:space="0" w:color="auto"/>
      </w:divBdr>
    </w:div>
    <w:div w:id="584999158">
      <w:bodyDiv w:val="1"/>
      <w:marLeft w:val="0"/>
      <w:marRight w:val="0"/>
      <w:marTop w:val="0"/>
      <w:marBottom w:val="0"/>
      <w:divBdr>
        <w:top w:val="none" w:sz="0" w:space="0" w:color="auto"/>
        <w:left w:val="none" w:sz="0" w:space="0" w:color="auto"/>
        <w:bottom w:val="none" w:sz="0" w:space="0" w:color="auto"/>
        <w:right w:val="none" w:sz="0" w:space="0" w:color="auto"/>
      </w:divBdr>
    </w:div>
    <w:div w:id="585309084">
      <w:bodyDiv w:val="1"/>
      <w:marLeft w:val="0"/>
      <w:marRight w:val="0"/>
      <w:marTop w:val="0"/>
      <w:marBottom w:val="0"/>
      <w:divBdr>
        <w:top w:val="none" w:sz="0" w:space="0" w:color="auto"/>
        <w:left w:val="none" w:sz="0" w:space="0" w:color="auto"/>
        <w:bottom w:val="none" w:sz="0" w:space="0" w:color="auto"/>
        <w:right w:val="none" w:sz="0" w:space="0" w:color="auto"/>
      </w:divBdr>
    </w:div>
    <w:div w:id="586382765">
      <w:bodyDiv w:val="1"/>
      <w:marLeft w:val="0"/>
      <w:marRight w:val="0"/>
      <w:marTop w:val="0"/>
      <w:marBottom w:val="0"/>
      <w:divBdr>
        <w:top w:val="none" w:sz="0" w:space="0" w:color="auto"/>
        <w:left w:val="none" w:sz="0" w:space="0" w:color="auto"/>
        <w:bottom w:val="none" w:sz="0" w:space="0" w:color="auto"/>
        <w:right w:val="none" w:sz="0" w:space="0" w:color="auto"/>
      </w:divBdr>
    </w:div>
    <w:div w:id="587543624">
      <w:bodyDiv w:val="1"/>
      <w:marLeft w:val="0"/>
      <w:marRight w:val="0"/>
      <w:marTop w:val="0"/>
      <w:marBottom w:val="0"/>
      <w:divBdr>
        <w:top w:val="none" w:sz="0" w:space="0" w:color="auto"/>
        <w:left w:val="none" w:sz="0" w:space="0" w:color="auto"/>
        <w:bottom w:val="none" w:sz="0" w:space="0" w:color="auto"/>
        <w:right w:val="none" w:sz="0" w:space="0" w:color="auto"/>
      </w:divBdr>
    </w:div>
    <w:div w:id="587924482">
      <w:bodyDiv w:val="1"/>
      <w:marLeft w:val="0"/>
      <w:marRight w:val="0"/>
      <w:marTop w:val="0"/>
      <w:marBottom w:val="0"/>
      <w:divBdr>
        <w:top w:val="none" w:sz="0" w:space="0" w:color="auto"/>
        <w:left w:val="none" w:sz="0" w:space="0" w:color="auto"/>
        <w:bottom w:val="none" w:sz="0" w:space="0" w:color="auto"/>
        <w:right w:val="none" w:sz="0" w:space="0" w:color="auto"/>
      </w:divBdr>
    </w:div>
    <w:div w:id="589193908">
      <w:bodyDiv w:val="1"/>
      <w:marLeft w:val="0"/>
      <w:marRight w:val="0"/>
      <w:marTop w:val="0"/>
      <w:marBottom w:val="0"/>
      <w:divBdr>
        <w:top w:val="none" w:sz="0" w:space="0" w:color="auto"/>
        <w:left w:val="none" w:sz="0" w:space="0" w:color="auto"/>
        <w:bottom w:val="none" w:sz="0" w:space="0" w:color="auto"/>
        <w:right w:val="none" w:sz="0" w:space="0" w:color="auto"/>
      </w:divBdr>
    </w:div>
    <w:div w:id="589312265">
      <w:bodyDiv w:val="1"/>
      <w:marLeft w:val="0"/>
      <w:marRight w:val="0"/>
      <w:marTop w:val="0"/>
      <w:marBottom w:val="0"/>
      <w:divBdr>
        <w:top w:val="none" w:sz="0" w:space="0" w:color="auto"/>
        <w:left w:val="none" w:sz="0" w:space="0" w:color="auto"/>
        <w:bottom w:val="none" w:sz="0" w:space="0" w:color="auto"/>
        <w:right w:val="none" w:sz="0" w:space="0" w:color="auto"/>
      </w:divBdr>
    </w:div>
    <w:div w:id="590313595">
      <w:bodyDiv w:val="1"/>
      <w:marLeft w:val="0"/>
      <w:marRight w:val="0"/>
      <w:marTop w:val="0"/>
      <w:marBottom w:val="0"/>
      <w:divBdr>
        <w:top w:val="none" w:sz="0" w:space="0" w:color="auto"/>
        <w:left w:val="none" w:sz="0" w:space="0" w:color="auto"/>
        <w:bottom w:val="none" w:sz="0" w:space="0" w:color="auto"/>
        <w:right w:val="none" w:sz="0" w:space="0" w:color="auto"/>
      </w:divBdr>
    </w:div>
    <w:div w:id="590429555">
      <w:bodyDiv w:val="1"/>
      <w:marLeft w:val="0"/>
      <w:marRight w:val="0"/>
      <w:marTop w:val="0"/>
      <w:marBottom w:val="0"/>
      <w:divBdr>
        <w:top w:val="none" w:sz="0" w:space="0" w:color="auto"/>
        <w:left w:val="none" w:sz="0" w:space="0" w:color="auto"/>
        <w:bottom w:val="none" w:sz="0" w:space="0" w:color="auto"/>
        <w:right w:val="none" w:sz="0" w:space="0" w:color="auto"/>
      </w:divBdr>
    </w:div>
    <w:div w:id="591015317">
      <w:bodyDiv w:val="1"/>
      <w:marLeft w:val="0"/>
      <w:marRight w:val="0"/>
      <w:marTop w:val="0"/>
      <w:marBottom w:val="0"/>
      <w:divBdr>
        <w:top w:val="none" w:sz="0" w:space="0" w:color="auto"/>
        <w:left w:val="none" w:sz="0" w:space="0" w:color="auto"/>
        <w:bottom w:val="none" w:sz="0" w:space="0" w:color="auto"/>
        <w:right w:val="none" w:sz="0" w:space="0" w:color="auto"/>
      </w:divBdr>
    </w:div>
    <w:div w:id="592200019">
      <w:bodyDiv w:val="1"/>
      <w:marLeft w:val="0"/>
      <w:marRight w:val="0"/>
      <w:marTop w:val="0"/>
      <w:marBottom w:val="0"/>
      <w:divBdr>
        <w:top w:val="none" w:sz="0" w:space="0" w:color="auto"/>
        <w:left w:val="none" w:sz="0" w:space="0" w:color="auto"/>
        <w:bottom w:val="none" w:sz="0" w:space="0" w:color="auto"/>
        <w:right w:val="none" w:sz="0" w:space="0" w:color="auto"/>
      </w:divBdr>
    </w:div>
    <w:div w:id="592323491">
      <w:bodyDiv w:val="1"/>
      <w:marLeft w:val="0"/>
      <w:marRight w:val="0"/>
      <w:marTop w:val="0"/>
      <w:marBottom w:val="0"/>
      <w:divBdr>
        <w:top w:val="none" w:sz="0" w:space="0" w:color="auto"/>
        <w:left w:val="none" w:sz="0" w:space="0" w:color="auto"/>
        <w:bottom w:val="none" w:sz="0" w:space="0" w:color="auto"/>
        <w:right w:val="none" w:sz="0" w:space="0" w:color="auto"/>
      </w:divBdr>
    </w:div>
    <w:div w:id="592398341">
      <w:bodyDiv w:val="1"/>
      <w:marLeft w:val="0"/>
      <w:marRight w:val="0"/>
      <w:marTop w:val="0"/>
      <w:marBottom w:val="0"/>
      <w:divBdr>
        <w:top w:val="none" w:sz="0" w:space="0" w:color="auto"/>
        <w:left w:val="none" w:sz="0" w:space="0" w:color="auto"/>
        <w:bottom w:val="none" w:sz="0" w:space="0" w:color="auto"/>
        <w:right w:val="none" w:sz="0" w:space="0" w:color="auto"/>
      </w:divBdr>
    </w:div>
    <w:div w:id="593823860">
      <w:bodyDiv w:val="1"/>
      <w:marLeft w:val="0"/>
      <w:marRight w:val="0"/>
      <w:marTop w:val="0"/>
      <w:marBottom w:val="0"/>
      <w:divBdr>
        <w:top w:val="none" w:sz="0" w:space="0" w:color="auto"/>
        <w:left w:val="none" w:sz="0" w:space="0" w:color="auto"/>
        <w:bottom w:val="none" w:sz="0" w:space="0" w:color="auto"/>
        <w:right w:val="none" w:sz="0" w:space="0" w:color="auto"/>
      </w:divBdr>
    </w:div>
    <w:div w:id="595552659">
      <w:bodyDiv w:val="1"/>
      <w:marLeft w:val="0"/>
      <w:marRight w:val="0"/>
      <w:marTop w:val="0"/>
      <w:marBottom w:val="0"/>
      <w:divBdr>
        <w:top w:val="none" w:sz="0" w:space="0" w:color="auto"/>
        <w:left w:val="none" w:sz="0" w:space="0" w:color="auto"/>
        <w:bottom w:val="none" w:sz="0" w:space="0" w:color="auto"/>
        <w:right w:val="none" w:sz="0" w:space="0" w:color="auto"/>
      </w:divBdr>
    </w:div>
    <w:div w:id="595794258">
      <w:bodyDiv w:val="1"/>
      <w:marLeft w:val="0"/>
      <w:marRight w:val="0"/>
      <w:marTop w:val="0"/>
      <w:marBottom w:val="0"/>
      <w:divBdr>
        <w:top w:val="none" w:sz="0" w:space="0" w:color="auto"/>
        <w:left w:val="none" w:sz="0" w:space="0" w:color="auto"/>
        <w:bottom w:val="none" w:sz="0" w:space="0" w:color="auto"/>
        <w:right w:val="none" w:sz="0" w:space="0" w:color="auto"/>
      </w:divBdr>
    </w:div>
    <w:div w:id="595820471">
      <w:bodyDiv w:val="1"/>
      <w:marLeft w:val="0"/>
      <w:marRight w:val="0"/>
      <w:marTop w:val="0"/>
      <w:marBottom w:val="0"/>
      <w:divBdr>
        <w:top w:val="none" w:sz="0" w:space="0" w:color="auto"/>
        <w:left w:val="none" w:sz="0" w:space="0" w:color="auto"/>
        <w:bottom w:val="none" w:sz="0" w:space="0" w:color="auto"/>
        <w:right w:val="none" w:sz="0" w:space="0" w:color="auto"/>
      </w:divBdr>
    </w:div>
    <w:div w:id="596333726">
      <w:bodyDiv w:val="1"/>
      <w:marLeft w:val="0"/>
      <w:marRight w:val="0"/>
      <w:marTop w:val="0"/>
      <w:marBottom w:val="0"/>
      <w:divBdr>
        <w:top w:val="none" w:sz="0" w:space="0" w:color="auto"/>
        <w:left w:val="none" w:sz="0" w:space="0" w:color="auto"/>
        <w:bottom w:val="none" w:sz="0" w:space="0" w:color="auto"/>
        <w:right w:val="none" w:sz="0" w:space="0" w:color="auto"/>
      </w:divBdr>
    </w:div>
    <w:div w:id="596982016">
      <w:bodyDiv w:val="1"/>
      <w:marLeft w:val="0"/>
      <w:marRight w:val="0"/>
      <w:marTop w:val="0"/>
      <w:marBottom w:val="0"/>
      <w:divBdr>
        <w:top w:val="none" w:sz="0" w:space="0" w:color="auto"/>
        <w:left w:val="none" w:sz="0" w:space="0" w:color="auto"/>
        <w:bottom w:val="none" w:sz="0" w:space="0" w:color="auto"/>
        <w:right w:val="none" w:sz="0" w:space="0" w:color="auto"/>
      </w:divBdr>
    </w:div>
    <w:div w:id="598762125">
      <w:bodyDiv w:val="1"/>
      <w:marLeft w:val="0"/>
      <w:marRight w:val="0"/>
      <w:marTop w:val="0"/>
      <w:marBottom w:val="0"/>
      <w:divBdr>
        <w:top w:val="none" w:sz="0" w:space="0" w:color="auto"/>
        <w:left w:val="none" w:sz="0" w:space="0" w:color="auto"/>
        <w:bottom w:val="none" w:sz="0" w:space="0" w:color="auto"/>
        <w:right w:val="none" w:sz="0" w:space="0" w:color="auto"/>
      </w:divBdr>
    </w:div>
    <w:div w:id="602685454">
      <w:bodyDiv w:val="1"/>
      <w:marLeft w:val="0"/>
      <w:marRight w:val="0"/>
      <w:marTop w:val="0"/>
      <w:marBottom w:val="0"/>
      <w:divBdr>
        <w:top w:val="none" w:sz="0" w:space="0" w:color="auto"/>
        <w:left w:val="none" w:sz="0" w:space="0" w:color="auto"/>
        <w:bottom w:val="none" w:sz="0" w:space="0" w:color="auto"/>
        <w:right w:val="none" w:sz="0" w:space="0" w:color="auto"/>
      </w:divBdr>
    </w:div>
    <w:div w:id="603418985">
      <w:bodyDiv w:val="1"/>
      <w:marLeft w:val="0"/>
      <w:marRight w:val="0"/>
      <w:marTop w:val="0"/>
      <w:marBottom w:val="0"/>
      <w:divBdr>
        <w:top w:val="none" w:sz="0" w:space="0" w:color="auto"/>
        <w:left w:val="none" w:sz="0" w:space="0" w:color="auto"/>
        <w:bottom w:val="none" w:sz="0" w:space="0" w:color="auto"/>
        <w:right w:val="none" w:sz="0" w:space="0" w:color="auto"/>
      </w:divBdr>
    </w:div>
    <w:div w:id="605039664">
      <w:bodyDiv w:val="1"/>
      <w:marLeft w:val="0"/>
      <w:marRight w:val="0"/>
      <w:marTop w:val="0"/>
      <w:marBottom w:val="0"/>
      <w:divBdr>
        <w:top w:val="none" w:sz="0" w:space="0" w:color="auto"/>
        <w:left w:val="none" w:sz="0" w:space="0" w:color="auto"/>
        <w:bottom w:val="none" w:sz="0" w:space="0" w:color="auto"/>
        <w:right w:val="none" w:sz="0" w:space="0" w:color="auto"/>
      </w:divBdr>
    </w:div>
    <w:div w:id="605768590">
      <w:bodyDiv w:val="1"/>
      <w:marLeft w:val="0"/>
      <w:marRight w:val="0"/>
      <w:marTop w:val="0"/>
      <w:marBottom w:val="0"/>
      <w:divBdr>
        <w:top w:val="none" w:sz="0" w:space="0" w:color="auto"/>
        <w:left w:val="none" w:sz="0" w:space="0" w:color="auto"/>
        <w:bottom w:val="none" w:sz="0" w:space="0" w:color="auto"/>
        <w:right w:val="none" w:sz="0" w:space="0" w:color="auto"/>
      </w:divBdr>
    </w:div>
    <w:div w:id="605960994">
      <w:bodyDiv w:val="1"/>
      <w:marLeft w:val="0"/>
      <w:marRight w:val="0"/>
      <w:marTop w:val="0"/>
      <w:marBottom w:val="0"/>
      <w:divBdr>
        <w:top w:val="none" w:sz="0" w:space="0" w:color="auto"/>
        <w:left w:val="none" w:sz="0" w:space="0" w:color="auto"/>
        <w:bottom w:val="none" w:sz="0" w:space="0" w:color="auto"/>
        <w:right w:val="none" w:sz="0" w:space="0" w:color="auto"/>
      </w:divBdr>
    </w:div>
    <w:div w:id="607280569">
      <w:bodyDiv w:val="1"/>
      <w:marLeft w:val="0"/>
      <w:marRight w:val="0"/>
      <w:marTop w:val="0"/>
      <w:marBottom w:val="0"/>
      <w:divBdr>
        <w:top w:val="none" w:sz="0" w:space="0" w:color="auto"/>
        <w:left w:val="none" w:sz="0" w:space="0" w:color="auto"/>
        <w:bottom w:val="none" w:sz="0" w:space="0" w:color="auto"/>
        <w:right w:val="none" w:sz="0" w:space="0" w:color="auto"/>
      </w:divBdr>
    </w:div>
    <w:div w:id="608852139">
      <w:bodyDiv w:val="1"/>
      <w:marLeft w:val="0"/>
      <w:marRight w:val="0"/>
      <w:marTop w:val="0"/>
      <w:marBottom w:val="0"/>
      <w:divBdr>
        <w:top w:val="none" w:sz="0" w:space="0" w:color="auto"/>
        <w:left w:val="none" w:sz="0" w:space="0" w:color="auto"/>
        <w:bottom w:val="none" w:sz="0" w:space="0" w:color="auto"/>
        <w:right w:val="none" w:sz="0" w:space="0" w:color="auto"/>
      </w:divBdr>
    </w:div>
    <w:div w:id="610211979">
      <w:bodyDiv w:val="1"/>
      <w:marLeft w:val="0"/>
      <w:marRight w:val="0"/>
      <w:marTop w:val="0"/>
      <w:marBottom w:val="0"/>
      <w:divBdr>
        <w:top w:val="none" w:sz="0" w:space="0" w:color="auto"/>
        <w:left w:val="none" w:sz="0" w:space="0" w:color="auto"/>
        <w:bottom w:val="none" w:sz="0" w:space="0" w:color="auto"/>
        <w:right w:val="none" w:sz="0" w:space="0" w:color="auto"/>
      </w:divBdr>
    </w:div>
    <w:div w:id="611785158">
      <w:bodyDiv w:val="1"/>
      <w:marLeft w:val="0"/>
      <w:marRight w:val="0"/>
      <w:marTop w:val="0"/>
      <w:marBottom w:val="0"/>
      <w:divBdr>
        <w:top w:val="none" w:sz="0" w:space="0" w:color="auto"/>
        <w:left w:val="none" w:sz="0" w:space="0" w:color="auto"/>
        <w:bottom w:val="none" w:sz="0" w:space="0" w:color="auto"/>
        <w:right w:val="none" w:sz="0" w:space="0" w:color="auto"/>
      </w:divBdr>
    </w:div>
    <w:div w:id="613249328">
      <w:bodyDiv w:val="1"/>
      <w:marLeft w:val="0"/>
      <w:marRight w:val="0"/>
      <w:marTop w:val="0"/>
      <w:marBottom w:val="0"/>
      <w:divBdr>
        <w:top w:val="none" w:sz="0" w:space="0" w:color="auto"/>
        <w:left w:val="none" w:sz="0" w:space="0" w:color="auto"/>
        <w:bottom w:val="none" w:sz="0" w:space="0" w:color="auto"/>
        <w:right w:val="none" w:sz="0" w:space="0" w:color="auto"/>
      </w:divBdr>
    </w:div>
    <w:div w:id="614676088">
      <w:bodyDiv w:val="1"/>
      <w:marLeft w:val="0"/>
      <w:marRight w:val="0"/>
      <w:marTop w:val="0"/>
      <w:marBottom w:val="0"/>
      <w:divBdr>
        <w:top w:val="none" w:sz="0" w:space="0" w:color="auto"/>
        <w:left w:val="none" w:sz="0" w:space="0" w:color="auto"/>
        <w:bottom w:val="none" w:sz="0" w:space="0" w:color="auto"/>
        <w:right w:val="none" w:sz="0" w:space="0" w:color="auto"/>
      </w:divBdr>
    </w:div>
    <w:div w:id="617569163">
      <w:bodyDiv w:val="1"/>
      <w:marLeft w:val="0"/>
      <w:marRight w:val="0"/>
      <w:marTop w:val="0"/>
      <w:marBottom w:val="0"/>
      <w:divBdr>
        <w:top w:val="none" w:sz="0" w:space="0" w:color="auto"/>
        <w:left w:val="none" w:sz="0" w:space="0" w:color="auto"/>
        <w:bottom w:val="none" w:sz="0" w:space="0" w:color="auto"/>
        <w:right w:val="none" w:sz="0" w:space="0" w:color="auto"/>
      </w:divBdr>
    </w:div>
    <w:div w:id="617683381">
      <w:bodyDiv w:val="1"/>
      <w:marLeft w:val="0"/>
      <w:marRight w:val="0"/>
      <w:marTop w:val="0"/>
      <w:marBottom w:val="0"/>
      <w:divBdr>
        <w:top w:val="none" w:sz="0" w:space="0" w:color="auto"/>
        <w:left w:val="none" w:sz="0" w:space="0" w:color="auto"/>
        <w:bottom w:val="none" w:sz="0" w:space="0" w:color="auto"/>
        <w:right w:val="none" w:sz="0" w:space="0" w:color="auto"/>
      </w:divBdr>
    </w:div>
    <w:div w:id="618219817">
      <w:bodyDiv w:val="1"/>
      <w:marLeft w:val="0"/>
      <w:marRight w:val="0"/>
      <w:marTop w:val="0"/>
      <w:marBottom w:val="0"/>
      <w:divBdr>
        <w:top w:val="none" w:sz="0" w:space="0" w:color="auto"/>
        <w:left w:val="none" w:sz="0" w:space="0" w:color="auto"/>
        <w:bottom w:val="none" w:sz="0" w:space="0" w:color="auto"/>
        <w:right w:val="none" w:sz="0" w:space="0" w:color="auto"/>
      </w:divBdr>
    </w:div>
    <w:div w:id="618487630">
      <w:bodyDiv w:val="1"/>
      <w:marLeft w:val="0"/>
      <w:marRight w:val="0"/>
      <w:marTop w:val="0"/>
      <w:marBottom w:val="0"/>
      <w:divBdr>
        <w:top w:val="none" w:sz="0" w:space="0" w:color="auto"/>
        <w:left w:val="none" w:sz="0" w:space="0" w:color="auto"/>
        <w:bottom w:val="none" w:sz="0" w:space="0" w:color="auto"/>
        <w:right w:val="none" w:sz="0" w:space="0" w:color="auto"/>
      </w:divBdr>
    </w:div>
    <w:div w:id="619144074">
      <w:bodyDiv w:val="1"/>
      <w:marLeft w:val="0"/>
      <w:marRight w:val="0"/>
      <w:marTop w:val="0"/>
      <w:marBottom w:val="0"/>
      <w:divBdr>
        <w:top w:val="none" w:sz="0" w:space="0" w:color="auto"/>
        <w:left w:val="none" w:sz="0" w:space="0" w:color="auto"/>
        <w:bottom w:val="none" w:sz="0" w:space="0" w:color="auto"/>
        <w:right w:val="none" w:sz="0" w:space="0" w:color="auto"/>
      </w:divBdr>
    </w:div>
    <w:div w:id="619186409">
      <w:bodyDiv w:val="1"/>
      <w:marLeft w:val="0"/>
      <w:marRight w:val="0"/>
      <w:marTop w:val="0"/>
      <w:marBottom w:val="0"/>
      <w:divBdr>
        <w:top w:val="none" w:sz="0" w:space="0" w:color="auto"/>
        <w:left w:val="none" w:sz="0" w:space="0" w:color="auto"/>
        <w:bottom w:val="none" w:sz="0" w:space="0" w:color="auto"/>
        <w:right w:val="none" w:sz="0" w:space="0" w:color="auto"/>
      </w:divBdr>
    </w:div>
    <w:div w:id="619343175">
      <w:bodyDiv w:val="1"/>
      <w:marLeft w:val="0"/>
      <w:marRight w:val="0"/>
      <w:marTop w:val="0"/>
      <w:marBottom w:val="0"/>
      <w:divBdr>
        <w:top w:val="none" w:sz="0" w:space="0" w:color="auto"/>
        <w:left w:val="none" w:sz="0" w:space="0" w:color="auto"/>
        <w:bottom w:val="none" w:sz="0" w:space="0" w:color="auto"/>
        <w:right w:val="none" w:sz="0" w:space="0" w:color="auto"/>
      </w:divBdr>
    </w:div>
    <w:div w:id="619608407">
      <w:bodyDiv w:val="1"/>
      <w:marLeft w:val="0"/>
      <w:marRight w:val="0"/>
      <w:marTop w:val="0"/>
      <w:marBottom w:val="0"/>
      <w:divBdr>
        <w:top w:val="none" w:sz="0" w:space="0" w:color="auto"/>
        <w:left w:val="none" w:sz="0" w:space="0" w:color="auto"/>
        <w:bottom w:val="none" w:sz="0" w:space="0" w:color="auto"/>
        <w:right w:val="none" w:sz="0" w:space="0" w:color="auto"/>
      </w:divBdr>
    </w:div>
    <w:div w:id="621959317">
      <w:bodyDiv w:val="1"/>
      <w:marLeft w:val="0"/>
      <w:marRight w:val="0"/>
      <w:marTop w:val="0"/>
      <w:marBottom w:val="0"/>
      <w:divBdr>
        <w:top w:val="none" w:sz="0" w:space="0" w:color="auto"/>
        <w:left w:val="none" w:sz="0" w:space="0" w:color="auto"/>
        <w:bottom w:val="none" w:sz="0" w:space="0" w:color="auto"/>
        <w:right w:val="none" w:sz="0" w:space="0" w:color="auto"/>
      </w:divBdr>
    </w:div>
    <w:div w:id="622541269">
      <w:bodyDiv w:val="1"/>
      <w:marLeft w:val="0"/>
      <w:marRight w:val="0"/>
      <w:marTop w:val="0"/>
      <w:marBottom w:val="0"/>
      <w:divBdr>
        <w:top w:val="none" w:sz="0" w:space="0" w:color="auto"/>
        <w:left w:val="none" w:sz="0" w:space="0" w:color="auto"/>
        <w:bottom w:val="none" w:sz="0" w:space="0" w:color="auto"/>
        <w:right w:val="none" w:sz="0" w:space="0" w:color="auto"/>
      </w:divBdr>
    </w:div>
    <w:div w:id="622856391">
      <w:bodyDiv w:val="1"/>
      <w:marLeft w:val="0"/>
      <w:marRight w:val="0"/>
      <w:marTop w:val="0"/>
      <w:marBottom w:val="0"/>
      <w:divBdr>
        <w:top w:val="none" w:sz="0" w:space="0" w:color="auto"/>
        <w:left w:val="none" w:sz="0" w:space="0" w:color="auto"/>
        <w:bottom w:val="none" w:sz="0" w:space="0" w:color="auto"/>
        <w:right w:val="none" w:sz="0" w:space="0" w:color="auto"/>
      </w:divBdr>
    </w:div>
    <w:div w:id="623775265">
      <w:bodyDiv w:val="1"/>
      <w:marLeft w:val="0"/>
      <w:marRight w:val="0"/>
      <w:marTop w:val="0"/>
      <w:marBottom w:val="0"/>
      <w:divBdr>
        <w:top w:val="none" w:sz="0" w:space="0" w:color="auto"/>
        <w:left w:val="none" w:sz="0" w:space="0" w:color="auto"/>
        <w:bottom w:val="none" w:sz="0" w:space="0" w:color="auto"/>
        <w:right w:val="none" w:sz="0" w:space="0" w:color="auto"/>
      </w:divBdr>
    </w:div>
    <w:div w:id="624313460">
      <w:bodyDiv w:val="1"/>
      <w:marLeft w:val="0"/>
      <w:marRight w:val="0"/>
      <w:marTop w:val="0"/>
      <w:marBottom w:val="0"/>
      <w:divBdr>
        <w:top w:val="none" w:sz="0" w:space="0" w:color="auto"/>
        <w:left w:val="none" w:sz="0" w:space="0" w:color="auto"/>
        <w:bottom w:val="none" w:sz="0" w:space="0" w:color="auto"/>
        <w:right w:val="none" w:sz="0" w:space="0" w:color="auto"/>
      </w:divBdr>
    </w:div>
    <w:div w:id="624626754">
      <w:bodyDiv w:val="1"/>
      <w:marLeft w:val="0"/>
      <w:marRight w:val="0"/>
      <w:marTop w:val="0"/>
      <w:marBottom w:val="0"/>
      <w:divBdr>
        <w:top w:val="none" w:sz="0" w:space="0" w:color="auto"/>
        <w:left w:val="none" w:sz="0" w:space="0" w:color="auto"/>
        <w:bottom w:val="none" w:sz="0" w:space="0" w:color="auto"/>
        <w:right w:val="none" w:sz="0" w:space="0" w:color="auto"/>
      </w:divBdr>
    </w:div>
    <w:div w:id="625430868">
      <w:bodyDiv w:val="1"/>
      <w:marLeft w:val="0"/>
      <w:marRight w:val="0"/>
      <w:marTop w:val="0"/>
      <w:marBottom w:val="0"/>
      <w:divBdr>
        <w:top w:val="none" w:sz="0" w:space="0" w:color="auto"/>
        <w:left w:val="none" w:sz="0" w:space="0" w:color="auto"/>
        <w:bottom w:val="none" w:sz="0" w:space="0" w:color="auto"/>
        <w:right w:val="none" w:sz="0" w:space="0" w:color="auto"/>
      </w:divBdr>
    </w:div>
    <w:div w:id="626744533">
      <w:bodyDiv w:val="1"/>
      <w:marLeft w:val="0"/>
      <w:marRight w:val="0"/>
      <w:marTop w:val="0"/>
      <w:marBottom w:val="0"/>
      <w:divBdr>
        <w:top w:val="none" w:sz="0" w:space="0" w:color="auto"/>
        <w:left w:val="none" w:sz="0" w:space="0" w:color="auto"/>
        <w:bottom w:val="none" w:sz="0" w:space="0" w:color="auto"/>
        <w:right w:val="none" w:sz="0" w:space="0" w:color="auto"/>
      </w:divBdr>
    </w:div>
    <w:div w:id="627931190">
      <w:bodyDiv w:val="1"/>
      <w:marLeft w:val="0"/>
      <w:marRight w:val="0"/>
      <w:marTop w:val="0"/>
      <w:marBottom w:val="0"/>
      <w:divBdr>
        <w:top w:val="none" w:sz="0" w:space="0" w:color="auto"/>
        <w:left w:val="none" w:sz="0" w:space="0" w:color="auto"/>
        <w:bottom w:val="none" w:sz="0" w:space="0" w:color="auto"/>
        <w:right w:val="none" w:sz="0" w:space="0" w:color="auto"/>
      </w:divBdr>
    </w:div>
    <w:div w:id="628128504">
      <w:bodyDiv w:val="1"/>
      <w:marLeft w:val="0"/>
      <w:marRight w:val="0"/>
      <w:marTop w:val="0"/>
      <w:marBottom w:val="0"/>
      <w:divBdr>
        <w:top w:val="none" w:sz="0" w:space="0" w:color="auto"/>
        <w:left w:val="none" w:sz="0" w:space="0" w:color="auto"/>
        <w:bottom w:val="none" w:sz="0" w:space="0" w:color="auto"/>
        <w:right w:val="none" w:sz="0" w:space="0" w:color="auto"/>
      </w:divBdr>
    </w:div>
    <w:div w:id="630063588">
      <w:bodyDiv w:val="1"/>
      <w:marLeft w:val="0"/>
      <w:marRight w:val="0"/>
      <w:marTop w:val="0"/>
      <w:marBottom w:val="0"/>
      <w:divBdr>
        <w:top w:val="none" w:sz="0" w:space="0" w:color="auto"/>
        <w:left w:val="none" w:sz="0" w:space="0" w:color="auto"/>
        <w:bottom w:val="none" w:sz="0" w:space="0" w:color="auto"/>
        <w:right w:val="none" w:sz="0" w:space="0" w:color="auto"/>
      </w:divBdr>
    </w:div>
    <w:div w:id="630483516">
      <w:bodyDiv w:val="1"/>
      <w:marLeft w:val="0"/>
      <w:marRight w:val="0"/>
      <w:marTop w:val="0"/>
      <w:marBottom w:val="0"/>
      <w:divBdr>
        <w:top w:val="none" w:sz="0" w:space="0" w:color="auto"/>
        <w:left w:val="none" w:sz="0" w:space="0" w:color="auto"/>
        <w:bottom w:val="none" w:sz="0" w:space="0" w:color="auto"/>
        <w:right w:val="none" w:sz="0" w:space="0" w:color="auto"/>
      </w:divBdr>
    </w:div>
    <w:div w:id="631208260">
      <w:bodyDiv w:val="1"/>
      <w:marLeft w:val="0"/>
      <w:marRight w:val="0"/>
      <w:marTop w:val="0"/>
      <w:marBottom w:val="0"/>
      <w:divBdr>
        <w:top w:val="none" w:sz="0" w:space="0" w:color="auto"/>
        <w:left w:val="none" w:sz="0" w:space="0" w:color="auto"/>
        <w:bottom w:val="none" w:sz="0" w:space="0" w:color="auto"/>
        <w:right w:val="none" w:sz="0" w:space="0" w:color="auto"/>
      </w:divBdr>
    </w:div>
    <w:div w:id="631327825">
      <w:bodyDiv w:val="1"/>
      <w:marLeft w:val="0"/>
      <w:marRight w:val="0"/>
      <w:marTop w:val="0"/>
      <w:marBottom w:val="0"/>
      <w:divBdr>
        <w:top w:val="none" w:sz="0" w:space="0" w:color="auto"/>
        <w:left w:val="none" w:sz="0" w:space="0" w:color="auto"/>
        <w:bottom w:val="none" w:sz="0" w:space="0" w:color="auto"/>
        <w:right w:val="none" w:sz="0" w:space="0" w:color="auto"/>
      </w:divBdr>
    </w:div>
    <w:div w:id="631398564">
      <w:bodyDiv w:val="1"/>
      <w:marLeft w:val="0"/>
      <w:marRight w:val="0"/>
      <w:marTop w:val="0"/>
      <w:marBottom w:val="0"/>
      <w:divBdr>
        <w:top w:val="none" w:sz="0" w:space="0" w:color="auto"/>
        <w:left w:val="none" w:sz="0" w:space="0" w:color="auto"/>
        <w:bottom w:val="none" w:sz="0" w:space="0" w:color="auto"/>
        <w:right w:val="none" w:sz="0" w:space="0" w:color="auto"/>
      </w:divBdr>
    </w:div>
    <w:div w:id="636378993">
      <w:bodyDiv w:val="1"/>
      <w:marLeft w:val="0"/>
      <w:marRight w:val="0"/>
      <w:marTop w:val="0"/>
      <w:marBottom w:val="0"/>
      <w:divBdr>
        <w:top w:val="none" w:sz="0" w:space="0" w:color="auto"/>
        <w:left w:val="none" w:sz="0" w:space="0" w:color="auto"/>
        <w:bottom w:val="none" w:sz="0" w:space="0" w:color="auto"/>
        <w:right w:val="none" w:sz="0" w:space="0" w:color="auto"/>
      </w:divBdr>
    </w:div>
    <w:div w:id="637340620">
      <w:bodyDiv w:val="1"/>
      <w:marLeft w:val="0"/>
      <w:marRight w:val="0"/>
      <w:marTop w:val="0"/>
      <w:marBottom w:val="0"/>
      <w:divBdr>
        <w:top w:val="none" w:sz="0" w:space="0" w:color="auto"/>
        <w:left w:val="none" w:sz="0" w:space="0" w:color="auto"/>
        <w:bottom w:val="none" w:sz="0" w:space="0" w:color="auto"/>
        <w:right w:val="none" w:sz="0" w:space="0" w:color="auto"/>
      </w:divBdr>
    </w:div>
    <w:div w:id="639073268">
      <w:bodyDiv w:val="1"/>
      <w:marLeft w:val="0"/>
      <w:marRight w:val="0"/>
      <w:marTop w:val="0"/>
      <w:marBottom w:val="0"/>
      <w:divBdr>
        <w:top w:val="none" w:sz="0" w:space="0" w:color="auto"/>
        <w:left w:val="none" w:sz="0" w:space="0" w:color="auto"/>
        <w:bottom w:val="none" w:sz="0" w:space="0" w:color="auto"/>
        <w:right w:val="none" w:sz="0" w:space="0" w:color="auto"/>
      </w:divBdr>
    </w:div>
    <w:div w:id="640116004">
      <w:bodyDiv w:val="1"/>
      <w:marLeft w:val="0"/>
      <w:marRight w:val="0"/>
      <w:marTop w:val="0"/>
      <w:marBottom w:val="0"/>
      <w:divBdr>
        <w:top w:val="none" w:sz="0" w:space="0" w:color="auto"/>
        <w:left w:val="none" w:sz="0" w:space="0" w:color="auto"/>
        <w:bottom w:val="none" w:sz="0" w:space="0" w:color="auto"/>
        <w:right w:val="none" w:sz="0" w:space="0" w:color="auto"/>
      </w:divBdr>
    </w:div>
    <w:div w:id="640157852">
      <w:bodyDiv w:val="1"/>
      <w:marLeft w:val="0"/>
      <w:marRight w:val="0"/>
      <w:marTop w:val="0"/>
      <w:marBottom w:val="0"/>
      <w:divBdr>
        <w:top w:val="none" w:sz="0" w:space="0" w:color="auto"/>
        <w:left w:val="none" w:sz="0" w:space="0" w:color="auto"/>
        <w:bottom w:val="none" w:sz="0" w:space="0" w:color="auto"/>
        <w:right w:val="none" w:sz="0" w:space="0" w:color="auto"/>
      </w:divBdr>
    </w:div>
    <w:div w:id="642153755">
      <w:bodyDiv w:val="1"/>
      <w:marLeft w:val="0"/>
      <w:marRight w:val="0"/>
      <w:marTop w:val="0"/>
      <w:marBottom w:val="0"/>
      <w:divBdr>
        <w:top w:val="none" w:sz="0" w:space="0" w:color="auto"/>
        <w:left w:val="none" w:sz="0" w:space="0" w:color="auto"/>
        <w:bottom w:val="none" w:sz="0" w:space="0" w:color="auto"/>
        <w:right w:val="none" w:sz="0" w:space="0" w:color="auto"/>
      </w:divBdr>
    </w:div>
    <w:div w:id="643509812">
      <w:bodyDiv w:val="1"/>
      <w:marLeft w:val="0"/>
      <w:marRight w:val="0"/>
      <w:marTop w:val="0"/>
      <w:marBottom w:val="0"/>
      <w:divBdr>
        <w:top w:val="none" w:sz="0" w:space="0" w:color="auto"/>
        <w:left w:val="none" w:sz="0" w:space="0" w:color="auto"/>
        <w:bottom w:val="none" w:sz="0" w:space="0" w:color="auto"/>
        <w:right w:val="none" w:sz="0" w:space="0" w:color="auto"/>
      </w:divBdr>
    </w:div>
    <w:div w:id="643582227">
      <w:bodyDiv w:val="1"/>
      <w:marLeft w:val="0"/>
      <w:marRight w:val="0"/>
      <w:marTop w:val="0"/>
      <w:marBottom w:val="0"/>
      <w:divBdr>
        <w:top w:val="none" w:sz="0" w:space="0" w:color="auto"/>
        <w:left w:val="none" w:sz="0" w:space="0" w:color="auto"/>
        <w:bottom w:val="none" w:sz="0" w:space="0" w:color="auto"/>
        <w:right w:val="none" w:sz="0" w:space="0" w:color="auto"/>
      </w:divBdr>
    </w:div>
    <w:div w:id="643587087">
      <w:bodyDiv w:val="1"/>
      <w:marLeft w:val="0"/>
      <w:marRight w:val="0"/>
      <w:marTop w:val="0"/>
      <w:marBottom w:val="0"/>
      <w:divBdr>
        <w:top w:val="none" w:sz="0" w:space="0" w:color="auto"/>
        <w:left w:val="none" w:sz="0" w:space="0" w:color="auto"/>
        <w:bottom w:val="none" w:sz="0" w:space="0" w:color="auto"/>
        <w:right w:val="none" w:sz="0" w:space="0" w:color="auto"/>
      </w:divBdr>
    </w:div>
    <w:div w:id="644432830">
      <w:bodyDiv w:val="1"/>
      <w:marLeft w:val="0"/>
      <w:marRight w:val="0"/>
      <w:marTop w:val="0"/>
      <w:marBottom w:val="0"/>
      <w:divBdr>
        <w:top w:val="none" w:sz="0" w:space="0" w:color="auto"/>
        <w:left w:val="none" w:sz="0" w:space="0" w:color="auto"/>
        <w:bottom w:val="none" w:sz="0" w:space="0" w:color="auto"/>
        <w:right w:val="none" w:sz="0" w:space="0" w:color="auto"/>
      </w:divBdr>
    </w:div>
    <w:div w:id="644554988">
      <w:bodyDiv w:val="1"/>
      <w:marLeft w:val="0"/>
      <w:marRight w:val="0"/>
      <w:marTop w:val="0"/>
      <w:marBottom w:val="0"/>
      <w:divBdr>
        <w:top w:val="none" w:sz="0" w:space="0" w:color="auto"/>
        <w:left w:val="none" w:sz="0" w:space="0" w:color="auto"/>
        <w:bottom w:val="none" w:sz="0" w:space="0" w:color="auto"/>
        <w:right w:val="none" w:sz="0" w:space="0" w:color="auto"/>
      </w:divBdr>
    </w:div>
    <w:div w:id="644621365">
      <w:bodyDiv w:val="1"/>
      <w:marLeft w:val="0"/>
      <w:marRight w:val="0"/>
      <w:marTop w:val="0"/>
      <w:marBottom w:val="0"/>
      <w:divBdr>
        <w:top w:val="none" w:sz="0" w:space="0" w:color="auto"/>
        <w:left w:val="none" w:sz="0" w:space="0" w:color="auto"/>
        <w:bottom w:val="none" w:sz="0" w:space="0" w:color="auto"/>
        <w:right w:val="none" w:sz="0" w:space="0" w:color="auto"/>
      </w:divBdr>
    </w:div>
    <w:div w:id="644897768">
      <w:bodyDiv w:val="1"/>
      <w:marLeft w:val="0"/>
      <w:marRight w:val="0"/>
      <w:marTop w:val="0"/>
      <w:marBottom w:val="0"/>
      <w:divBdr>
        <w:top w:val="none" w:sz="0" w:space="0" w:color="auto"/>
        <w:left w:val="none" w:sz="0" w:space="0" w:color="auto"/>
        <w:bottom w:val="none" w:sz="0" w:space="0" w:color="auto"/>
        <w:right w:val="none" w:sz="0" w:space="0" w:color="auto"/>
      </w:divBdr>
    </w:div>
    <w:div w:id="645285061">
      <w:bodyDiv w:val="1"/>
      <w:marLeft w:val="0"/>
      <w:marRight w:val="0"/>
      <w:marTop w:val="0"/>
      <w:marBottom w:val="0"/>
      <w:divBdr>
        <w:top w:val="none" w:sz="0" w:space="0" w:color="auto"/>
        <w:left w:val="none" w:sz="0" w:space="0" w:color="auto"/>
        <w:bottom w:val="none" w:sz="0" w:space="0" w:color="auto"/>
        <w:right w:val="none" w:sz="0" w:space="0" w:color="auto"/>
      </w:divBdr>
    </w:div>
    <w:div w:id="645666304">
      <w:bodyDiv w:val="1"/>
      <w:marLeft w:val="0"/>
      <w:marRight w:val="0"/>
      <w:marTop w:val="0"/>
      <w:marBottom w:val="0"/>
      <w:divBdr>
        <w:top w:val="none" w:sz="0" w:space="0" w:color="auto"/>
        <w:left w:val="none" w:sz="0" w:space="0" w:color="auto"/>
        <w:bottom w:val="none" w:sz="0" w:space="0" w:color="auto"/>
        <w:right w:val="none" w:sz="0" w:space="0" w:color="auto"/>
      </w:divBdr>
    </w:div>
    <w:div w:id="645862894">
      <w:bodyDiv w:val="1"/>
      <w:marLeft w:val="0"/>
      <w:marRight w:val="0"/>
      <w:marTop w:val="0"/>
      <w:marBottom w:val="0"/>
      <w:divBdr>
        <w:top w:val="none" w:sz="0" w:space="0" w:color="auto"/>
        <w:left w:val="none" w:sz="0" w:space="0" w:color="auto"/>
        <w:bottom w:val="none" w:sz="0" w:space="0" w:color="auto"/>
        <w:right w:val="none" w:sz="0" w:space="0" w:color="auto"/>
      </w:divBdr>
    </w:div>
    <w:div w:id="645937742">
      <w:bodyDiv w:val="1"/>
      <w:marLeft w:val="0"/>
      <w:marRight w:val="0"/>
      <w:marTop w:val="0"/>
      <w:marBottom w:val="0"/>
      <w:divBdr>
        <w:top w:val="none" w:sz="0" w:space="0" w:color="auto"/>
        <w:left w:val="none" w:sz="0" w:space="0" w:color="auto"/>
        <w:bottom w:val="none" w:sz="0" w:space="0" w:color="auto"/>
        <w:right w:val="none" w:sz="0" w:space="0" w:color="auto"/>
      </w:divBdr>
    </w:div>
    <w:div w:id="646276275">
      <w:bodyDiv w:val="1"/>
      <w:marLeft w:val="0"/>
      <w:marRight w:val="0"/>
      <w:marTop w:val="0"/>
      <w:marBottom w:val="0"/>
      <w:divBdr>
        <w:top w:val="none" w:sz="0" w:space="0" w:color="auto"/>
        <w:left w:val="none" w:sz="0" w:space="0" w:color="auto"/>
        <w:bottom w:val="none" w:sz="0" w:space="0" w:color="auto"/>
        <w:right w:val="none" w:sz="0" w:space="0" w:color="auto"/>
      </w:divBdr>
    </w:div>
    <w:div w:id="647322262">
      <w:bodyDiv w:val="1"/>
      <w:marLeft w:val="0"/>
      <w:marRight w:val="0"/>
      <w:marTop w:val="0"/>
      <w:marBottom w:val="0"/>
      <w:divBdr>
        <w:top w:val="none" w:sz="0" w:space="0" w:color="auto"/>
        <w:left w:val="none" w:sz="0" w:space="0" w:color="auto"/>
        <w:bottom w:val="none" w:sz="0" w:space="0" w:color="auto"/>
        <w:right w:val="none" w:sz="0" w:space="0" w:color="auto"/>
      </w:divBdr>
    </w:div>
    <w:div w:id="651370113">
      <w:bodyDiv w:val="1"/>
      <w:marLeft w:val="0"/>
      <w:marRight w:val="0"/>
      <w:marTop w:val="0"/>
      <w:marBottom w:val="0"/>
      <w:divBdr>
        <w:top w:val="none" w:sz="0" w:space="0" w:color="auto"/>
        <w:left w:val="none" w:sz="0" w:space="0" w:color="auto"/>
        <w:bottom w:val="none" w:sz="0" w:space="0" w:color="auto"/>
        <w:right w:val="none" w:sz="0" w:space="0" w:color="auto"/>
      </w:divBdr>
    </w:div>
    <w:div w:id="652102067">
      <w:bodyDiv w:val="1"/>
      <w:marLeft w:val="0"/>
      <w:marRight w:val="0"/>
      <w:marTop w:val="0"/>
      <w:marBottom w:val="0"/>
      <w:divBdr>
        <w:top w:val="none" w:sz="0" w:space="0" w:color="auto"/>
        <w:left w:val="none" w:sz="0" w:space="0" w:color="auto"/>
        <w:bottom w:val="none" w:sz="0" w:space="0" w:color="auto"/>
        <w:right w:val="none" w:sz="0" w:space="0" w:color="auto"/>
      </w:divBdr>
    </w:div>
    <w:div w:id="652565271">
      <w:bodyDiv w:val="1"/>
      <w:marLeft w:val="0"/>
      <w:marRight w:val="0"/>
      <w:marTop w:val="0"/>
      <w:marBottom w:val="0"/>
      <w:divBdr>
        <w:top w:val="none" w:sz="0" w:space="0" w:color="auto"/>
        <w:left w:val="none" w:sz="0" w:space="0" w:color="auto"/>
        <w:bottom w:val="none" w:sz="0" w:space="0" w:color="auto"/>
        <w:right w:val="none" w:sz="0" w:space="0" w:color="auto"/>
      </w:divBdr>
    </w:div>
    <w:div w:id="654383832">
      <w:bodyDiv w:val="1"/>
      <w:marLeft w:val="0"/>
      <w:marRight w:val="0"/>
      <w:marTop w:val="0"/>
      <w:marBottom w:val="0"/>
      <w:divBdr>
        <w:top w:val="none" w:sz="0" w:space="0" w:color="auto"/>
        <w:left w:val="none" w:sz="0" w:space="0" w:color="auto"/>
        <w:bottom w:val="none" w:sz="0" w:space="0" w:color="auto"/>
        <w:right w:val="none" w:sz="0" w:space="0" w:color="auto"/>
      </w:divBdr>
    </w:div>
    <w:div w:id="654528065">
      <w:bodyDiv w:val="1"/>
      <w:marLeft w:val="0"/>
      <w:marRight w:val="0"/>
      <w:marTop w:val="0"/>
      <w:marBottom w:val="0"/>
      <w:divBdr>
        <w:top w:val="none" w:sz="0" w:space="0" w:color="auto"/>
        <w:left w:val="none" w:sz="0" w:space="0" w:color="auto"/>
        <w:bottom w:val="none" w:sz="0" w:space="0" w:color="auto"/>
        <w:right w:val="none" w:sz="0" w:space="0" w:color="auto"/>
      </w:divBdr>
    </w:div>
    <w:div w:id="654720614">
      <w:bodyDiv w:val="1"/>
      <w:marLeft w:val="0"/>
      <w:marRight w:val="0"/>
      <w:marTop w:val="0"/>
      <w:marBottom w:val="0"/>
      <w:divBdr>
        <w:top w:val="none" w:sz="0" w:space="0" w:color="auto"/>
        <w:left w:val="none" w:sz="0" w:space="0" w:color="auto"/>
        <w:bottom w:val="none" w:sz="0" w:space="0" w:color="auto"/>
        <w:right w:val="none" w:sz="0" w:space="0" w:color="auto"/>
      </w:divBdr>
    </w:div>
    <w:div w:id="655257366">
      <w:bodyDiv w:val="1"/>
      <w:marLeft w:val="0"/>
      <w:marRight w:val="0"/>
      <w:marTop w:val="0"/>
      <w:marBottom w:val="0"/>
      <w:divBdr>
        <w:top w:val="none" w:sz="0" w:space="0" w:color="auto"/>
        <w:left w:val="none" w:sz="0" w:space="0" w:color="auto"/>
        <w:bottom w:val="none" w:sz="0" w:space="0" w:color="auto"/>
        <w:right w:val="none" w:sz="0" w:space="0" w:color="auto"/>
      </w:divBdr>
    </w:div>
    <w:div w:id="655500010">
      <w:bodyDiv w:val="1"/>
      <w:marLeft w:val="0"/>
      <w:marRight w:val="0"/>
      <w:marTop w:val="0"/>
      <w:marBottom w:val="0"/>
      <w:divBdr>
        <w:top w:val="none" w:sz="0" w:space="0" w:color="auto"/>
        <w:left w:val="none" w:sz="0" w:space="0" w:color="auto"/>
        <w:bottom w:val="none" w:sz="0" w:space="0" w:color="auto"/>
        <w:right w:val="none" w:sz="0" w:space="0" w:color="auto"/>
      </w:divBdr>
    </w:div>
    <w:div w:id="656347147">
      <w:bodyDiv w:val="1"/>
      <w:marLeft w:val="0"/>
      <w:marRight w:val="0"/>
      <w:marTop w:val="0"/>
      <w:marBottom w:val="0"/>
      <w:divBdr>
        <w:top w:val="none" w:sz="0" w:space="0" w:color="auto"/>
        <w:left w:val="none" w:sz="0" w:space="0" w:color="auto"/>
        <w:bottom w:val="none" w:sz="0" w:space="0" w:color="auto"/>
        <w:right w:val="none" w:sz="0" w:space="0" w:color="auto"/>
      </w:divBdr>
    </w:div>
    <w:div w:id="656805764">
      <w:bodyDiv w:val="1"/>
      <w:marLeft w:val="0"/>
      <w:marRight w:val="0"/>
      <w:marTop w:val="0"/>
      <w:marBottom w:val="0"/>
      <w:divBdr>
        <w:top w:val="none" w:sz="0" w:space="0" w:color="auto"/>
        <w:left w:val="none" w:sz="0" w:space="0" w:color="auto"/>
        <w:bottom w:val="none" w:sz="0" w:space="0" w:color="auto"/>
        <w:right w:val="none" w:sz="0" w:space="0" w:color="auto"/>
      </w:divBdr>
    </w:div>
    <w:div w:id="658002247">
      <w:bodyDiv w:val="1"/>
      <w:marLeft w:val="0"/>
      <w:marRight w:val="0"/>
      <w:marTop w:val="0"/>
      <w:marBottom w:val="0"/>
      <w:divBdr>
        <w:top w:val="none" w:sz="0" w:space="0" w:color="auto"/>
        <w:left w:val="none" w:sz="0" w:space="0" w:color="auto"/>
        <w:bottom w:val="none" w:sz="0" w:space="0" w:color="auto"/>
        <w:right w:val="none" w:sz="0" w:space="0" w:color="auto"/>
      </w:divBdr>
    </w:div>
    <w:div w:id="658189844">
      <w:bodyDiv w:val="1"/>
      <w:marLeft w:val="0"/>
      <w:marRight w:val="0"/>
      <w:marTop w:val="0"/>
      <w:marBottom w:val="0"/>
      <w:divBdr>
        <w:top w:val="none" w:sz="0" w:space="0" w:color="auto"/>
        <w:left w:val="none" w:sz="0" w:space="0" w:color="auto"/>
        <w:bottom w:val="none" w:sz="0" w:space="0" w:color="auto"/>
        <w:right w:val="none" w:sz="0" w:space="0" w:color="auto"/>
      </w:divBdr>
    </w:div>
    <w:div w:id="658272898">
      <w:bodyDiv w:val="1"/>
      <w:marLeft w:val="0"/>
      <w:marRight w:val="0"/>
      <w:marTop w:val="0"/>
      <w:marBottom w:val="0"/>
      <w:divBdr>
        <w:top w:val="none" w:sz="0" w:space="0" w:color="auto"/>
        <w:left w:val="none" w:sz="0" w:space="0" w:color="auto"/>
        <w:bottom w:val="none" w:sz="0" w:space="0" w:color="auto"/>
        <w:right w:val="none" w:sz="0" w:space="0" w:color="auto"/>
      </w:divBdr>
    </w:div>
    <w:div w:id="660933911">
      <w:bodyDiv w:val="1"/>
      <w:marLeft w:val="0"/>
      <w:marRight w:val="0"/>
      <w:marTop w:val="0"/>
      <w:marBottom w:val="0"/>
      <w:divBdr>
        <w:top w:val="none" w:sz="0" w:space="0" w:color="auto"/>
        <w:left w:val="none" w:sz="0" w:space="0" w:color="auto"/>
        <w:bottom w:val="none" w:sz="0" w:space="0" w:color="auto"/>
        <w:right w:val="none" w:sz="0" w:space="0" w:color="auto"/>
      </w:divBdr>
    </w:div>
    <w:div w:id="661391912">
      <w:bodyDiv w:val="1"/>
      <w:marLeft w:val="0"/>
      <w:marRight w:val="0"/>
      <w:marTop w:val="0"/>
      <w:marBottom w:val="0"/>
      <w:divBdr>
        <w:top w:val="none" w:sz="0" w:space="0" w:color="auto"/>
        <w:left w:val="none" w:sz="0" w:space="0" w:color="auto"/>
        <w:bottom w:val="none" w:sz="0" w:space="0" w:color="auto"/>
        <w:right w:val="none" w:sz="0" w:space="0" w:color="auto"/>
      </w:divBdr>
    </w:div>
    <w:div w:id="662507224">
      <w:bodyDiv w:val="1"/>
      <w:marLeft w:val="0"/>
      <w:marRight w:val="0"/>
      <w:marTop w:val="0"/>
      <w:marBottom w:val="0"/>
      <w:divBdr>
        <w:top w:val="none" w:sz="0" w:space="0" w:color="auto"/>
        <w:left w:val="none" w:sz="0" w:space="0" w:color="auto"/>
        <w:bottom w:val="none" w:sz="0" w:space="0" w:color="auto"/>
        <w:right w:val="none" w:sz="0" w:space="0" w:color="auto"/>
      </w:divBdr>
    </w:div>
    <w:div w:id="662704456">
      <w:bodyDiv w:val="1"/>
      <w:marLeft w:val="0"/>
      <w:marRight w:val="0"/>
      <w:marTop w:val="0"/>
      <w:marBottom w:val="0"/>
      <w:divBdr>
        <w:top w:val="none" w:sz="0" w:space="0" w:color="auto"/>
        <w:left w:val="none" w:sz="0" w:space="0" w:color="auto"/>
        <w:bottom w:val="none" w:sz="0" w:space="0" w:color="auto"/>
        <w:right w:val="none" w:sz="0" w:space="0" w:color="auto"/>
      </w:divBdr>
    </w:div>
    <w:div w:id="663052873">
      <w:bodyDiv w:val="1"/>
      <w:marLeft w:val="0"/>
      <w:marRight w:val="0"/>
      <w:marTop w:val="0"/>
      <w:marBottom w:val="0"/>
      <w:divBdr>
        <w:top w:val="none" w:sz="0" w:space="0" w:color="auto"/>
        <w:left w:val="none" w:sz="0" w:space="0" w:color="auto"/>
        <w:bottom w:val="none" w:sz="0" w:space="0" w:color="auto"/>
        <w:right w:val="none" w:sz="0" w:space="0" w:color="auto"/>
      </w:divBdr>
    </w:div>
    <w:div w:id="664669074">
      <w:bodyDiv w:val="1"/>
      <w:marLeft w:val="0"/>
      <w:marRight w:val="0"/>
      <w:marTop w:val="0"/>
      <w:marBottom w:val="0"/>
      <w:divBdr>
        <w:top w:val="none" w:sz="0" w:space="0" w:color="auto"/>
        <w:left w:val="none" w:sz="0" w:space="0" w:color="auto"/>
        <w:bottom w:val="none" w:sz="0" w:space="0" w:color="auto"/>
        <w:right w:val="none" w:sz="0" w:space="0" w:color="auto"/>
      </w:divBdr>
    </w:div>
    <w:div w:id="665012542">
      <w:bodyDiv w:val="1"/>
      <w:marLeft w:val="0"/>
      <w:marRight w:val="0"/>
      <w:marTop w:val="0"/>
      <w:marBottom w:val="0"/>
      <w:divBdr>
        <w:top w:val="none" w:sz="0" w:space="0" w:color="auto"/>
        <w:left w:val="none" w:sz="0" w:space="0" w:color="auto"/>
        <w:bottom w:val="none" w:sz="0" w:space="0" w:color="auto"/>
        <w:right w:val="none" w:sz="0" w:space="0" w:color="auto"/>
      </w:divBdr>
    </w:div>
    <w:div w:id="665087402">
      <w:bodyDiv w:val="1"/>
      <w:marLeft w:val="0"/>
      <w:marRight w:val="0"/>
      <w:marTop w:val="0"/>
      <w:marBottom w:val="0"/>
      <w:divBdr>
        <w:top w:val="none" w:sz="0" w:space="0" w:color="auto"/>
        <w:left w:val="none" w:sz="0" w:space="0" w:color="auto"/>
        <w:bottom w:val="none" w:sz="0" w:space="0" w:color="auto"/>
        <w:right w:val="none" w:sz="0" w:space="0" w:color="auto"/>
      </w:divBdr>
    </w:div>
    <w:div w:id="668681052">
      <w:bodyDiv w:val="1"/>
      <w:marLeft w:val="0"/>
      <w:marRight w:val="0"/>
      <w:marTop w:val="0"/>
      <w:marBottom w:val="0"/>
      <w:divBdr>
        <w:top w:val="none" w:sz="0" w:space="0" w:color="auto"/>
        <w:left w:val="none" w:sz="0" w:space="0" w:color="auto"/>
        <w:bottom w:val="none" w:sz="0" w:space="0" w:color="auto"/>
        <w:right w:val="none" w:sz="0" w:space="0" w:color="auto"/>
      </w:divBdr>
    </w:div>
    <w:div w:id="669454134">
      <w:bodyDiv w:val="1"/>
      <w:marLeft w:val="0"/>
      <w:marRight w:val="0"/>
      <w:marTop w:val="0"/>
      <w:marBottom w:val="0"/>
      <w:divBdr>
        <w:top w:val="none" w:sz="0" w:space="0" w:color="auto"/>
        <w:left w:val="none" w:sz="0" w:space="0" w:color="auto"/>
        <w:bottom w:val="none" w:sz="0" w:space="0" w:color="auto"/>
        <w:right w:val="none" w:sz="0" w:space="0" w:color="auto"/>
      </w:divBdr>
    </w:div>
    <w:div w:id="671224261">
      <w:bodyDiv w:val="1"/>
      <w:marLeft w:val="0"/>
      <w:marRight w:val="0"/>
      <w:marTop w:val="0"/>
      <w:marBottom w:val="0"/>
      <w:divBdr>
        <w:top w:val="none" w:sz="0" w:space="0" w:color="auto"/>
        <w:left w:val="none" w:sz="0" w:space="0" w:color="auto"/>
        <w:bottom w:val="none" w:sz="0" w:space="0" w:color="auto"/>
        <w:right w:val="none" w:sz="0" w:space="0" w:color="auto"/>
      </w:divBdr>
    </w:div>
    <w:div w:id="671252183">
      <w:bodyDiv w:val="1"/>
      <w:marLeft w:val="0"/>
      <w:marRight w:val="0"/>
      <w:marTop w:val="0"/>
      <w:marBottom w:val="0"/>
      <w:divBdr>
        <w:top w:val="none" w:sz="0" w:space="0" w:color="auto"/>
        <w:left w:val="none" w:sz="0" w:space="0" w:color="auto"/>
        <w:bottom w:val="none" w:sz="0" w:space="0" w:color="auto"/>
        <w:right w:val="none" w:sz="0" w:space="0" w:color="auto"/>
      </w:divBdr>
    </w:div>
    <w:div w:id="673075504">
      <w:bodyDiv w:val="1"/>
      <w:marLeft w:val="0"/>
      <w:marRight w:val="0"/>
      <w:marTop w:val="0"/>
      <w:marBottom w:val="0"/>
      <w:divBdr>
        <w:top w:val="none" w:sz="0" w:space="0" w:color="auto"/>
        <w:left w:val="none" w:sz="0" w:space="0" w:color="auto"/>
        <w:bottom w:val="none" w:sz="0" w:space="0" w:color="auto"/>
        <w:right w:val="none" w:sz="0" w:space="0" w:color="auto"/>
      </w:divBdr>
    </w:div>
    <w:div w:id="673725756">
      <w:bodyDiv w:val="1"/>
      <w:marLeft w:val="0"/>
      <w:marRight w:val="0"/>
      <w:marTop w:val="0"/>
      <w:marBottom w:val="0"/>
      <w:divBdr>
        <w:top w:val="none" w:sz="0" w:space="0" w:color="auto"/>
        <w:left w:val="none" w:sz="0" w:space="0" w:color="auto"/>
        <w:bottom w:val="none" w:sz="0" w:space="0" w:color="auto"/>
        <w:right w:val="none" w:sz="0" w:space="0" w:color="auto"/>
      </w:divBdr>
    </w:div>
    <w:div w:id="676418836">
      <w:bodyDiv w:val="1"/>
      <w:marLeft w:val="0"/>
      <w:marRight w:val="0"/>
      <w:marTop w:val="0"/>
      <w:marBottom w:val="0"/>
      <w:divBdr>
        <w:top w:val="none" w:sz="0" w:space="0" w:color="auto"/>
        <w:left w:val="none" w:sz="0" w:space="0" w:color="auto"/>
        <w:bottom w:val="none" w:sz="0" w:space="0" w:color="auto"/>
        <w:right w:val="none" w:sz="0" w:space="0" w:color="auto"/>
      </w:divBdr>
    </w:div>
    <w:div w:id="676931708">
      <w:bodyDiv w:val="1"/>
      <w:marLeft w:val="0"/>
      <w:marRight w:val="0"/>
      <w:marTop w:val="0"/>
      <w:marBottom w:val="0"/>
      <w:divBdr>
        <w:top w:val="none" w:sz="0" w:space="0" w:color="auto"/>
        <w:left w:val="none" w:sz="0" w:space="0" w:color="auto"/>
        <w:bottom w:val="none" w:sz="0" w:space="0" w:color="auto"/>
        <w:right w:val="none" w:sz="0" w:space="0" w:color="auto"/>
      </w:divBdr>
    </w:div>
    <w:div w:id="678702442">
      <w:bodyDiv w:val="1"/>
      <w:marLeft w:val="0"/>
      <w:marRight w:val="0"/>
      <w:marTop w:val="0"/>
      <w:marBottom w:val="0"/>
      <w:divBdr>
        <w:top w:val="none" w:sz="0" w:space="0" w:color="auto"/>
        <w:left w:val="none" w:sz="0" w:space="0" w:color="auto"/>
        <w:bottom w:val="none" w:sz="0" w:space="0" w:color="auto"/>
        <w:right w:val="none" w:sz="0" w:space="0" w:color="auto"/>
      </w:divBdr>
    </w:div>
    <w:div w:id="679505993">
      <w:bodyDiv w:val="1"/>
      <w:marLeft w:val="0"/>
      <w:marRight w:val="0"/>
      <w:marTop w:val="0"/>
      <w:marBottom w:val="0"/>
      <w:divBdr>
        <w:top w:val="none" w:sz="0" w:space="0" w:color="auto"/>
        <w:left w:val="none" w:sz="0" w:space="0" w:color="auto"/>
        <w:bottom w:val="none" w:sz="0" w:space="0" w:color="auto"/>
        <w:right w:val="none" w:sz="0" w:space="0" w:color="auto"/>
      </w:divBdr>
    </w:div>
    <w:div w:id="679965015">
      <w:bodyDiv w:val="1"/>
      <w:marLeft w:val="0"/>
      <w:marRight w:val="0"/>
      <w:marTop w:val="0"/>
      <w:marBottom w:val="0"/>
      <w:divBdr>
        <w:top w:val="none" w:sz="0" w:space="0" w:color="auto"/>
        <w:left w:val="none" w:sz="0" w:space="0" w:color="auto"/>
        <w:bottom w:val="none" w:sz="0" w:space="0" w:color="auto"/>
        <w:right w:val="none" w:sz="0" w:space="0" w:color="auto"/>
      </w:divBdr>
    </w:div>
    <w:div w:id="682821028">
      <w:bodyDiv w:val="1"/>
      <w:marLeft w:val="0"/>
      <w:marRight w:val="0"/>
      <w:marTop w:val="0"/>
      <w:marBottom w:val="0"/>
      <w:divBdr>
        <w:top w:val="none" w:sz="0" w:space="0" w:color="auto"/>
        <w:left w:val="none" w:sz="0" w:space="0" w:color="auto"/>
        <w:bottom w:val="none" w:sz="0" w:space="0" w:color="auto"/>
        <w:right w:val="none" w:sz="0" w:space="0" w:color="auto"/>
      </w:divBdr>
    </w:div>
    <w:div w:id="683093706">
      <w:bodyDiv w:val="1"/>
      <w:marLeft w:val="0"/>
      <w:marRight w:val="0"/>
      <w:marTop w:val="0"/>
      <w:marBottom w:val="0"/>
      <w:divBdr>
        <w:top w:val="none" w:sz="0" w:space="0" w:color="auto"/>
        <w:left w:val="none" w:sz="0" w:space="0" w:color="auto"/>
        <w:bottom w:val="none" w:sz="0" w:space="0" w:color="auto"/>
        <w:right w:val="none" w:sz="0" w:space="0" w:color="auto"/>
      </w:divBdr>
    </w:div>
    <w:div w:id="683364803">
      <w:bodyDiv w:val="1"/>
      <w:marLeft w:val="0"/>
      <w:marRight w:val="0"/>
      <w:marTop w:val="0"/>
      <w:marBottom w:val="0"/>
      <w:divBdr>
        <w:top w:val="none" w:sz="0" w:space="0" w:color="auto"/>
        <w:left w:val="none" w:sz="0" w:space="0" w:color="auto"/>
        <w:bottom w:val="none" w:sz="0" w:space="0" w:color="auto"/>
        <w:right w:val="none" w:sz="0" w:space="0" w:color="auto"/>
      </w:divBdr>
    </w:div>
    <w:div w:id="683367247">
      <w:bodyDiv w:val="1"/>
      <w:marLeft w:val="0"/>
      <w:marRight w:val="0"/>
      <w:marTop w:val="0"/>
      <w:marBottom w:val="0"/>
      <w:divBdr>
        <w:top w:val="none" w:sz="0" w:space="0" w:color="auto"/>
        <w:left w:val="none" w:sz="0" w:space="0" w:color="auto"/>
        <w:bottom w:val="none" w:sz="0" w:space="0" w:color="auto"/>
        <w:right w:val="none" w:sz="0" w:space="0" w:color="auto"/>
      </w:divBdr>
    </w:div>
    <w:div w:id="683554739">
      <w:bodyDiv w:val="1"/>
      <w:marLeft w:val="0"/>
      <w:marRight w:val="0"/>
      <w:marTop w:val="0"/>
      <w:marBottom w:val="0"/>
      <w:divBdr>
        <w:top w:val="none" w:sz="0" w:space="0" w:color="auto"/>
        <w:left w:val="none" w:sz="0" w:space="0" w:color="auto"/>
        <w:bottom w:val="none" w:sz="0" w:space="0" w:color="auto"/>
        <w:right w:val="none" w:sz="0" w:space="0" w:color="auto"/>
      </w:divBdr>
    </w:div>
    <w:div w:id="683672082">
      <w:bodyDiv w:val="1"/>
      <w:marLeft w:val="0"/>
      <w:marRight w:val="0"/>
      <w:marTop w:val="0"/>
      <w:marBottom w:val="0"/>
      <w:divBdr>
        <w:top w:val="none" w:sz="0" w:space="0" w:color="auto"/>
        <w:left w:val="none" w:sz="0" w:space="0" w:color="auto"/>
        <w:bottom w:val="none" w:sz="0" w:space="0" w:color="auto"/>
        <w:right w:val="none" w:sz="0" w:space="0" w:color="auto"/>
      </w:divBdr>
    </w:div>
    <w:div w:id="683676671">
      <w:bodyDiv w:val="1"/>
      <w:marLeft w:val="0"/>
      <w:marRight w:val="0"/>
      <w:marTop w:val="0"/>
      <w:marBottom w:val="0"/>
      <w:divBdr>
        <w:top w:val="none" w:sz="0" w:space="0" w:color="auto"/>
        <w:left w:val="none" w:sz="0" w:space="0" w:color="auto"/>
        <w:bottom w:val="none" w:sz="0" w:space="0" w:color="auto"/>
        <w:right w:val="none" w:sz="0" w:space="0" w:color="auto"/>
      </w:divBdr>
    </w:div>
    <w:div w:id="683898223">
      <w:bodyDiv w:val="1"/>
      <w:marLeft w:val="0"/>
      <w:marRight w:val="0"/>
      <w:marTop w:val="0"/>
      <w:marBottom w:val="0"/>
      <w:divBdr>
        <w:top w:val="none" w:sz="0" w:space="0" w:color="auto"/>
        <w:left w:val="none" w:sz="0" w:space="0" w:color="auto"/>
        <w:bottom w:val="none" w:sz="0" w:space="0" w:color="auto"/>
        <w:right w:val="none" w:sz="0" w:space="0" w:color="auto"/>
      </w:divBdr>
    </w:div>
    <w:div w:id="684358765">
      <w:bodyDiv w:val="1"/>
      <w:marLeft w:val="0"/>
      <w:marRight w:val="0"/>
      <w:marTop w:val="0"/>
      <w:marBottom w:val="0"/>
      <w:divBdr>
        <w:top w:val="none" w:sz="0" w:space="0" w:color="auto"/>
        <w:left w:val="none" w:sz="0" w:space="0" w:color="auto"/>
        <w:bottom w:val="none" w:sz="0" w:space="0" w:color="auto"/>
        <w:right w:val="none" w:sz="0" w:space="0" w:color="auto"/>
      </w:divBdr>
    </w:div>
    <w:div w:id="685182139">
      <w:bodyDiv w:val="1"/>
      <w:marLeft w:val="0"/>
      <w:marRight w:val="0"/>
      <w:marTop w:val="0"/>
      <w:marBottom w:val="0"/>
      <w:divBdr>
        <w:top w:val="none" w:sz="0" w:space="0" w:color="auto"/>
        <w:left w:val="none" w:sz="0" w:space="0" w:color="auto"/>
        <w:bottom w:val="none" w:sz="0" w:space="0" w:color="auto"/>
        <w:right w:val="none" w:sz="0" w:space="0" w:color="auto"/>
      </w:divBdr>
    </w:div>
    <w:div w:id="685713879">
      <w:bodyDiv w:val="1"/>
      <w:marLeft w:val="0"/>
      <w:marRight w:val="0"/>
      <w:marTop w:val="0"/>
      <w:marBottom w:val="0"/>
      <w:divBdr>
        <w:top w:val="none" w:sz="0" w:space="0" w:color="auto"/>
        <w:left w:val="none" w:sz="0" w:space="0" w:color="auto"/>
        <w:bottom w:val="none" w:sz="0" w:space="0" w:color="auto"/>
        <w:right w:val="none" w:sz="0" w:space="0" w:color="auto"/>
      </w:divBdr>
    </w:div>
    <w:div w:id="686711446">
      <w:bodyDiv w:val="1"/>
      <w:marLeft w:val="0"/>
      <w:marRight w:val="0"/>
      <w:marTop w:val="0"/>
      <w:marBottom w:val="0"/>
      <w:divBdr>
        <w:top w:val="none" w:sz="0" w:space="0" w:color="auto"/>
        <w:left w:val="none" w:sz="0" w:space="0" w:color="auto"/>
        <w:bottom w:val="none" w:sz="0" w:space="0" w:color="auto"/>
        <w:right w:val="none" w:sz="0" w:space="0" w:color="auto"/>
      </w:divBdr>
    </w:div>
    <w:div w:id="687370411">
      <w:bodyDiv w:val="1"/>
      <w:marLeft w:val="0"/>
      <w:marRight w:val="0"/>
      <w:marTop w:val="0"/>
      <w:marBottom w:val="0"/>
      <w:divBdr>
        <w:top w:val="none" w:sz="0" w:space="0" w:color="auto"/>
        <w:left w:val="none" w:sz="0" w:space="0" w:color="auto"/>
        <w:bottom w:val="none" w:sz="0" w:space="0" w:color="auto"/>
        <w:right w:val="none" w:sz="0" w:space="0" w:color="auto"/>
      </w:divBdr>
    </w:div>
    <w:div w:id="688533131">
      <w:bodyDiv w:val="1"/>
      <w:marLeft w:val="0"/>
      <w:marRight w:val="0"/>
      <w:marTop w:val="0"/>
      <w:marBottom w:val="0"/>
      <w:divBdr>
        <w:top w:val="none" w:sz="0" w:space="0" w:color="auto"/>
        <w:left w:val="none" w:sz="0" w:space="0" w:color="auto"/>
        <w:bottom w:val="none" w:sz="0" w:space="0" w:color="auto"/>
        <w:right w:val="none" w:sz="0" w:space="0" w:color="auto"/>
      </w:divBdr>
    </w:div>
    <w:div w:id="690255169">
      <w:bodyDiv w:val="1"/>
      <w:marLeft w:val="0"/>
      <w:marRight w:val="0"/>
      <w:marTop w:val="0"/>
      <w:marBottom w:val="0"/>
      <w:divBdr>
        <w:top w:val="none" w:sz="0" w:space="0" w:color="auto"/>
        <w:left w:val="none" w:sz="0" w:space="0" w:color="auto"/>
        <w:bottom w:val="none" w:sz="0" w:space="0" w:color="auto"/>
        <w:right w:val="none" w:sz="0" w:space="0" w:color="auto"/>
      </w:divBdr>
    </w:div>
    <w:div w:id="690759295">
      <w:bodyDiv w:val="1"/>
      <w:marLeft w:val="0"/>
      <w:marRight w:val="0"/>
      <w:marTop w:val="0"/>
      <w:marBottom w:val="0"/>
      <w:divBdr>
        <w:top w:val="none" w:sz="0" w:space="0" w:color="auto"/>
        <w:left w:val="none" w:sz="0" w:space="0" w:color="auto"/>
        <w:bottom w:val="none" w:sz="0" w:space="0" w:color="auto"/>
        <w:right w:val="none" w:sz="0" w:space="0" w:color="auto"/>
      </w:divBdr>
    </w:div>
    <w:div w:id="692417823">
      <w:bodyDiv w:val="1"/>
      <w:marLeft w:val="0"/>
      <w:marRight w:val="0"/>
      <w:marTop w:val="0"/>
      <w:marBottom w:val="0"/>
      <w:divBdr>
        <w:top w:val="none" w:sz="0" w:space="0" w:color="auto"/>
        <w:left w:val="none" w:sz="0" w:space="0" w:color="auto"/>
        <w:bottom w:val="none" w:sz="0" w:space="0" w:color="auto"/>
        <w:right w:val="none" w:sz="0" w:space="0" w:color="auto"/>
      </w:divBdr>
    </w:div>
    <w:div w:id="692464527">
      <w:bodyDiv w:val="1"/>
      <w:marLeft w:val="0"/>
      <w:marRight w:val="0"/>
      <w:marTop w:val="0"/>
      <w:marBottom w:val="0"/>
      <w:divBdr>
        <w:top w:val="none" w:sz="0" w:space="0" w:color="auto"/>
        <w:left w:val="none" w:sz="0" w:space="0" w:color="auto"/>
        <w:bottom w:val="none" w:sz="0" w:space="0" w:color="auto"/>
        <w:right w:val="none" w:sz="0" w:space="0" w:color="auto"/>
      </w:divBdr>
    </w:div>
    <w:div w:id="692878264">
      <w:bodyDiv w:val="1"/>
      <w:marLeft w:val="0"/>
      <w:marRight w:val="0"/>
      <w:marTop w:val="0"/>
      <w:marBottom w:val="0"/>
      <w:divBdr>
        <w:top w:val="none" w:sz="0" w:space="0" w:color="auto"/>
        <w:left w:val="none" w:sz="0" w:space="0" w:color="auto"/>
        <w:bottom w:val="none" w:sz="0" w:space="0" w:color="auto"/>
        <w:right w:val="none" w:sz="0" w:space="0" w:color="auto"/>
      </w:divBdr>
    </w:div>
    <w:div w:id="694160380">
      <w:bodyDiv w:val="1"/>
      <w:marLeft w:val="0"/>
      <w:marRight w:val="0"/>
      <w:marTop w:val="0"/>
      <w:marBottom w:val="0"/>
      <w:divBdr>
        <w:top w:val="none" w:sz="0" w:space="0" w:color="auto"/>
        <w:left w:val="none" w:sz="0" w:space="0" w:color="auto"/>
        <w:bottom w:val="none" w:sz="0" w:space="0" w:color="auto"/>
        <w:right w:val="none" w:sz="0" w:space="0" w:color="auto"/>
      </w:divBdr>
    </w:div>
    <w:div w:id="694576255">
      <w:bodyDiv w:val="1"/>
      <w:marLeft w:val="0"/>
      <w:marRight w:val="0"/>
      <w:marTop w:val="0"/>
      <w:marBottom w:val="0"/>
      <w:divBdr>
        <w:top w:val="none" w:sz="0" w:space="0" w:color="auto"/>
        <w:left w:val="none" w:sz="0" w:space="0" w:color="auto"/>
        <w:bottom w:val="none" w:sz="0" w:space="0" w:color="auto"/>
        <w:right w:val="none" w:sz="0" w:space="0" w:color="auto"/>
      </w:divBdr>
    </w:div>
    <w:div w:id="696932267">
      <w:bodyDiv w:val="1"/>
      <w:marLeft w:val="0"/>
      <w:marRight w:val="0"/>
      <w:marTop w:val="0"/>
      <w:marBottom w:val="0"/>
      <w:divBdr>
        <w:top w:val="none" w:sz="0" w:space="0" w:color="auto"/>
        <w:left w:val="none" w:sz="0" w:space="0" w:color="auto"/>
        <w:bottom w:val="none" w:sz="0" w:space="0" w:color="auto"/>
        <w:right w:val="none" w:sz="0" w:space="0" w:color="auto"/>
      </w:divBdr>
    </w:div>
    <w:div w:id="697045322">
      <w:bodyDiv w:val="1"/>
      <w:marLeft w:val="0"/>
      <w:marRight w:val="0"/>
      <w:marTop w:val="0"/>
      <w:marBottom w:val="0"/>
      <w:divBdr>
        <w:top w:val="none" w:sz="0" w:space="0" w:color="auto"/>
        <w:left w:val="none" w:sz="0" w:space="0" w:color="auto"/>
        <w:bottom w:val="none" w:sz="0" w:space="0" w:color="auto"/>
        <w:right w:val="none" w:sz="0" w:space="0" w:color="auto"/>
      </w:divBdr>
    </w:div>
    <w:div w:id="698702375">
      <w:bodyDiv w:val="1"/>
      <w:marLeft w:val="0"/>
      <w:marRight w:val="0"/>
      <w:marTop w:val="0"/>
      <w:marBottom w:val="0"/>
      <w:divBdr>
        <w:top w:val="none" w:sz="0" w:space="0" w:color="auto"/>
        <w:left w:val="none" w:sz="0" w:space="0" w:color="auto"/>
        <w:bottom w:val="none" w:sz="0" w:space="0" w:color="auto"/>
        <w:right w:val="none" w:sz="0" w:space="0" w:color="auto"/>
      </w:divBdr>
    </w:div>
    <w:div w:id="703483127">
      <w:bodyDiv w:val="1"/>
      <w:marLeft w:val="0"/>
      <w:marRight w:val="0"/>
      <w:marTop w:val="0"/>
      <w:marBottom w:val="0"/>
      <w:divBdr>
        <w:top w:val="none" w:sz="0" w:space="0" w:color="auto"/>
        <w:left w:val="none" w:sz="0" w:space="0" w:color="auto"/>
        <w:bottom w:val="none" w:sz="0" w:space="0" w:color="auto"/>
        <w:right w:val="none" w:sz="0" w:space="0" w:color="auto"/>
      </w:divBdr>
    </w:div>
    <w:div w:id="703865987">
      <w:bodyDiv w:val="1"/>
      <w:marLeft w:val="0"/>
      <w:marRight w:val="0"/>
      <w:marTop w:val="0"/>
      <w:marBottom w:val="0"/>
      <w:divBdr>
        <w:top w:val="none" w:sz="0" w:space="0" w:color="auto"/>
        <w:left w:val="none" w:sz="0" w:space="0" w:color="auto"/>
        <w:bottom w:val="none" w:sz="0" w:space="0" w:color="auto"/>
        <w:right w:val="none" w:sz="0" w:space="0" w:color="auto"/>
      </w:divBdr>
    </w:div>
    <w:div w:id="705301623">
      <w:bodyDiv w:val="1"/>
      <w:marLeft w:val="0"/>
      <w:marRight w:val="0"/>
      <w:marTop w:val="0"/>
      <w:marBottom w:val="0"/>
      <w:divBdr>
        <w:top w:val="none" w:sz="0" w:space="0" w:color="auto"/>
        <w:left w:val="none" w:sz="0" w:space="0" w:color="auto"/>
        <w:bottom w:val="none" w:sz="0" w:space="0" w:color="auto"/>
        <w:right w:val="none" w:sz="0" w:space="0" w:color="auto"/>
      </w:divBdr>
    </w:div>
    <w:div w:id="706612617">
      <w:bodyDiv w:val="1"/>
      <w:marLeft w:val="0"/>
      <w:marRight w:val="0"/>
      <w:marTop w:val="0"/>
      <w:marBottom w:val="0"/>
      <w:divBdr>
        <w:top w:val="none" w:sz="0" w:space="0" w:color="auto"/>
        <w:left w:val="none" w:sz="0" w:space="0" w:color="auto"/>
        <w:bottom w:val="none" w:sz="0" w:space="0" w:color="auto"/>
        <w:right w:val="none" w:sz="0" w:space="0" w:color="auto"/>
      </w:divBdr>
    </w:div>
    <w:div w:id="709307662">
      <w:bodyDiv w:val="1"/>
      <w:marLeft w:val="0"/>
      <w:marRight w:val="0"/>
      <w:marTop w:val="0"/>
      <w:marBottom w:val="0"/>
      <w:divBdr>
        <w:top w:val="none" w:sz="0" w:space="0" w:color="auto"/>
        <w:left w:val="none" w:sz="0" w:space="0" w:color="auto"/>
        <w:bottom w:val="none" w:sz="0" w:space="0" w:color="auto"/>
        <w:right w:val="none" w:sz="0" w:space="0" w:color="auto"/>
      </w:divBdr>
    </w:div>
    <w:div w:id="710106560">
      <w:bodyDiv w:val="1"/>
      <w:marLeft w:val="0"/>
      <w:marRight w:val="0"/>
      <w:marTop w:val="0"/>
      <w:marBottom w:val="0"/>
      <w:divBdr>
        <w:top w:val="none" w:sz="0" w:space="0" w:color="auto"/>
        <w:left w:val="none" w:sz="0" w:space="0" w:color="auto"/>
        <w:bottom w:val="none" w:sz="0" w:space="0" w:color="auto"/>
        <w:right w:val="none" w:sz="0" w:space="0" w:color="auto"/>
      </w:divBdr>
    </w:div>
    <w:div w:id="711660496">
      <w:bodyDiv w:val="1"/>
      <w:marLeft w:val="0"/>
      <w:marRight w:val="0"/>
      <w:marTop w:val="0"/>
      <w:marBottom w:val="0"/>
      <w:divBdr>
        <w:top w:val="none" w:sz="0" w:space="0" w:color="auto"/>
        <w:left w:val="none" w:sz="0" w:space="0" w:color="auto"/>
        <w:bottom w:val="none" w:sz="0" w:space="0" w:color="auto"/>
        <w:right w:val="none" w:sz="0" w:space="0" w:color="auto"/>
      </w:divBdr>
    </w:div>
    <w:div w:id="711687435">
      <w:bodyDiv w:val="1"/>
      <w:marLeft w:val="0"/>
      <w:marRight w:val="0"/>
      <w:marTop w:val="0"/>
      <w:marBottom w:val="0"/>
      <w:divBdr>
        <w:top w:val="none" w:sz="0" w:space="0" w:color="auto"/>
        <w:left w:val="none" w:sz="0" w:space="0" w:color="auto"/>
        <w:bottom w:val="none" w:sz="0" w:space="0" w:color="auto"/>
        <w:right w:val="none" w:sz="0" w:space="0" w:color="auto"/>
      </w:divBdr>
    </w:div>
    <w:div w:id="711922058">
      <w:bodyDiv w:val="1"/>
      <w:marLeft w:val="0"/>
      <w:marRight w:val="0"/>
      <w:marTop w:val="0"/>
      <w:marBottom w:val="0"/>
      <w:divBdr>
        <w:top w:val="none" w:sz="0" w:space="0" w:color="auto"/>
        <w:left w:val="none" w:sz="0" w:space="0" w:color="auto"/>
        <w:bottom w:val="none" w:sz="0" w:space="0" w:color="auto"/>
        <w:right w:val="none" w:sz="0" w:space="0" w:color="auto"/>
      </w:divBdr>
    </w:div>
    <w:div w:id="713313197">
      <w:bodyDiv w:val="1"/>
      <w:marLeft w:val="0"/>
      <w:marRight w:val="0"/>
      <w:marTop w:val="0"/>
      <w:marBottom w:val="0"/>
      <w:divBdr>
        <w:top w:val="none" w:sz="0" w:space="0" w:color="auto"/>
        <w:left w:val="none" w:sz="0" w:space="0" w:color="auto"/>
        <w:bottom w:val="none" w:sz="0" w:space="0" w:color="auto"/>
        <w:right w:val="none" w:sz="0" w:space="0" w:color="auto"/>
      </w:divBdr>
    </w:div>
    <w:div w:id="714087878">
      <w:bodyDiv w:val="1"/>
      <w:marLeft w:val="0"/>
      <w:marRight w:val="0"/>
      <w:marTop w:val="0"/>
      <w:marBottom w:val="0"/>
      <w:divBdr>
        <w:top w:val="none" w:sz="0" w:space="0" w:color="auto"/>
        <w:left w:val="none" w:sz="0" w:space="0" w:color="auto"/>
        <w:bottom w:val="none" w:sz="0" w:space="0" w:color="auto"/>
        <w:right w:val="none" w:sz="0" w:space="0" w:color="auto"/>
      </w:divBdr>
    </w:div>
    <w:div w:id="718282012">
      <w:bodyDiv w:val="1"/>
      <w:marLeft w:val="0"/>
      <w:marRight w:val="0"/>
      <w:marTop w:val="0"/>
      <w:marBottom w:val="0"/>
      <w:divBdr>
        <w:top w:val="none" w:sz="0" w:space="0" w:color="auto"/>
        <w:left w:val="none" w:sz="0" w:space="0" w:color="auto"/>
        <w:bottom w:val="none" w:sz="0" w:space="0" w:color="auto"/>
        <w:right w:val="none" w:sz="0" w:space="0" w:color="auto"/>
      </w:divBdr>
    </w:div>
    <w:div w:id="719279348">
      <w:bodyDiv w:val="1"/>
      <w:marLeft w:val="0"/>
      <w:marRight w:val="0"/>
      <w:marTop w:val="0"/>
      <w:marBottom w:val="0"/>
      <w:divBdr>
        <w:top w:val="none" w:sz="0" w:space="0" w:color="auto"/>
        <w:left w:val="none" w:sz="0" w:space="0" w:color="auto"/>
        <w:bottom w:val="none" w:sz="0" w:space="0" w:color="auto"/>
        <w:right w:val="none" w:sz="0" w:space="0" w:color="auto"/>
      </w:divBdr>
    </w:div>
    <w:div w:id="720403145">
      <w:bodyDiv w:val="1"/>
      <w:marLeft w:val="0"/>
      <w:marRight w:val="0"/>
      <w:marTop w:val="0"/>
      <w:marBottom w:val="0"/>
      <w:divBdr>
        <w:top w:val="none" w:sz="0" w:space="0" w:color="auto"/>
        <w:left w:val="none" w:sz="0" w:space="0" w:color="auto"/>
        <w:bottom w:val="none" w:sz="0" w:space="0" w:color="auto"/>
        <w:right w:val="none" w:sz="0" w:space="0" w:color="auto"/>
      </w:divBdr>
    </w:div>
    <w:div w:id="723480801">
      <w:bodyDiv w:val="1"/>
      <w:marLeft w:val="0"/>
      <w:marRight w:val="0"/>
      <w:marTop w:val="0"/>
      <w:marBottom w:val="0"/>
      <w:divBdr>
        <w:top w:val="none" w:sz="0" w:space="0" w:color="auto"/>
        <w:left w:val="none" w:sz="0" w:space="0" w:color="auto"/>
        <w:bottom w:val="none" w:sz="0" w:space="0" w:color="auto"/>
        <w:right w:val="none" w:sz="0" w:space="0" w:color="auto"/>
      </w:divBdr>
    </w:div>
    <w:div w:id="723649836">
      <w:bodyDiv w:val="1"/>
      <w:marLeft w:val="0"/>
      <w:marRight w:val="0"/>
      <w:marTop w:val="0"/>
      <w:marBottom w:val="0"/>
      <w:divBdr>
        <w:top w:val="none" w:sz="0" w:space="0" w:color="auto"/>
        <w:left w:val="none" w:sz="0" w:space="0" w:color="auto"/>
        <w:bottom w:val="none" w:sz="0" w:space="0" w:color="auto"/>
        <w:right w:val="none" w:sz="0" w:space="0" w:color="auto"/>
      </w:divBdr>
    </w:div>
    <w:div w:id="724069058">
      <w:bodyDiv w:val="1"/>
      <w:marLeft w:val="0"/>
      <w:marRight w:val="0"/>
      <w:marTop w:val="0"/>
      <w:marBottom w:val="0"/>
      <w:divBdr>
        <w:top w:val="none" w:sz="0" w:space="0" w:color="auto"/>
        <w:left w:val="none" w:sz="0" w:space="0" w:color="auto"/>
        <w:bottom w:val="none" w:sz="0" w:space="0" w:color="auto"/>
        <w:right w:val="none" w:sz="0" w:space="0" w:color="auto"/>
      </w:divBdr>
    </w:div>
    <w:div w:id="724648244">
      <w:bodyDiv w:val="1"/>
      <w:marLeft w:val="0"/>
      <w:marRight w:val="0"/>
      <w:marTop w:val="0"/>
      <w:marBottom w:val="0"/>
      <w:divBdr>
        <w:top w:val="none" w:sz="0" w:space="0" w:color="auto"/>
        <w:left w:val="none" w:sz="0" w:space="0" w:color="auto"/>
        <w:bottom w:val="none" w:sz="0" w:space="0" w:color="auto"/>
        <w:right w:val="none" w:sz="0" w:space="0" w:color="auto"/>
      </w:divBdr>
    </w:div>
    <w:div w:id="726144167">
      <w:bodyDiv w:val="1"/>
      <w:marLeft w:val="0"/>
      <w:marRight w:val="0"/>
      <w:marTop w:val="0"/>
      <w:marBottom w:val="0"/>
      <w:divBdr>
        <w:top w:val="none" w:sz="0" w:space="0" w:color="auto"/>
        <w:left w:val="none" w:sz="0" w:space="0" w:color="auto"/>
        <w:bottom w:val="none" w:sz="0" w:space="0" w:color="auto"/>
        <w:right w:val="none" w:sz="0" w:space="0" w:color="auto"/>
      </w:divBdr>
    </w:div>
    <w:div w:id="726536443">
      <w:bodyDiv w:val="1"/>
      <w:marLeft w:val="0"/>
      <w:marRight w:val="0"/>
      <w:marTop w:val="0"/>
      <w:marBottom w:val="0"/>
      <w:divBdr>
        <w:top w:val="none" w:sz="0" w:space="0" w:color="auto"/>
        <w:left w:val="none" w:sz="0" w:space="0" w:color="auto"/>
        <w:bottom w:val="none" w:sz="0" w:space="0" w:color="auto"/>
        <w:right w:val="none" w:sz="0" w:space="0" w:color="auto"/>
      </w:divBdr>
    </w:div>
    <w:div w:id="726876827">
      <w:bodyDiv w:val="1"/>
      <w:marLeft w:val="0"/>
      <w:marRight w:val="0"/>
      <w:marTop w:val="0"/>
      <w:marBottom w:val="0"/>
      <w:divBdr>
        <w:top w:val="none" w:sz="0" w:space="0" w:color="auto"/>
        <w:left w:val="none" w:sz="0" w:space="0" w:color="auto"/>
        <w:bottom w:val="none" w:sz="0" w:space="0" w:color="auto"/>
        <w:right w:val="none" w:sz="0" w:space="0" w:color="auto"/>
      </w:divBdr>
    </w:div>
    <w:div w:id="727385737">
      <w:bodyDiv w:val="1"/>
      <w:marLeft w:val="0"/>
      <w:marRight w:val="0"/>
      <w:marTop w:val="0"/>
      <w:marBottom w:val="0"/>
      <w:divBdr>
        <w:top w:val="none" w:sz="0" w:space="0" w:color="auto"/>
        <w:left w:val="none" w:sz="0" w:space="0" w:color="auto"/>
        <w:bottom w:val="none" w:sz="0" w:space="0" w:color="auto"/>
        <w:right w:val="none" w:sz="0" w:space="0" w:color="auto"/>
      </w:divBdr>
    </w:div>
    <w:div w:id="729042833">
      <w:bodyDiv w:val="1"/>
      <w:marLeft w:val="0"/>
      <w:marRight w:val="0"/>
      <w:marTop w:val="0"/>
      <w:marBottom w:val="0"/>
      <w:divBdr>
        <w:top w:val="none" w:sz="0" w:space="0" w:color="auto"/>
        <w:left w:val="none" w:sz="0" w:space="0" w:color="auto"/>
        <w:bottom w:val="none" w:sz="0" w:space="0" w:color="auto"/>
        <w:right w:val="none" w:sz="0" w:space="0" w:color="auto"/>
      </w:divBdr>
    </w:div>
    <w:div w:id="729115972">
      <w:bodyDiv w:val="1"/>
      <w:marLeft w:val="0"/>
      <w:marRight w:val="0"/>
      <w:marTop w:val="0"/>
      <w:marBottom w:val="0"/>
      <w:divBdr>
        <w:top w:val="none" w:sz="0" w:space="0" w:color="auto"/>
        <w:left w:val="none" w:sz="0" w:space="0" w:color="auto"/>
        <w:bottom w:val="none" w:sz="0" w:space="0" w:color="auto"/>
        <w:right w:val="none" w:sz="0" w:space="0" w:color="auto"/>
      </w:divBdr>
    </w:div>
    <w:div w:id="729154250">
      <w:bodyDiv w:val="1"/>
      <w:marLeft w:val="0"/>
      <w:marRight w:val="0"/>
      <w:marTop w:val="0"/>
      <w:marBottom w:val="0"/>
      <w:divBdr>
        <w:top w:val="none" w:sz="0" w:space="0" w:color="auto"/>
        <w:left w:val="none" w:sz="0" w:space="0" w:color="auto"/>
        <w:bottom w:val="none" w:sz="0" w:space="0" w:color="auto"/>
        <w:right w:val="none" w:sz="0" w:space="0" w:color="auto"/>
      </w:divBdr>
    </w:div>
    <w:div w:id="729306959">
      <w:bodyDiv w:val="1"/>
      <w:marLeft w:val="0"/>
      <w:marRight w:val="0"/>
      <w:marTop w:val="0"/>
      <w:marBottom w:val="0"/>
      <w:divBdr>
        <w:top w:val="none" w:sz="0" w:space="0" w:color="auto"/>
        <w:left w:val="none" w:sz="0" w:space="0" w:color="auto"/>
        <w:bottom w:val="none" w:sz="0" w:space="0" w:color="auto"/>
        <w:right w:val="none" w:sz="0" w:space="0" w:color="auto"/>
      </w:divBdr>
    </w:div>
    <w:div w:id="730347449">
      <w:bodyDiv w:val="1"/>
      <w:marLeft w:val="0"/>
      <w:marRight w:val="0"/>
      <w:marTop w:val="0"/>
      <w:marBottom w:val="0"/>
      <w:divBdr>
        <w:top w:val="none" w:sz="0" w:space="0" w:color="auto"/>
        <w:left w:val="none" w:sz="0" w:space="0" w:color="auto"/>
        <w:bottom w:val="none" w:sz="0" w:space="0" w:color="auto"/>
        <w:right w:val="none" w:sz="0" w:space="0" w:color="auto"/>
      </w:divBdr>
    </w:div>
    <w:div w:id="731542922">
      <w:bodyDiv w:val="1"/>
      <w:marLeft w:val="0"/>
      <w:marRight w:val="0"/>
      <w:marTop w:val="0"/>
      <w:marBottom w:val="0"/>
      <w:divBdr>
        <w:top w:val="none" w:sz="0" w:space="0" w:color="auto"/>
        <w:left w:val="none" w:sz="0" w:space="0" w:color="auto"/>
        <w:bottom w:val="none" w:sz="0" w:space="0" w:color="auto"/>
        <w:right w:val="none" w:sz="0" w:space="0" w:color="auto"/>
      </w:divBdr>
    </w:div>
    <w:div w:id="732973594">
      <w:bodyDiv w:val="1"/>
      <w:marLeft w:val="0"/>
      <w:marRight w:val="0"/>
      <w:marTop w:val="0"/>
      <w:marBottom w:val="0"/>
      <w:divBdr>
        <w:top w:val="none" w:sz="0" w:space="0" w:color="auto"/>
        <w:left w:val="none" w:sz="0" w:space="0" w:color="auto"/>
        <w:bottom w:val="none" w:sz="0" w:space="0" w:color="auto"/>
        <w:right w:val="none" w:sz="0" w:space="0" w:color="auto"/>
      </w:divBdr>
    </w:div>
    <w:div w:id="734006717">
      <w:bodyDiv w:val="1"/>
      <w:marLeft w:val="0"/>
      <w:marRight w:val="0"/>
      <w:marTop w:val="0"/>
      <w:marBottom w:val="0"/>
      <w:divBdr>
        <w:top w:val="none" w:sz="0" w:space="0" w:color="auto"/>
        <w:left w:val="none" w:sz="0" w:space="0" w:color="auto"/>
        <w:bottom w:val="none" w:sz="0" w:space="0" w:color="auto"/>
        <w:right w:val="none" w:sz="0" w:space="0" w:color="auto"/>
      </w:divBdr>
    </w:div>
    <w:div w:id="737092711">
      <w:bodyDiv w:val="1"/>
      <w:marLeft w:val="0"/>
      <w:marRight w:val="0"/>
      <w:marTop w:val="0"/>
      <w:marBottom w:val="0"/>
      <w:divBdr>
        <w:top w:val="none" w:sz="0" w:space="0" w:color="auto"/>
        <w:left w:val="none" w:sz="0" w:space="0" w:color="auto"/>
        <w:bottom w:val="none" w:sz="0" w:space="0" w:color="auto"/>
        <w:right w:val="none" w:sz="0" w:space="0" w:color="auto"/>
      </w:divBdr>
    </w:div>
    <w:div w:id="738332595">
      <w:bodyDiv w:val="1"/>
      <w:marLeft w:val="0"/>
      <w:marRight w:val="0"/>
      <w:marTop w:val="0"/>
      <w:marBottom w:val="0"/>
      <w:divBdr>
        <w:top w:val="none" w:sz="0" w:space="0" w:color="auto"/>
        <w:left w:val="none" w:sz="0" w:space="0" w:color="auto"/>
        <w:bottom w:val="none" w:sz="0" w:space="0" w:color="auto"/>
        <w:right w:val="none" w:sz="0" w:space="0" w:color="auto"/>
      </w:divBdr>
    </w:div>
    <w:div w:id="739324875">
      <w:bodyDiv w:val="1"/>
      <w:marLeft w:val="0"/>
      <w:marRight w:val="0"/>
      <w:marTop w:val="0"/>
      <w:marBottom w:val="0"/>
      <w:divBdr>
        <w:top w:val="none" w:sz="0" w:space="0" w:color="auto"/>
        <w:left w:val="none" w:sz="0" w:space="0" w:color="auto"/>
        <w:bottom w:val="none" w:sz="0" w:space="0" w:color="auto"/>
        <w:right w:val="none" w:sz="0" w:space="0" w:color="auto"/>
      </w:divBdr>
    </w:div>
    <w:div w:id="740517095">
      <w:bodyDiv w:val="1"/>
      <w:marLeft w:val="0"/>
      <w:marRight w:val="0"/>
      <w:marTop w:val="0"/>
      <w:marBottom w:val="0"/>
      <w:divBdr>
        <w:top w:val="none" w:sz="0" w:space="0" w:color="auto"/>
        <w:left w:val="none" w:sz="0" w:space="0" w:color="auto"/>
        <w:bottom w:val="none" w:sz="0" w:space="0" w:color="auto"/>
        <w:right w:val="none" w:sz="0" w:space="0" w:color="auto"/>
      </w:divBdr>
    </w:div>
    <w:div w:id="742796036">
      <w:bodyDiv w:val="1"/>
      <w:marLeft w:val="0"/>
      <w:marRight w:val="0"/>
      <w:marTop w:val="0"/>
      <w:marBottom w:val="0"/>
      <w:divBdr>
        <w:top w:val="none" w:sz="0" w:space="0" w:color="auto"/>
        <w:left w:val="none" w:sz="0" w:space="0" w:color="auto"/>
        <w:bottom w:val="none" w:sz="0" w:space="0" w:color="auto"/>
        <w:right w:val="none" w:sz="0" w:space="0" w:color="auto"/>
      </w:divBdr>
    </w:div>
    <w:div w:id="742800779">
      <w:bodyDiv w:val="1"/>
      <w:marLeft w:val="0"/>
      <w:marRight w:val="0"/>
      <w:marTop w:val="0"/>
      <w:marBottom w:val="0"/>
      <w:divBdr>
        <w:top w:val="none" w:sz="0" w:space="0" w:color="auto"/>
        <w:left w:val="none" w:sz="0" w:space="0" w:color="auto"/>
        <w:bottom w:val="none" w:sz="0" w:space="0" w:color="auto"/>
        <w:right w:val="none" w:sz="0" w:space="0" w:color="auto"/>
      </w:divBdr>
    </w:div>
    <w:div w:id="745542290">
      <w:bodyDiv w:val="1"/>
      <w:marLeft w:val="0"/>
      <w:marRight w:val="0"/>
      <w:marTop w:val="0"/>
      <w:marBottom w:val="0"/>
      <w:divBdr>
        <w:top w:val="none" w:sz="0" w:space="0" w:color="auto"/>
        <w:left w:val="none" w:sz="0" w:space="0" w:color="auto"/>
        <w:bottom w:val="none" w:sz="0" w:space="0" w:color="auto"/>
        <w:right w:val="none" w:sz="0" w:space="0" w:color="auto"/>
      </w:divBdr>
    </w:div>
    <w:div w:id="745758948">
      <w:bodyDiv w:val="1"/>
      <w:marLeft w:val="0"/>
      <w:marRight w:val="0"/>
      <w:marTop w:val="0"/>
      <w:marBottom w:val="0"/>
      <w:divBdr>
        <w:top w:val="none" w:sz="0" w:space="0" w:color="auto"/>
        <w:left w:val="none" w:sz="0" w:space="0" w:color="auto"/>
        <w:bottom w:val="none" w:sz="0" w:space="0" w:color="auto"/>
        <w:right w:val="none" w:sz="0" w:space="0" w:color="auto"/>
      </w:divBdr>
    </w:div>
    <w:div w:id="746460331">
      <w:bodyDiv w:val="1"/>
      <w:marLeft w:val="0"/>
      <w:marRight w:val="0"/>
      <w:marTop w:val="0"/>
      <w:marBottom w:val="0"/>
      <w:divBdr>
        <w:top w:val="none" w:sz="0" w:space="0" w:color="auto"/>
        <w:left w:val="none" w:sz="0" w:space="0" w:color="auto"/>
        <w:bottom w:val="none" w:sz="0" w:space="0" w:color="auto"/>
        <w:right w:val="none" w:sz="0" w:space="0" w:color="auto"/>
      </w:divBdr>
    </w:div>
    <w:div w:id="746734649">
      <w:bodyDiv w:val="1"/>
      <w:marLeft w:val="0"/>
      <w:marRight w:val="0"/>
      <w:marTop w:val="0"/>
      <w:marBottom w:val="0"/>
      <w:divBdr>
        <w:top w:val="none" w:sz="0" w:space="0" w:color="auto"/>
        <w:left w:val="none" w:sz="0" w:space="0" w:color="auto"/>
        <w:bottom w:val="none" w:sz="0" w:space="0" w:color="auto"/>
        <w:right w:val="none" w:sz="0" w:space="0" w:color="auto"/>
      </w:divBdr>
    </w:div>
    <w:div w:id="747651746">
      <w:bodyDiv w:val="1"/>
      <w:marLeft w:val="0"/>
      <w:marRight w:val="0"/>
      <w:marTop w:val="0"/>
      <w:marBottom w:val="0"/>
      <w:divBdr>
        <w:top w:val="none" w:sz="0" w:space="0" w:color="auto"/>
        <w:left w:val="none" w:sz="0" w:space="0" w:color="auto"/>
        <w:bottom w:val="none" w:sz="0" w:space="0" w:color="auto"/>
        <w:right w:val="none" w:sz="0" w:space="0" w:color="auto"/>
      </w:divBdr>
    </w:div>
    <w:div w:id="749931678">
      <w:bodyDiv w:val="1"/>
      <w:marLeft w:val="0"/>
      <w:marRight w:val="0"/>
      <w:marTop w:val="0"/>
      <w:marBottom w:val="0"/>
      <w:divBdr>
        <w:top w:val="none" w:sz="0" w:space="0" w:color="auto"/>
        <w:left w:val="none" w:sz="0" w:space="0" w:color="auto"/>
        <w:bottom w:val="none" w:sz="0" w:space="0" w:color="auto"/>
        <w:right w:val="none" w:sz="0" w:space="0" w:color="auto"/>
      </w:divBdr>
    </w:div>
    <w:div w:id="749959782">
      <w:bodyDiv w:val="1"/>
      <w:marLeft w:val="0"/>
      <w:marRight w:val="0"/>
      <w:marTop w:val="0"/>
      <w:marBottom w:val="0"/>
      <w:divBdr>
        <w:top w:val="none" w:sz="0" w:space="0" w:color="auto"/>
        <w:left w:val="none" w:sz="0" w:space="0" w:color="auto"/>
        <w:bottom w:val="none" w:sz="0" w:space="0" w:color="auto"/>
        <w:right w:val="none" w:sz="0" w:space="0" w:color="auto"/>
      </w:divBdr>
    </w:div>
    <w:div w:id="750280067">
      <w:bodyDiv w:val="1"/>
      <w:marLeft w:val="0"/>
      <w:marRight w:val="0"/>
      <w:marTop w:val="0"/>
      <w:marBottom w:val="0"/>
      <w:divBdr>
        <w:top w:val="none" w:sz="0" w:space="0" w:color="auto"/>
        <w:left w:val="none" w:sz="0" w:space="0" w:color="auto"/>
        <w:bottom w:val="none" w:sz="0" w:space="0" w:color="auto"/>
        <w:right w:val="none" w:sz="0" w:space="0" w:color="auto"/>
      </w:divBdr>
    </w:div>
    <w:div w:id="756367256">
      <w:bodyDiv w:val="1"/>
      <w:marLeft w:val="0"/>
      <w:marRight w:val="0"/>
      <w:marTop w:val="0"/>
      <w:marBottom w:val="0"/>
      <w:divBdr>
        <w:top w:val="none" w:sz="0" w:space="0" w:color="auto"/>
        <w:left w:val="none" w:sz="0" w:space="0" w:color="auto"/>
        <w:bottom w:val="none" w:sz="0" w:space="0" w:color="auto"/>
        <w:right w:val="none" w:sz="0" w:space="0" w:color="auto"/>
      </w:divBdr>
    </w:div>
    <w:div w:id="756942446">
      <w:bodyDiv w:val="1"/>
      <w:marLeft w:val="0"/>
      <w:marRight w:val="0"/>
      <w:marTop w:val="0"/>
      <w:marBottom w:val="0"/>
      <w:divBdr>
        <w:top w:val="none" w:sz="0" w:space="0" w:color="auto"/>
        <w:left w:val="none" w:sz="0" w:space="0" w:color="auto"/>
        <w:bottom w:val="none" w:sz="0" w:space="0" w:color="auto"/>
        <w:right w:val="none" w:sz="0" w:space="0" w:color="auto"/>
      </w:divBdr>
    </w:div>
    <w:div w:id="757094418">
      <w:bodyDiv w:val="1"/>
      <w:marLeft w:val="0"/>
      <w:marRight w:val="0"/>
      <w:marTop w:val="0"/>
      <w:marBottom w:val="0"/>
      <w:divBdr>
        <w:top w:val="none" w:sz="0" w:space="0" w:color="auto"/>
        <w:left w:val="none" w:sz="0" w:space="0" w:color="auto"/>
        <w:bottom w:val="none" w:sz="0" w:space="0" w:color="auto"/>
        <w:right w:val="none" w:sz="0" w:space="0" w:color="auto"/>
      </w:divBdr>
    </w:div>
    <w:div w:id="758798207">
      <w:bodyDiv w:val="1"/>
      <w:marLeft w:val="0"/>
      <w:marRight w:val="0"/>
      <w:marTop w:val="0"/>
      <w:marBottom w:val="0"/>
      <w:divBdr>
        <w:top w:val="none" w:sz="0" w:space="0" w:color="auto"/>
        <w:left w:val="none" w:sz="0" w:space="0" w:color="auto"/>
        <w:bottom w:val="none" w:sz="0" w:space="0" w:color="auto"/>
        <w:right w:val="none" w:sz="0" w:space="0" w:color="auto"/>
      </w:divBdr>
    </w:div>
    <w:div w:id="759182766">
      <w:bodyDiv w:val="1"/>
      <w:marLeft w:val="0"/>
      <w:marRight w:val="0"/>
      <w:marTop w:val="0"/>
      <w:marBottom w:val="0"/>
      <w:divBdr>
        <w:top w:val="none" w:sz="0" w:space="0" w:color="auto"/>
        <w:left w:val="none" w:sz="0" w:space="0" w:color="auto"/>
        <w:bottom w:val="none" w:sz="0" w:space="0" w:color="auto"/>
        <w:right w:val="none" w:sz="0" w:space="0" w:color="auto"/>
      </w:divBdr>
    </w:div>
    <w:div w:id="762528589">
      <w:bodyDiv w:val="1"/>
      <w:marLeft w:val="0"/>
      <w:marRight w:val="0"/>
      <w:marTop w:val="0"/>
      <w:marBottom w:val="0"/>
      <w:divBdr>
        <w:top w:val="none" w:sz="0" w:space="0" w:color="auto"/>
        <w:left w:val="none" w:sz="0" w:space="0" w:color="auto"/>
        <w:bottom w:val="none" w:sz="0" w:space="0" w:color="auto"/>
        <w:right w:val="none" w:sz="0" w:space="0" w:color="auto"/>
      </w:divBdr>
    </w:div>
    <w:div w:id="762798298">
      <w:bodyDiv w:val="1"/>
      <w:marLeft w:val="0"/>
      <w:marRight w:val="0"/>
      <w:marTop w:val="0"/>
      <w:marBottom w:val="0"/>
      <w:divBdr>
        <w:top w:val="none" w:sz="0" w:space="0" w:color="auto"/>
        <w:left w:val="none" w:sz="0" w:space="0" w:color="auto"/>
        <w:bottom w:val="none" w:sz="0" w:space="0" w:color="auto"/>
        <w:right w:val="none" w:sz="0" w:space="0" w:color="auto"/>
      </w:divBdr>
    </w:div>
    <w:div w:id="764689278">
      <w:bodyDiv w:val="1"/>
      <w:marLeft w:val="0"/>
      <w:marRight w:val="0"/>
      <w:marTop w:val="0"/>
      <w:marBottom w:val="0"/>
      <w:divBdr>
        <w:top w:val="none" w:sz="0" w:space="0" w:color="auto"/>
        <w:left w:val="none" w:sz="0" w:space="0" w:color="auto"/>
        <w:bottom w:val="none" w:sz="0" w:space="0" w:color="auto"/>
        <w:right w:val="none" w:sz="0" w:space="0" w:color="auto"/>
      </w:divBdr>
    </w:div>
    <w:div w:id="766384454">
      <w:bodyDiv w:val="1"/>
      <w:marLeft w:val="0"/>
      <w:marRight w:val="0"/>
      <w:marTop w:val="0"/>
      <w:marBottom w:val="0"/>
      <w:divBdr>
        <w:top w:val="none" w:sz="0" w:space="0" w:color="auto"/>
        <w:left w:val="none" w:sz="0" w:space="0" w:color="auto"/>
        <w:bottom w:val="none" w:sz="0" w:space="0" w:color="auto"/>
        <w:right w:val="none" w:sz="0" w:space="0" w:color="auto"/>
      </w:divBdr>
    </w:div>
    <w:div w:id="766537779">
      <w:bodyDiv w:val="1"/>
      <w:marLeft w:val="0"/>
      <w:marRight w:val="0"/>
      <w:marTop w:val="0"/>
      <w:marBottom w:val="0"/>
      <w:divBdr>
        <w:top w:val="none" w:sz="0" w:space="0" w:color="auto"/>
        <w:left w:val="none" w:sz="0" w:space="0" w:color="auto"/>
        <w:bottom w:val="none" w:sz="0" w:space="0" w:color="auto"/>
        <w:right w:val="none" w:sz="0" w:space="0" w:color="auto"/>
      </w:divBdr>
    </w:div>
    <w:div w:id="766928493">
      <w:bodyDiv w:val="1"/>
      <w:marLeft w:val="0"/>
      <w:marRight w:val="0"/>
      <w:marTop w:val="0"/>
      <w:marBottom w:val="0"/>
      <w:divBdr>
        <w:top w:val="none" w:sz="0" w:space="0" w:color="auto"/>
        <w:left w:val="none" w:sz="0" w:space="0" w:color="auto"/>
        <w:bottom w:val="none" w:sz="0" w:space="0" w:color="auto"/>
        <w:right w:val="none" w:sz="0" w:space="0" w:color="auto"/>
      </w:divBdr>
    </w:div>
    <w:div w:id="766997292">
      <w:bodyDiv w:val="1"/>
      <w:marLeft w:val="0"/>
      <w:marRight w:val="0"/>
      <w:marTop w:val="0"/>
      <w:marBottom w:val="0"/>
      <w:divBdr>
        <w:top w:val="none" w:sz="0" w:space="0" w:color="auto"/>
        <w:left w:val="none" w:sz="0" w:space="0" w:color="auto"/>
        <w:bottom w:val="none" w:sz="0" w:space="0" w:color="auto"/>
        <w:right w:val="none" w:sz="0" w:space="0" w:color="auto"/>
      </w:divBdr>
    </w:div>
    <w:div w:id="767117034">
      <w:bodyDiv w:val="1"/>
      <w:marLeft w:val="0"/>
      <w:marRight w:val="0"/>
      <w:marTop w:val="0"/>
      <w:marBottom w:val="0"/>
      <w:divBdr>
        <w:top w:val="none" w:sz="0" w:space="0" w:color="auto"/>
        <w:left w:val="none" w:sz="0" w:space="0" w:color="auto"/>
        <w:bottom w:val="none" w:sz="0" w:space="0" w:color="auto"/>
        <w:right w:val="none" w:sz="0" w:space="0" w:color="auto"/>
      </w:divBdr>
    </w:div>
    <w:div w:id="768279417">
      <w:bodyDiv w:val="1"/>
      <w:marLeft w:val="0"/>
      <w:marRight w:val="0"/>
      <w:marTop w:val="0"/>
      <w:marBottom w:val="0"/>
      <w:divBdr>
        <w:top w:val="none" w:sz="0" w:space="0" w:color="auto"/>
        <w:left w:val="none" w:sz="0" w:space="0" w:color="auto"/>
        <w:bottom w:val="none" w:sz="0" w:space="0" w:color="auto"/>
        <w:right w:val="none" w:sz="0" w:space="0" w:color="auto"/>
      </w:divBdr>
    </w:div>
    <w:div w:id="768354102">
      <w:bodyDiv w:val="1"/>
      <w:marLeft w:val="0"/>
      <w:marRight w:val="0"/>
      <w:marTop w:val="0"/>
      <w:marBottom w:val="0"/>
      <w:divBdr>
        <w:top w:val="none" w:sz="0" w:space="0" w:color="auto"/>
        <w:left w:val="none" w:sz="0" w:space="0" w:color="auto"/>
        <w:bottom w:val="none" w:sz="0" w:space="0" w:color="auto"/>
        <w:right w:val="none" w:sz="0" w:space="0" w:color="auto"/>
      </w:divBdr>
    </w:div>
    <w:div w:id="769348667">
      <w:bodyDiv w:val="1"/>
      <w:marLeft w:val="0"/>
      <w:marRight w:val="0"/>
      <w:marTop w:val="0"/>
      <w:marBottom w:val="0"/>
      <w:divBdr>
        <w:top w:val="none" w:sz="0" w:space="0" w:color="auto"/>
        <w:left w:val="none" w:sz="0" w:space="0" w:color="auto"/>
        <w:bottom w:val="none" w:sz="0" w:space="0" w:color="auto"/>
        <w:right w:val="none" w:sz="0" w:space="0" w:color="auto"/>
      </w:divBdr>
    </w:div>
    <w:div w:id="770244961">
      <w:bodyDiv w:val="1"/>
      <w:marLeft w:val="0"/>
      <w:marRight w:val="0"/>
      <w:marTop w:val="0"/>
      <w:marBottom w:val="0"/>
      <w:divBdr>
        <w:top w:val="none" w:sz="0" w:space="0" w:color="auto"/>
        <w:left w:val="none" w:sz="0" w:space="0" w:color="auto"/>
        <w:bottom w:val="none" w:sz="0" w:space="0" w:color="auto"/>
        <w:right w:val="none" w:sz="0" w:space="0" w:color="auto"/>
      </w:divBdr>
    </w:div>
    <w:div w:id="770976417">
      <w:bodyDiv w:val="1"/>
      <w:marLeft w:val="0"/>
      <w:marRight w:val="0"/>
      <w:marTop w:val="0"/>
      <w:marBottom w:val="0"/>
      <w:divBdr>
        <w:top w:val="none" w:sz="0" w:space="0" w:color="auto"/>
        <w:left w:val="none" w:sz="0" w:space="0" w:color="auto"/>
        <w:bottom w:val="none" w:sz="0" w:space="0" w:color="auto"/>
        <w:right w:val="none" w:sz="0" w:space="0" w:color="auto"/>
      </w:divBdr>
    </w:div>
    <w:div w:id="771245794">
      <w:bodyDiv w:val="1"/>
      <w:marLeft w:val="0"/>
      <w:marRight w:val="0"/>
      <w:marTop w:val="0"/>
      <w:marBottom w:val="0"/>
      <w:divBdr>
        <w:top w:val="none" w:sz="0" w:space="0" w:color="auto"/>
        <w:left w:val="none" w:sz="0" w:space="0" w:color="auto"/>
        <w:bottom w:val="none" w:sz="0" w:space="0" w:color="auto"/>
        <w:right w:val="none" w:sz="0" w:space="0" w:color="auto"/>
      </w:divBdr>
    </w:div>
    <w:div w:id="773327343">
      <w:bodyDiv w:val="1"/>
      <w:marLeft w:val="0"/>
      <w:marRight w:val="0"/>
      <w:marTop w:val="0"/>
      <w:marBottom w:val="0"/>
      <w:divBdr>
        <w:top w:val="none" w:sz="0" w:space="0" w:color="auto"/>
        <w:left w:val="none" w:sz="0" w:space="0" w:color="auto"/>
        <w:bottom w:val="none" w:sz="0" w:space="0" w:color="auto"/>
        <w:right w:val="none" w:sz="0" w:space="0" w:color="auto"/>
      </w:divBdr>
    </w:div>
    <w:div w:id="774521168">
      <w:bodyDiv w:val="1"/>
      <w:marLeft w:val="0"/>
      <w:marRight w:val="0"/>
      <w:marTop w:val="0"/>
      <w:marBottom w:val="0"/>
      <w:divBdr>
        <w:top w:val="none" w:sz="0" w:space="0" w:color="auto"/>
        <w:left w:val="none" w:sz="0" w:space="0" w:color="auto"/>
        <w:bottom w:val="none" w:sz="0" w:space="0" w:color="auto"/>
        <w:right w:val="none" w:sz="0" w:space="0" w:color="auto"/>
      </w:divBdr>
    </w:div>
    <w:div w:id="774639171">
      <w:bodyDiv w:val="1"/>
      <w:marLeft w:val="0"/>
      <w:marRight w:val="0"/>
      <w:marTop w:val="0"/>
      <w:marBottom w:val="0"/>
      <w:divBdr>
        <w:top w:val="none" w:sz="0" w:space="0" w:color="auto"/>
        <w:left w:val="none" w:sz="0" w:space="0" w:color="auto"/>
        <w:bottom w:val="none" w:sz="0" w:space="0" w:color="auto"/>
        <w:right w:val="none" w:sz="0" w:space="0" w:color="auto"/>
      </w:divBdr>
    </w:div>
    <w:div w:id="776950241">
      <w:bodyDiv w:val="1"/>
      <w:marLeft w:val="0"/>
      <w:marRight w:val="0"/>
      <w:marTop w:val="0"/>
      <w:marBottom w:val="0"/>
      <w:divBdr>
        <w:top w:val="none" w:sz="0" w:space="0" w:color="auto"/>
        <w:left w:val="none" w:sz="0" w:space="0" w:color="auto"/>
        <w:bottom w:val="none" w:sz="0" w:space="0" w:color="auto"/>
        <w:right w:val="none" w:sz="0" w:space="0" w:color="auto"/>
      </w:divBdr>
    </w:div>
    <w:div w:id="777261059">
      <w:bodyDiv w:val="1"/>
      <w:marLeft w:val="0"/>
      <w:marRight w:val="0"/>
      <w:marTop w:val="0"/>
      <w:marBottom w:val="0"/>
      <w:divBdr>
        <w:top w:val="none" w:sz="0" w:space="0" w:color="auto"/>
        <w:left w:val="none" w:sz="0" w:space="0" w:color="auto"/>
        <w:bottom w:val="none" w:sz="0" w:space="0" w:color="auto"/>
        <w:right w:val="none" w:sz="0" w:space="0" w:color="auto"/>
      </w:divBdr>
    </w:div>
    <w:div w:id="778180111">
      <w:bodyDiv w:val="1"/>
      <w:marLeft w:val="0"/>
      <w:marRight w:val="0"/>
      <w:marTop w:val="0"/>
      <w:marBottom w:val="0"/>
      <w:divBdr>
        <w:top w:val="none" w:sz="0" w:space="0" w:color="auto"/>
        <w:left w:val="none" w:sz="0" w:space="0" w:color="auto"/>
        <w:bottom w:val="none" w:sz="0" w:space="0" w:color="auto"/>
        <w:right w:val="none" w:sz="0" w:space="0" w:color="auto"/>
      </w:divBdr>
    </w:div>
    <w:div w:id="779452358">
      <w:bodyDiv w:val="1"/>
      <w:marLeft w:val="0"/>
      <w:marRight w:val="0"/>
      <w:marTop w:val="0"/>
      <w:marBottom w:val="0"/>
      <w:divBdr>
        <w:top w:val="none" w:sz="0" w:space="0" w:color="auto"/>
        <w:left w:val="none" w:sz="0" w:space="0" w:color="auto"/>
        <w:bottom w:val="none" w:sz="0" w:space="0" w:color="auto"/>
        <w:right w:val="none" w:sz="0" w:space="0" w:color="auto"/>
      </w:divBdr>
    </w:div>
    <w:div w:id="780075876">
      <w:bodyDiv w:val="1"/>
      <w:marLeft w:val="0"/>
      <w:marRight w:val="0"/>
      <w:marTop w:val="0"/>
      <w:marBottom w:val="0"/>
      <w:divBdr>
        <w:top w:val="none" w:sz="0" w:space="0" w:color="auto"/>
        <w:left w:val="none" w:sz="0" w:space="0" w:color="auto"/>
        <w:bottom w:val="none" w:sz="0" w:space="0" w:color="auto"/>
        <w:right w:val="none" w:sz="0" w:space="0" w:color="auto"/>
      </w:divBdr>
    </w:div>
    <w:div w:id="780489394">
      <w:bodyDiv w:val="1"/>
      <w:marLeft w:val="0"/>
      <w:marRight w:val="0"/>
      <w:marTop w:val="0"/>
      <w:marBottom w:val="0"/>
      <w:divBdr>
        <w:top w:val="none" w:sz="0" w:space="0" w:color="auto"/>
        <w:left w:val="none" w:sz="0" w:space="0" w:color="auto"/>
        <w:bottom w:val="none" w:sz="0" w:space="0" w:color="auto"/>
        <w:right w:val="none" w:sz="0" w:space="0" w:color="auto"/>
      </w:divBdr>
    </w:div>
    <w:div w:id="781876962">
      <w:bodyDiv w:val="1"/>
      <w:marLeft w:val="0"/>
      <w:marRight w:val="0"/>
      <w:marTop w:val="0"/>
      <w:marBottom w:val="0"/>
      <w:divBdr>
        <w:top w:val="none" w:sz="0" w:space="0" w:color="auto"/>
        <w:left w:val="none" w:sz="0" w:space="0" w:color="auto"/>
        <w:bottom w:val="none" w:sz="0" w:space="0" w:color="auto"/>
        <w:right w:val="none" w:sz="0" w:space="0" w:color="auto"/>
      </w:divBdr>
    </w:div>
    <w:div w:id="782655271">
      <w:bodyDiv w:val="1"/>
      <w:marLeft w:val="0"/>
      <w:marRight w:val="0"/>
      <w:marTop w:val="0"/>
      <w:marBottom w:val="0"/>
      <w:divBdr>
        <w:top w:val="none" w:sz="0" w:space="0" w:color="auto"/>
        <w:left w:val="none" w:sz="0" w:space="0" w:color="auto"/>
        <w:bottom w:val="none" w:sz="0" w:space="0" w:color="auto"/>
        <w:right w:val="none" w:sz="0" w:space="0" w:color="auto"/>
      </w:divBdr>
    </w:div>
    <w:div w:id="782842604">
      <w:bodyDiv w:val="1"/>
      <w:marLeft w:val="0"/>
      <w:marRight w:val="0"/>
      <w:marTop w:val="0"/>
      <w:marBottom w:val="0"/>
      <w:divBdr>
        <w:top w:val="none" w:sz="0" w:space="0" w:color="auto"/>
        <w:left w:val="none" w:sz="0" w:space="0" w:color="auto"/>
        <w:bottom w:val="none" w:sz="0" w:space="0" w:color="auto"/>
        <w:right w:val="none" w:sz="0" w:space="0" w:color="auto"/>
      </w:divBdr>
    </w:div>
    <w:div w:id="783886389">
      <w:bodyDiv w:val="1"/>
      <w:marLeft w:val="0"/>
      <w:marRight w:val="0"/>
      <w:marTop w:val="0"/>
      <w:marBottom w:val="0"/>
      <w:divBdr>
        <w:top w:val="none" w:sz="0" w:space="0" w:color="auto"/>
        <w:left w:val="none" w:sz="0" w:space="0" w:color="auto"/>
        <w:bottom w:val="none" w:sz="0" w:space="0" w:color="auto"/>
        <w:right w:val="none" w:sz="0" w:space="0" w:color="auto"/>
      </w:divBdr>
    </w:div>
    <w:div w:id="784230930">
      <w:bodyDiv w:val="1"/>
      <w:marLeft w:val="0"/>
      <w:marRight w:val="0"/>
      <w:marTop w:val="0"/>
      <w:marBottom w:val="0"/>
      <w:divBdr>
        <w:top w:val="none" w:sz="0" w:space="0" w:color="auto"/>
        <w:left w:val="none" w:sz="0" w:space="0" w:color="auto"/>
        <w:bottom w:val="none" w:sz="0" w:space="0" w:color="auto"/>
        <w:right w:val="none" w:sz="0" w:space="0" w:color="auto"/>
      </w:divBdr>
    </w:div>
    <w:div w:id="792334011">
      <w:bodyDiv w:val="1"/>
      <w:marLeft w:val="0"/>
      <w:marRight w:val="0"/>
      <w:marTop w:val="0"/>
      <w:marBottom w:val="0"/>
      <w:divBdr>
        <w:top w:val="none" w:sz="0" w:space="0" w:color="auto"/>
        <w:left w:val="none" w:sz="0" w:space="0" w:color="auto"/>
        <w:bottom w:val="none" w:sz="0" w:space="0" w:color="auto"/>
        <w:right w:val="none" w:sz="0" w:space="0" w:color="auto"/>
      </w:divBdr>
    </w:div>
    <w:div w:id="792673329">
      <w:bodyDiv w:val="1"/>
      <w:marLeft w:val="0"/>
      <w:marRight w:val="0"/>
      <w:marTop w:val="0"/>
      <w:marBottom w:val="0"/>
      <w:divBdr>
        <w:top w:val="none" w:sz="0" w:space="0" w:color="auto"/>
        <w:left w:val="none" w:sz="0" w:space="0" w:color="auto"/>
        <w:bottom w:val="none" w:sz="0" w:space="0" w:color="auto"/>
        <w:right w:val="none" w:sz="0" w:space="0" w:color="auto"/>
      </w:divBdr>
    </w:div>
    <w:div w:id="793056355">
      <w:bodyDiv w:val="1"/>
      <w:marLeft w:val="0"/>
      <w:marRight w:val="0"/>
      <w:marTop w:val="0"/>
      <w:marBottom w:val="0"/>
      <w:divBdr>
        <w:top w:val="none" w:sz="0" w:space="0" w:color="auto"/>
        <w:left w:val="none" w:sz="0" w:space="0" w:color="auto"/>
        <w:bottom w:val="none" w:sz="0" w:space="0" w:color="auto"/>
        <w:right w:val="none" w:sz="0" w:space="0" w:color="auto"/>
      </w:divBdr>
    </w:div>
    <w:div w:id="793867580">
      <w:bodyDiv w:val="1"/>
      <w:marLeft w:val="0"/>
      <w:marRight w:val="0"/>
      <w:marTop w:val="0"/>
      <w:marBottom w:val="0"/>
      <w:divBdr>
        <w:top w:val="none" w:sz="0" w:space="0" w:color="auto"/>
        <w:left w:val="none" w:sz="0" w:space="0" w:color="auto"/>
        <w:bottom w:val="none" w:sz="0" w:space="0" w:color="auto"/>
        <w:right w:val="none" w:sz="0" w:space="0" w:color="auto"/>
      </w:divBdr>
    </w:div>
    <w:div w:id="794711001">
      <w:bodyDiv w:val="1"/>
      <w:marLeft w:val="0"/>
      <w:marRight w:val="0"/>
      <w:marTop w:val="0"/>
      <w:marBottom w:val="0"/>
      <w:divBdr>
        <w:top w:val="none" w:sz="0" w:space="0" w:color="auto"/>
        <w:left w:val="none" w:sz="0" w:space="0" w:color="auto"/>
        <w:bottom w:val="none" w:sz="0" w:space="0" w:color="auto"/>
        <w:right w:val="none" w:sz="0" w:space="0" w:color="auto"/>
      </w:divBdr>
    </w:div>
    <w:div w:id="795947500">
      <w:bodyDiv w:val="1"/>
      <w:marLeft w:val="0"/>
      <w:marRight w:val="0"/>
      <w:marTop w:val="0"/>
      <w:marBottom w:val="0"/>
      <w:divBdr>
        <w:top w:val="none" w:sz="0" w:space="0" w:color="auto"/>
        <w:left w:val="none" w:sz="0" w:space="0" w:color="auto"/>
        <w:bottom w:val="none" w:sz="0" w:space="0" w:color="auto"/>
        <w:right w:val="none" w:sz="0" w:space="0" w:color="auto"/>
      </w:divBdr>
    </w:div>
    <w:div w:id="796262971">
      <w:bodyDiv w:val="1"/>
      <w:marLeft w:val="0"/>
      <w:marRight w:val="0"/>
      <w:marTop w:val="0"/>
      <w:marBottom w:val="0"/>
      <w:divBdr>
        <w:top w:val="none" w:sz="0" w:space="0" w:color="auto"/>
        <w:left w:val="none" w:sz="0" w:space="0" w:color="auto"/>
        <w:bottom w:val="none" w:sz="0" w:space="0" w:color="auto"/>
        <w:right w:val="none" w:sz="0" w:space="0" w:color="auto"/>
      </w:divBdr>
    </w:div>
    <w:div w:id="796528604">
      <w:bodyDiv w:val="1"/>
      <w:marLeft w:val="0"/>
      <w:marRight w:val="0"/>
      <w:marTop w:val="0"/>
      <w:marBottom w:val="0"/>
      <w:divBdr>
        <w:top w:val="none" w:sz="0" w:space="0" w:color="auto"/>
        <w:left w:val="none" w:sz="0" w:space="0" w:color="auto"/>
        <w:bottom w:val="none" w:sz="0" w:space="0" w:color="auto"/>
        <w:right w:val="none" w:sz="0" w:space="0" w:color="auto"/>
      </w:divBdr>
    </w:div>
    <w:div w:id="797652532">
      <w:bodyDiv w:val="1"/>
      <w:marLeft w:val="0"/>
      <w:marRight w:val="0"/>
      <w:marTop w:val="0"/>
      <w:marBottom w:val="0"/>
      <w:divBdr>
        <w:top w:val="none" w:sz="0" w:space="0" w:color="auto"/>
        <w:left w:val="none" w:sz="0" w:space="0" w:color="auto"/>
        <w:bottom w:val="none" w:sz="0" w:space="0" w:color="auto"/>
        <w:right w:val="none" w:sz="0" w:space="0" w:color="auto"/>
      </w:divBdr>
    </w:div>
    <w:div w:id="798188007">
      <w:bodyDiv w:val="1"/>
      <w:marLeft w:val="0"/>
      <w:marRight w:val="0"/>
      <w:marTop w:val="0"/>
      <w:marBottom w:val="0"/>
      <w:divBdr>
        <w:top w:val="none" w:sz="0" w:space="0" w:color="auto"/>
        <w:left w:val="none" w:sz="0" w:space="0" w:color="auto"/>
        <w:bottom w:val="none" w:sz="0" w:space="0" w:color="auto"/>
        <w:right w:val="none" w:sz="0" w:space="0" w:color="auto"/>
      </w:divBdr>
    </w:div>
    <w:div w:id="799298011">
      <w:bodyDiv w:val="1"/>
      <w:marLeft w:val="0"/>
      <w:marRight w:val="0"/>
      <w:marTop w:val="0"/>
      <w:marBottom w:val="0"/>
      <w:divBdr>
        <w:top w:val="none" w:sz="0" w:space="0" w:color="auto"/>
        <w:left w:val="none" w:sz="0" w:space="0" w:color="auto"/>
        <w:bottom w:val="none" w:sz="0" w:space="0" w:color="auto"/>
        <w:right w:val="none" w:sz="0" w:space="0" w:color="auto"/>
      </w:divBdr>
    </w:div>
    <w:div w:id="802192754">
      <w:bodyDiv w:val="1"/>
      <w:marLeft w:val="0"/>
      <w:marRight w:val="0"/>
      <w:marTop w:val="0"/>
      <w:marBottom w:val="0"/>
      <w:divBdr>
        <w:top w:val="none" w:sz="0" w:space="0" w:color="auto"/>
        <w:left w:val="none" w:sz="0" w:space="0" w:color="auto"/>
        <w:bottom w:val="none" w:sz="0" w:space="0" w:color="auto"/>
        <w:right w:val="none" w:sz="0" w:space="0" w:color="auto"/>
      </w:divBdr>
    </w:div>
    <w:div w:id="804542977">
      <w:bodyDiv w:val="1"/>
      <w:marLeft w:val="0"/>
      <w:marRight w:val="0"/>
      <w:marTop w:val="0"/>
      <w:marBottom w:val="0"/>
      <w:divBdr>
        <w:top w:val="none" w:sz="0" w:space="0" w:color="auto"/>
        <w:left w:val="none" w:sz="0" w:space="0" w:color="auto"/>
        <w:bottom w:val="none" w:sz="0" w:space="0" w:color="auto"/>
        <w:right w:val="none" w:sz="0" w:space="0" w:color="auto"/>
      </w:divBdr>
    </w:div>
    <w:div w:id="806896364">
      <w:bodyDiv w:val="1"/>
      <w:marLeft w:val="0"/>
      <w:marRight w:val="0"/>
      <w:marTop w:val="0"/>
      <w:marBottom w:val="0"/>
      <w:divBdr>
        <w:top w:val="none" w:sz="0" w:space="0" w:color="auto"/>
        <w:left w:val="none" w:sz="0" w:space="0" w:color="auto"/>
        <w:bottom w:val="none" w:sz="0" w:space="0" w:color="auto"/>
        <w:right w:val="none" w:sz="0" w:space="0" w:color="auto"/>
      </w:divBdr>
    </w:div>
    <w:div w:id="807363245">
      <w:bodyDiv w:val="1"/>
      <w:marLeft w:val="0"/>
      <w:marRight w:val="0"/>
      <w:marTop w:val="0"/>
      <w:marBottom w:val="0"/>
      <w:divBdr>
        <w:top w:val="none" w:sz="0" w:space="0" w:color="auto"/>
        <w:left w:val="none" w:sz="0" w:space="0" w:color="auto"/>
        <w:bottom w:val="none" w:sz="0" w:space="0" w:color="auto"/>
        <w:right w:val="none" w:sz="0" w:space="0" w:color="auto"/>
      </w:divBdr>
    </w:div>
    <w:div w:id="808522373">
      <w:bodyDiv w:val="1"/>
      <w:marLeft w:val="0"/>
      <w:marRight w:val="0"/>
      <w:marTop w:val="0"/>
      <w:marBottom w:val="0"/>
      <w:divBdr>
        <w:top w:val="none" w:sz="0" w:space="0" w:color="auto"/>
        <w:left w:val="none" w:sz="0" w:space="0" w:color="auto"/>
        <w:bottom w:val="none" w:sz="0" w:space="0" w:color="auto"/>
        <w:right w:val="none" w:sz="0" w:space="0" w:color="auto"/>
      </w:divBdr>
    </w:div>
    <w:div w:id="810708985">
      <w:bodyDiv w:val="1"/>
      <w:marLeft w:val="0"/>
      <w:marRight w:val="0"/>
      <w:marTop w:val="0"/>
      <w:marBottom w:val="0"/>
      <w:divBdr>
        <w:top w:val="none" w:sz="0" w:space="0" w:color="auto"/>
        <w:left w:val="none" w:sz="0" w:space="0" w:color="auto"/>
        <w:bottom w:val="none" w:sz="0" w:space="0" w:color="auto"/>
        <w:right w:val="none" w:sz="0" w:space="0" w:color="auto"/>
      </w:divBdr>
    </w:div>
    <w:div w:id="811168315">
      <w:bodyDiv w:val="1"/>
      <w:marLeft w:val="0"/>
      <w:marRight w:val="0"/>
      <w:marTop w:val="0"/>
      <w:marBottom w:val="0"/>
      <w:divBdr>
        <w:top w:val="none" w:sz="0" w:space="0" w:color="auto"/>
        <w:left w:val="none" w:sz="0" w:space="0" w:color="auto"/>
        <w:bottom w:val="none" w:sz="0" w:space="0" w:color="auto"/>
        <w:right w:val="none" w:sz="0" w:space="0" w:color="auto"/>
      </w:divBdr>
    </w:div>
    <w:div w:id="811824281">
      <w:bodyDiv w:val="1"/>
      <w:marLeft w:val="0"/>
      <w:marRight w:val="0"/>
      <w:marTop w:val="0"/>
      <w:marBottom w:val="0"/>
      <w:divBdr>
        <w:top w:val="none" w:sz="0" w:space="0" w:color="auto"/>
        <w:left w:val="none" w:sz="0" w:space="0" w:color="auto"/>
        <w:bottom w:val="none" w:sz="0" w:space="0" w:color="auto"/>
        <w:right w:val="none" w:sz="0" w:space="0" w:color="auto"/>
      </w:divBdr>
    </w:div>
    <w:div w:id="812209856">
      <w:bodyDiv w:val="1"/>
      <w:marLeft w:val="0"/>
      <w:marRight w:val="0"/>
      <w:marTop w:val="0"/>
      <w:marBottom w:val="0"/>
      <w:divBdr>
        <w:top w:val="none" w:sz="0" w:space="0" w:color="auto"/>
        <w:left w:val="none" w:sz="0" w:space="0" w:color="auto"/>
        <w:bottom w:val="none" w:sz="0" w:space="0" w:color="auto"/>
        <w:right w:val="none" w:sz="0" w:space="0" w:color="auto"/>
      </w:divBdr>
    </w:div>
    <w:div w:id="812217388">
      <w:bodyDiv w:val="1"/>
      <w:marLeft w:val="0"/>
      <w:marRight w:val="0"/>
      <w:marTop w:val="0"/>
      <w:marBottom w:val="0"/>
      <w:divBdr>
        <w:top w:val="none" w:sz="0" w:space="0" w:color="auto"/>
        <w:left w:val="none" w:sz="0" w:space="0" w:color="auto"/>
        <w:bottom w:val="none" w:sz="0" w:space="0" w:color="auto"/>
        <w:right w:val="none" w:sz="0" w:space="0" w:color="auto"/>
      </w:divBdr>
    </w:div>
    <w:div w:id="813106133">
      <w:bodyDiv w:val="1"/>
      <w:marLeft w:val="0"/>
      <w:marRight w:val="0"/>
      <w:marTop w:val="0"/>
      <w:marBottom w:val="0"/>
      <w:divBdr>
        <w:top w:val="none" w:sz="0" w:space="0" w:color="auto"/>
        <w:left w:val="none" w:sz="0" w:space="0" w:color="auto"/>
        <w:bottom w:val="none" w:sz="0" w:space="0" w:color="auto"/>
        <w:right w:val="none" w:sz="0" w:space="0" w:color="auto"/>
      </w:divBdr>
    </w:div>
    <w:div w:id="813906995">
      <w:bodyDiv w:val="1"/>
      <w:marLeft w:val="0"/>
      <w:marRight w:val="0"/>
      <w:marTop w:val="0"/>
      <w:marBottom w:val="0"/>
      <w:divBdr>
        <w:top w:val="none" w:sz="0" w:space="0" w:color="auto"/>
        <w:left w:val="none" w:sz="0" w:space="0" w:color="auto"/>
        <w:bottom w:val="none" w:sz="0" w:space="0" w:color="auto"/>
        <w:right w:val="none" w:sz="0" w:space="0" w:color="auto"/>
      </w:divBdr>
    </w:div>
    <w:div w:id="814637392">
      <w:bodyDiv w:val="1"/>
      <w:marLeft w:val="0"/>
      <w:marRight w:val="0"/>
      <w:marTop w:val="0"/>
      <w:marBottom w:val="0"/>
      <w:divBdr>
        <w:top w:val="none" w:sz="0" w:space="0" w:color="auto"/>
        <w:left w:val="none" w:sz="0" w:space="0" w:color="auto"/>
        <w:bottom w:val="none" w:sz="0" w:space="0" w:color="auto"/>
        <w:right w:val="none" w:sz="0" w:space="0" w:color="auto"/>
      </w:divBdr>
    </w:div>
    <w:div w:id="816148821">
      <w:bodyDiv w:val="1"/>
      <w:marLeft w:val="0"/>
      <w:marRight w:val="0"/>
      <w:marTop w:val="0"/>
      <w:marBottom w:val="0"/>
      <w:divBdr>
        <w:top w:val="none" w:sz="0" w:space="0" w:color="auto"/>
        <w:left w:val="none" w:sz="0" w:space="0" w:color="auto"/>
        <w:bottom w:val="none" w:sz="0" w:space="0" w:color="auto"/>
        <w:right w:val="none" w:sz="0" w:space="0" w:color="auto"/>
      </w:divBdr>
    </w:div>
    <w:div w:id="816921133">
      <w:bodyDiv w:val="1"/>
      <w:marLeft w:val="0"/>
      <w:marRight w:val="0"/>
      <w:marTop w:val="0"/>
      <w:marBottom w:val="0"/>
      <w:divBdr>
        <w:top w:val="none" w:sz="0" w:space="0" w:color="auto"/>
        <w:left w:val="none" w:sz="0" w:space="0" w:color="auto"/>
        <w:bottom w:val="none" w:sz="0" w:space="0" w:color="auto"/>
        <w:right w:val="none" w:sz="0" w:space="0" w:color="auto"/>
      </w:divBdr>
    </w:div>
    <w:div w:id="817382531">
      <w:bodyDiv w:val="1"/>
      <w:marLeft w:val="0"/>
      <w:marRight w:val="0"/>
      <w:marTop w:val="0"/>
      <w:marBottom w:val="0"/>
      <w:divBdr>
        <w:top w:val="none" w:sz="0" w:space="0" w:color="auto"/>
        <w:left w:val="none" w:sz="0" w:space="0" w:color="auto"/>
        <w:bottom w:val="none" w:sz="0" w:space="0" w:color="auto"/>
        <w:right w:val="none" w:sz="0" w:space="0" w:color="auto"/>
      </w:divBdr>
    </w:div>
    <w:div w:id="819465526">
      <w:bodyDiv w:val="1"/>
      <w:marLeft w:val="0"/>
      <w:marRight w:val="0"/>
      <w:marTop w:val="0"/>
      <w:marBottom w:val="0"/>
      <w:divBdr>
        <w:top w:val="none" w:sz="0" w:space="0" w:color="auto"/>
        <w:left w:val="none" w:sz="0" w:space="0" w:color="auto"/>
        <w:bottom w:val="none" w:sz="0" w:space="0" w:color="auto"/>
        <w:right w:val="none" w:sz="0" w:space="0" w:color="auto"/>
      </w:divBdr>
    </w:div>
    <w:div w:id="822543449">
      <w:bodyDiv w:val="1"/>
      <w:marLeft w:val="0"/>
      <w:marRight w:val="0"/>
      <w:marTop w:val="0"/>
      <w:marBottom w:val="0"/>
      <w:divBdr>
        <w:top w:val="none" w:sz="0" w:space="0" w:color="auto"/>
        <w:left w:val="none" w:sz="0" w:space="0" w:color="auto"/>
        <w:bottom w:val="none" w:sz="0" w:space="0" w:color="auto"/>
        <w:right w:val="none" w:sz="0" w:space="0" w:color="auto"/>
      </w:divBdr>
    </w:div>
    <w:div w:id="822701061">
      <w:bodyDiv w:val="1"/>
      <w:marLeft w:val="0"/>
      <w:marRight w:val="0"/>
      <w:marTop w:val="0"/>
      <w:marBottom w:val="0"/>
      <w:divBdr>
        <w:top w:val="none" w:sz="0" w:space="0" w:color="auto"/>
        <w:left w:val="none" w:sz="0" w:space="0" w:color="auto"/>
        <w:bottom w:val="none" w:sz="0" w:space="0" w:color="auto"/>
        <w:right w:val="none" w:sz="0" w:space="0" w:color="auto"/>
      </w:divBdr>
    </w:div>
    <w:div w:id="822938882">
      <w:bodyDiv w:val="1"/>
      <w:marLeft w:val="0"/>
      <w:marRight w:val="0"/>
      <w:marTop w:val="0"/>
      <w:marBottom w:val="0"/>
      <w:divBdr>
        <w:top w:val="none" w:sz="0" w:space="0" w:color="auto"/>
        <w:left w:val="none" w:sz="0" w:space="0" w:color="auto"/>
        <w:bottom w:val="none" w:sz="0" w:space="0" w:color="auto"/>
        <w:right w:val="none" w:sz="0" w:space="0" w:color="auto"/>
      </w:divBdr>
    </w:div>
    <w:div w:id="823088350">
      <w:bodyDiv w:val="1"/>
      <w:marLeft w:val="0"/>
      <w:marRight w:val="0"/>
      <w:marTop w:val="0"/>
      <w:marBottom w:val="0"/>
      <w:divBdr>
        <w:top w:val="none" w:sz="0" w:space="0" w:color="auto"/>
        <w:left w:val="none" w:sz="0" w:space="0" w:color="auto"/>
        <w:bottom w:val="none" w:sz="0" w:space="0" w:color="auto"/>
        <w:right w:val="none" w:sz="0" w:space="0" w:color="auto"/>
      </w:divBdr>
    </w:div>
    <w:div w:id="824277809">
      <w:bodyDiv w:val="1"/>
      <w:marLeft w:val="0"/>
      <w:marRight w:val="0"/>
      <w:marTop w:val="0"/>
      <w:marBottom w:val="0"/>
      <w:divBdr>
        <w:top w:val="none" w:sz="0" w:space="0" w:color="auto"/>
        <w:left w:val="none" w:sz="0" w:space="0" w:color="auto"/>
        <w:bottom w:val="none" w:sz="0" w:space="0" w:color="auto"/>
        <w:right w:val="none" w:sz="0" w:space="0" w:color="auto"/>
      </w:divBdr>
    </w:div>
    <w:div w:id="824473452">
      <w:bodyDiv w:val="1"/>
      <w:marLeft w:val="0"/>
      <w:marRight w:val="0"/>
      <w:marTop w:val="0"/>
      <w:marBottom w:val="0"/>
      <w:divBdr>
        <w:top w:val="none" w:sz="0" w:space="0" w:color="auto"/>
        <w:left w:val="none" w:sz="0" w:space="0" w:color="auto"/>
        <w:bottom w:val="none" w:sz="0" w:space="0" w:color="auto"/>
        <w:right w:val="none" w:sz="0" w:space="0" w:color="auto"/>
      </w:divBdr>
    </w:div>
    <w:div w:id="826366462">
      <w:bodyDiv w:val="1"/>
      <w:marLeft w:val="0"/>
      <w:marRight w:val="0"/>
      <w:marTop w:val="0"/>
      <w:marBottom w:val="0"/>
      <w:divBdr>
        <w:top w:val="none" w:sz="0" w:space="0" w:color="auto"/>
        <w:left w:val="none" w:sz="0" w:space="0" w:color="auto"/>
        <w:bottom w:val="none" w:sz="0" w:space="0" w:color="auto"/>
        <w:right w:val="none" w:sz="0" w:space="0" w:color="auto"/>
      </w:divBdr>
    </w:div>
    <w:div w:id="827400389">
      <w:bodyDiv w:val="1"/>
      <w:marLeft w:val="0"/>
      <w:marRight w:val="0"/>
      <w:marTop w:val="0"/>
      <w:marBottom w:val="0"/>
      <w:divBdr>
        <w:top w:val="none" w:sz="0" w:space="0" w:color="auto"/>
        <w:left w:val="none" w:sz="0" w:space="0" w:color="auto"/>
        <w:bottom w:val="none" w:sz="0" w:space="0" w:color="auto"/>
        <w:right w:val="none" w:sz="0" w:space="0" w:color="auto"/>
      </w:divBdr>
    </w:div>
    <w:div w:id="827474925">
      <w:bodyDiv w:val="1"/>
      <w:marLeft w:val="0"/>
      <w:marRight w:val="0"/>
      <w:marTop w:val="0"/>
      <w:marBottom w:val="0"/>
      <w:divBdr>
        <w:top w:val="none" w:sz="0" w:space="0" w:color="auto"/>
        <w:left w:val="none" w:sz="0" w:space="0" w:color="auto"/>
        <w:bottom w:val="none" w:sz="0" w:space="0" w:color="auto"/>
        <w:right w:val="none" w:sz="0" w:space="0" w:color="auto"/>
      </w:divBdr>
    </w:div>
    <w:div w:id="827862277">
      <w:bodyDiv w:val="1"/>
      <w:marLeft w:val="0"/>
      <w:marRight w:val="0"/>
      <w:marTop w:val="0"/>
      <w:marBottom w:val="0"/>
      <w:divBdr>
        <w:top w:val="none" w:sz="0" w:space="0" w:color="auto"/>
        <w:left w:val="none" w:sz="0" w:space="0" w:color="auto"/>
        <w:bottom w:val="none" w:sz="0" w:space="0" w:color="auto"/>
        <w:right w:val="none" w:sz="0" w:space="0" w:color="auto"/>
      </w:divBdr>
    </w:div>
    <w:div w:id="828667597">
      <w:bodyDiv w:val="1"/>
      <w:marLeft w:val="0"/>
      <w:marRight w:val="0"/>
      <w:marTop w:val="0"/>
      <w:marBottom w:val="0"/>
      <w:divBdr>
        <w:top w:val="none" w:sz="0" w:space="0" w:color="auto"/>
        <w:left w:val="none" w:sz="0" w:space="0" w:color="auto"/>
        <w:bottom w:val="none" w:sz="0" w:space="0" w:color="auto"/>
        <w:right w:val="none" w:sz="0" w:space="0" w:color="auto"/>
      </w:divBdr>
    </w:div>
    <w:div w:id="830217048">
      <w:bodyDiv w:val="1"/>
      <w:marLeft w:val="0"/>
      <w:marRight w:val="0"/>
      <w:marTop w:val="0"/>
      <w:marBottom w:val="0"/>
      <w:divBdr>
        <w:top w:val="none" w:sz="0" w:space="0" w:color="auto"/>
        <w:left w:val="none" w:sz="0" w:space="0" w:color="auto"/>
        <w:bottom w:val="none" w:sz="0" w:space="0" w:color="auto"/>
        <w:right w:val="none" w:sz="0" w:space="0" w:color="auto"/>
      </w:divBdr>
    </w:div>
    <w:div w:id="830411929">
      <w:bodyDiv w:val="1"/>
      <w:marLeft w:val="0"/>
      <w:marRight w:val="0"/>
      <w:marTop w:val="0"/>
      <w:marBottom w:val="0"/>
      <w:divBdr>
        <w:top w:val="none" w:sz="0" w:space="0" w:color="auto"/>
        <w:left w:val="none" w:sz="0" w:space="0" w:color="auto"/>
        <w:bottom w:val="none" w:sz="0" w:space="0" w:color="auto"/>
        <w:right w:val="none" w:sz="0" w:space="0" w:color="auto"/>
      </w:divBdr>
    </w:div>
    <w:div w:id="831221946">
      <w:bodyDiv w:val="1"/>
      <w:marLeft w:val="0"/>
      <w:marRight w:val="0"/>
      <w:marTop w:val="0"/>
      <w:marBottom w:val="0"/>
      <w:divBdr>
        <w:top w:val="none" w:sz="0" w:space="0" w:color="auto"/>
        <w:left w:val="none" w:sz="0" w:space="0" w:color="auto"/>
        <w:bottom w:val="none" w:sz="0" w:space="0" w:color="auto"/>
        <w:right w:val="none" w:sz="0" w:space="0" w:color="auto"/>
      </w:divBdr>
    </w:div>
    <w:div w:id="831606694">
      <w:bodyDiv w:val="1"/>
      <w:marLeft w:val="0"/>
      <w:marRight w:val="0"/>
      <w:marTop w:val="0"/>
      <w:marBottom w:val="0"/>
      <w:divBdr>
        <w:top w:val="none" w:sz="0" w:space="0" w:color="auto"/>
        <w:left w:val="none" w:sz="0" w:space="0" w:color="auto"/>
        <w:bottom w:val="none" w:sz="0" w:space="0" w:color="auto"/>
        <w:right w:val="none" w:sz="0" w:space="0" w:color="auto"/>
      </w:divBdr>
    </w:div>
    <w:div w:id="832990239">
      <w:bodyDiv w:val="1"/>
      <w:marLeft w:val="0"/>
      <w:marRight w:val="0"/>
      <w:marTop w:val="0"/>
      <w:marBottom w:val="0"/>
      <w:divBdr>
        <w:top w:val="none" w:sz="0" w:space="0" w:color="auto"/>
        <w:left w:val="none" w:sz="0" w:space="0" w:color="auto"/>
        <w:bottom w:val="none" w:sz="0" w:space="0" w:color="auto"/>
        <w:right w:val="none" w:sz="0" w:space="0" w:color="auto"/>
      </w:divBdr>
    </w:div>
    <w:div w:id="835147899">
      <w:bodyDiv w:val="1"/>
      <w:marLeft w:val="0"/>
      <w:marRight w:val="0"/>
      <w:marTop w:val="0"/>
      <w:marBottom w:val="0"/>
      <w:divBdr>
        <w:top w:val="none" w:sz="0" w:space="0" w:color="auto"/>
        <w:left w:val="none" w:sz="0" w:space="0" w:color="auto"/>
        <w:bottom w:val="none" w:sz="0" w:space="0" w:color="auto"/>
        <w:right w:val="none" w:sz="0" w:space="0" w:color="auto"/>
      </w:divBdr>
    </w:div>
    <w:div w:id="835806039">
      <w:bodyDiv w:val="1"/>
      <w:marLeft w:val="0"/>
      <w:marRight w:val="0"/>
      <w:marTop w:val="0"/>
      <w:marBottom w:val="0"/>
      <w:divBdr>
        <w:top w:val="none" w:sz="0" w:space="0" w:color="auto"/>
        <w:left w:val="none" w:sz="0" w:space="0" w:color="auto"/>
        <w:bottom w:val="none" w:sz="0" w:space="0" w:color="auto"/>
        <w:right w:val="none" w:sz="0" w:space="0" w:color="auto"/>
      </w:divBdr>
    </w:div>
    <w:div w:id="836186623">
      <w:bodyDiv w:val="1"/>
      <w:marLeft w:val="0"/>
      <w:marRight w:val="0"/>
      <w:marTop w:val="0"/>
      <w:marBottom w:val="0"/>
      <w:divBdr>
        <w:top w:val="none" w:sz="0" w:space="0" w:color="auto"/>
        <w:left w:val="none" w:sz="0" w:space="0" w:color="auto"/>
        <w:bottom w:val="none" w:sz="0" w:space="0" w:color="auto"/>
        <w:right w:val="none" w:sz="0" w:space="0" w:color="auto"/>
      </w:divBdr>
    </w:div>
    <w:div w:id="837770434">
      <w:bodyDiv w:val="1"/>
      <w:marLeft w:val="0"/>
      <w:marRight w:val="0"/>
      <w:marTop w:val="0"/>
      <w:marBottom w:val="0"/>
      <w:divBdr>
        <w:top w:val="none" w:sz="0" w:space="0" w:color="auto"/>
        <w:left w:val="none" w:sz="0" w:space="0" w:color="auto"/>
        <w:bottom w:val="none" w:sz="0" w:space="0" w:color="auto"/>
        <w:right w:val="none" w:sz="0" w:space="0" w:color="auto"/>
      </w:divBdr>
    </w:div>
    <w:div w:id="839467873">
      <w:bodyDiv w:val="1"/>
      <w:marLeft w:val="0"/>
      <w:marRight w:val="0"/>
      <w:marTop w:val="0"/>
      <w:marBottom w:val="0"/>
      <w:divBdr>
        <w:top w:val="none" w:sz="0" w:space="0" w:color="auto"/>
        <w:left w:val="none" w:sz="0" w:space="0" w:color="auto"/>
        <w:bottom w:val="none" w:sz="0" w:space="0" w:color="auto"/>
        <w:right w:val="none" w:sz="0" w:space="0" w:color="auto"/>
      </w:divBdr>
    </w:div>
    <w:div w:id="839855859">
      <w:bodyDiv w:val="1"/>
      <w:marLeft w:val="0"/>
      <w:marRight w:val="0"/>
      <w:marTop w:val="0"/>
      <w:marBottom w:val="0"/>
      <w:divBdr>
        <w:top w:val="none" w:sz="0" w:space="0" w:color="auto"/>
        <w:left w:val="none" w:sz="0" w:space="0" w:color="auto"/>
        <w:bottom w:val="none" w:sz="0" w:space="0" w:color="auto"/>
        <w:right w:val="none" w:sz="0" w:space="0" w:color="auto"/>
      </w:divBdr>
    </w:div>
    <w:div w:id="840316593">
      <w:bodyDiv w:val="1"/>
      <w:marLeft w:val="0"/>
      <w:marRight w:val="0"/>
      <w:marTop w:val="0"/>
      <w:marBottom w:val="0"/>
      <w:divBdr>
        <w:top w:val="none" w:sz="0" w:space="0" w:color="auto"/>
        <w:left w:val="none" w:sz="0" w:space="0" w:color="auto"/>
        <w:bottom w:val="none" w:sz="0" w:space="0" w:color="auto"/>
        <w:right w:val="none" w:sz="0" w:space="0" w:color="auto"/>
      </w:divBdr>
    </w:div>
    <w:div w:id="841168812">
      <w:bodyDiv w:val="1"/>
      <w:marLeft w:val="0"/>
      <w:marRight w:val="0"/>
      <w:marTop w:val="0"/>
      <w:marBottom w:val="0"/>
      <w:divBdr>
        <w:top w:val="none" w:sz="0" w:space="0" w:color="auto"/>
        <w:left w:val="none" w:sz="0" w:space="0" w:color="auto"/>
        <w:bottom w:val="none" w:sz="0" w:space="0" w:color="auto"/>
        <w:right w:val="none" w:sz="0" w:space="0" w:color="auto"/>
      </w:divBdr>
    </w:div>
    <w:div w:id="842090500">
      <w:bodyDiv w:val="1"/>
      <w:marLeft w:val="0"/>
      <w:marRight w:val="0"/>
      <w:marTop w:val="0"/>
      <w:marBottom w:val="0"/>
      <w:divBdr>
        <w:top w:val="none" w:sz="0" w:space="0" w:color="auto"/>
        <w:left w:val="none" w:sz="0" w:space="0" w:color="auto"/>
        <w:bottom w:val="none" w:sz="0" w:space="0" w:color="auto"/>
        <w:right w:val="none" w:sz="0" w:space="0" w:color="auto"/>
      </w:divBdr>
    </w:div>
    <w:div w:id="842209893">
      <w:bodyDiv w:val="1"/>
      <w:marLeft w:val="0"/>
      <w:marRight w:val="0"/>
      <w:marTop w:val="0"/>
      <w:marBottom w:val="0"/>
      <w:divBdr>
        <w:top w:val="none" w:sz="0" w:space="0" w:color="auto"/>
        <w:left w:val="none" w:sz="0" w:space="0" w:color="auto"/>
        <w:bottom w:val="none" w:sz="0" w:space="0" w:color="auto"/>
        <w:right w:val="none" w:sz="0" w:space="0" w:color="auto"/>
      </w:divBdr>
    </w:div>
    <w:div w:id="842747950">
      <w:bodyDiv w:val="1"/>
      <w:marLeft w:val="0"/>
      <w:marRight w:val="0"/>
      <w:marTop w:val="0"/>
      <w:marBottom w:val="0"/>
      <w:divBdr>
        <w:top w:val="none" w:sz="0" w:space="0" w:color="auto"/>
        <w:left w:val="none" w:sz="0" w:space="0" w:color="auto"/>
        <w:bottom w:val="none" w:sz="0" w:space="0" w:color="auto"/>
        <w:right w:val="none" w:sz="0" w:space="0" w:color="auto"/>
      </w:divBdr>
    </w:div>
    <w:div w:id="842937153">
      <w:bodyDiv w:val="1"/>
      <w:marLeft w:val="0"/>
      <w:marRight w:val="0"/>
      <w:marTop w:val="0"/>
      <w:marBottom w:val="0"/>
      <w:divBdr>
        <w:top w:val="none" w:sz="0" w:space="0" w:color="auto"/>
        <w:left w:val="none" w:sz="0" w:space="0" w:color="auto"/>
        <w:bottom w:val="none" w:sz="0" w:space="0" w:color="auto"/>
        <w:right w:val="none" w:sz="0" w:space="0" w:color="auto"/>
      </w:divBdr>
    </w:div>
    <w:div w:id="844438603">
      <w:bodyDiv w:val="1"/>
      <w:marLeft w:val="0"/>
      <w:marRight w:val="0"/>
      <w:marTop w:val="0"/>
      <w:marBottom w:val="0"/>
      <w:divBdr>
        <w:top w:val="none" w:sz="0" w:space="0" w:color="auto"/>
        <w:left w:val="none" w:sz="0" w:space="0" w:color="auto"/>
        <w:bottom w:val="none" w:sz="0" w:space="0" w:color="auto"/>
        <w:right w:val="none" w:sz="0" w:space="0" w:color="auto"/>
      </w:divBdr>
    </w:div>
    <w:div w:id="845485981">
      <w:bodyDiv w:val="1"/>
      <w:marLeft w:val="0"/>
      <w:marRight w:val="0"/>
      <w:marTop w:val="0"/>
      <w:marBottom w:val="0"/>
      <w:divBdr>
        <w:top w:val="none" w:sz="0" w:space="0" w:color="auto"/>
        <w:left w:val="none" w:sz="0" w:space="0" w:color="auto"/>
        <w:bottom w:val="none" w:sz="0" w:space="0" w:color="auto"/>
        <w:right w:val="none" w:sz="0" w:space="0" w:color="auto"/>
      </w:divBdr>
    </w:div>
    <w:div w:id="847134098">
      <w:bodyDiv w:val="1"/>
      <w:marLeft w:val="0"/>
      <w:marRight w:val="0"/>
      <w:marTop w:val="0"/>
      <w:marBottom w:val="0"/>
      <w:divBdr>
        <w:top w:val="none" w:sz="0" w:space="0" w:color="auto"/>
        <w:left w:val="none" w:sz="0" w:space="0" w:color="auto"/>
        <w:bottom w:val="none" w:sz="0" w:space="0" w:color="auto"/>
        <w:right w:val="none" w:sz="0" w:space="0" w:color="auto"/>
      </w:divBdr>
    </w:div>
    <w:div w:id="849835025">
      <w:bodyDiv w:val="1"/>
      <w:marLeft w:val="0"/>
      <w:marRight w:val="0"/>
      <w:marTop w:val="0"/>
      <w:marBottom w:val="0"/>
      <w:divBdr>
        <w:top w:val="none" w:sz="0" w:space="0" w:color="auto"/>
        <w:left w:val="none" w:sz="0" w:space="0" w:color="auto"/>
        <w:bottom w:val="none" w:sz="0" w:space="0" w:color="auto"/>
        <w:right w:val="none" w:sz="0" w:space="0" w:color="auto"/>
      </w:divBdr>
    </w:div>
    <w:div w:id="850994196">
      <w:bodyDiv w:val="1"/>
      <w:marLeft w:val="0"/>
      <w:marRight w:val="0"/>
      <w:marTop w:val="0"/>
      <w:marBottom w:val="0"/>
      <w:divBdr>
        <w:top w:val="none" w:sz="0" w:space="0" w:color="auto"/>
        <w:left w:val="none" w:sz="0" w:space="0" w:color="auto"/>
        <w:bottom w:val="none" w:sz="0" w:space="0" w:color="auto"/>
        <w:right w:val="none" w:sz="0" w:space="0" w:color="auto"/>
      </w:divBdr>
    </w:div>
    <w:div w:id="851338495">
      <w:bodyDiv w:val="1"/>
      <w:marLeft w:val="0"/>
      <w:marRight w:val="0"/>
      <w:marTop w:val="0"/>
      <w:marBottom w:val="0"/>
      <w:divBdr>
        <w:top w:val="none" w:sz="0" w:space="0" w:color="auto"/>
        <w:left w:val="none" w:sz="0" w:space="0" w:color="auto"/>
        <w:bottom w:val="none" w:sz="0" w:space="0" w:color="auto"/>
        <w:right w:val="none" w:sz="0" w:space="0" w:color="auto"/>
      </w:divBdr>
    </w:div>
    <w:div w:id="851843702">
      <w:bodyDiv w:val="1"/>
      <w:marLeft w:val="0"/>
      <w:marRight w:val="0"/>
      <w:marTop w:val="0"/>
      <w:marBottom w:val="0"/>
      <w:divBdr>
        <w:top w:val="none" w:sz="0" w:space="0" w:color="auto"/>
        <w:left w:val="none" w:sz="0" w:space="0" w:color="auto"/>
        <w:bottom w:val="none" w:sz="0" w:space="0" w:color="auto"/>
        <w:right w:val="none" w:sz="0" w:space="0" w:color="auto"/>
      </w:divBdr>
    </w:div>
    <w:div w:id="856037643">
      <w:bodyDiv w:val="1"/>
      <w:marLeft w:val="0"/>
      <w:marRight w:val="0"/>
      <w:marTop w:val="0"/>
      <w:marBottom w:val="0"/>
      <w:divBdr>
        <w:top w:val="none" w:sz="0" w:space="0" w:color="auto"/>
        <w:left w:val="none" w:sz="0" w:space="0" w:color="auto"/>
        <w:bottom w:val="none" w:sz="0" w:space="0" w:color="auto"/>
        <w:right w:val="none" w:sz="0" w:space="0" w:color="auto"/>
      </w:divBdr>
    </w:div>
    <w:div w:id="856432680">
      <w:bodyDiv w:val="1"/>
      <w:marLeft w:val="0"/>
      <w:marRight w:val="0"/>
      <w:marTop w:val="0"/>
      <w:marBottom w:val="0"/>
      <w:divBdr>
        <w:top w:val="none" w:sz="0" w:space="0" w:color="auto"/>
        <w:left w:val="none" w:sz="0" w:space="0" w:color="auto"/>
        <w:bottom w:val="none" w:sz="0" w:space="0" w:color="auto"/>
        <w:right w:val="none" w:sz="0" w:space="0" w:color="auto"/>
      </w:divBdr>
    </w:div>
    <w:div w:id="856850242">
      <w:bodyDiv w:val="1"/>
      <w:marLeft w:val="0"/>
      <w:marRight w:val="0"/>
      <w:marTop w:val="0"/>
      <w:marBottom w:val="0"/>
      <w:divBdr>
        <w:top w:val="none" w:sz="0" w:space="0" w:color="auto"/>
        <w:left w:val="none" w:sz="0" w:space="0" w:color="auto"/>
        <w:bottom w:val="none" w:sz="0" w:space="0" w:color="auto"/>
        <w:right w:val="none" w:sz="0" w:space="0" w:color="auto"/>
      </w:divBdr>
    </w:div>
    <w:div w:id="857430517">
      <w:bodyDiv w:val="1"/>
      <w:marLeft w:val="0"/>
      <w:marRight w:val="0"/>
      <w:marTop w:val="0"/>
      <w:marBottom w:val="0"/>
      <w:divBdr>
        <w:top w:val="none" w:sz="0" w:space="0" w:color="auto"/>
        <w:left w:val="none" w:sz="0" w:space="0" w:color="auto"/>
        <w:bottom w:val="none" w:sz="0" w:space="0" w:color="auto"/>
        <w:right w:val="none" w:sz="0" w:space="0" w:color="auto"/>
      </w:divBdr>
    </w:div>
    <w:div w:id="859971511">
      <w:bodyDiv w:val="1"/>
      <w:marLeft w:val="0"/>
      <w:marRight w:val="0"/>
      <w:marTop w:val="0"/>
      <w:marBottom w:val="0"/>
      <w:divBdr>
        <w:top w:val="none" w:sz="0" w:space="0" w:color="auto"/>
        <w:left w:val="none" w:sz="0" w:space="0" w:color="auto"/>
        <w:bottom w:val="none" w:sz="0" w:space="0" w:color="auto"/>
        <w:right w:val="none" w:sz="0" w:space="0" w:color="auto"/>
      </w:divBdr>
    </w:div>
    <w:div w:id="860166985">
      <w:bodyDiv w:val="1"/>
      <w:marLeft w:val="0"/>
      <w:marRight w:val="0"/>
      <w:marTop w:val="0"/>
      <w:marBottom w:val="0"/>
      <w:divBdr>
        <w:top w:val="none" w:sz="0" w:space="0" w:color="auto"/>
        <w:left w:val="none" w:sz="0" w:space="0" w:color="auto"/>
        <w:bottom w:val="none" w:sz="0" w:space="0" w:color="auto"/>
        <w:right w:val="none" w:sz="0" w:space="0" w:color="auto"/>
      </w:divBdr>
    </w:div>
    <w:div w:id="861481357">
      <w:bodyDiv w:val="1"/>
      <w:marLeft w:val="0"/>
      <w:marRight w:val="0"/>
      <w:marTop w:val="0"/>
      <w:marBottom w:val="0"/>
      <w:divBdr>
        <w:top w:val="none" w:sz="0" w:space="0" w:color="auto"/>
        <w:left w:val="none" w:sz="0" w:space="0" w:color="auto"/>
        <w:bottom w:val="none" w:sz="0" w:space="0" w:color="auto"/>
        <w:right w:val="none" w:sz="0" w:space="0" w:color="auto"/>
      </w:divBdr>
    </w:div>
    <w:div w:id="861675118">
      <w:bodyDiv w:val="1"/>
      <w:marLeft w:val="0"/>
      <w:marRight w:val="0"/>
      <w:marTop w:val="0"/>
      <w:marBottom w:val="0"/>
      <w:divBdr>
        <w:top w:val="none" w:sz="0" w:space="0" w:color="auto"/>
        <w:left w:val="none" w:sz="0" w:space="0" w:color="auto"/>
        <w:bottom w:val="none" w:sz="0" w:space="0" w:color="auto"/>
        <w:right w:val="none" w:sz="0" w:space="0" w:color="auto"/>
      </w:divBdr>
    </w:div>
    <w:div w:id="863052305">
      <w:bodyDiv w:val="1"/>
      <w:marLeft w:val="0"/>
      <w:marRight w:val="0"/>
      <w:marTop w:val="0"/>
      <w:marBottom w:val="0"/>
      <w:divBdr>
        <w:top w:val="none" w:sz="0" w:space="0" w:color="auto"/>
        <w:left w:val="none" w:sz="0" w:space="0" w:color="auto"/>
        <w:bottom w:val="none" w:sz="0" w:space="0" w:color="auto"/>
        <w:right w:val="none" w:sz="0" w:space="0" w:color="auto"/>
      </w:divBdr>
    </w:div>
    <w:div w:id="864709093">
      <w:bodyDiv w:val="1"/>
      <w:marLeft w:val="0"/>
      <w:marRight w:val="0"/>
      <w:marTop w:val="0"/>
      <w:marBottom w:val="0"/>
      <w:divBdr>
        <w:top w:val="none" w:sz="0" w:space="0" w:color="auto"/>
        <w:left w:val="none" w:sz="0" w:space="0" w:color="auto"/>
        <w:bottom w:val="none" w:sz="0" w:space="0" w:color="auto"/>
        <w:right w:val="none" w:sz="0" w:space="0" w:color="auto"/>
      </w:divBdr>
    </w:div>
    <w:div w:id="865602419">
      <w:bodyDiv w:val="1"/>
      <w:marLeft w:val="0"/>
      <w:marRight w:val="0"/>
      <w:marTop w:val="0"/>
      <w:marBottom w:val="0"/>
      <w:divBdr>
        <w:top w:val="none" w:sz="0" w:space="0" w:color="auto"/>
        <w:left w:val="none" w:sz="0" w:space="0" w:color="auto"/>
        <w:bottom w:val="none" w:sz="0" w:space="0" w:color="auto"/>
        <w:right w:val="none" w:sz="0" w:space="0" w:color="auto"/>
      </w:divBdr>
    </w:div>
    <w:div w:id="865748514">
      <w:bodyDiv w:val="1"/>
      <w:marLeft w:val="0"/>
      <w:marRight w:val="0"/>
      <w:marTop w:val="0"/>
      <w:marBottom w:val="0"/>
      <w:divBdr>
        <w:top w:val="none" w:sz="0" w:space="0" w:color="auto"/>
        <w:left w:val="none" w:sz="0" w:space="0" w:color="auto"/>
        <w:bottom w:val="none" w:sz="0" w:space="0" w:color="auto"/>
        <w:right w:val="none" w:sz="0" w:space="0" w:color="auto"/>
      </w:divBdr>
    </w:div>
    <w:div w:id="866336594">
      <w:bodyDiv w:val="1"/>
      <w:marLeft w:val="0"/>
      <w:marRight w:val="0"/>
      <w:marTop w:val="0"/>
      <w:marBottom w:val="0"/>
      <w:divBdr>
        <w:top w:val="none" w:sz="0" w:space="0" w:color="auto"/>
        <w:left w:val="none" w:sz="0" w:space="0" w:color="auto"/>
        <w:bottom w:val="none" w:sz="0" w:space="0" w:color="auto"/>
        <w:right w:val="none" w:sz="0" w:space="0" w:color="auto"/>
      </w:divBdr>
    </w:div>
    <w:div w:id="866604759">
      <w:bodyDiv w:val="1"/>
      <w:marLeft w:val="0"/>
      <w:marRight w:val="0"/>
      <w:marTop w:val="0"/>
      <w:marBottom w:val="0"/>
      <w:divBdr>
        <w:top w:val="none" w:sz="0" w:space="0" w:color="auto"/>
        <w:left w:val="none" w:sz="0" w:space="0" w:color="auto"/>
        <w:bottom w:val="none" w:sz="0" w:space="0" w:color="auto"/>
        <w:right w:val="none" w:sz="0" w:space="0" w:color="auto"/>
      </w:divBdr>
    </w:div>
    <w:div w:id="868104333">
      <w:bodyDiv w:val="1"/>
      <w:marLeft w:val="0"/>
      <w:marRight w:val="0"/>
      <w:marTop w:val="0"/>
      <w:marBottom w:val="0"/>
      <w:divBdr>
        <w:top w:val="none" w:sz="0" w:space="0" w:color="auto"/>
        <w:left w:val="none" w:sz="0" w:space="0" w:color="auto"/>
        <w:bottom w:val="none" w:sz="0" w:space="0" w:color="auto"/>
        <w:right w:val="none" w:sz="0" w:space="0" w:color="auto"/>
      </w:divBdr>
    </w:div>
    <w:div w:id="868881071">
      <w:bodyDiv w:val="1"/>
      <w:marLeft w:val="0"/>
      <w:marRight w:val="0"/>
      <w:marTop w:val="0"/>
      <w:marBottom w:val="0"/>
      <w:divBdr>
        <w:top w:val="none" w:sz="0" w:space="0" w:color="auto"/>
        <w:left w:val="none" w:sz="0" w:space="0" w:color="auto"/>
        <w:bottom w:val="none" w:sz="0" w:space="0" w:color="auto"/>
        <w:right w:val="none" w:sz="0" w:space="0" w:color="auto"/>
      </w:divBdr>
    </w:div>
    <w:div w:id="868958412">
      <w:bodyDiv w:val="1"/>
      <w:marLeft w:val="0"/>
      <w:marRight w:val="0"/>
      <w:marTop w:val="0"/>
      <w:marBottom w:val="0"/>
      <w:divBdr>
        <w:top w:val="none" w:sz="0" w:space="0" w:color="auto"/>
        <w:left w:val="none" w:sz="0" w:space="0" w:color="auto"/>
        <w:bottom w:val="none" w:sz="0" w:space="0" w:color="auto"/>
        <w:right w:val="none" w:sz="0" w:space="0" w:color="auto"/>
      </w:divBdr>
    </w:div>
    <w:div w:id="869997765">
      <w:bodyDiv w:val="1"/>
      <w:marLeft w:val="0"/>
      <w:marRight w:val="0"/>
      <w:marTop w:val="0"/>
      <w:marBottom w:val="0"/>
      <w:divBdr>
        <w:top w:val="none" w:sz="0" w:space="0" w:color="auto"/>
        <w:left w:val="none" w:sz="0" w:space="0" w:color="auto"/>
        <w:bottom w:val="none" w:sz="0" w:space="0" w:color="auto"/>
        <w:right w:val="none" w:sz="0" w:space="0" w:color="auto"/>
      </w:divBdr>
    </w:div>
    <w:div w:id="870147699">
      <w:bodyDiv w:val="1"/>
      <w:marLeft w:val="0"/>
      <w:marRight w:val="0"/>
      <w:marTop w:val="0"/>
      <w:marBottom w:val="0"/>
      <w:divBdr>
        <w:top w:val="none" w:sz="0" w:space="0" w:color="auto"/>
        <w:left w:val="none" w:sz="0" w:space="0" w:color="auto"/>
        <w:bottom w:val="none" w:sz="0" w:space="0" w:color="auto"/>
        <w:right w:val="none" w:sz="0" w:space="0" w:color="auto"/>
      </w:divBdr>
    </w:div>
    <w:div w:id="872041217">
      <w:bodyDiv w:val="1"/>
      <w:marLeft w:val="0"/>
      <w:marRight w:val="0"/>
      <w:marTop w:val="0"/>
      <w:marBottom w:val="0"/>
      <w:divBdr>
        <w:top w:val="none" w:sz="0" w:space="0" w:color="auto"/>
        <w:left w:val="none" w:sz="0" w:space="0" w:color="auto"/>
        <w:bottom w:val="none" w:sz="0" w:space="0" w:color="auto"/>
        <w:right w:val="none" w:sz="0" w:space="0" w:color="auto"/>
      </w:divBdr>
    </w:div>
    <w:div w:id="872428794">
      <w:bodyDiv w:val="1"/>
      <w:marLeft w:val="0"/>
      <w:marRight w:val="0"/>
      <w:marTop w:val="0"/>
      <w:marBottom w:val="0"/>
      <w:divBdr>
        <w:top w:val="none" w:sz="0" w:space="0" w:color="auto"/>
        <w:left w:val="none" w:sz="0" w:space="0" w:color="auto"/>
        <w:bottom w:val="none" w:sz="0" w:space="0" w:color="auto"/>
        <w:right w:val="none" w:sz="0" w:space="0" w:color="auto"/>
      </w:divBdr>
    </w:div>
    <w:div w:id="872963603">
      <w:bodyDiv w:val="1"/>
      <w:marLeft w:val="0"/>
      <w:marRight w:val="0"/>
      <w:marTop w:val="0"/>
      <w:marBottom w:val="0"/>
      <w:divBdr>
        <w:top w:val="none" w:sz="0" w:space="0" w:color="auto"/>
        <w:left w:val="none" w:sz="0" w:space="0" w:color="auto"/>
        <w:bottom w:val="none" w:sz="0" w:space="0" w:color="auto"/>
        <w:right w:val="none" w:sz="0" w:space="0" w:color="auto"/>
      </w:divBdr>
    </w:div>
    <w:div w:id="875849006">
      <w:bodyDiv w:val="1"/>
      <w:marLeft w:val="0"/>
      <w:marRight w:val="0"/>
      <w:marTop w:val="0"/>
      <w:marBottom w:val="0"/>
      <w:divBdr>
        <w:top w:val="none" w:sz="0" w:space="0" w:color="auto"/>
        <w:left w:val="none" w:sz="0" w:space="0" w:color="auto"/>
        <w:bottom w:val="none" w:sz="0" w:space="0" w:color="auto"/>
        <w:right w:val="none" w:sz="0" w:space="0" w:color="auto"/>
      </w:divBdr>
    </w:div>
    <w:div w:id="878321848">
      <w:bodyDiv w:val="1"/>
      <w:marLeft w:val="0"/>
      <w:marRight w:val="0"/>
      <w:marTop w:val="0"/>
      <w:marBottom w:val="0"/>
      <w:divBdr>
        <w:top w:val="none" w:sz="0" w:space="0" w:color="auto"/>
        <w:left w:val="none" w:sz="0" w:space="0" w:color="auto"/>
        <w:bottom w:val="none" w:sz="0" w:space="0" w:color="auto"/>
        <w:right w:val="none" w:sz="0" w:space="0" w:color="auto"/>
      </w:divBdr>
    </w:div>
    <w:div w:id="878857751">
      <w:bodyDiv w:val="1"/>
      <w:marLeft w:val="0"/>
      <w:marRight w:val="0"/>
      <w:marTop w:val="0"/>
      <w:marBottom w:val="0"/>
      <w:divBdr>
        <w:top w:val="none" w:sz="0" w:space="0" w:color="auto"/>
        <w:left w:val="none" w:sz="0" w:space="0" w:color="auto"/>
        <w:bottom w:val="none" w:sz="0" w:space="0" w:color="auto"/>
        <w:right w:val="none" w:sz="0" w:space="0" w:color="auto"/>
      </w:divBdr>
    </w:div>
    <w:div w:id="881746591">
      <w:bodyDiv w:val="1"/>
      <w:marLeft w:val="0"/>
      <w:marRight w:val="0"/>
      <w:marTop w:val="0"/>
      <w:marBottom w:val="0"/>
      <w:divBdr>
        <w:top w:val="none" w:sz="0" w:space="0" w:color="auto"/>
        <w:left w:val="none" w:sz="0" w:space="0" w:color="auto"/>
        <w:bottom w:val="none" w:sz="0" w:space="0" w:color="auto"/>
        <w:right w:val="none" w:sz="0" w:space="0" w:color="auto"/>
      </w:divBdr>
    </w:div>
    <w:div w:id="882015871">
      <w:bodyDiv w:val="1"/>
      <w:marLeft w:val="0"/>
      <w:marRight w:val="0"/>
      <w:marTop w:val="0"/>
      <w:marBottom w:val="0"/>
      <w:divBdr>
        <w:top w:val="none" w:sz="0" w:space="0" w:color="auto"/>
        <w:left w:val="none" w:sz="0" w:space="0" w:color="auto"/>
        <w:bottom w:val="none" w:sz="0" w:space="0" w:color="auto"/>
        <w:right w:val="none" w:sz="0" w:space="0" w:color="auto"/>
      </w:divBdr>
    </w:div>
    <w:div w:id="882210323">
      <w:bodyDiv w:val="1"/>
      <w:marLeft w:val="0"/>
      <w:marRight w:val="0"/>
      <w:marTop w:val="0"/>
      <w:marBottom w:val="0"/>
      <w:divBdr>
        <w:top w:val="none" w:sz="0" w:space="0" w:color="auto"/>
        <w:left w:val="none" w:sz="0" w:space="0" w:color="auto"/>
        <w:bottom w:val="none" w:sz="0" w:space="0" w:color="auto"/>
        <w:right w:val="none" w:sz="0" w:space="0" w:color="auto"/>
      </w:divBdr>
    </w:div>
    <w:div w:id="882718198">
      <w:bodyDiv w:val="1"/>
      <w:marLeft w:val="0"/>
      <w:marRight w:val="0"/>
      <w:marTop w:val="0"/>
      <w:marBottom w:val="0"/>
      <w:divBdr>
        <w:top w:val="none" w:sz="0" w:space="0" w:color="auto"/>
        <w:left w:val="none" w:sz="0" w:space="0" w:color="auto"/>
        <w:bottom w:val="none" w:sz="0" w:space="0" w:color="auto"/>
        <w:right w:val="none" w:sz="0" w:space="0" w:color="auto"/>
      </w:divBdr>
    </w:div>
    <w:div w:id="884678575">
      <w:bodyDiv w:val="1"/>
      <w:marLeft w:val="0"/>
      <w:marRight w:val="0"/>
      <w:marTop w:val="0"/>
      <w:marBottom w:val="0"/>
      <w:divBdr>
        <w:top w:val="none" w:sz="0" w:space="0" w:color="auto"/>
        <w:left w:val="none" w:sz="0" w:space="0" w:color="auto"/>
        <w:bottom w:val="none" w:sz="0" w:space="0" w:color="auto"/>
        <w:right w:val="none" w:sz="0" w:space="0" w:color="auto"/>
      </w:divBdr>
    </w:div>
    <w:div w:id="886379689">
      <w:bodyDiv w:val="1"/>
      <w:marLeft w:val="0"/>
      <w:marRight w:val="0"/>
      <w:marTop w:val="0"/>
      <w:marBottom w:val="0"/>
      <w:divBdr>
        <w:top w:val="none" w:sz="0" w:space="0" w:color="auto"/>
        <w:left w:val="none" w:sz="0" w:space="0" w:color="auto"/>
        <w:bottom w:val="none" w:sz="0" w:space="0" w:color="auto"/>
        <w:right w:val="none" w:sz="0" w:space="0" w:color="auto"/>
      </w:divBdr>
    </w:div>
    <w:div w:id="887492687">
      <w:bodyDiv w:val="1"/>
      <w:marLeft w:val="0"/>
      <w:marRight w:val="0"/>
      <w:marTop w:val="0"/>
      <w:marBottom w:val="0"/>
      <w:divBdr>
        <w:top w:val="none" w:sz="0" w:space="0" w:color="auto"/>
        <w:left w:val="none" w:sz="0" w:space="0" w:color="auto"/>
        <w:bottom w:val="none" w:sz="0" w:space="0" w:color="auto"/>
        <w:right w:val="none" w:sz="0" w:space="0" w:color="auto"/>
      </w:divBdr>
    </w:div>
    <w:div w:id="887911518">
      <w:bodyDiv w:val="1"/>
      <w:marLeft w:val="0"/>
      <w:marRight w:val="0"/>
      <w:marTop w:val="0"/>
      <w:marBottom w:val="0"/>
      <w:divBdr>
        <w:top w:val="none" w:sz="0" w:space="0" w:color="auto"/>
        <w:left w:val="none" w:sz="0" w:space="0" w:color="auto"/>
        <w:bottom w:val="none" w:sz="0" w:space="0" w:color="auto"/>
        <w:right w:val="none" w:sz="0" w:space="0" w:color="auto"/>
      </w:divBdr>
    </w:div>
    <w:div w:id="888340504">
      <w:bodyDiv w:val="1"/>
      <w:marLeft w:val="0"/>
      <w:marRight w:val="0"/>
      <w:marTop w:val="0"/>
      <w:marBottom w:val="0"/>
      <w:divBdr>
        <w:top w:val="none" w:sz="0" w:space="0" w:color="auto"/>
        <w:left w:val="none" w:sz="0" w:space="0" w:color="auto"/>
        <w:bottom w:val="none" w:sz="0" w:space="0" w:color="auto"/>
        <w:right w:val="none" w:sz="0" w:space="0" w:color="auto"/>
      </w:divBdr>
    </w:div>
    <w:div w:id="890313044">
      <w:bodyDiv w:val="1"/>
      <w:marLeft w:val="0"/>
      <w:marRight w:val="0"/>
      <w:marTop w:val="0"/>
      <w:marBottom w:val="0"/>
      <w:divBdr>
        <w:top w:val="none" w:sz="0" w:space="0" w:color="auto"/>
        <w:left w:val="none" w:sz="0" w:space="0" w:color="auto"/>
        <w:bottom w:val="none" w:sz="0" w:space="0" w:color="auto"/>
        <w:right w:val="none" w:sz="0" w:space="0" w:color="auto"/>
      </w:divBdr>
    </w:div>
    <w:div w:id="890457550">
      <w:bodyDiv w:val="1"/>
      <w:marLeft w:val="0"/>
      <w:marRight w:val="0"/>
      <w:marTop w:val="0"/>
      <w:marBottom w:val="0"/>
      <w:divBdr>
        <w:top w:val="none" w:sz="0" w:space="0" w:color="auto"/>
        <w:left w:val="none" w:sz="0" w:space="0" w:color="auto"/>
        <w:bottom w:val="none" w:sz="0" w:space="0" w:color="auto"/>
        <w:right w:val="none" w:sz="0" w:space="0" w:color="auto"/>
      </w:divBdr>
    </w:div>
    <w:div w:id="891120178">
      <w:bodyDiv w:val="1"/>
      <w:marLeft w:val="0"/>
      <w:marRight w:val="0"/>
      <w:marTop w:val="0"/>
      <w:marBottom w:val="0"/>
      <w:divBdr>
        <w:top w:val="none" w:sz="0" w:space="0" w:color="auto"/>
        <w:left w:val="none" w:sz="0" w:space="0" w:color="auto"/>
        <w:bottom w:val="none" w:sz="0" w:space="0" w:color="auto"/>
        <w:right w:val="none" w:sz="0" w:space="0" w:color="auto"/>
      </w:divBdr>
    </w:div>
    <w:div w:id="892078911">
      <w:bodyDiv w:val="1"/>
      <w:marLeft w:val="0"/>
      <w:marRight w:val="0"/>
      <w:marTop w:val="0"/>
      <w:marBottom w:val="0"/>
      <w:divBdr>
        <w:top w:val="none" w:sz="0" w:space="0" w:color="auto"/>
        <w:left w:val="none" w:sz="0" w:space="0" w:color="auto"/>
        <w:bottom w:val="none" w:sz="0" w:space="0" w:color="auto"/>
        <w:right w:val="none" w:sz="0" w:space="0" w:color="auto"/>
      </w:divBdr>
    </w:div>
    <w:div w:id="892694748">
      <w:bodyDiv w:val="1"/>
      <w:marLeft w:val="0"/>
      <w:marRight w:val="0"/>
      <w:marTop w:val="0"/>
      <w:marBottom w:val="0"/>
      <w:divBdr>
        <w:top w:val="none" w:sz="0" w:space="0" w:color="auto"/>
        <w:left w:val="none" w:sz="0" w:space="0" w:color="auto"/>
        <w:bottom w:val="none" w:sz="0" w:space="0" w:color="auto"/>
        <w:right w:val="none" w:sz="0" w:space="0" w:color="auto"/>
      </w:divBdr>
    </w:div>
    <w:div w:id="892883356">
      <w:bodyDiv w:val="1"/>
      <w:marLeft w:val="0"/>
      <w:marRight w:val="0"/>
      <w:marTop w:val="0"/>
      <w:marBottom w:val="0"/>
      <w:divBdr>
        <w:top w:val="none" w:sz="0" w:space="0" w:color="auto"/>
        <w:left w:val="none" w:sz="0" w:space="0" w:color="auto"/>
        <w:bottom w:val="none" w:sz="0" w:space="0" w:color="auto"/>
        <w:right w:val="none" w:sz="0" w:space="0" w:color="auto"/>
      </w:divBdr>
    </w:div>
    <w:div w:id="893321958">
      <w:bodyDiv w:val="1"/>
      <w:marLeft w:val="0"/>
      <w:marRight w:val="0"/>
      <w:marTop w:val="0"/>
      <w:marBottom w:val="0"/>
      <w:divBdr>
        <w:top w:val="none" w:sz="0" w:space="0" w:color="auto"/>
        <w:left w:val="none" w:sz="0" w:space="0" w:color="auto"/>
        <w:bottom w:val="none" w:sz="0" w:space="0" w:color="auto"/>
        <w:right w:val="none" w:sz="0" w:space="0" w:color="auto"/>
      </w:divBdr>
    </w:div>
    <w:div w:id="897326525">
      <w:bodyDiv w:val="1"/>
      <w:marLeft w:val="0"/>
      <w:marRight w:val="0"/>
      <w:marTop w:val="0"/>
      <w:marBottom w:val="0"/>
      <w:divBdr>
        <w:top w:val="none" w:sz="0" w:space="0" w:color="auto"/>
        <w:left w:val="none" w:sz="0" w:space="0" w:color="auto"/>
        <w:bottom w:val="none" w:sz="0" w:space="0" w:color="auto"/>
        <w:right w:val="none" w:sz="0" w:space="0" w:color="auto"/>
      </w:divBdr>
    </w:div>
    <w:div w:id="897860430">
      <w:bodyDiv w:val="1"/>
      <w:marLeft w:val="0"/>
      <w:marRight w:val="0"/>
      <w:marTop w:val="0"/>
      <w:marBottom w:val="0"/>
      <w:divBdr>
        <w:top w:val="none" w:sz="0" w:space="0" w:color="auto"/>
        <w:left w:val="none" w:sz="0" w:space="0" w:color="auto"/>
        <w:bottom w:val="none" w:sz="0" w:space="0" w:color="auto"/>
        <w:right w:val="none" w:sz="0" w:space="0" w:color="auto"/>
      </w:divBdr>
    </w:div>
    <w:div w:id="899366652">
      <w:bodyDiv w:val="1"/>
      <w:marLeft w:val="0"/>
      <w:marRight w:val="0"/>
      <w:marTop w:val="0"/>
      <w:marBottom w:val="0"/>
      <w:divBdr>
        <w:top w:val="none" w:sz="0" w:space="0" w:color="auto"/>
        <w:left w:val="none" w:sz="0" w:space="0" w:color="auto"/>
        <w:bottom w:val="none" w:sz="0" w:space="0" w:color="auto"/>
        <w:right w:val="none" w:sz="0" w:space="0" w:color="auto"/>
      </w:divBdr>
    </w:div>
    <w:div w:id="903682566">
      <w:bodyDiv w:val="1"/>
      <w:marLeft w:val="0"/>
      <w:marRight w:val="0"/>
      <w:marTop w:val="0"/>
      <w:marBottom w:val="0"/>
      <w:divBdr>
        <w:top w:val="none" w:sz="0" w:space="0" w:color="auto"/>
        <w:left w:val="none" w:sz="0" w:space="0" w:color="auto"/>
        <w:bottom w:val="none" w:sz="0" w:space="0" w:color="auto"/>
        <w:right w:val="none" w:sz="0" w:space="0" w:color="auto"/>
      </w:divBdr>
    </w:div>
    <w:div w:id="904342316">
      <w:bodyDiv w:val="1"/>
      <w:marLeft w:val="0"/>
      <w:marRight w:val="0"/>
      <w:marTop w:val="0"/>
      <w:marBottom w:val="0"/>
      <w:divBdr>
        <w:top w:val="none" w:sz="0" w:space="0" w:color="auto"/>
        <w:left w:val="none" w:sz="0" w:space="0" w:color="auto"/>
        <w:bottom w:val="none" w:sz="0" w:space="0" w:color="auto"/>
        <w:right w:val="none" w:sz="0" w:space="0" w:color="auto"/>
      </w:divBdr>
    </w:div>
    <w:div w:id="904799023">
      <w:bodyDiv w:val="1"/>
      <w:marLeft w:val="0"/>
      <w:marRight w:val="0"/>
      <w:marTop w:val="0"/>
      <w:marBottom w:val="0"/>
      <w:divBdr>
        <w:top w:val="none" w:sz="0" w:space="0" w:color="auto"/>
        <w:left w:val="none" w:sz="0" w:space="0" w:color="auto"/>
        <w:bottom w:val="none" w:sz="0" w:space="0" w:color="auto"/>
        <w:right w:val="none" w:sz="0" w:space="0" w:color="auto"/>
      </w:divBdr>
    </w:div>
    <w:div w:id="905914035">
      <w:bodyDiv w:val="1"/>
      <w:marLeft w:val="0"/>
      <w:marRight w:val="0"/>
      <w:marTop w:val="0"/>
      <w:marBottom w:val="0"/>
      <w:divBdr>
        <w:top w:val="none" w:sz="0" w:space="0" w:color="auto"/>
        <w:left w:val="none" w:sz="0" w:space="0" w:color="auto"/>
        <w:bottom w:val="none" w:sz="0" w:space="0" w:color="auto"/>
        <w:right w:val="none" w:sz="0" w:space="0" w:color="auto"/>
      </w:divBdr>
    </w:div>
    <w:div w:id="906182995">
      <w:bodyDiv w:val="1"/>
      <w:marLeft w:val="0"/>
      <w:marRight w:val="0"/>
      <w:marTop w:val="0"/>
      <w:marBottom w:val="0"/>
      <w:divBdr>
        <w:top w:val="none" w:sz="0" w:space="0" w:color="auto"/>
        <w:left w:val="none" w:sz="0" w:space="0" w:color="auto"/>
        <w:bottom w:val="none" w:sz="0" w:space="0" w:color="auto"/>
        <w:right w:val="none" w:sz="0" w:space="0" w:color="auto"/>
      </w:divBdr>
    </w:div>
    <w:div w:id="906693290">
      <w:bodyDiv w:val="1"/>
      <w:marLeft w:val="0"/>
      <w:marRight w:val="0"/>
      <w:marTop w:val="0"/>
      <w:marBottom w:val="0"/>
      <w:divBdr>
        <w:top w:val="none" w:sz="0" w:space="0" w:color="auto"/>
        <w:left w:val="none" w:sz="0" w:space="0" w:color="auto"/>
        <w:bottom w:val="none" w:sz="0" w:space="0" w:color="auto"/>
        <w:right w:val="none" w:sz="0" w:space="0" w:color="auto"/>
      </w:divBdr>
    </w:div>
    <w:div w:id="907039915">
      <w:bodyDiv w:val="1"/>
      <w:marLeft w:val="0"/>
      <w:marRight w:val="0"/>
      <w:marTop w:val="0"/>
      <w:marBottom w:val="0"/>
      <w:divBdr>
        <w:top w:val="none" w:sz="0" w:space="0" w:color="auto"/>
        <w:left w:val="none" w:sz="0" w:space="0" w:color="auto"/>
        <w:bottom w:val="none" w:sz="0" w:space="0" w:color="auto"/>
        <w:right w:val="none" w:sz="0" w:space="0" w:color="auto"/>
      </w:divBdr>
    </w:div>
    <w:div w:id="907616176">
      <w:bodyDiv w:val="1"/>
      <w:marLeft w:val="0"/>
      <w:marRight w:val="0"/>
      <w:marTop w:val="0"/>
      <w:marBottom w:val="0"/>
      <w:divBdr>
        <w:top w:val="none" w:sz="0" w:space="0" w:color="auto"/>
        <w:left w:val="none" w:sz="0" w:space="0" w:color="auto"/>
        <w:bottom w:val="none" w:sz="0" w:space="0" w:color="auto"/>
        <w:right w:val="none" w:sz="0" w:space="0" w:color="auto"/>
      </w:divBdr>
    </w:div>
    <w:div w:id="911308019">
      <w:bodyDiv w:val="1"/>
      <w:marLeft w:val="0"/>
      <w:marRight w:val="0"/>
      <w:marTop w:val="0"/>
      <w:marBottom w:val="0"/>
      <w:divBdr>
        <w:top w:val="none" w:sz="0" w:space="0" w:color="auto"/>
        <w:left w:val="none" w:sz="0" w:space="0" w:color="auto"/>
        <w:bottom w:val="none" w:sz="0" w:space="0" w:color="auto"/>
        <w:right w:val="none" w:sz="0" w:space="0" w:color="auto"/>
      </w:divBdr>
    </w:div>
    <w:div w:id="911353730">
      <w:bodyDiv w:val="1"/>
      <w:marLeft w:val="0"/>
      <w:marRight w:val="0"/>
      <w:marTop w:val="0"/>
      <w:marBottom w:val="0"/>
      <w:divBdr>
        <w:top w:val="none" w:sz="0" w:space="0" w:color="auto"/>
        <w:left w:val="none" w:sz="0" w:space="0" w:color="auto"/>
        <w:bottom w:val="none" w:sz="0" w:space="0" w:color="auto"/>
        <w:right w:val="none" w:sz="0" w:space="0" w:color="auto"/>
      </w:divBdr>
    </w:div>
    <w:div w:id="911742787">
      <w:bodyDiv w:val="1"/>
      <w:marLeft w:val="0"/>
      <w:marRight w:val="0"/>
      <w:marTop w:val="0"/>
      <w:marBottom w:val="0"/>
      <w:divBdr>
        <w:top w:val="none" w:sz="0" w:space="0" w:color="auto"/>
        <w:left w:val="none" w:sz="0" w:space="0" w:color="auto"/>
        <w:bottom w:val="none" w:sz="0" w:space="0" w:color="auto"/>
        <w:right w:val="none" w:sz="0" w:space="0" w:color="auto"/>
      </w:divBdr>
    </w:div>
    <w:div w:id="912812059">
      <w:bodyDiv w:val="1"/>
      <w:marLeft w:val="0"/>
      <w:marRight w:val="0"/>
      <w:marTop w:val="0"/>
      <w:marBottom w:val="0"/>
      <w:divBdr>
        <w:top w:val="none" w:sz="0" w:space="0" w:color="auto"/>
        <w:left w:val="none" w:sz="0" w:space="0" w:color="auto"/>
        <w:bottom w:val="none" w:sz="0" w:space="0" w:color="auto"/>
        <w:right w:val="none" w:sz="0" w:space="0" w:color="auto"/>
      </w:divBdr>
    </w:div>
    <w:div w:id="914127941">
      <w:bodyDiv w:val="1"/>
      <w:marLeft w:val="0"/>
      <w:marRight w:val="0"/>
      <w:marTop w:val="0"/>
      <w:marBottom w:val="0"/>
      <w:divBdr>
        <w:top w:val="none" w:sz="0" w:space="0" w:color="auto"/>
        <w:left w:val="none" w:sz="0" w:space="0" w:color="auto"/>
        <w:bottom w:val="none" w:sz="0" w:space="0" w:color="auto"/>
        <w:right w:val="none" w:sz="0" w:space="0" w:color="auto"/>
      </w:divBdr>
    </w:div>
    <w:div w:id="914627377">
      <w:bodyDiv w:val="1"/>
      <w:marLeft w:val="0"/>
      <w:marRight w:val="0"/>
      <w:marTop w:val="0"/>
      <w:marBottom w:val="0"/>
      <w:divBdr>
        <w:top w:val="none" w:sz="0" w:space="0" w:color="auto"/>
        <w:left w:val="none" w:sz="0" w:space="0" w:color="auto"/>
        <w:bottom w:val="none" w:sz="0" w:space="0" w:color="auto"/>
        <w:right w:val="none" w:sz="0" w:space="0" w:color="auto"/>
      </w:divBdr>
    </w:div>
    <w:div w:id="915240224">
      <w:bodyDiv w:val="1"/>
      <w:marLeft w:val="0"/>
      <w:marRight w:val="0"/>
      <w:marTop w:val="0"/>
      <w:marBottom w:val="0"/>
      <w:divBdr>
        <w:top w:val="none" w:sz="0" w:space="0" w:color="auto"/>
        <w:left w:val="none" w:sz="0" w:space="0" w:color="auto"/>
        <w:bottom w:val="none" w:sz="0" w:space="0" w:color="auto"/>
        <w:right w:val="none" w:sz="0" w:space="0" w:color="auto"/>
      </w:divBdr>
    </w:div>
    <w:div w:id="919674271">
      <w:bodyDiv w:val="1"/>
      <w:marLeft w:val="0"/>
      <w:marRight w:val="0"/>
      <w:marTop w:val="0"/>
      <w:marBottom w:val="0"/>
      <w:divBdr>
        <w:top w:val="none" w:sz="0" w:space="0" w:color="auto"/>
        <w:left w:val="none" w:sz="0" w:space="0" w:color="auto"/>
        <w:bottom w:val="none" w:sz="0" w:space="0" w:color="auto"/>
        <w:right w:val="none" w:sz="0" w:space="0" w:color="auto"/>
      </w:divBdr>
    </w:div>
    <w:div w:id="920868967">
      <w:bodyDiv w:val="1"/>
      <w:marLeft w:val="0"/>
      <w:marRight w:val="0"/>
      <w:marTop w:val="0"/>
      <w:marBottom w:val="0"/>
      <w:divBdr>
        <w:top w:val="none" w:sz="0" w:space="0" w:color="auto"/>
        <w:left w:val="none" w:sz="0" w:space="0" w:color="auto"/>
        <w:bottom w:val="none" w:sz="0" w:space="0" w:color="auto"/>
        <w:right w:val="none" w:sz="0" w:space="0" w:color="auto"/>
      </w:divBdr>
    </w:div>
    <w:div w:id="921259720">
      <w:bodyDiv w:val="1"/>
      <w:marLeft w:val="0"/>
      <w:marRight w:val="0"/>
      <w:marTop w:val="0"/>
      <w:marBottom w:val="0"/>
      <w:divBdr>
        <w:top w:val="none" w:sz="0" w:space="0" w:color="auto"/>
        <w:left w:val="none" w:sz="0" w:space="0" w:color="auto"/>
        <w:bottom w:val="none" w:sz="0" w:space="0" w:color="auto"/>
        <w:right w:val="none" w:sz="0" w:space="0" w:color="auto"/>
      </w:divBdr>
    </w:div>
    <w:div w:id="921643750">
      <w:bodyDiv w:val="1"/>
      <w:marLeft w:val="0"/>
      <w:marRight w:val="0"/>
      <w:marTop w:val="0"/>
      <w:marBottom w:val="0"/>
      <w:divBdr>
        <w:top w:val="none" w:sz="0" w:space="0" w:color="auto"/>
        <w:left w:val="none" w:sz="0" w:space="0" w:color="auto"/>
        <w:bottom w:val="none" w:sz="0" w:space="0" w:color="auto"/>
        <w:right w:val="none" w:sz="0" w:space="0" w:color="auto"/>
      </w:divBdr>
    </w:div>
    <w:div w:id="922449189">
      <w:bodyDiv w:val="1"/>
      <w:marLeft w:val="0"/>
      <w:marRight w:val="0"/>
      <w:marTop w:val="0"/>
      <w:marBottom w:val="0"/>
      <w:divBdr>
        <w:top w:val="none" w:sz="0" w:space="0" w:color="auto"/>
        <w:left w:val="none" w:sz="0" w:space="0" w:color="auto"/>
        <w:bottom w:val="none" w:sz="0" w:space="0" w:color="auto"/>
        <w:right w:val="none" w:sz="0" w:space="0" w:color="auto"/>
      </w:divBdr>
    </w:div>
    <w:div w:id="923031389">
      <w:bodyDiv w:val="1"/>
      <w:marLeft w:val="0"/>
      <w:marRight w:val="0"/>
      <w:marTop w:val="0"/>
      <w:marBottom w:val="0"/>
      <w:divBdr>
        <w:top w:val="none" w:sz="0" w:space="0" w:color="auto"/>
        <w:left w:val="none" w:sz="0" w:space="0" w:color="auto"/>
        <w:bottom w:val="none" w:sz="0" w:space="0" w:color="auto"/>
        <w:right w:val="none" w:sz="0" w:space="0" w:color="auto"/>
      </w:divBdr>
    </w:div>
    <w:div w:id="924189298">
      <w:bodyDiv w:val="1"/>
      <w:marLeft w:val="0"/>
      <w:marRight w:val="0"/>
      <w:marTop w:val="0"/>
      <w:marBottom w:val="0"/>
      <w:divBdr>
        <w:top w:val="none" w:sz="0" w:space="0" w:color="auto"/>
        <w:left w:val="none" w:sz="0" w:space="0" w:color="auto"/>
        <w:bottom w:val="none" w:sz="0" w:space="0" w:color="auto"/>
        <w:right w:val="none" w:sz="0" w:space="0" w:color="auto"/>
      </w:divBdr>
    </w:div>
    <w:div w:id="926310398">
      <w:bodyDiv w:val="1"/>
      <w:marLeft w:val="0"/>
      <w:marRight w:val="0"/>
      <w:marTop w:val="0"/>
      <w:marBottom w:val="0"/>
      <w:divBdr>
        <w:top w:val="none" w:sz="0" w:space="0" w:color="auto"/>
        <w:left w:val="none" w:sz="0" w:space="0" w:color="auto"/>
        <w:bottom w:val="none" w:sz="0" w:space="0" w:color="auto"/>
        <w:right w:val="none" w:sz="0" w:space="0" w:color="auto"/>
      </w:divBdr>
    </w:div>
    <w:div w:id="928123703">
      <w:bodyDiv w:val="1"/>
      <w:marLeft w:val="0"/>
      <w:marRight w:val="0"/>
      <w:marTop w:val="0"/>
      <w:marBottom w:val="0"/>
      <w:divBdr>
        <w:top w:val="none" w:sz="0" w:space="0" w:color="auto"/>
        <w:left w:val="none" w:sz="0" w:space="0" w:color="auto"/>
        <w:bottom w:val="none" w:sz="0" w:space="0" w:color="auto"/>
        <w:right w:val="none" w:sz="0" w:space="0" w:color="auto"/>
      </w:divBdr>
    </w:div>
    <w:div w:id="928998279">
      <w:bodyDiv w:val="1"/>
      <w:marLeft w:val="0"/>
      <w:marRight w:val="0"/>
      <w:marTop w:val="0"/>
      <w:marBottom w:val="0"/>
      <w:divBdr>
        <w:top w:val="none" w:sz="0" w:space="0" w:color="auto"/>
        <w:left w:val="none" w:sz="0" w:space="0" w:color="auto"/>
        <w:bottom w:val="none" w:sz="0" w:space="0" w:color="auto"/>
        <w:right w:val="none" w:sz="0" w:space="0" w:color="auto"/>
      </w:divBdr>
    </w:div>
    <w:div w:id="929433293">
      <w:bodyDiv w:val="1"/>
      <w:marLeft w:val="0"/>
      <w:marRight w:val="0"/>
      <w:marTop w:val="0"/>
      <w:marBottom w:val="0"/>
      <w:divBdr>
        <w:top w:val="none" w:sz="0" w:space="0" w:color="auto"/>
        <w:left w:val="none" w:sz="0" w:space="0" w:color="auto"/>
        <w:bottom w:val="none" w:sz="0" w:space="0" w:color="auto"/>
        <w:right w:val="none" w:sz="0" w:space="0" w:color="auto"/>
      </w:divBdr>
    </w:div>
    <w:div w:id="932056902">
      <w:bodyDiv w:val="1"/>
      <w:marLeft w:val="0"/>
      <w:marRight w:val="0"/>
      <w:marTop w:val="0"/>
      <w:marBottom w:val="0"/>
      <w:divBdr>
        <w:top w:val="none" w:sz="0" w:space="0" w:color="auto"/>
        <w:left w:val="none" w:sz="0" w:space="0" w:color="auto"/>
        <w:bottom w:val="none" w:sz="0" w:space="0" w:color="auto"/>
        <w:right w:val="none" w:sz="0" w:space="0" w:color="auto"/>
      </w:divBdr>
    </w:div>
    <w:div w:id="932125346">
      <w:bodyDiv w:val="1"/>
      <w:marLeft w:val="0"/>
      <w:marRight w:val="0"/>
      <w:marTop w:val="0"/>
      <w:marBottom w:val="0"/>
      <w:divBdr>
        <w:top w:val="none" w:sz="0" w:space="0" w:color="auto"/>
        <w:left w:val="none" w:sz="0" w:space="0" w:color="auto"/>
        <w:bottom w:val="none" w:sz="0" w:space="0" w:color="auto"/>
        <w:right w:val="none" w:sz="0" w:space="0" w:color="auto"/>
      </w:divBdr>
    </w:div>
    <w:div w:id="932278894">
      <w:bodyDiv w:val="1"/>
      <w:marLeft w:val="0"/>
      <w:marRight w:val="0"/>
      <w:marTop w:val="0"/>
      <w:marBottom w:val="0"/>
      <w:divBdr>
        <w:top w:val="none" w:sz="0" w:space="0" w:color="auto"/>
        <w:left w:val="none" w:sz="0" w:space="0" w:color="auto"/>
        <w:bottom w:val="none" w:sz="0" w:space="0" w:color="auto"/>
        <w:right w:val="none" w:sz="0" w:space="0" w:color="auto"/>
      </w:divBdr>
    </w:div>
    <w:div w:id="936015998">
      <w:bodyDiv w:val="1"/>
      <w:marLeft w:val="0"/>
      <w:marRight w:val="0"/>
      <w:marTop w:val="0"/>
      <w:marBottom w:val="0"/>
      <w:divBdr>
        <w:top w:val="none" w:sz="0" w:space="0" w:color="auto"/>
        <w:left w:val="none" w:sz="0" w:space="0" w:color="auto"/>
        <w:bottom w:val="none" w:sz="0" w:space="0" w:color="auto"/>
        <w:right w:val="none" w:sz="0" w:space="0" w:color="auto"/>
      </w:divBdr>
    </w:div>
    <w:div w:id="936449520">
      <w:bodyDiv w:val="1"/>
      <w:marLeft w:val="0"/>
      <w:marRight w:val="0"/>
      <w:marTop w:val="0"/>
      <w:marBottom w:val="0"/>
      <w:divBdr>
        <w:top w:val="none" w:sz="0" w:space="0" w:color="auto"/>
        <w:left w:val="none" w:sz="0" w:space="0" w:color="auto"/>
        <w:bottom w:val="none" w:sz="0" w:space="0" w:color="auto"/>
        <w:right w:val="none" w:sz="0" w:space="0" w:color="auto"/>
      </w:divBdr>
    </w:div>
    <w:div w:id="937562862">
      <w:bodyDiv w:val="1"/>
      <w:marLeft w:val="0"/>
      <w:marRight w:val="0"/>
      <w:marTop w:val="0"/>
      <w:marBottom w:val="0"/>
      <w:divBdr>
        <w:top w:val="none" w:sz="0" w:space="0" w:color="auto"/>
        <w:left w:val="none" w:sz="0" w:space="0" w:color="auto"/>
        <w:bottom w:val="none" w:sz="0" w:space="0" w:color="auto"/>
        <w:right w:val="none" w:sz="0" w:space="0" w:color="auto"/>
      </w:divBdr>
    </w:div>
    <w:div w:id="937643957">
      <w:bodyDiv w:val="1"/>
      <w:marLeft w:val="0"/>
      <w:marRight w:val="0"/>
      <w:marTop w:val="0"/>
      <w:marBottom w:val="0"/>
      <w:divBdr>
        <w:top w:val="none" w:sz="0" w:space="0" w:color="auto"/>
        <w:left w:val="none" w:sz="0" w:space="0" w:color="auto"/>
        <w:bottom w:val="none" w:sz="0" w:space="0" w:color="auto"/>
        <w:right w:val="none" w:sz="0" w:space="0" w:color="auto"/>
      </w:divBdr>
    </w:div>
    <w:div w:id="940528723">
      <w:bodyDiv w:val="1"/>
      <w:marLeft w:val="0"/>
      <w:marRight w:val="0"/>
      <w:marTop w:val="0"/>
      <w:marBottom w:val="0"/>
      <w:divBdr>
        <w:top w:val="none" w:sz="0" w:space="0" w:color="auto"/>
        <w:left w:val="none" w:sz="0" w:space="0" w:color="auto"/>
        <w:bottom w:val="none" w:sz="0" w:space="0" w:color="auto"/>
        <w:right w:val="none" w:sz="0" w:space="0" w:color="auto"/>
      </w:divBdr>
    </w:div>
    <w:div w:id="941843973">
      <w:bodyDiv w:val="1"/>
      <w:marLeft w:val="0"/>
      <w:marRight w:val="0"/>
      <w:marTop w:val="0"/>
      <w:marBottom w:val="0"/>
      <w:divBdr>
        <w:top w:val="none" w:sz="0" w:space="0" w:color="auto"/>
        <w:left w:val="none" w:sz="0" w:space="0" w:color="auto"/>
        <w:bottom w:val="none" w:sz="0" w:space="0" w:color="auto"/>
        <w:right w:val="none" w:sz="0" w:space="0" w:color="auto"/>
      </w:divBdr>
    </w:div>
    <w:div w:id="944001383">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46086739">
      <w:bodyDiv w:val="1"/>
      <w:marLeft w:val="0"/>
      <w:marRight w:val="0"/>
      <w:marTop w:val="0"/>
      <w:marBottom w:val="0"/>
      <w:divBdr>
        <w:top w:val="none" w:sz="0" w:space="0" w:color="auto"/>
        <w:left w:val="none" w:sz="0" w:space="0" w:color="auto"/>
        <w:bottom w:val="none" w:sz="0" w:space="0" w:color="auto"/>
        <w:right w:val="none" w:sz="0" w:space="0" w:color="auto"/>
      </w:divBdr>
    </w:div>
    <w:div w:id="947198316">
      <w:bodyDiv w:val="1"/>
      <w:marLeft w:val="0"/>
      <w:marRight w:val="0"/>
      <w:marTop w:val="0"/>
      <w:marBottom w:val="0"/>
      <w:divBdr>
        <w:top w:val="none" w:sz="0" w:space="0" w:color="auto"/>
        <w:left w:val="none" w:sz="0" w:space="0" w:color="auto"/>
        <w:bottom w:val="none" w:sz="0" w:space="0" w:color="auto"/>
        <w:right w:val="none" w:sz="0" w:space="0" w:color="auto"/>
      </w:divBdr>
    </w:div>
    <w:div w:id="948004641">
      <w:bodyDiv w:val="1"/>
      <w:marLeft w:val="0"/>
      <w:marRight w:val="0"/>
      <w:marTop w:val="0"/>
      <w:marBottom w:val="0"/>
      <w:divBdr>
        <w:top w:val="none" w:sz="0" w:space="0" w:color="auto"/>
        <w:left w:val="none" w:sz="0" w:space="0" w:color="auto"/>
        <w:bottom w:val="none" w:sz="0" w:space="0" w:color="auto"/>
        <w:right w:val="none" w:sz="0" w:space="0" w:color="auto"/>
      </w:divBdr>
    </w:div>
    <w:div w:id="948782431">
      <w:bodyDiv w:val="1"/>
      <w:marLeft w:val="0"/>
      <w:marRight w:val="0"/>
      <w:marTop w:val="0"/>
      <w:marBottom w:val="0"/>
      <w:divBdr>
        <w:top w:val="none" w:sz="0" w:space="0" w:color="auto"/>
        <w:left w:val="none" w:sz="0" w:space="0" w:color="auto"/>
        <w:bottom w:val="none" w:sz="0" w:space="0" w:color="auto"/>
        <w:right w:val="none" w:sz="0" w:space="0" w:color="auto"/>
      </w:divBdr>
    </w:div>
    <w:div w:id="949707340">
      <w:bodyDiv w:val="1"/>
      <w:marLeft w:val="0"/>
      <w:marRight w:val="0"/>
      <w:marTop w:val="0"/>
      <w:marBottom w:val="0"/>
      <w:divBdr>
        <w:top w:val="none" w:sz="0" w:space="0" w:color="auto"/>
        <w:left w:val="none" w:sz="0" w:space="0" w:color="auto"/>
        <w:bottom w:val="none" w:sz="0" w:space="0" w:color="auto"/>
        <w:right w:val="none" w:sz="0" w:space="0" w:color="auto"/>
      </w:divBdr>
    </w:div>
    <w:div w:id="950018101">
      <w:bodyDiv w:val="1"/>
      <w:marLeft w:val="0"/>
      <w:marRight w:val="0"/>
      <w:marTop w:val="0"/>
      <w:marBottom w:val="0"/>
      <w:divBdr>
        <w:top w:val="none" w:sz="0" w:space="0" w:color="auto"/>
        <w:left w:val="none" w:sz="0" w:space="0" w:color="auto"/>
        <w:bottom w:val="none" w:sz="0" w:space="0" w:color="auto"/>
        <w:right w:val="none" w:sz="0" w:space="0" w:color="auto"/>
      </w:divBdr>
    </w:div>
    <w:div w:id="950357200">
      <w:bodyDiv w:val="1"/>
      <w:marLeft w:val="0"/>
      <w:marRight w:val="0"/>
      <w:marTop w:val="0"/>
      <w:marBottom w:val="0"/>
      <w:divBdr>
        <w:top w:val="none" w:sz="0" w:space="0" w:color="auto"/>
        <w:left w:val="none" w:sz="0" w:space="0" w:color="auto"/>
        <w:bottom w:val="none" w:sz="0" w:space="0" w:color="auto"/>
        <w:right w:val="none" w:sz="0" w:space="0" w:color="auto"/>
      </w:divBdr>
    </w:div>
    <w:div w:id="950554214">
      <w:bodyDiv w:val="1"/>
      <w:marLeft w:val="0"/>
      <w:marRight w:val="0"/>
      <w:marTop w:val="0"/>
      <w:marBottom w:val="0"/>
      <w:divBdr>
        <w:top w:val="none" w:sz="0" w:space="0" w:color="auto"/>
        <w:left w:val="none" w:sz="0" w:space="0" w:color="auto"/>
        <w:bottom w:val="none" w:sz="0" w:space="0" w:color="auto"/>
        <w:right w:val="none" w:sz="0" w:space="0" w:color="auto"/>
      </w:divBdr>
    </w:div>
    <w:div w:id="952519089">
      <w:bodyDiv w:val="1"/>
      <w:marLeft w:val="0"/>
      <w:marRight w:val="0"/>
      <w:marTop w:val="0"/>
      <w:marBottom w:val="0"/>
      <w:divBdr>
        <w:top w:val="none" w:sz="0" w:space="0" w:color="auto"/>
        <w:left w:val="none" w:sz="0" w:space="0" w:color="auto"/>
        <w:bottom w:val="none" w:sz="0" w:space="0" w:color="auto"/>
        <w:right w:val="none" w:sz="0" w:space="0" w:color="auto"/>
      </w:divBdr>
    </w:div>
    <w:div w:id="953094567">
      <w:bodyDiv w:val="1"/>
      <w:marLeft w:val="0"/>
      <w:marRight w:val="0"/>
      <w:marTop w:val="0"/>
      <w:marBottom w:val="0"/>
      <w:divBdr>
        <w:top w:val="none" w:sz="0" w:space="0" w:color="auto"/>
        <w:left w:val="none" w:sz="0" w:space="0" w:color="auto"/>
        <w:bottom w:val="none" w:sz="0" w:space="0" w:color="auto"/>
        <w:right w:val="none" w:sz="0" w:space="0" w:color="auto"/>
      </w:divBdr>
    </w:div>
    <w:div w:id="953825306">
      <w:bodyDiv w:val="1"/>
      <w:marLeft w:val="0"/>
      <w:marRight w:val="0"/>
      <w:marTop w:val="0"/>
      <w:marBottom w:val="0"/>
      <w:divBdr>
        <w:top w:val="none" w:sz="0" w:space="0" w:color="auto"/>
        <w:left w:val="none" w:sz="0" w:space="0" w:color="auto"/>
        <w:bottom w:val="none" w:sz="0" w:space="0" w:color="auto"/>
        <w:right w:val="none" w:sz="0" w:space="0" w:color="auto"/>
      </w:divBdr>
    </w:div>
    <w:div w:id="954674119">
      <w:bodyDiv w:val="1"/>
      <w:marLeft w:val="0"/>
      <w:marRight w:val="0"/>
      <w:marTop w:val="0"/>
      <w:marBottom w:val="0"/>
      <w:divBdr>
        <w:top w:val="none" w:sz="0" w:space="0" w:color="auto"/>
        <w:left w:val="none" w:sz="0" w:space="0" w:color="auto"/>
        <w:bottom w:val="none" w:sz="0" w:space="0" w:color="auto"/>
        <w:right w:val="none" w:sz="0" w:space="0" w:color="auto"/>
      </w:divBdr>
    </w:div>
    <w:div w:id="955872378">
      <w:bodyDiv w:val="1"/>
      <w:marLeft w:val="0"/>
      <w:marRight w:val="0"/>
      <w:marTop w:val="0"/>
      <w:marBottom w:val="0"/>
      <w:divBdr>
        <w:top w:val="none" w:sz="0" w:space="0" w:color="auto"/>
        <w:left w:val="none" w:sz="0" w:space="0" w:color="auto"/>
        <w:bottom w:val="none" w:sz="0" w:space="0" w:color="auto"/>
        <w:right w:val="none" w:sz="0" w:space="0" w:color="auto"/>
      </w:divBdr>
    </w:div>
    <w:div w:id="956184494">
      <w:bodyDiv w:val="1"/>
      <w:marLeft w:val="0"/>
      <w:marRight w:val="0"/>
      <w:marTop w:val="0"/>
      <w:marBottom w:val="0"/>
      <w:divBdr>
        <w:top w:val="none" w:sz="0" w:space="0" w:color="auto"/>
        <w:left w:val="none" w:sz="0" w:space="0" w:color="auto"/>
        <w:bottom w:val="none" w:sz="0" w:space="0" w:color="auto"/>
        <w:right w:val="none" w:sz="0" w:space="0" w:color="auto"/>
      </w:divBdr>
    </w:div>
    <w:div w:id="956987597">
      <w:bodyDiv w:val="1"/>
      <w:marLeft w:val="0"/>
      <w:marRight w:val="0"/>
      <w:marTop w:val="0"/>
      <w:marBottom w:val="0"/>
      <w:divBdr>
        <w:top w:val="none" w:sz="0" w:space="0" w:color="auto"/>
        <w:left w:val="none" w:sz="0" w:space="0" w:color="auto"/>
        <w:bottom w:val="none" w:sz="0" w:space="0" w:color="auto"/>
        <w:right w:val="none" w:sz="0" w:space="0" w:color="auto"/>
      </w:divBdr>
    </w:div>
    <w:div w:id="957294161">
      <w:bodyDiv w:val="1"/>
      <w:marLeft w:val="0"/>
      <w:marRight w:val="0"/>
      <w:marTop w:val="0"/>
      <w:marBottom w:val="0"/>
      <w:divBdr>
        <w:top w:val="none" w:sz="0" w:space="0" w:color="auto"/>
        <w:left w:val="none" w:sz="0" w:space="0" w:color="auto"/>
        <w:bottom w:val="none" w:sz="0" w:space="0" w:color="auto"/>
        <w:right w:val="none" w:sz="0" w:space="0" w:color="auto"/>
      </w:divBdr>
    </w:div>
    <w:div w:id="957489581">
      <w:bodyDiv w:val="1"/>
      <w:marLeft w:val="0"/>
      <w:marRight w:val="0"/>
      <w:marTop w:val="0"/>
      <w:marBottom w:val="0"/>
      <w:divBdr>
        <w:top w:val="none" w:sz="0" w:space="0" w:color="auto"/>
        <w:left w:val="none" w:sz="0" w:space="0" w:color="auto"/>
        <w:bottom w:val="none" w:sz="0" w:space="0" w:color="auto"/>
        <w:right w:val="none" w:sz="0" w:space="0" w:color="auto"/>
      </w:divBdr>
    </w:div>
    <w:div w:id="958873552">
      <w:bodyDiv w:val="1"/>
      <w:marLeft w:val="0"/>
      <w:marRight w:val="0"/>
      <w:marTop w:val="0"/>
      <w:marBottom w:val="0"/>
      <w:divBdr>
        <w:top w:val="none" w:sz="0" w:space="0" w:color="auto"/>
        <w:left w:val="none" w:sz="0" w:space="0" w:color="auto"/>
        <w:bottom w:val="none" w:sz="0" w:space="0" w:color="auto"/>
        <w:right w:val="none" w:sz="0" w:space="0" w:color="auto"/>
      </w:divBdr>
    </w:div>
    <w:div w:id="958994617">
      <w:bodyDiv w:val="1"/>
      <w:marLeft w:val="0"/>
      <w:marRight w:val="0"/>
      <w:marTop w:val="0"/>
      <w:marBottom w:val="0"/>
      <w:divBdr>
        <w:top w:val="none" w:sz="0" w:space="0" w:color="auto"/>
        <w:left w:val="none" w:sz="0" w:space="0" w:color="auto"/>
        <w:bottom w:val="none" w:sz="0" w:space="0" w:color="auto"/>
        <w:right w:val="none" w:sz="0" w:space="0" w:color="auto"/>
      </w:divBdr>
    </w:div>
    <w:div w:id="958996686">
      <w:bodyDiv w:val="1"/>
      <w:marLeft w:val="0"/>
      <w:marRight w:val="0"/>
      <w:marTop w:val="0"/>
      <w:marBottom w:val="0"/>
      <w:divBdr>
        <w:top w:val="none" w:sz="0" w:space="0" w:color="auto"/>
        <w:left w:val="none" w:sz="0" w:space="0" w:color="auto"/>
        <w:bottom w:val="none" w:sz="0" w:space="0" w:color="auto"/>
        <w:right w:val="none" w:sz="0" w:space="0" w:color="auto"/>
      </w:divBdr>
    </w:div>
    <w:div w:id="959071499">
      <w:bodyDiv w:val="1"/>
      <w:marLeft w:val="0"/>
      <w:marRight w:val="0"/>
      <w:marTop w:val="0"/>
      <w:marBottom w:val="0"/>
      <w:divBdr>
        <w:top w:val="none" w:sz="0" w:space="0" w:color="auto"/>
        <w:left w:val="none" w:sz="0" w:space="0" w:color="auto"/>
        <w:bottom w:val="none" w:sz="0" w:space="0" w:color="auto"/>
        <w:right w:val="none" w:sz="0" w:space="0" w:color="auto"/>
      </w:divBdr>
    </w:div>
    <w:div w:id="960693891">
      <w:bodyDiv w:val="1"/>
      <w:marLeft w:val="0"/>
      <w:marRight w:val="0"/>
      <w:marTop w:val="0"/>
      <w:marBottom w:val="0"/>
      <w:divBdr>
        <w:top w:val="none" w:sz="0" w:space="0" w:color="auto"/>
        <w:left w:val="none" w:sz="0" w:space="0" w:color="auto"/>
        <w:bottom w:val="none" w:sz="0" w:space="0" w:color="auto"/>
        <w:right w:val="none" w:sz="0" w:space="0" w:color="auto"/>
      </w:divBdr>
    </w:div>
    <w:div w:id="961762583">
      <w:bodyDiv w:val="1"/>
      <w:marLeft w:val="0"/>
      <w:marRight w:val="0"/>
      <w:marTop w:val="0"/>
      <w:marBottom w:val="0"/>
      <w:divBdr>
        <w:top w:val="none" w:sz="0" w:space="0" w:color="auto"/>
        <w:left w:val="none" w:sz="0" w:space="0" w:color="auto"/>
        <w:bottom w:val="none" w:sz="0" w:space="0" w:color="auto"/>
        <w:right w:val="none" w:sz="0" w:space="0" w:color="auto"/>
      </w:divBdr>
    </w:div>
    <w:div w:id="962658805">
      <w:bodyDiv w:val="1"/>
      <w:marLeft w:val="0"/>
      <w:marRight w:val="0"/>
      <w:marTop w:val="0"/>
      <w:marBottom w:val="0"/>
      <w:divBdr>
        <w:top w:val="none" w:sz="0" w:space="0" w:color="auto"/>
        <w:left w:val="none" w:sz="0" w:space="0" w:color="auto"/>
        <w:bottom w:val="none" w:sz="0" w:space="0" w:color="auto"/>
        <w:right w:val="none" w:sz="0" w:space="0" w:color="auto"/>
      </w:divBdr>
    </w:div>
    <w:div w:id="962662343">
      <w:bodyDiv w:val="1"/>
      <w:marLeft w:val="0"/>
      <w:marRight w:val="0"/>
      <w:marTop w:val="0"/>
      <w:marBottom w:val="0"/>
      <w:divBdr>
        <w:top w:val="none" w:sz="0" w:space="0" w:color="auto"/>
        <w:left w:val="none" w:sz="0" w:space="0" w:color="auto"/>
        <w:bottom w:val="none" w:sz="0" w:space="0" w:color="auto"/>
        <w:right w:val="none" w:sz="0" w:space="0" w:color="auto"/>
      </w:divBdr>
    </w:div>
    <w:div w:id="965159166">
      <w:bodyDiv w:val="1"/>
      <w:marLeft w:val="0"/>
      <w:marRight w:val="0"/>
      <w:marTop w:val="0"/>
      <w:marBottom w:val="0"/>
      <w:divBdr>
        <w:top w:val="none" w:sz="0" w:space="0" w:color="auto"/>
        <w:left w:val="none" w:sz="0" w:space="0" w:color="auto"/>
        <w:bottom w:val="none" w:sz="0" w:space="0" w:color="auto"/>
        <w:right w:val="none" w:sz="0" w:space="0" w:color="auto"/>
      </w:divBdr>
    </w:div>
    <w:div w:id="966663278">
      <w:bodyDiv w:val="1"/>
      <w:marLeft w:val="0"/>
      <w:marRight w:val="0"/>
      <w:marTop w:val="0"/>
      <w:marBottom w:val="0"/>
      <w:divBdr>
        <w:top w:val="none" w:sz="0" w:space="0" w:color="auto"/>
        <w:left w:val="none" w:sz="0" w:space="0" w:color="auto"/>
        <w:bottom w:val="none" w:sz="0" w:space="0" w:color="auto"/>
        <w:right w:val="none" w:sz="0" w:space="0" w:color="auto"/>
      </w:divBdr>
    </w:div>
    <w:div w:id="967205050">
      <w:bodyDiv w:val="1"/>
      <w:marLeft w:val="0"/>
      <w:marRight w:val="0"/>
      <w:marTop w:val="0"/>
      <w:marBottom w:val="0"/>
      <w:divBdr>
        <w:top w:val="none" w:sz="0" w:space="0" w:color="auto"/>
        <w:left w:val="none" w:sz="0" w:space="0" w:color="auto"/>
        <w:bottom w:val="none" w:sz="0" w:space="0" w:color="auto"/>
        <w:right w:val="none" w:sz="0" w:space="0" w:color="auto"/>
      </w:divBdr>
    </w:div>
    <w:div w:id="971059310">
      <w:bodyDiv w:val="1"/>
      <w:marLeft w:val="0"/>
      <w:marRight w:val="0"/>
      <w:marTop w:val="0"/>
      <w:marBottom w:val="0"/>
      <w:divBdr>
        <w:top w:val="none" w:sz="0" w:space="0" w:color="auto"/>
        <w:left w:val="none" w:sz="0" w:space="0" w:color="auto"/>
        <w:bottom w:val="none" w:sz="0" w:space="0" w:color="auto"/>
        <w:right w:val="none" w:sz="0" w:space="0" w:color="auto"/>
      </w:divBdr>
    </w:div>
    <w:div w:id="973100246">
      <w:bodyDiv w:val="1"/>
      <w:marLeft w:val="0"/>
      <w:marRight w:val="0"/>
      <w:marTop w:val="0"/>
      <w:marBottom w:val="0"/>
      <w:divBdr>
        <w:top w:val="none" w:sz="0" w:space="0" w:color="auto"/>
        <w:left w:val="none" w:sz="0" w:space="0" w:color="auto"/>
        <w:bottom w:val="none" w:sz="0" w:space="0" w:color="auto"/>
        <w:right w:val="none" w:sz="0" w:space="0" w:color="auto"/>
      </w:divBdr>
    </w:div>
    <w:div w:id="973145062">
      <w:bodyDiv w:val="1"/>
      <w:marLeft w:val="0"/>
      <w:marRight w:val="0"/>
      <w:marTop w:val="0"/>
      <w:marBottom w:val="0"/>
      <w:divBdr>
        <w:top w:val="none" w:sz="0" w:space="0" w:color="auto"/>
        <w:left w:val="none" w:sz="0" w:space="0" w:color="auto"/>
        <w:bottom w:val="none" w:sz="0" w:space="0" w:color="auto"/>
        <w:right w:val="none" w:sz="0" w:space="0" w:color="auto"/>
      </w:divBdr>
    </w:div>
    <w:div w:id="974717140">
      <w:bodyDiv w:val="1"/>
      <w:marLeft w:val="0"/>
      <w:marRight w:val="0"/>
      <w:marTop w:val="0"/>
      <w:marBottom w:val="0"/>
      <w:divBdr>
        <w:top w:val="none" w:sz="0" w:space="0" w:color="auto"/>
        <w:left w:val="none" w:sz="0" w:space="0" w:color="auto"/>
        <w:bottom w:val="none" w:sz="0" w:space="0" w:color="auto"/>
        <w:right w:val="none" w:sz="0" w:space="0" w:color="auto"/>
      </w:divBdr>
    </w:div>
    <w:div w:id="977956988">
      <w:bodyDiv w:val="1"/>
      <w:marLeft w:val="0"/>
      <w:marRight w:val="0"/>
      <w:marTop w:val="0"/>
      <w:marBottom w:val="0"/>
      <w:divBdr>
        <w:top w:val="none" w:sz="0" w:space="0" w:color="auto"/>
        <w:left w:val="none" w:sz="0" w:space="0" w:color="auto"/>
        <w:bottom w:val="none" w:sz="0" w:space="0" w:color="auto"/>
        <w:right w:val="none" w:sz="0" w:space="0" w:color="auto"/>
      </w:divBdr>
    </w:div>
    <w:div w:id="980504371">
      <w:bodyDiv w:val="1"/>
      <w:marLeft w:val="0"/>
      <w:marRight w:val="0"/>
      <w:marTop w:val="0"/>
      <w:marBottom w:val="0"/>
      <w:divBdr>
        <w:top w:val="none" w:sz="0" w:space="0" w:color="auto"/>
        <w:left w:val="none" w:sz="0" w:space="0" w:color="auto"/>
        <w:bottom w:val="none" w:sz="0" w:space="0" w:color="auto"/>
        <w:right w:val="none" w:sz="0" w:space="0" w:color="auto"/>
      </w:divBdr>
    </w:div>
    <w:div w:id="980580319">
      <w:bodyDiv w:val="1"/>
      <w:marLeft w:val="0"/>
      <w:marRight w:val="0"/>
      <w:marTop w:val="0"/>
      <w:marBottom w:val="0"/>
      <w:divBdr>
        <w:top w:val="none" w:sz="0" w:space="0" w:color="auto"/>
        <w:left w:val="none" w:sz="0" w:space="0" w:color="auto"/>
        <w:bottom w:val="none" w:sz="0" w:space="0" w:color="auto"/>
        <w:right w:val="none" w:sz="0" w:space="0" w:color="auto"/>
      </w:divBdr>
    </w:div>
    <w:div w:id="983464794">
      <w:bodyDiv w:val="1"/>
      <w:marLeft w:val="0"/>
      <w:marRight w:val="0"/>
      <w:marTop w:val="0"/>
      <w:marBottom w:val="0"/>
      <w:divBdr>
        <w:top w:val="none" w:sz="0" w:space="0" w:color="auto"/>
        <w:left w:val="none" w:sz="0" w:space="0" w:color="auto"/>
        <w:bottom w:val="none" w:sz="0" w:space="0" w:color="auto"/>
        <w:right w:val="none" w:sz="0" w:space="0" w:color="auto"/>
      </w:divBdr>
    </w:div>
    <w:div w:id="984896124">
      <w:bodyDiv w:val="1"/>
      <w:marLeft w:val="0"/>
      <w:marRight w:val="0"/>
      <w:marTop w:val="0"/>
      <w:marBottom w:val="0"/>
      <w:divBdr>
        <w:top w:val="none" w:sz="0" w:space="0" w:color="auto"/>
        <w:left w:val="none" w:sz="0" w:space="0" w:color="auto"/>
        <w:bottom w:val="none" w:sz="0" w:space="0" w:color="auto"/>
        <w:right w:val="none" w:sz="0" w:space="0" w:color="auto"/>
      </w:divBdr>
    </w:div>
    <w:div w:id="985471662">
      <w:bodyDiv w:val="1"/>
      <w:marLeft w:val="0"/>
      <w:marRight w:val="0"/>
      <w:marTop w:val="0"/>
      <w:marBottom w:val="0"/>
      <w:divBdr>
        <w:top w:val="none" w:sz="0" w:space="0" w:color="auto"/>
        <w:left w:val="none" w:sz="0" w:space="0" w:color="auto"/>
        <w:bottom w:val="none" w:sz="0" w:space="0" w:color="auto"/>
        <w:right w:val="none" w:sz="0" w:space="0" w:color="auto"/>
      </w:divBdr>
    </w:div>
    <w:div w:id="986324675">
      <w:bodyDiv w:val="1"/>
      <w:marLeft w:val="0"/>
      <w:marRight w:val="0"/>
      <w:marTop w:val="0"/>
      <w:marBottom w:val="0"/>
      <w:divBdr>
        <w:top w:val="none" w:sz="0" w:space="0" w:color="auto"/>
        <w:left w:val="none" w:sz="0" w:space="0" w:color="auto"/>
        <w:bottom w:val="none" w:sz="0" w:space="0" w:color="auto"/>
        <w:right w:val="none" w:sz="0" w:space="0" w:color="auto"/>
      </w:divBdr>
    </w:div>
    <w:div w:id="986396763">
      <w:bodyDiv w:val="1"/>
      <w:marLeft w:val="0"/>
      <w:marRight w:val="0"/>
      <w:marTop w:val="0"/>
      <w:marBottom w:val="0"/>
      <w:divBdr>
        <w:top w:val="none" w:sz="0" w:space="0" w:color="auto"/>
        <w:left w:val="none" w:sz="0" w:space="0" w:color="auto"/>
        <w:bottom w:val="none" w:sz="0" w:space="0" w:color="auto"/>
        <w:right w:val="none" w:sz="0" w:space="0" w:color="auto"/>
      </w:divBdr>
    </w:div>
    <w:div w:id="988679566">
      <w:bodyDiv w:val="1"/>
      <w:marLeft w:val="0"/>
      <w:marRight w:val="0"/>
      <w:marTop w:val="0"/>
      <w:marBottom w:val="0"/>
      <w:divBdr>
        <w:top w:val="none" w:sz="0" w:space="0" w:color="auto"/>
        <w:left w:val="none" w:sz="0" w:space="0" w:color="auto"/>
        <w:bottom w:val="none" w:sz="0" w:space="0" w:color="auto"/>
        <w:right w:val="none" w:sz="0" w:space="0" w:color="auto"/>
      </w:divBdr>
    </w:div>
    <w:div w:id="990645275">
      <w:bodyDiv w:val="1"/>
      <w:marLeft w:val="0"/>
      <w:marRight w:val="0"/>
      <w:marTop w:val="0"/>
      <w:marBottom w:val="0"/>
      <w:divBdr>
        <w:top w:val="none" w:sz="0" w:space="0" w:color="auto"/>
        <w:left w:val="none" w:sz="0" w:space="0" w:color="auto"/>
        <w:bottom w:val="none" w:sz="0" w:space="0" w:color="auto"/>
        <w:right w:val="none" w:sz="0" w:space="0" w:color="auto"/>
      </w:divBdr>
    </w:div>
    <w:div w:id="990913188">
      <w:bodyDiv w:val="1"/>
      <w:marLeft w:val="0"/>
      <w:marRight w:val="0"/>
      <w:marTop w:val="0"/>
      <w:marBottom w:val="0"/>
      <w:divBdr>
        <w:top w:val="none" w:sz="0" w:space="0" w:color="auto"/>
        <w:left w:val="none" w:sz="0" w:space="0" w:color="auto"/>
        <w:bottom w:val="none" w:sz="0" w:space="0" w:color="auto"/>
        <w:right w:val="none" w:sz="0" w:space="0" w:color="auto"/>
      </w:divBdr>
    </w:div>
    <w:div w:id="991328750">
      <w:bodyDiv w:val="1"/>
      <w:marLeft w:val="0"/>
      <w:marRight w:val="0"/>
      <w:marTop w:val="0"/>
      <w:marBottom w:val="0"/>
      <w:divBdr>
        <w:top w:val="none" w:sz="0" w:space="0" w:color="auto"/>
        <w:left w:val="none" w:sz="0" w:space="0" w:color="auto"/>
        <w:bottom w:val="none" w:sz="0" w:space="0" w:color="auto"/>
        <w:right w:val="none" w:sz="0" w:space="0" w:color="auto"/>
      </w:divBdr>
    </w:div>
    <w:div w:id="992030368">
      <w:bodyDiv w:val="1"/>
      <w:marLeft w:val="0"/>
      <w:marRight w:val="0"/>
      <w:marTop w:val="0"/>
      <w:marBottom w:val="0"/>
      <w:divBdr>
        <w:top w:val="none" w:sz="0" w:space="0" w:color="auto"/>
        <w:left w:val="none" w:sz="0" w:space="0" w:color="auto"/>
        <w:bottom w:val="none" w:sz="0" w:space="0" w:color="auto"/>
        <w:right w:val="none" w:sz="0" w:space="0" w:color="auto"/>
      </w:divBdr>
    </w:div>
    <w:div w:id="992294306">
      <w:bodyDiv w:val="1"/>
      <w:marLeft w:val="0"/>
      <w:marRight w:val="0"/>
      <w:marTop w:val="0"/>
      <w:marBottom w:val="0"/>
      <w:divBdr>
        <w:top w:val="none" w:sz="0" w:space="0" w:color="auto"/>
        <w:left w:val="none" w:sz="0" w:space="0" w:color="auto"/>
        <w:bottom w:val="none" w:sz="0" w:space="0" w:color="auto"/>
        <w:right w:val="none" w:sz="0" w:space="0" w:color="auto"/>
      </w:divBdr>
    </w:div>
    <w:div w:id="992830160">
      <w:bodyDiv w:val="1"/>
      <w:marLeft w:val="0"/>
      <w:marRight w:val="0"/>
      <w:marTop w:val="0"/>
      <w:marBottom w:val="0"/>
      <w:divBdr>
        <w:top w:val="none" w:sz="0" w:space="0" w:color="auto"/>
        <w:left w:val="none" w:sz="0" w:space="0" w:color="auto"/>
        <w:bottom w:val="none" w:sz="0" w:space="0" w:color="auto"/>
        <w:right w:val="none" w:sz="0" w:space="0" w:color="auto"/>
      </w:divBdr>
    </w:div>
    <w:div w:id="994338937">
      <w:bodyDiv w:val="1"/>
      <w:marLeft w:val="0"/>
      <w:marRight w:val="0"/>
      <w:marTop w:val="0"/>
      <w:marBottom w:val="0"/>
      <w:divBdr>
        <w:top w:val="none" w:sz="0" w:space="0" w:color="auto"/>
        <w:left w:val="none" w:sz="0" w:space="0" w:color="auto"/>
        <w:bottom w:val="none" w:sz="0" w:space="0" w:color="auto"/>
        <w:right w:val="none" w:sz="0" w:space="0" w:color="auto"/>
      </w:divBdr>
    </w:div>
    <w:div w:id="995454858">
      <w:bodyDiv w:val="1"/>
      <w:marLeft w:val="0"/>
      <w:marRight w:val="0"/>
      <w:marTop w:val="0"/>
      <w:marBottom w:val="0"/>
      <w:divBdr>
        <w:top w:val="none" w:sz="0" w:space="0" w:color="auto"/>
        <w:left w:val="none" w:sz="0" w:space="0" w:color="auto"/>
        <w:bottom w:val="none" w:sz="0" w:space="0" w:color="auto"/>
        <w:right w:val="none" w:sz="0" w:space="0" w:color="auto"/>
      </w:divBdr>
    </w:div>
    <w:div w:id="995497154">
      <w:bodyDiv w:val="1"/>
      <w:marLeft w:val="0"/>
      <w:marRight w:val="0"/>
      <w:marTop w:val="0"/>
      <w:marBottom w:val="0"/>
      <w:divBdr>
        <w:top w:val="none" w:sz="0" w:space="0" w:color="auto"/>
        <w:left w:val="none" w:sz="0" w:space="0" w:color="auto"/>
        <w:bottom w:val="none" w:sz="0" w:space="0" w:color="auto"/>
        <w:right w:val="none" w:sz="0" w:space="0" w:color="auto"/>
      </w:divBdr>
    </w:div>
    <w:div w:id="995912624">
      <w:bodyDiv w:val="1"/>
      <w:marLeft w:val="0"/>
      <w:marRight w:val="0"/>
      <w:marTop w:val="0"/>
      <w:marBottom w:val="0"/>
      <w:divBdr>
        <w:top w:val="none" w:sz="0" w:space="0" w:color="auto"/>
        <w:left w:val="none" w:sz="0" w:space="0" w:color="auto"/>
        <w:bottom w:val="none" w:sz="0" w:space="0" w:color="auto"/>
        <w:right w:val="none" w:sz="0" w:space="0" w:color="auto"/>
      </w:divBdr>
    </w:div>
    <w:div w:id="995955001">
      <w:bodyDiv w:val="1"/>
      <w:marLeft w:val="0"/>
      <w:marRight w:val="0"/>
      <w:marTop w:val="0"/>
      <w:marBottom w:val="0"/>
      <w:divBdr>
        <w:top w:val="none" w:sz="0" w:space="0" w:color="auto"/>
        <w:left w:val="none" w:sz="0" w:space="0" w:color="auto"/>
        <w:bottom w:val="none" w:sz="0" w:space="0" w:color="auto"/>
        <w:right w:val="none" w:sz="0" w:space="0" w:color="auto"/>
      </w:divBdr>
    </w:div>
    <w:div w:id="996611510">
      <w:bodyDiv w:val="1"/>
      <w:marLeft w:val="0"/>
      <w:marRight w:val="0"/>
      <w:marTop w:val="0"/>
      <w:marBottom w:val="0"/>
      <w:divBdr>
        <w:top w:val="none" w:sz="0" w:space="0" w:color="auto"/>
        <w:left w:val="none" w:sz="0" w:space="0" w:color="auto"/>
        <w:bottom w:val="none" w:sz="0" w:space="0" w:color="auto"/>
        <w:right w:val="none" w:sz="0" w:space="0" w:color="auto"/>
      </w:divBdr>
    </w:div>
    <w:div w:id="996803285">
      <w:bodyDiv w:val="1"/>
      <w:marLeft w:val="0"/>
      <w:marRight w:val="0"/>
      <w:marTop w:val="0"/>
      <w:marBottom w:val="0"/>
      <w:divBdr>
        <w:top w:val="none" w:sz="0" w:space="0" w:color="auto"/>
        <w:left w:val="none" w:sz="0" w:space="0" w:color="auto"/>
        <w:bottom w:val="none" w:sz="0" w:space="0" w:color="auto"/>
        <w:right w:val="none" w:sz="0" w:space="0" w:color="auto"/>
      </w:divBdr>
    </w:div>
    <w:div w:id="997000570">
      <w:bodyDiv w:val="1"/>
      <w:marLeft w:val="0"/>
      <w:marRight w:val="0"/>
      <w:marTop w:val="0"/>
      <w:marBottom w:val="0"/>
      <w:divBdr>
        <w:top w:val="none" w:sz="0" w:space="0" w:color="auto"/>
        <w:left w:val="none" w:sz="0" w:space="0" w:color="auto"/>
        <w:bottom w:val="none" w:sz="0" w:space="0" w:color="auto"/>
        <w:right w:val="none" w:sz="0" w:space="0" w:color="auto"/>
      </w:divBdr>
    </w:div>
    <w:div w:id="998388987">
      <w:bodyDiv w:val="1"/>
      <w:marLeft w:val="0"/>
      <w:marRight w:val="0"/>
      <w:marTop w:val="0"/>
      <w:marBottom w:val="0"/>
      <w:divBdr>
        <w:top w:val="none" w:sz="0" w:space="0" w:color="auto"/>
        <w:left w:val="none" w:sz="0" w:space="0" w:color="auto"/>
        <w:bottom w:val="none" w:sz="0" w:space="0" w:color="auto"/>
        <w:right w:val="none" w:sz="0" w:space="0" w:color="auto"/>
      </w:divBdr>
    </w:div>
    <w:div w:id="998579990">
      <w:bodyDiv w:val="1"/>
      <w:marLeft w:val="0"/>
      <w:marRight w:val="0"/>
      <w:marTop w:val="0"/>
      <w:marBottom w:val="0"/>
      <w:divBdr>
        <w:top w:val="none" w:sz="0" w:space="0" w:color="auto"/>
        <w:left w:val="none" w:sz="0" w:space="0" w:color="auto"/>
        <w:bottom w:val="none" w:sz="0" w:space="0" w:color="auto"/>
        <w:right w:val="none" w:sz="0" w:space="0" w:color="auto"/>
      </w:divBdr>
    </w:div>
    <w:div w:id="998733797">
      <w:bodyDiv w:val="1"/>
      <w:marLeft w:val="0"/>
      <w:marRight w:val="0"/>
      <w:marTop w:val="0"/>
      <w:marBottom w:val="0"/>
      <w:divBdr>
        <w:top w:val="none" w:sz="0" w:space="0" w:color="auto"/>
        <w:left w:val="none" w:sz="0" w:space="0" w:color="auto"/>
        <w:bottom w:val="none" w:sz="0" w:space="0" w:color="auto"/>
        <w:right w:val="none" w:sz="0" w:space="0" w:color="auto"/>
      </w:divBdr>
    </w:div>
    <w:div w:id="999043672">
      <w:bodyDiv w:val="1"/>
      <w:marLeft w:val="0"/>
      <w:marRight w:val="0"/>
      <w:marTop w:val="0"/>
      <w:marBottom w:val="0"/>
      <w:divBdr>
        <w:top w:val="none" w:sz="0" w:space="0" w:color="auto"/>
        <w:left w:val="none" w:sz="0" w:space="0" w:color="auto"/>
        <w:bottom w:val="none" w:sz="0" w:space="0" w:color="auto"/>
        <w:right w:val="none" w:sz="0" w:space="0" w:color="auto"/>
      </w:divBdr>
    </w:div>
    <w:div w:id="1002050910">
      <w:bodyDiv w:val="1"/>
      <w:marLeft w:val="0"/>
      <w:marRight w:val="0"/>
      <w:marTop w:val="0"/>
      <w:marBottom w:val="0"/>
      <w:divBdr>
        <w:top w:val="none" w:sz="0" w:space="0" w:color="auto"/>
        <w:left w:val="none" w:sz="0" w:space="0" w:color="auto"/>
        <w:bottom w:val="none" w:sz="0" w:space="0" w:color="auto"/>
        <w:right w:val="none" w:sz="0" w:space="0" w:color="auto"/>
      </w:divBdr>
    </w:div>
    <w:div w:id="1004431344">
      <w:bodyDiv w:val="1"/>
      <w:marLeft w:val="0"/>
      <w:marRight w:val="0"/>
      <w:marTop w:val="0"/>
      <w:marBottom w:val="0"/>
      <w:divBdr>
        <w:top w:val="none" w:sz="0" w:space="0" w:color="auto"/>
        <w:left w:val="none" w:sz="0" w:space="0" w:color="auto"/>
        <w:bottom w:val="none" w:sz="0" w:space="0" w:color="auto"/>
        <w:right w:val="none" w:sz="0" w:space="0" w:color="auto"/>
      </w:divBdr>
    </w:div>
    <w:div w:id="1007248641">
      <w:bodyDiv w:val="1"/>
      <w:marLeft w:val="0"/>
      <w:marRight w:val="0"/>
      <w:marTop w:val="0"/>
      <w:marBottom w:val="0"/>
      <w:divBdr>
        <w:top w:val="none" w:sz="0" w:space="0" w:color="auto"/>
        <w:left w:val="none" w:sz="0" w:space="0" w:color="auto"/>
        <w:bottom w:val="none" w:sz="0" w:space="0" w:color="auto"/>
        <w:right w:val="none" w:sz="0" w:space="0" w:color="auto"/>
      </w:divBdr>
    </w:div>
    <w:div w:id="1008755565">
      <w:bodyDiv w:val="1"/>
      <w:marLeft w:val="0"/>
      <w:marRight w:val="0"/>
      <w:marTop w:val="0"/>
      <w:marBottom w:val="0"/>
      <w:divBdr>
        <w:top w:val="none" w:sz="0" w:space="0" w:color="auto"/>
        <w:left w:val="none" w:sz="0" w:space="0" w:color="auto"/>
        <w:bottom w:val="none" w:sz="0" w:space="0" w:color="auto"/>
        <w:right w:val="none" w:sz="0" w:space="0" w:color="auto"/>
      </w:divBdr>
    </w:div>
    <w:div w:id="1009067336">
      <w:bodyDiv w:val="1"/>
      <w:marLeft w:val="0"/>
      <w:marRight w:val="0"/>
      <w:marTop w:val="0"/>
      <w:marBottom w:val="0"/>
      <w:divBdr>
        <w:top w:val="none" w:sz="0" w:space="0" w:color="auto"/>
        <w:left w:val="none" w:sz="0" w:space="0" w:color="auto"/>
        <w:bottom w:val="none" w:sz="0" w:space="0" w:color="auto"/>
        <w:right w:val="none" w:sz="0" w:space="0" w:color="auto"/>
      </w:divBdr>
    </w:div>
    <w:div w:id="1009412717">
      <w:bodyDiv w:val="1"/>
      <w:marLeft w:val="0"/>
      <w:marRight w:val="0"/>
      <w:marTop w:val="0"/>
      <w:marBottom w:val="0"/>
      <w:divBdr>
        <w:top w:val="none" w:sz="0" w:space="0" w:color="auto"/>
        <w:left w:val="none" w:sz="0" w:space="0" w:color="auto"/>
        <w:bottom w:val="none" w:sz="0" w:space="0" w:color="auto"/>
        <w:right w:val="none" w:sz="0" w:space="0" w:color="auto"/>
      </w:divBdr>
    </w:div>
    <w:div w:id="1009719450">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13646684">
      <w:bodyDiv w:val="1"/>
      <w:marLeft w:val="0"/>
      <w:marRight w:val="0"/>
      <w:marTop w:val="0"/>
      <w:marBottom w:val="0"/>
      <w:divBdr>
        <w:top w:val="none" w:sz="0" w:space="0" w:color="auto"/>
        <w:left w:val="none" w:sz="0" w:space="0" w:color="auto"/>
        <w:bottom w:val="none" w:sz="0" w:space="0" w:color="auto"/>
        <w:right w:val="none" w:sz="0" w:space="0" w:color="auto"/>
      </w:divBdr>
    </w:div>
    <w:div w:id="1016729744">
      <w:bodyDiv w:val="1"/>
      <w:marLeft w:val="0"/>
      <w:marRight w:val="0"/>
      <w:marTop w:val="0"/>
      <w:marBottom w:val="0"/>
      <w:divBdr>
        <w:top w:val="none" w:sz="0" w:space="0" w:color="auto"/>
        <w:left w:val="none" w:sz="0" w:space="0" w:color="auto"/>
        <w:bottom w:val="none" w:sz="0" w:space="0" w:color="auto"/>
        <w:right w:val="none" w:sz="0" w:space="0" w:color="auto"/>
      </w:divBdr>
    </w:div>
    <w:div w:id="1017803638">
      <w:bodyDiv w:val="1"/>
      <w:marLeft w:val="0"/>
      <w:marRight w:val="0"/>
      <w:marTop w:val="0"/>
      <w:marBottom w:val="0"/>
      <w:divBdr>
        <w:top w:val="none" w:sz="0" w:space="0" w:color="auto"/>
        <w:left w:val="none" w:sz="0" w:space="0" w:color="auto"/>
        <w:bottom w:val="none" w:sz="0" w:space="0" w:color="auto"/>
        <w:right w:val="none" w:sz="0" w:space="0" w:color="auto"/>
      </w:divBdr>
    </w:div>
    <w:div w:id="1019281520">
      <w:bodyDiv w:val="1"/>
      <w:marLeft w:val="0"/>
      <w:marRight w:val="0"/>
      <w:marTop w:val="0"/>
      <w:marBottom w:val="0"/>
      <w:divBdr>
        <w:top w:val="none" w:sz="0" w:space="0" w:color="auto"/>
        <w:left w:val="none" w:sz="0" w:space="0" w:color="auto"/>
        <w:bottom w:val="none" w:sz="0" w:space="0" w:color="auto"/>
        <w:right w:val="none" w:sz="0" w:space="0" w:color="auto"/>
      </w:divBdr>
    </w:div>
    <w:div w:id="1020084596">
      <w:bodyDiv w:val="1"/>
      <w:marLeft w:val="0"/>
      <w:marRight w:val="0"/>
      <w:marTop w:val="0"/>
      <w:marBottom w:val="0"/>
      <w:divBdr>
        <w:top w:val="none" w:sz="0" w:space="0" w:color="auto"/>
        <w:left w:val="none" w:sz="0" w:space="0" w:color="auto"/>
        <w:bottom w:val="none" w:sz="0" w:space="0" w:color="auto"/>
        <w:right w:val="none" w:sz="0" w:space="0" w:color="auto"/>
      </w:divBdr>
    </w:div>
    <w:div w:id="1020283025">
      <w:bodyDiv w:val="1"/>
      <w:marLeft w:val="0"/>
      <w:marRight w:val="0"/>
      <w:marTop w:val="0"/>
      <w:marBottom w:val="0"/>
      <w:divBdr>
        <w:top w:val="none" w:sz="0" w:space="0" w:color="auto"/>
        <w:left w:val="none" w:sz="0" w:space="0" w:color="auto"/>
        <w:bottom w:val="none" w:sz="0" w:space="0" w:color="auto"/>
        <w:right w:val="none" w:sz="0" w:space="0" w:color="auto"/>
      </w:divBdr>
    </w:div>
    <w:div w:id="1020397747">
      <w:bodyDiv w:val="1"/>
      <w:marLeft w:val="0"/>
      <w:marRight w:val="0"/>
      <w:marTop w:val="0"/>
      <w:marBottom w:val="0"/>
      <w:divBdr>
        <w:top w:val="none" w:sz="0" w:space="0" w:color="auto"/>
        <w:left w:val="none" w:sz="0" w:space="0" w:color="auto"/>
        <w:bottom w:val="none" w:sz="0" w:space="0" w:color="auto"/>
        <w:right w:val="none" w:sz="0" w:space="0" w:color="auto"/>
      </w:divBdr>
    </w:div>
    <w:div w:id="1020669752">
      <w:bodyDiv w:val="1"/>
      <w:marLeft w:val="0"/>
      <w:marRight w:val="0"/>
      <w:marTop w:val="0"/>
      <w:marBottom w:val="0"/>
      <w:divBdr>
        <w:top w:val="none" w:sz="0" w:space="0" w:color="auto"/>
        <w:left w:val="none" w:sz="0" w:space="0" w:color="auto"/>
        <w:bottom w:val="none" w:sz="0" w:space="0" w:color="auto"/>
        <w:right w:val="none" w:sz="0" w:space="0" w:color="auto"/>
      </w:divBdr>
    </w:div>
    <w:div w:id="1021051009">
      <w:bodyDiv w:val="1"/>
      <w:marLeft w:val="0"/>
      <w:marRight w:val="0"/>
      <w:marTop w:val="0"/>
      <w:marBottom w:val="0"/>
      <w:divBdr>
        <w:top w:val="none" w:sz="0" w:space="0" w:color="auto"/>
        <w:left w:val="none" w:sz="0" w:space="0" w:color="auto"/>
        <w:bottom w:val="none" w:sz="0" w:space="0" w:color="auto"/>
        <w:right w:val="none" w:sz="0" w:space="0" w:color="auto"/>
      </w:divBdr>
    </w:div>
    <w:div w:id="1021666497">
      <w:bodyDiv w:val="1"/>
      <w:marLeft w:val="0"/>
      <w:marRight w:val="0"/>
      <w:marTop w:val="0"/>
      <w:marBottom w:val="0"/>
      <w:divBdr>
        <w:top w:val="none" w:sz="0" w:space="0" w:color="auto"/>
        <w:left w:val="none" w:sz="0" w:space="0" w:color="auto"/>
        <w:bottom w:val="none" w:sz="0" w:space="0" w:color="auto"/>
        <w:right w:val="none" w:sz="0" w:space="0" w:color="auto"/>
      </w:divBdr>
    </w:div>
    <w:div w:id="1023750305">
      <w:bodyDiv w:val="1"/>
      <w:marLeft w:val="0"/>
      <w:marRight w:val="0"/>
      <w:marTop w:val="0"/>
      <w:marBottom w:val="0"/>
      <w:divBdr>
        <w:top w:val="none" w:sz="0" w:space="0" w:color="auto"/>
        <w:left w:val="none" w:sz="0" w:space="0" w:color="auto"/>
        <w:bottom w:val="none" w:sz="0" w:space="0" w:color="auto"/>
        <w:right w:val="none" w:sz="0" w:space="0" w:color="auto"/>
      </w:divBdr>
    </w:div>
    <w:div w:id="1024089930">
      <w:bodyDiv w:val="1"/>
      <w:marLeft w:val="0"/>
      <w:marRight w:val="0"/>
      <w:marTop w:val="0"/>
      <w:marBottom w:val="0"/>
      <w:divBdr>
        <w:top w:val="none" w:sz="0" w:space="0" w:color="auto"/>
        <w:left w:val="none" w:sz="0" w:space="0" w:color="auto"/>
        <w:bottom w:val="none" w:sz="0" w:space="0" w:color="auto"/>
        <w:right w:val="none" w:sz="0" w:space="0" w:color="auto"/>
      </w:divBdr>
    </w:div>
    <w:div w:id="1024406143">
      <w:bodyDiv w:val="1"/>
      <w:marLeft w:val="0"/>
      <w:marRight w:val="0"/>
      <w:marTop w:val="0"/>
      <w:marBottom w:val="0"/>
      <w:divBdr>
        <w:top w:val="none" w:sz="0" w:space="0" w:color="auto"/>
        <w:left w:val="none" w:sz="0" w:space="0" w:color="auto"/>
        <w:bottom w:val="none" w:sz="0" w:space="0" w:color="auto"/>
        <w:right w:val="none" w:sz="0" w:space="0" w:color="auto"/>
      </w:divBdr>
    </w:div>
    <w:div w:id="1025903150">
      <w:bodyDiv w:val="1"/>
      <w:marLeft w:val="0"/>
      <w:marRight w:val="0"/>
      <w:marTop w:val="0"/>
      <w:marBottom w:val="0"/>
      <w:divBdr>
        <w:top w:val="none" w:sz="0" w:space="0" w:color="auto"/>
        <w:left w:val="none" w:sz="0" w:space="0" w:color="auto"/>
        <w:bottom w:val="none" w:sz="0" w:space="0" w:color="auto"/>
        <w:right w:val="none" w:sz="0" w:space="0" w:color="auto"/>
      </w:divBdr>
    </w:div>
    <w:div w:id="1026297618">
      <w:bodyDiv w:val="1"/>
      <w:marLeft w:val="0"/>
      <w:marRight w:val="0"/>
      <w:marTop w:val="0"/>
      <w:marBottom w:val="0"/>
      <w:divBdr>
        <w:top w:val="none" w:sz="0" w:space="0" w:color="auto"/>
        <w:left w:val="none" w:sz="0" w:space="0" w:color="auto"/>
        <w:bottom w:val="none" w:sz="0" w:space="0" w:color="auto"/>
        <w:right w:val="none" w:sz="0" w:space="0" w:color="auto"/>
      </w:divBdr>
    </w:div>
    <w:div w:id="1026835482">
      <w:bodyDiv w:val="1"/>
      <w:marLeft w:val="0"/>
      <w:marRight w:val="0"/>
      <w:marTop w:val="0"/>
      <w:marBottom w:val="0"/>
      <w:divBdr>
        <w:top w:val="none" w:sz="0" w:space="0" w:color="auto"/>
        <w:left w:val="none" w:sz="0" w:space="0" w:color="auto"/>
        <w:bottom w:val="none" w:sz="0" w:space="0" w:color="auto"/>
        <w:right w:val="none" w:sz="0" w:space="0" w:color="auto"/>
      </w:divBdr>
    </w:div>
    <w:div w:id="1027216591">
      <w:bodyDiv w:val="1"/>
      <w:marLeft w:val="0"/>
      <w:marRight w:val="0"/>
      <w:marTop w:val="0"/>
      <w:marBottom w:val="0"/>
      <w:divBdr>
        <w:top w:val="none" w:sz="0" w:space="0" w:color="auto"/>
        <w:left w:val="none" w:sz="0" w:space="0" w:color="auto"/>
        <w:bottom w:val="none" w:sz="0" w:space="0" w:color="auto"/>
        <w:right w:val="none" w:sz="0" w:space="0" w:color="auto"/>
      </w:divBdr>
    </w:div>
    <w:div w:id="1027220345">
      <w:bodyDiv w:val="1"/>
      <w:marLeft w:val="0"/>
      <w:marRight w:val="0"/>
      <w:marTop w:val="0"/>
      <w:marBottom w:val="0"/>
      <w:divBdr>
        <w:top w:val="none" w:sz="0" w:space="0" w:color="auto"/>
        <w:left w:val="none" w:sz="0" w:space="0" w:color="auto"/>
        <w:bottom w:val="none" w:sz="0" w:space="0" w:color="auto"/>
        <w:right w:val="none" w:sz="0" w:space="0" w:color="auto"/>
      </w:divBdr>
    </w:div>
    <w:div w:id="1027564300">
      <w:bodyDiv w:val="1"/>
      <w:marLeft w:val="0"/>
      <w:marRight w:val="0"/>
      <w:marTop w:val="0"/>
      <w:marBottom w:val="0"/>
      <w:divBdr>
        <w:top w:val="none" w:sz="0" w:space="0" w:color="auto"/>
        <w:left w:val="none" w:sz="0" w:space="0" w:color="auto"/>
        <w:bottom w:val="none" w:sz="0" w:space="0" w:color="auto"/>
        <w:right w:val="none" w:sz="0" w:space="0" w:color="auto"/>
      </w:divBdr>
    </w:div>
    <w:div w:id="1029990993">
      <w:bodyDiv w:val="1"/>
      <w:marLeft w:val="0"/>
      <w:marRight w:val="0"/>
      <w:marTop w:val="0"/>
      <w:marBottom w:val="0"/>
      <w:divBdr>
        <w:top w:val="none" w:sz="0" w:space="0" w:color="auto"/>
        <w:left w:val="none" w:sz="0" w:space="0" w:color="auto"/>
        <w:bottom w:val="none" w:sz="0" w:space="0" w:color="auto"/>
        <w:right w:val="none" w:sz="0" w:space="0" w:color="auto"/>
      </w:divBdr>
    </w:div>
    <w:div w:id="1029992067">
      <w:bodyDiv w:val="1"/>
      <w:marLeft w:val="0"/>
      <w:marRight w:val="0"/>
      <w:marTop w:val="0"/>
      <w:marBottom w:val="0"/>
      <w:divBdr>
        <w:top w:val="none" w:sz="0" w:space="0" w:color="auto"/>
        <w:left w:val="none" w:sz="0" w:space="0" w:color="auto"/>
        <w:bottom w:val="none" w:sz="0" w:space="0" w:color="auto"/>
        <w:right w:val="none" w:sz="0" w:space="0" w:color="auto"/>
      </w:divBdr>
    </w:div>
    <w:div w:id="1032876513">
      <w:bodyDiv w:val="1"/>
      <w:marLeft w:val="0"/>
      <w:marRight w:val="0"/>
      <w:marTop w:val="0"/>
      <w:marBottom w:val="0"/>
      <w:divBdr>
        <w:top w:val="none" w:sz="0" w:space="0" w:color="auto"/>
        <w:left w:val="none" w:sz="0" w:space="0" w:color="auto"/>
        <w:bottom w:val="none" w:sz="0" w:space="0" w:color="auto"/>
        <w:right w:val="none" w:sz="0" w:space="0" w:color="auto"/>
      </w:divBdr>
    </w:div>
    <w:div w:id="1033264198">
      <w:bodyDiv w:val="1"/>
      <w:marLeft w:val="0"/>
      <w:marRight w:val="0"/>
      <w:marTop w:val="0"/>
      <w:marBottom w:val="0"/>
      <w:divBdr>
        <w:top w:val="none" w:sz="0" w:space="0" w:color="auto"/>
        <w:left w:val="none" w:sz="0" w:space="0" w:color="auto"/>
        <w:bottom w:val="none" w:sz="0" w:space="0" w:color="auto"/>
        <w:right w:val="none" w:sz="0" w:space="0" w:color="auto"/>
      </w:divBdr>
    </w:div>
    <w:div w:id="1033310614">
      <w:bodyDiv w:val="1"/>
      <w:marLeft w:val="0"/>
      <w:marRight w:val="0"/>
      <w:marTop w:val="0"/>
      <w:marBottom w:val="0"/>
      <w:divBdr>
        <w:top w:val="none" w:sz="0" w:space="0" w:color="auto"/>
        <w:left w:val="none" w:sz="0" w:space="0" w:color="auto"/>
        <w:bottom w:val="none" w:sz="0" w:space="0" w:color="auto"/>
        <w:right w:val="none" w:sz="0" w:space="0" w:color="auto"/>
      </w:divBdr>
    </w:div>
    <w:div w:id="1033575605">
      <w:bodyDiv w:val="1"/>
      <w:marLeft w:val="0"/>
      <w:marRight w:val="0"/>
      <w:marTop w:val="0"/>
      <w:marBottom w:val="0"/>
      <w:divBdr>
        <w:top w:val="none" w:sz="0" w:space="0" w:color="auto"/>
        <w:left w:val="none" w:sz="0" w:space="0" w:color="auto"/>
        <w:bottom w:val="none" w:sz="0" w:space="0" w:color="auto"/>
        <w:right w:val="none" w:sz="0" w:space="0" w:color="auto"/>
      </w:divBdr>
    </w:div>
    <w:div w:id="1034843024">
      <w:bodyDiv w:val="1"/>
      <w:marLeft w:val="0"/>
      <w:marRight w:val="0"/>
      <w:marTop w:val="0"/>
      <w:marBottom w:val="0"/>
      <w:divBdr>
        <w:top w:val="none" w:sz="0" w:space="0" w:color="auto"/>
        <w:left w:val="none" w:sz="0" w:space="0" w:color="auto"/>
        <w:bottom w:val="none" w:sz="0" w:space="0" w:color="auto"/>
        <w:right w:val="none" w:sz="0" w:space="0" w:color="auto"/>
      </w:divBdr>
    </w:div>
    <w:div w:id="1037773685">
      <w:bodyDiv w:val="1"/>
      <w:marLeft w:val="0"/>
      <w:marRight w:val="0"/>
      <w:marTop w:val="0"/>
      <w:marBottom w:val="0"/>
      <w:divBdr>
        <w:top w:val="none" w:sz="0" w:space="0" w:color="auto"/>
        <w:left w:val="none" w:sz="0" w:space="0" w:color="auto"/>
        <w:bottom w:val="none" w:sz="0" w:space="0" w:color="auto"/>
        <w:right w:val="none" w:sz="0" w:space="0" w:color="auto"/>
      </w:divBdr>
    </w:div>
    <w:div w:id="1038048840">
      <w:bodyDiv w:val="1"/>
      <w:marLeft w:val="0"/>
      <w:marRight w:val="0"/>
      <w:marTop w:val="0"/>
      <w:marBottom w:val="0"/>
      <w:divBdr>
        <w:top w:val="none" w:sz="0" w:space="0" w:color="auto"/>
        <w:left w:val="none" w:sz="0" w:space="0" w:color="auto"/>
        <w:bottom w:val="none" w:sz="0" w:space="0" w:color="auto"/>
        <w:right w:val="none" w:sz="0" w:space="0" w:color="auto"/>
      </w:divBdr>
    </w:div>
    <w:div w:id="1038160984">
      <w:bodyDiv w:val="1"/>
      <w:marLeft w:val="0"/>
      <w:marRight w:val="0"/>
      <w:marTop w:val="0"/>
      <w:marBottom w:val="0"/>
      <w:divBdr>
        <w:top w:val="none" w:sz="0" w:space="0" w:color="auto"/>
        <w:left w:val="none" w:sz="0" w:space="0" w:color="auto"/>
        <w:bottom w:val="none" w:sz="0" w:space="0" w:color="auto"/>
        <w:right w:val="none" w:sz="0" w:space="0" w:color="auto"/>
      </w:divBdr>
    </w:div>
    <w:div w:id="1039012305">
      <w:bodyDiv w:val="1"/>
      <w:marLeft w:val="0"/>
      <w:marRight w:val="0"/>
      <w:marTop w:val="0"/>
      <w:marBottom w:val="0"/>
      <w:divBdr>
        <w:top w:val="none" w:sz="0" w:space="0" w:color="auto"/>
        <w:left w:val="none" w:sz="0" w:space="0" w:color="auto"/>
        <w:bottom w:val="none" w:sz="0" w:space="0" w:color="auto"/>
        <w:right w:val="none" w:sz="0" w:space="0" w:color="auto"/>
      </w:divBdr>
    </w:div>
    <w:div w:id="1039624675">
      <w:bodyDiv w:val="1"/>
      <w:marLeft w:val="0"/>
      <w:marRight w:val="0"/>
      <w:marTop w:val="0"/>
      <w:marBottom w:val="0"/>
      <w:divBdr>
        <w:top w:val="none" w:sz="0" w:space="0" w:color="auto"/>
        <w:left w:val="none" w:sz="0" w:space="0" w:color="auto"/>
        <w:bottom w:val="none" w:sz="0" w:space="0" w:color="auto"/>
        <w:right w:val="none" w:sz="0" w:space="0" w:color="auto"/>
      </w:divBdr>
    </w:div>
    <w:div w:id="1041054854">
      <w:bodyDiv w:val="1"/>
      <w:marLeft w:val="0"/>
      <w:marRight w:val="0"/>
      <w:marTop w:val="0"/>
      <w:marBottom w:val="0"/>
      <w:divBdr>
        <w:top w:val="none" w:sz="0" w:space="0" w:color="auto"/>
        <w:left w:val="none" w:sz="0" w:space="0" w:color="auto"/>
        <w:bottom w:val="none" w:sz="0" w:space="0" w:color="auto"/>
        <w:right w:val="none" w:sz="0" w:space="0" w:color="auto"/>
      </w:divBdr>
    </w:div>
    <w:div w:id="1041633850">
      <w:bodyDiv w:val="1"/>
      <w:marLeft w:val="0"/>
      <w:marRight w:val="0"/>
      <w:marTop w:val="0"/>
      <w:marBottom w:val="0"/>
      <w:divBdr>
        <w:top w:val="none" w:sz="0" w:space="0" w:color="auto"/>
        <w:left w:val="none" w:sz="0" w:space="0" w:color="auto"/>
        <w:bottom w:val="none" w:sz="0" w:space="0" w:color="auto"/>
        <w:right w:val="none" w:sz="0" w:space="0" w:color="auto"/>
      </w:divBdr>
    </w:div>
    <w:div w:id="1042172707">
      <w:bodyDiv w:val="1"/>
      <w:marLeft w:val="0"/>
      <w:marRight w:val="0"/>
      <w:marTop w:val="0"/>
      <w:marBottom w:val="0"/>
      <w:divBdr>
        <w:top w:val="none" w:sz="0" w:space="0" w:color="auto"/>
        <w:left w:val="none" w:sz="0" w:space="0" w:color="auto"/>
        <w:bottom w:val="none" w:sz="0" w:space="0" w:color="auto"/>
        <w:right w:val="none" w:sz="0" w:space="0" w:color="auto"/>
      </w:divBdr>
    </w:div>
    <w:div w:id="1043797076">
      <w:bodyDiv w:val="1"/>
      <w:marLeft w:val="0"/>
      <w:marRight w:val="0"/>
      <w:marTop w:val="0"/>
      <w:marBottom w:val="0"/>
      <w:divBdr>
        <w:top w:val="none" w:sz="0" w:space="0" w:color="auto"/>
        <w:left w:val="none" w:sz="0" w:space="0" w:color="auto"/>
        <w:bottom w:val="none" w:sz="0" w:space="0" w:color="auto"/>
        <w:right w:val="none" w:sz="0" w:space="0" w:color="auto"/>
      </w:divBdr>
    </w:div>
    <w:div w:id="1046099897">
      <w:bodyDiv w:val="1"/>
      <w:marLeft w:val="0"/>
      <w:marRight w:val="0"/>
      <w:marTop w:val="0"/>
      <w:marBottom w:val="0"/>
      <w:divBdr>
        <w:top w:val="none" w:sz="0" w:space="0" w:color="auto"/>
        <w:left w:val="none" w:sz="0" w:space="0" w:color="auto"/>
        <w:bottom w:val="none" w:sz="0" w:space="0" w:color="auto"/>
        <w:right w:val="none" w:sz="0" w:space="0" w:color="auto"/>
      </w:divBdr>
    </w:div>
    <w:div w:id="1046682729">
      <w:bodyDiv w:val="1"/>
      <w:marLeft w:val="0"/>
      <w:marRight w:val="0"/>
      <w:marTop w:val="0"/>
      <w:marBottom w:val="0"/>
      <w:divBdr>
        <w:top w:val="none" w:sz="0" w:space="0" w:color="auto"/>
        <w:left w:val="none" w:sz="0" w:space="0" w:color="auto"/>
        <w:bottom w:val="none" w:sz="0" w:space="0" w:color="auto"/>
        <w:right w:val="none" w:sz="0" w:space="0" w:color="auto"/>
      </w:divBdr>
    </w:div>
    <w:div w:id="1049066150">
      <w:bodyDiv w:val="1"/>
      <w:marLeft w:val="0"/>
      <w:marRight w:val="0"/>
      <w:marTop w:val="0"/>
      <w:marBottom w:val="0"/>
      <w:divBdr>
        <w:top w:val="none" w:sz="0" w:space="0" w:color="auto"/>
        <w:left w:val="none" w:sz="0" w:space="0" w:color="auto"/>
        <w:bottom w:val="none" w:sz="0" w:space="0" w:color="auto"/>
        <w:right w:val="none" w:sz="0" w:space="0" w:color="auto"/>
      </w:divBdr>
    </w:div>
    <w:div w:id="1049767495">
      <w:bodyDiv w:val="1"/>
      <w:marLeft w:val="0"/>
      <w:marRight w:val="0"/>
      <w:marTop w:val="0"/>
      <w:marBottom w:val="0"/>
      <w:divBdr>
        <w:top w:val="none" w:sz="0" w:space="0" w:color="auto"/>
        <w:left w:val="none" w:sz="0" w:space="0" w:color="auto"/>
        <w:bottom w:val="none" w:sz="0" w:space="0" w:color="auto"/>
        <w:right w:val="none" w:sz="0" w:space="0" w:color="auto"/>
      </w:divBdr>
    </w:div>
    <w:div w:id="1051002368">
      <w:bodyDiv w:val="1"/>
      <w:marLeft w:val="0"/>
      <w:marRight w:val="0"/>
      <w:marTop w:val="0"/>
      <w:marBottom w:val="0"/>
      <w:divBdr>
        <w:top w:val="none" w:sz="0" w:space="0" w:color="auto"/>
        <w:left w:val="none" w:sz="0" w:space="0" w:color="auto"/>
        <w:bottom w:val="none" w:sz="0" w:space="0" w:color="auto"/>
        <w:right w:val="none" w:sz="0" w:space="0" w:color="auto"/>
      </w:divBdr>
    </w:div>
    <w:div w:id="1052198307">
      <w:bodyDiv w:val="1"/>
      <w:marLeft w:val="0"/>
      <w:marRight w:val="0"/>
      <w:marTop w:val="0"/>
      <w:marBottom w:val="0"/>
      <w:divBdr>
        <w:top w:val="none" w:sz="0" w:space="0" w:color="auto"/>
        <w:left w:val="none" w:sz="0" w:space="0" w:color="auto"/>
        <w:bottom w:val="none" w:sz="0" w:space="0" w:color="auto"/>
        <w:right w:val="none" w:sz="0" w:space="0" w:color="auto"/>
      </w:divBdr>
    </w:div>
    <w:div w:id="1052385996">
      <w:bodyDiv w:val="1"/>
      <w:marLeft w:val="0"/>
      <w:marRight w:val="0"/>
      <w:marTop w:val="0"/>
      <w:marBottom w:val="0"/>
      <w:divBdr>
        <w:top w:val="none" w:sz="0" w:space="0" w:color="auto"/>
        <w:left w:val="none" w:sz="0" w:space="0" w:color="auto"/>
        <w:bottom w:val="none" w:sz="0" w:space="0" w:color="auto"/>
        <w:right w:val="none" w:sz="0" w:space="0" w:color="auto"/>
      </w:divBdr>
    </w:div>
    <w:div w:id="1052462720">
      <w:bodyDiv w:val="1"/>
      <w:marLeft w:val="0"/>
      <w:marRight w:val="0"/>
      <w:marTop w:val="0"/>
      <w:marBottom w:val="0"/>
      <w:divBdr>
        <w:top w:val="none" w:sz="0" w:space="0" w:color="auto"/>
        <w:left w:val="none" w:sz="0" w:space="0" w:color="auto"/>
        <w:bottom w:val="none" w:sz="0" w:space="0" w:color="auto"/>
        <w:right w:val="none" w:sz="0" w:space="0" w:color="auto"/>
      </w:divBdr>
    </w:div>
    <w:div w:id="1053040490">
      <w:bodyDiv w:val="1"/>
      <w:marLeft w:val="0"/>
      <w:marRight w:val="0"/>
      <w:marTop w:val="0"/>
      <w:marBottom w:val="0"/>
      <w:divBdr>
        <w:top w:val="none" w:sz="0" w:space="0" w:color="auto"/>
        <w:left w:val="none" w:sz="0" w:space="0" w:color="auto"/>
        <w:bottom w:val="none" w:sz="0" w:space="0" w:color="auto"/>
        <w:right w:val="none" w:sz="0" w:space="0" w:color="auto"/>
      </w:divBdr>
    </w:div>
    <w:div w:id="1054230471">
      <w:bodyDiv w:val="1"/>
      <w:marLeft w:val="0"/>
      <w:marRight w:val="0"/>
      <w:marTop w:val="0"/>
      <w:marBottom w:val="0"/>
      <w:divBdr>
        <w:top w:val="none" w:sz="0" w:space="0" w:color="auto"/>
        <w:left w:val="none" w:sz="0" w:space="0" w:color="auto"/>
        <w:bottom w:val="none" w:sz="0" w:space="0" w:color="auto"/>
        <w:right w:val="none" w:sz="0" w:space="0" w:color="auto"/>
      </w:divBdr>
    </w:div>
    <w:div w:id="1054740061">
      <w:bodyDiv w:val="1"/>
      <w:marLeft w:val="0"/>
      <w:marRight w:val="0"/>
      <w:marTop w:val="0"/>
      <w:marBottom w:val="0"/>
      <w:divBdr>
        <w:top w:val="none" w:sz="0" w:space="0" w:color="auto"/>
        <w:left w:val="none" w:sz="0" w:space="0" w:color="auto"/>
        <w:bottom w:val="none" w:sz="0" w:space="0" w:color="auto"/>
        <w:right w:val="none" w:sz="0" w:space="0" w:color="auto"/>
      </w:divBdr>
    </w:div>
    <w:div w:id="1057314590">
      <w:bodyDiv w:val="1"/>
      <w:marLeft w:val="0"/>
      <w:marRight w:val="0"/>
      <w:marTop w:val="0"/>
      <w:marBottom w:val="0"/>
      <w:divBdr>
        <w:top w:val="none" w:sz="0" w:space="0" w:color="auto"/>
        <w:left w:val="none" w:sz="0" w:space="0" w:color="auto"/>
        <w:bottom w:val="none" w:sz="0" w:space="0" w:color="auto"/>
        <w:right w:val="none" w:sz="0" w:space="0" w:color="auto"/>
      </w:divBdr>
    </w:div>
    <w:div w:id="1058170434">
      <w:bodyDiv w:val="1"/>
      <w:marLeft w:val="0"/>
      <w:marRight w:val="0"/>
      <w:marTop w:val="0"/>
      <w:marBottom w:val="0"/>
      <w:divBdr>
        <w:top w:val="none" w:sz="0" w:space="0" w:color="auto"/>
        <w:left w:val="none" w:sz="0" w:space="0" w:color="auto"/>
        <w:bottom w:val="none" w:sz="0" w:space="0" w:color="auto"/>
        <w:right w:val="none" w:sz="0" w:space="0" w:color="auto"/>
      </w:divBdr>
    </w:div>
    <w:div w:id="1058438947">
      <w:bodyDiv w:val="1"/>
      <w:marLeft w:val="0"/>
      <w:marRight w:val="0"/>
      <w:marTop w:val="0"/>
      <w:marBottom w:val="0"/>
      <w:divBdr>
        <w:top w:val="none" w:sz="0" w:space="0" w:color="auto"/>
        <w:left w:val="none" w:sz="0" w:space="0" w:color="auto"/>
        <w:bottom w:val="none" w:sz="0" w:space="0" w:color="auto"/>
        <w:right w:val="none" w:sz="0" w:space="0" w:color="auto"/>
      </w:divBdr>
    </w:div>
    <w:div w:id="1059132217">
      <w:bodyDiv w:val="1"/>
      <w:marLeft w:val="0"/>
      <w:marRight w:val="0"/>
      <w:marTop w:val="0"/>
      <w:marBottom w:val="0"/>
      <w:divBdr>
        <w:top w:val="none" w:sz="0" w:space="0" w:color="auto"/>
        <w:left w:val="none" w:sz="0" w:space="0" w:color="auto"/>
        <w:bottom w:val="none" w:sz="0" w:space="0" w:color="auto"/>
        <w:right w:val="none" w:sz="0" w:space="0" w:color="auto"/>
      </w:divBdr>
    </w:div>
    <w:div w:id="1059864591">
      <w:bodyDiv w:val="1"/>
      <w:marLeft w:val="0"/>
      <w:marRight w:val="0"/>
      <w:marTop w:val="0"/>
      <w:marBottom w:val="0"/>
      <w:divBdr>
        <w:top w:val="none" w:sz="0" w:space="0" w:color="auto"/>
        <w:left w:val="none" w:sz="0" w:space="0" w:color="auto"/>
        <w:bottom w:val="none" w:sz="0" w:space="0" w:color="auto"/>
        <w:right w:val="none" w:sz="0" w:space="0" w:color="auto"/>
      </w:divBdr>
    </w:div>
    <w:div w:id="1061057186">
      <w:bodyDiv w:val="1"/>
      <w:marLeft w:val="0"/>
      <w:marRight w:val="0"/>
      <w:marTop w:val="0"/>
      <w:marBottom w:val="0"/>
      <w:divBdr>
        <w:top w:val="none" w:sz="0" w:space="0" w:color="auto"/>
        <w:left w:val="none" w:sz="0" w:space="0" w:color="auto"/>
        <w:bottom w:val="none" w:sz="0" w:space="0" w:color="auto"/>
        <w:right w:val="none" w:sz="0" w:space="0" w:color="auto"/>
      </w:divBdr>
    </w:div>
    <w:div w:id="1061827260">
      <w:bodyDiv w:val="1"/>
      <w:marLeft w:val="0"/>
      <w:marRight w:val="0"/>
      <w:marTop w:val="0"/>
      <w:marBottom w:val="0"/>
      <w:divBdr>
        <w:top w:val="none" w:sz="0" w:space="0" w:color="auto"/>
        <w:left w:val="none" w:sz="0" w:space="0" w:color="auto"/>
        <w:bottom w:val="none" w:sz="0" w:space="0" w:color="auto"/>
        <w:right w:val="none" w:sz="0" w:space="0" w:color="auto"/>
      </w:divBdr>
    </w:div>
    <w:div w:id="1062481881">
      <w:bodyDiv w:val="1"/>
      <w:marLeft w:val="0"/>
      <w:marRight w:val="0"/>
      <w:marTop w:val="0"/>
      <w:marBottom w:val="0"/>
      <w:divBdr>
        <w:top w:val="none" w:sz="0" w:space="0" w:color="auto"/>
        <w:left w:val="none" w:sz="0" w:space="0" w:color="auto"/>
        <w:bottom w:val="none" w:sz="0" w:space="0" w:color="auto"/>
        <w:right w:val="none" w:sz="0" w:space="0" w:color="auto"/>
      </w:divBdr>
    </w:div>
    <w:div w:id="1062603709">
      <w:bodyDiv w:val="1"/>
      <w:marLeft w:val="0"/>
      <w:marRight w:val="0"/>
      <w:marTop w:val="0"/>
      <w:marBottom w:val="0"/>
      <w:divBdr>
        <w:top w:val="none" w:sz="0" w:space="0" w:color="auto"/>
        <w:left w:val="none" w:sz="0" w:space="0" w:color="auto"/>
        <w:bottom w:val="none" w:sz="0" w:space="0" w:color="auto"/>
        <w:right w:val="none" w:sz="0" w:space="0" w:color="auto"/>
      </w:divBdr>
    </w:div>
    <w:div w:id="1063679340">
      <w:bodyDiv w:val="1"/>
      <w:marLeft w:val="0"/>
      <w:marRight w:val="0"/>
      <w:marTop w:val="0"/>
      <w:marBottom w:val="0"/>
      <w:divBdr>
        <w:top w:val="none" w:sz="0" w:space="0" w:color="auto"/>
        <w:left w:val="none" w:sz="0" w:space="0" w:color="auto"/>
        <w:bottom w:val="none" w:sz="0" w:space="0" w:color="auto"/>
        <w:right w:val="none" w:sz="0" w:space="0" w:color="auto"/>
      </w:divBdr>
    </w:div>
    <w:div w:id="1064256570">
      <w:bodyDiv w:val="1"/>
      <w:marLeft w:val="0"/>
      <w:marRight w:val="0"/>
      <w:marTop w:val="0"/>
      <w:marBottom w:val="0"/>
      <w:divBdr>
        <w:top w:val="none" w:sz="0" w:space="0" w:color="auto"/>
        <w:left w:val="none" w:sz="0" w:space="0" w:color="auto"/>
        <w:bottom w:val="none" w:sz="0" w:space="0" w:color="auto"/>
        <w:right w:val="none" w:sz="0" w:space="0" w:color="auto"/>
      </w:divBdr>
    </w:div>
    <w:div w:id="1064917053">
      <w:bodyDiv w:val="1"/>
      <w:marLeft w:val="0"/>
      <w:marRight w:val="0"/>
      <w:marTop w:val="0"/>
      <w:marBottom w:val="0"/>
      <w:divBdr>
        <w:top w:val="none" w:sz="0" w:space="0" w:color="auto"/>
        <w:left w:val="none" w:sz="0" w:space="0" w:color="auto"/>
        <w:bottom w:val="none" w:sz="0" w:space="0" w:color="auto"/>
        <w:right w:val="none" w:sz="0" w:space="0" w:color="auto"/>
      </w:divBdr>
    </w:div>
    <w:div w:id="1066488853">
      <w:bodyDiv w:val="1"/>
      <w:marLeft w:val="0"/>
      <w:marRight w:val="0"/>
      <w:marTop w:val="0"/>
      <w:marBottom w:val="0"/>
      <w:divBdr>
        <w:top w:val="none" w:sz="0" w:space="0" w:color="auto"/>
        <w:left w:val="none" w:sz="0" w:space="0" w:color="auto"/>
        <w:bottom w:val="none" w:sz="0" w:space="0" w:color="auto"/>
        <w:right w:val="none" w:sz="0" w:space="0" w:color="auto"/>
      </w:divBdr>
    </w:div>
    <w:div w:id="1066492484">
      <w:bodyDiv w:val="1"/>
      <w:marLeft w:val="0"/>
      <w:marRight w:val="0"/>
      <w:marTop w:val="0"/>
      <w:marBottom w:val="0"/>
      <w:divBdr>
        <w:top w:val="none" w:sz="0" w:space="0" w:color="auto"/>
        <w:left w:val="none" w:sz="0" w:space="0" w:color="auto"/>
        <w:bottom w:val="none" w:sz="0" w:space="0" w:color="auto"/>
        <w:right w:val="none" w:sz="0" w:space="0" w:color="auto"/>
      </w:divBdr>
    </w:div>
    <w:div w:id="1067537279">
      <w:bodyDiv w:val="1"/>
      <w:marLeft w:val="0"/>
      <w:marRight w:val="0"/>
      <w:marTop w:val="0"/>
      <w:marBottom w:val="0"/>
      <w:divBdr>
        <w:top w:val="none" w:sz="0" w:space="0" w:color="auto"/>
        <w:left w:val="none" w:sz="0" w:space="0" w:color="auto"/>
        <w:bottom w:val="none" w:sz="0" w:space="0" w:color="auto"/>
        <w:right w:val="none" w:sz="0" w:space="0" w:color="auto"/>
      </w:divBdr>
    </w:div>
    <w:div w:id="1071469048">
      <w:bodyDiv w:val="1"/>
      <w:marLeft w:val="0"/>
      <w:marRight w:val="0"/>
      <w:marTop w:val="0"/>
      <w:marBottom w:val="0"/>
      <w:divBdr>
        <w:top w:val="none" w:sz="0" w:space="0" w:color="auto"/>
        <w:left w:val="none" w:sz="0" w:space="0" w:color="auto"/>
        <w:bottom w:val="none" w:sz="0" w:space="0" w:color="auto"/>
        <w:right w:val="none" w:sz="0" w:space="0" w:color="auto"/>
      </w:divBdr>
    </w:div>
    <w:div w:id="1071806578">
      <w:bodyDiv w:val="1"/>
      <w:marLeft w:val="0"/>
      <w:marRight w:val="0"/>
      <w:marTop w:val="0"/>
      <w:marBottom w:val="0"/>
      <w:divBdr>
        <w:top w:val="none" w:sz="0" w:space="0" w:color="auto"/>
        <w:left w:val="none" w:sz="0" w:space="0" w:color="auto"/>
        <w:bottom w:val="none" w:sz="0" w:space="0" w:color="auto"/>
        <w:right w:val="none" w:sz="0" w:space="0" w:color="auto"/>
      </w:divBdr>
    </w:div>
    <w:div w:id="1072045630">
      <w:bodyDiv w:val="1"/>
      <w:marLeft w:val="0"/>
      <w:marRight w:val="0"/>
      <w:marTop w:val="0"/>
      <w:marBottom w:val="0"/>
      <w:divBdr>
        <w:top w:val="none" w:sz="0" w:space="0" w:color="auto"/>
        <w:left w:val="none" w:sz="0" w:space="0" w:color="auto"/>
        <w:bottom w:val="none" w:sz="0" w:space="0" w:color="auto"/>
        <w:right w:val="none" w:sz="0" w:space="0" w:color="auto"/>
      </w:divBdr>
    </w:div>
    <w:div w:id="1072502141">
      <w:bodyDiv w:val="1"/>
      <w:marLeft w:val="0"/>
      <w:marRight w:val="0"/>
      <w:marTop w:val="0"/>
      <w:marBottom w:val="0"/>
      <w:divBdr>
        <w:top w:val="none" w:sz="0" w:space="0" w:color="auto"/>
        <w:left w:val="none" w:sz="0" w:space="0" w:color="auto"/>
        <w:bottom w:val="none" w:sz="0" w:space="0" w:color="auto"/>
        <w:right w:val="none" w:sz="0" w:space="0" w:color="auto"/>
      </w:divBdr>
    </w:div>
    <w:div w:id="1072965189">
      <w:bodyDiv w:val="1"/>
      <w:marLeft w:val="0"/>
      <w:marRight w:val="0"/>
      <w:marTop w:val="0"/>
      <w:marBottom w:val="0"/>
      <w:divBdr>
        <w:top w:val="none" w:sz="0" w:space="0" w:color="auto"/>
        <w:left w:val="none" w:sz="0" w:space="0" w:color="auto"/>
        <w:bottom w:val="none" w:sz="0" w:space="0" w:color="auto"/>
        <w:right w:val="none" w:sz="0" w:space="0" w:color="auto"/>
      </w:divBdr>
    </w:div>
    <w:div w:id="1073818525">
      <w:bodyDiv w:val="1"/>
      <w:marLeft w:val="0"/>
      <w:marRight w:val="0"/>
      <w:marTop w:val="0"/>
      <w:marBottom w:val="0"/>
      <w:divBdr>
        <w:top w:val="none" w:sz="0" w:space="0" w:color="auto"/>
        <w:left w:val="none" w:sz="0" w:space="0" w:color="auto"/>
        <w:bottom w:val="none" w:sz="0" w:space="0" w:color="auto"/>
        <w:right w:val="none" w:sz="0" w:space="0" w:color="auto"/>
      </w:divBdr>
    </w:div>
    <w:div w:id="1076171296">
      <w:bodyDiv w:val="1"/>
      <w:marLeft w:val="0"/>
      <w:marRight w:val="0"/>
      <w:marTop w:val="0"/>
      <w:marBottom w:val="0"/>
      <w:divBdr>
        <w:top w:val="none" w:sz="0" w:space="0" w:color="auto"/>
        <w:left w:val="none" w:sz="0" w:space="0" w:color="auto"/>
        <w:bottom w:val="none" w:sz="0" w:space="0" w:color="auto"/>
        <w:right w:val="none" w:sz="0" w:space="0" w:color="auto"/>
      </w:divBdr>
    </w:div>
    <w:div w:id="1076634756">
      <w:bodyDiv w:val="1"/>
      <w:marLeft w:val="0"/>
      <w:marRight w:val="0"/>
      <w:marTop w:val="0"/>
      <w:marBottom w:val="0"/>
      <w:divBdr>
        <w:top w:val="none" w:sz="0" w:space="0" w:color="auto"/>
        <w:left w:val="none" w:sz="0" w:space="0" w:color="auto"/>
        <w:bottom w:val="none" w:sz="0" w:space="0" w:color="auto"/>
        <w:right w:val="none" w:sz="0" w:space="0" w:color="auto"/>
      </w:divBdr>
    </w:div>
    <w:div w:id="1080175468">
      <w:bodyDiv w:val="1"/>
      <w:marLeft w:val="0"/>
      <w:marRight w:val="0"/>
      <w:marTop w:val="0"/>
      <w:marBottom w:val="0"/>
      <w:divBdr>
        <w:top w:val="none" w:sz="0" w:space="0" w:color="auto"/>
        <w:left w:val="none" w:sz="0" w:space="0" w:color="auto"/>
        <w:bottom w:val="none" w:sz="0" w:space="0" w:color="auto"/>
        <w:right w:val="none" w:sz="0" w:space="0" w:color="auto"/>
      </w:divBdr>
    </w:div>
    <w:div w:id="1081295160">
      <w:bodyDiv w:val="1"/>
      <w:marLeft w:val="0"/>
      <w:marRight w:val="0"/>
      <w:marTop w:val="0"/>
      <w:marBottom w:val="0"/>
      <w:divBdr>
        <w:top w:val="none" w:sz="0" w:space="0" w:color="auto"/>
        <w:left w:val="none" w:sz="0" w:space="0" w:color="auto"/>
        <w:bottom w:val="none" w:sz="0" w:space="0" w:color="auto"/>
        <w:right w:val="none" w:sz="0" w:space="0" w:color="auto"/>
      </w:divBdr>
    </w:div>
    <w:div w:id="1081412854">
      <w:bodyDiv w:val="1"/>
      <w:marLeft w:val="0"/>
      <w:marRight w:val="0"/>
      <w:marTop w:val="0"/>
      <w:marBottom w:val="0"/>
      <w:divBdr>
        <w:top w:val="none" w:sz="0" w:space="0" w:color="auto"/>
        <w:left w:val="none" w:sz="0" w:space="0" w:color="auto"/>
        <w:bottom w:val="none" w:sz="0" w:space="0" w:color="auto"/>
        <w:right w:val="none" w:sz="0" w:space="0" w:color="auto"/>
      </w:divBdr>
    </w:div>
    <w:div w:id="1081952647">
      <w:bodyDiv w:val="1"/>
      <w:marLeft w:val="0"/>
      <w:marRight w:val="0"/>
      <w:marTop w:val="0"/>
      <w:marBottom w:val="0"/>
      <w:divBdr>
        <w:top w:val="none" w:sz="0" w:space="0" w:color="auto"/>
        <w:left w:val="none" w:sz="0" w:space="0" w:color="auto"/>
        <w:bottom w:val="none" w:sz="0" w:space="0" w:color="auto"/>
        <w:right w:val="none" w:sz="0" w:space="0" w:color="auto"/>
      </w:divBdr>
    </w:div>
    <w:div w:id="1083180559">
      <w:bodyDiv w:val="1"/>
      <w:marLeft w:val="0"/>
      <w:marRight w:val="0"/>
      <w:marTop w:val="0"/>
      <w:marBottom w:val="0"/>
      <w:divBdr>
        <w:top w:val="none" w:sz="0" w:space="0" w:color="auto"/>
        <w:left w:val="none" w:sz="0" w:space="0" w:color="auto"/>
        <w:bottom w:val="none" w:sz="0" w:space="0" w:color="auto"/>
        <w:right w:val="none" w:sz="0" w:space="0" w:color="auto"/>
      </w:divBdr>
    </w:div>
    <w:div w:id="1086224074">
      <w:bodyDiv w:val="1"/>
      <w:marLeft w:val="0"/>
      <w:marRight w:val="0"/>
      <w:marTop w:val="0"/>
      <w:marBottom w:val="0"/>
      <w:divBdr>
        <w:top w:val="none" w:sz="0" w:space="0" w:color="auto"/>
        <w:left w:val="none" w:sz="0" w:space="0" w:color="auto"/>
        <w:bottom w:val="none" w:sz="0" w:space="0" w:color="auto"/>
        <w:right w:val="none" w:sz="0" w:space="0" w:color="auto"/>
      </w:divBdr>
    </w:div>
    <w:div w:id="1086458525">
      <w:bodyDiv w:val="1"/>
      <w:marLeft w:val="0"/>
      <w:marRight w:val="0"/>
      <w:marTop w:val="0"/>
      <w:marBottom w:val="0"/>
      <w:divBdr>
        <w:top w:val="none" w:sz="0" w:space="0" w:color="auto"/>
        <w:left w:val="none" w:sz="0" w:space="0" w:color="auto"/>
        <w:bottom w:val="none" w:sz="0" w:space="0" w:color="auto"/>
        <w:right w:val="none" w:sz="0" w:space="0" w:color="auto"/>
      </w:divBdr>
    </w:div>
    <w:div w:id="1086656024">
      <w:bodyDiv w:val="1"/>
      <w:marLeft w:val="0"/>
      <w:marRight w:val="0"/>
      <w:marTop w:val="0"/>
      <w:marBottom w:val="0"/>
      <w:divBdr>
        <w:top w:val="none" w:sz="0" w:space="0" w:color="auto"/>
        <w:left w:val="none" w:sz="0" w:space="0" w:color="auto"/>
        <w:bottom w:val="none" w:sz="0" w:space="0" w:color="auto"/>
        <w:right w:val="none" w:sz="0" w:space="0" w:color="auto"/>
      </w:divBdr>
    </w:div>
    <w:div w:id="1086730069">
      <w:bodyDiv w:val="1"/>
      <w:marLeft w:val="0"/>
      <w:marRight w:val="0"/>
      <w:marTop w:val="0"/>
      <w:marBottom w:val="0"/>
      <w:divBdr>
        <w:top w:val="none" w:sz="0" w:space="0" w:color="auto"/>
        <w:left w:val="none" w:sz="0" w:space="0" w:color="auto"/>
        <w:bottom w:val="none" w:sz="0" w:space="0" w:color="auto"/>
        <w:right w:val="none" w:sz="0" w:space="0" w:color="auto"/>
      </w:divBdr>
    </w:div>
    <w:div w:id="1087073490">
      <w:bodyDiv w:val="1"/>
      <w:marLeft w:val="0"/>
      <w:marRight w:val="0"/>
      <w:marTop w:val="0"/>
      <w:marBottom w:val="0"/>
      <w:divBdr>
        <w:top w:val="none" w:sz="0" w:space="0" w:color="auto"/>
        <w:left w:val="none" w:sz="0" w:space="0" w:color="auto"/>
        <w:bottom w:val="none" w:sz="0" w:space="0" w:color="auto"/>
        <w:right w:val="none" w:sz="0" w:space="0" w:color="auto"/>
      </w:divBdr>
    </w:div>
    <w:div w:id="1087188431">
      <w:bodyDiv w:val="1"/>
      <w:marLeft w:val="0"/>
      <w:marRight w:val="0"/>
      <w:marTop w:val="0"/>
      <w:marBottom w:val="0"/>
      <w:divBdr>
        <w:top w:val="none" w:sz="0" w:space="0" w:color="auto"/>
        <w:left w:val="none" w:sz="0" w:space="0" w:color="auto"/>
        <w:bottom w:val="none" w:sz="0" w:space="0" w:color="auto"/>
        <w:right w:val="none" w:sz="0" w:space="0" w:color="auto"/>
      </w:divBdr>
    </w:div>
    <w:div w:id="1089354394">
      <w:bodyDiv w:val="1"/>
      <w:marLeft w:val="0"/>
      <w:marRight w:val="0"/>
      <w:marTop w:val="0"/>
      <w:marBottom w:val="0"/>
      <w:divBdr>
        <w:top w:val="none" w:sz="0" w:space="0" w:color="auto"/>
        <w:left w:val="none" w:sz="0" w:space="0" w:color="auto"/>
        <w:bottom w:val="none" w:sz="0" w:space="0" w:color="auto"/>
        <w:right w:val="none" w:sz="0" w:space="0" w:color="auto"/>
      </w:divBdr>
    </w:div>
    <w:div w:id="1090812472">
      <w:bodyDiv w:val="1"/>
      <w:marLeft w:val="0"/>
      <w:marRight w:val="0"/>
      <w:marTop w:val="0"/>
      <w:marBottom w:val="0"/>
      <w:divBdr>
        <w:top w:val="none" w:sz="0" w:space="0" w:color="auto"/>
        <w:left w:val="none" w:sz="0" w:space="0" w:color="auto"/>
        <w:bottom w:val="none" w:sz="0" w:space="0" w:color="auto"/>
        <w:right w:val="none" w:sz="0" w:space="0" w:color="auto"/>
      </w:divBdr>
    </w:div>
    <w:div w:id="1090931805">
      <w:bodyDiv w:val="1"/>
      <w:marLeft w:val="0"/>
      <w:marRight w:val="0"/>
      <w:marTop w:val="0"/>
      <w:marBottom w:val="0"/>
      <w:divBdr>
        <w:top w:val="none" w:sz="0" w:space="0" w:color="auto"/>
        <w:left w:val="none" w:sz="0" w:space="0" w:color="auto"/>
        <w:bottom w:val="none" w:sz="0" w:space="0" w:color="auto"/>
        <w:right w:val="none" w:sz="0" w:space="0" w:color="auto"/>
      </w:divBdr>
    </w:div>
    <w:div w:id="1091046713">
      <w:bodyDiv w:val="1"/>
      <w:marLeft w:val="0"/>
      <w:marRight w:val="0"/>
      <w:marTop w:val="0"/>
      <w:marBottom w:val="0"/>
      <w:divBdr>
        <w:top w:val="none" w:sz="0" w:space="0" w:color="auto"/>
        <w:left w:val="none" w:sz="0" w:space="0" w:color="auto"/>
        <w:bottom w:val="none" w:sz="0" w:space="0" w:color="auto"/>
        <w:right w:val="none" w:sz="0" w:space="0" w:color="auto"/>
      </w:divBdr>
    </w:div>
    <w:div w:id="1091508305">
      <w:bodyDiv w:val="1"/>
      <w:marLeft w:val="0"/>
      <w:marRight w:val="0"/>
      <w:marTop w:val="0"/>
      <w:marBottom w:val="0"/>
      <w:divBdr>
        <w:top w:val="none" w:sz="0" w:space="0" w:color="auto"/>
        <w:left w:val="none" w:sz="0" w:space="0" w:color="auto"/>
        <w:bottom w:val="none" w:sz="0" w:space="0" w:color="auto"/>
        <w:right w:val="none" w:sz="0" w:space="0" w:color="auto"/>
      </w:divBdr>
    </w:div>
    <w:div w:id="1091511961">
      <w:bodyDiv w:val="1"/>
      <w:marLeft w:val="0"/>
      <w:marRight w:val="0"/>
      <w:marTop w:val="0"/>
      <w:marBottom w:val="0"/>
      <w:divBdr>
        <w:top w:val="none" w:sz="0" w:space="0" w:color="auto"/>
        <w:left w:val="none" w:sz="0" w:space="0" w:color="auto"/>
        <w:bottom w:val="none" w:sz="0" w:space="0" w:color="auto"/>
        <w:right w:val="none" w:sz="0" w:space="0" w:color="auto"/>
      </w:divBdr>
    </w:div>
    <w:div w:id="1091927962">
      <w:bodyDiv w:val="1"/>
      <w:marLeft w:val="0"/>
      <w:marRight w:val="0"/>
      <w:marTop w:val="0"/>
      <w:marBottom w:val="0"/>
      <w:divBdr>
        <w:top w:val="none" w:sz="0" w:space="0" w:color="auto"/>
        <w:left w:val="none" w:sz="0" w:space="0" w:color="auto"/>
        <w:bottom w:val="none" w:sz="0" w:space="0" w:color="auto"/>
        <w:right w:val="none" w:sz="0" w:space="0" w:color="auto"/>
      </w:divBdr>
    </w:div>
    <w:div w:id="1092631538">
      <w:bodyDiv w:val="1"/>
      <w:marLeft w:val="0"/>
      <w:marRight w:val="0"/>
      <w:marTop w:val="0"/>
      <w:marBottom w:val="0"/>
      <w:divBdr>
        <w:top w:val="none" w:sz="0" w:space="0" w:color="auto"/>
        <w:left w:val="none" w:sz="0" w:space="0" w:color="auto"/>
        <w:bottom w:val="none" w:sz="0" w:space="0" w:color="auto"/>
        <w:right w:val="none" w:sz="0" w:space="0" w:color="auto"/>
      </w:divBdr>
    </w:div>
    <w:div w:id="1092701095">
      <w:bodyDiv w:val="1"/>
      <w:marLeft w:val="0"/>
      <w:marRight w:val="0"/>
      <w:marTop w:val="0"/>
      <w:marBottom w:val="0"/>
      <w:divBdr>
        <w:top w:val="none" w:sz="0" w:space="0" w:color="auto"/>
        <w:left w:val="none" w:sz="0" w:space="0" w:color="auto"/>
        <w:bottom w:val="none" w:sz="0" w:space="0" w:color="auto"/>
        <w:right w:val="none" w:sz="0" w:space="0" w:color="auto"/>
      </w:divBdr>
    </w:div>
    <w:div w:id="1093937862">
      <w:bodyDiv w:val="1"/>
      <w:marLeft w:val="0"/>
      <w:marRight w:val="0"/>
      <w:marTop w:val="0"/>
      <w:marBottom w:val="0"/>
      <w:divBdr>
        <w:top w:val="none" w:sz="0" w:space="0" w:color="auto"/>
        <w:left w:val="none" w:sz="0" w:space="0" w:color="auto"/>
        <w:bottom w:val="none" w:sz="0" w:space="0" w:color="auto"/>
        <w:right w:val="none" w:sz="0" w:space="0" w:color="auto"/>
      </w:divBdr>
    </w:div>
    <w:div w:id="1094352271">
      <w:bodyDiv w:val="1"/>
      <w:marLeft w:val="0"/>
      <w:marRight w:val="0"/>
      <w:marTop w:val="0"/>
      <w:marBottom w:val="0"/>
      <w:divBdr>
        <w:top w:val="none" w:sz="0" w:space="0" w:color="auto"/>
        <w:left w:val="none" w:sz="0" w:space="0" w:color="auto"/>
        <w:bottom w:val="none" w:sz="0" w:space="0" w:color="auto"/>
        <w:right w:val="none" w:sz="0" w:space="0" w:color="auto"/>
      </w:divBdr>
    </w:div>
    <w:div w:id="1094669670">
      <w:bodyDiv w:val="1"/>
      <w:marLeft w:val="0"/>
      <w:marRight w:val="0"/>
      <w:marTop w:val="0"/>
      <w:marBottom w:val="0"/>
      <w:divBdr>
        <w:top w:val="none" w:sz="0" w:space="0" w:color="auto"/>
        <w:left w:val="none" w:sz="0" w:space="0" w:color="auto"/>
        <w:bottom w:val="none" w:sz="0" w:space="0" w:color="auto"/>
        <w:right w:val="none" w:sz="0" w:space="0" w:color="auto"/>
      </w:divBdr>
    </w:div>
    <w:div w:id="1095900420">
      <w:bodyDiv w:val="1"/>
      <w:marLeft w:val="0"/>
      <w:marRight w:val="0"/>
      <w:marTop w:val="0"/>
      <w:marBottom w:val="0"/>
      <w:divBdr>
        <w:top w:val="none" w:sz="0" w:space="0" w:color="auto"/>
        <w:left w:val="none" w:sz="0" w:space="0" w:color="auto"/>
        <w:bottom w:val="none" w:sz="0" w:space="0" w:color="auto"/>
        <w:right w:val="none" w:sz="0" w:space="0" w:color="auto"/>
      </w:divBdr>
    </w:div>
    <w:div w:id="1096443204">
      <w:bodyDiv w:val="1"/>
      <w:marLeft w:val="0"/>
      <w:marRight w:val="0"/>
      <w:marTop w:val="0"/>
      <w:marBottom w:val="0"/>
      <w:divBdr>
        <w:top w:val="none" w:sz="0" w:space="0" w:color="auto"/>
        <w:left w:val="none" w:sz="0" w:space="0" w:color="auto"/>
        <w:bottom w:val="none" w:sz="0" w:space="0" w:color="auto"/>
        <w:right w:val="none" w:sz="0" w:space="0" w:color="auto"/>
      </w:divBdr>
    </w:div>
    <w:div w:id="1098064418">
      <w:bodyDiv w:val="1"/>
      <w:marLeft w:val="0"/>
      <w:marRight w:val="0"/>
      <w:marTop w:val="0"/>
      <w:marBottom w:val="0"/>
      <w:divBdr>
        <w:top w:val="none" w:sz="0" w:space="0" w:color="auto"/>
        <w:left w:val="none" w:sz="0" w:space="0" w:color="auto"/>
        <w:bottom w:val="none" w:sz="0" w:space="0" w:color="auto"/>
        <w:right w:val="none" w:sz="0" w:space="0" w:color="auto"/>
      </w:divBdr>
    </w:div>
    <w:div w:id="1098212902">
      <w:bodyDiv w:val="1"/>
      <w:marLeft w:val="0"/>
      <w:marRight w:val="0"/>
      <w:marTop w:val="0"/>
      <w:marBottom w:val="0"/>
      <w:divBdr>
        <w:top w:val="none" w:sz="0" w:space="0" w:color="auto"/>
        <w:left w:val="none" w:sz="0" w:space="0" w:color="auto"/>
        <w:bottom w:val="none" w:sz="0" w:space="0" w:color="auto"/>
        <w:right w:val="none" w:sz="0" w:space="0" w:color="auto"/>
      </w:divBdr>
    </w:div>
    <w:div w:id="1098215374">
      <w:bodyDiv w:val="1"/>
      <w:marLeft w:val="0"/>
      <w:marRight w:val="0"/>
      <w:marTop w:val="0"/>
      <w:marBottom w:val="0"/>
      <w:divBdr>
        <w:top w:val="none" w:sz="0" w:space="0" w:color="auto"/>
        <w:left w:val="none" w:sz="0" w:space="0" w:color="auto"/>
        <w:bottom w:val="none" w:sz="0" w:space="0" w:color="auto"/>
        <w:right w:val="none" w:sz="0" w:space="0" w:color="auto"/>
      </w:divBdr>
    </w:div>
    <w:div w:id="1099066454">
      <w:bodyDiv w:val="1"/>
      <w:marLeft w:val="0"/>
      <w:marRight w:val="0"/>
      <w:marTop w:val="0"/>
      <w:marBottom w:val="0"/>
      <w:divBdr>
        <w:top w:val="none" w:sz="0" w:space="0" w:color="auto"/>
        <w:left w:val="none" w:sz="0" w:space="0" w:color="auto"/>
        <w:bottom w:val="none" w:sz="0" w:space="0" w:color="auto"/>
        <w:right w:val="none" w:sz="0" w:space="0" w:color="auto"/>
      </w:divBdr>
    </w:div>
    <w:div w:id="1101342492">
      <w:bodyDiv w:val="1"/>
      <w:marLeft w:val="0"/>
      <w:marRight w:val="0"/>
      <w:marTop w:val="0"/>
      <w:marBottom w:val="0"/>
      <w:divBdr>
        <w:top w:val="none" w:sz="0" w:space="0" w:color="auto"/>
        <w:left w:val="none" w:sz="0" w:space="0" w:color="auto"/>
        <w:bottom w:val="none" w:sz="0" w:space="0" w:color="auto"/>
        <w:right w:val="none" w:sz="0" w:space="0" w:color="auto"/>
      </w:divBdr>
    </w:div>
    <w:div w:id="1101802357">
      <w:bodyDiv w:val="1"/>
      <w:marLeft w:val="0"/>
      <w:marRight w:val="0"/>
      <w:marTop w:val="0"/>
      <w:marBottom w:val="0"/>
      <w:divBdr>
        <w:top w:val="none" w:sz="0" w:space="0" w:color="auto"/>
        <w:left w:val="none" w:sz="0" w:space="0" w:color="auto"/>
        <w:bottom w:val="none" w:sz="0" w:space="0" w:color="auto"/>
        <w:right w:val="none" w:sz="0" w:space="0" w:color="auto"/>
      </w:divBdr>
    </w:div>
    <w:div w:id="1103187385">
      <w:bodyDiv w:val="1"/>
      <w:marLeft w:val="0"/>
      <w:marRight w:val="0"/>
      <w:marTop w:val="0"/>
      <w:marBottom w:val="0"/>
      <w:divBdr>
        <w:top w:val="none" w:sz="0" w:space="0" w:color="auto"/>
        <w:left w:val="none" w:sz="0" w:space="0" w:color="auto"/>
        <w:bottom w:val="none" w:sz="0" w:space="0" w:color="auto"/>
        <w:right w:val="none" w:sz="0" w:space="0" w:color="auto"/>
      </w:divBdr>
    </w:div>
    <w:div w:id="1104109422">
      <w:bodyDiv w:val="1"/>
      <w:marLeft w:val="0"/>
      <w:marRight w:val="0"/>
      <w:marTop w:val="0"/>
      <w:marBottom w:val="0"/>
      <w:divBdr>
        <w:top w:val="none" w:sz="0" w:space="0" w:color="auto"/>
        <w:left w:val="none" w:sz="0" w:space="0" w:color="auto"/>
        <w:bottom w:val="none" w:sz="0" w:space="0" w:color="auto"/>
        <w:right w:val="none" w:sz="0" w:space="0" w:color="auto"/>
      </w:divBdr>
    </w:div>
    <w:div w:id="1105730450">
      <w:bodyDiv w:val="1"/>
      <w:marLeft w:val="0"/>
      <w:marRight w:val="0"/>
      <w:marTop w:val="0"/>
      <w:marBottom w:val="0"/>
      <w:divBdr>
        <w:top w:val="none" w:sz="0" w:space="0" w:color="auto"/>
        <w:left w:val="none" w:sz="0" w:space="0" w:color="auto"/>
        <w:bottom w:val="none" w:sz="0" w:space="0" w:color="auto"/>
        <w:right w:val="none" w:sz="0" w:space="0" w:color="auto"/>
      </w:divBdr>
    </w:div>
    <w:div w:id="1106198228">
      <w:bodyDiv w:val="1"/>
      <w:marLeft w:val="0"/>
      <w:marRight w:val="0"/>
      <w:marTop w:val="0"/>
      <w:marBottom w:val="0"/>
      <w:divBdr>
        <w:top w:val="none" w:sz="0" w:space="0" w:color="auto"/>
        <w:left w:val="none" w:sz="0" w:space="0" w:color="auto"/>
        <w:bottom w:val="none" w:sz="0" w:space="0" w:color="auto"/>
        <w:right w:val="none" w:sz="0" w:space="0" w:color="auto"/>
      </w:divBdr>
    </w:div>
    <w:div w:id="1106273239">
      <w:bodyDiv w:val="1"/>
      <w:marLeft w:val="0"/>
      <w:marRight w:val="0"/>
      <w:marTop w:val="0"/>
      <w:marBottom w:val="0"/>
      <w:divBdr>
        <w:top w:val="none" w:sz="0" w:space="0" w:color="auto"/>
        <w:left w:val="none" w:sz="0" w:space="0" w:color="auto"/>
        <w:bottom w:val="none" w:sz="0" w:space="0" w:color="auto"/>
        <w:right w:val="none" w:sz="0" w:space="0" w:color="auto"/>
      </w:divBdr>
    </w:div>
    <w:div w:id="1106392273">
      <w:bodyDiv w:val="1"/>
      <w:marLeft w:val="0"/>
      <w:marRight w:val="0"/>
      <w:marTop w:val="0"/>
      <w:marBottom w:val="0"/>
      <w:divBdr>
        <w:top w:val="none" w:sz="0" w:space="0" w:color="auto"/>
        <w:left w:val="none" w:sz="0" w:space="0" w:color="auto"/>
        <w:bottom w:val="none" w:sz="0" w:space="0" w:color="auto"/>
        <w:right w:val="none" w:sz="0" w:space="0" w:color="auto"/>
      </w:divBdr>
    </w:div>
    <w:div w:id="1106537897">
      <w:bodyDiv w:val="1"/>
      <w:marLeft w:val="0"/>
      <w:marRight w:val="0"/>
      <w:marTop w:val="0"/>
      <w:marBottom w:val="0"/>
      <w:divBdr>
        <w:top w:val="none" w:sz="0" w:space="0" w:color="auto"/>
        <w:left w:val="none" w:sz="0" w:space="0" w:color="auto"/>
        <w:bottom w:val="none" w:sz="0" w:space="0" w:color="auto"/>
        <w:right w:val="none" w:sz="0" w:space="0" w:color="auto"/>
      </w:divBdr>
    </w:div>
    <w:div w:id="1106778018">
      <w:bodyDiv w:val="1"/>
      <w:marLeft w:val="0"/>
      <w:marRight w:val="0"/>
      <w:marTop w:val="0"/>
      <w:marBottom w:val="0"/>
      <w:divBdr>
        <w:top w:val="none" w:sz="0" w:space="0" w:color="auto"/>
        <w:left w:val="none" w:sz="0" w:space="0" w:color="auto"/>
        <w:bottom w:val="none" w:sz="0" w:space="0" w:color="auto"/>
        <w:right w:val="none" w:sz="0" w:space="0" w:color="auto"/>
      </w:divBdr>
    </w:div>
    <w:div w:id="1107039088">
      <w:bodyDiv w:val="1"/>
      <w:marLeft w:val="0"/>
      <w:marRight w:val="0"/>
      <w:marTop w:val="0"/>
      <w:marBottom w:val="0"/>
      <w:divBdr>
        <w:top w:val="none" w:sz="0" w:space="0" w:color="auto"/>
        <w:left w:val="none" w:sz="0" w:space="0" w:color="auto"/>
        <w:bottom w:val="none" w:sz="0" w:space="0" w:color="auto"/>
        <w:right w:val="none" w:sz="0" w:space="0" w:color="auto"/>
      </w:divBdr>
    </w:div>
    <w:div w:id="1108811262">
      <w:bodyDiv w:val="1"/>
      <w:marLeft w:val="0"/>
      <w:marRight w:val="0"/>
      <w:marTop w:val="0"/>
      <w:marBottom w:val="0"/>
      <w:divBdr>
        <w:top w:val="none" w:sz="0" w:space="0" w:color="auto"/>
        <w:left w:val="none" w:sz="0" w:space="0" w:color="auto"/>
        <w:bottom w:val="none" w:sz="0" w:space="0" w:color="auto"/>
        <w:right w:val="none" w:sz="0" w:space="0" w:color="auto"/>
      </w:divBdr>
    </w:div>
    <w:div w:id="1108893618">
      <w:bodyDiv w:val="1"/>
      <w:marLeft w:val="0"/>
      <w:marRight w:val="0"/>
      <w:marTop w:val="0"/>
      <w:marBottom w:val="0"/>
      <w:divBdr>
        <w:top w:val="none" w:sz="0" w:space="0" w:color="auto"/>
        <w:left w:val="none" w:sz="0" w:space="0" w:color="auto"/>
        <w:bottom w:val="none" w:sz="0" w:space="0" w:color="auto"/>
        <w:right w:val="none" w:sz="0" w:space="0" w:color="auto"/>
      </w:divBdr>
    </w:div>
    <w:div w:id="1109393805">
      <w:bodyDiv w:val="1"/>
      <w:marLeft w:val="0"/>
      <w:marRight w:val="0"/>
      <w:marTop w:val="0"/>
      <w:marBottom w:val="0"/>
      <w:divBdr>
        <w:top w:val="none" w:sz="0" w:space="0" w:color="auto"/>
        <w:left w:val="none" w:sz="0" w:space="0" w:color="auto"/>
        <w:bottom w:val="none" w:sz="0" w:space="0" w:color="auto"/>
        <w:right w:val="none" w:sz="0" w:space="0" w:color="auto"/>
      </w:divBdr>
    </w:div>
    <w:div w:id="1109855805">
      <w:bodyDiv w:val="1"/>
      <w:marLeft w:val="0"/>
      <w:marRight w:val="0"/>
      <w:marTop w:val="0"/>
      <w:marBottom w:val="0"/>
      <w:divBdr>
        <w:top w:val="none" w:sz="0" w:space="0" w:color="auto"/>
        <w:left w:val="none" w:sz="0" w:space="0" w:color="auto"/>
        <w:bottom w:val="none" w:sz="0" w:space="0" w:color="auto"/>
        <w:right w:val="none" w:sz="0" w:space="0" w:color="auto"/>
      </w:divBdr>
    </w:div>
    <w:div w:id="1111127700">
      <w:bodyDiv w:val="1"/>
      <w:marLeft w:val="0"/>
      <w:marRight w:val="0"/>
      <w:marTop w:val="0"/>
      <w:marBottom w:val="0"/>
      <w:divBdr>
        <w:top w:val="none" w:sz="0" w:space="0" w:color="auto"/>
        <w:left w:val="none" w:sz="0" w:space="0" w:color="auto"/>
        <w:bottom w:val="none" w:sz="0" w:space="0" w:color="auto"/>
        <w:right w:val="none" w:sz="0" w:space="0" w:color="auto"/>
      </w:divBdr>
    </w:div>
    <w:div w:id="1113399880">
      <w:bodyDiv w:val="1"/>
      <w:marLeft w:val="0"/>
      <w:marRight w:val="0"/>
      <w:marTop w:val="0"/>
      <w:marBottom w:val="0"/>
      <w:divBdr>
        <w:top w:val="none" w:sz="0" w:space="0" w:color="auto"/>
        <w:left w:val="none" w:sz="0" w:space="0" w:color="auto"/>
        <w:bottom w:val="none" w:sz="0" w:space="0" w:color="auto"/>
        <w:right w:val="none" w:sz="0" w:space="0" w:color="auto"/>
      </w:divBdr>
    </w:div>
    <w:div w:id="1115831603">
      <w:bodyDiv w:val="1"/>
      <w:marLeft w:val="0"/>
      <w:marRight w:val="0"/>
      <w:marTop w:val="0"/>
      <w:marBottom w:val="0"/>
      <w:divBdr>
        <w:top w:val="none" w:sz="0" w:space="0" w:color="auto"/>
        <w:left w:val="none" w:sz="0" w:space="0" w:color="auto"/>
        <w:bottom w:val="none" w:sz="0" w:space="0" w:color="auto"/>
        <w:right w:val="none" w:sz="0" w:space="0" w:color="auto"/>
      </w:divBdr>
    </w:div>
    <w:div w:id="1118573973">
      <w:bodyDiv w:val="1"/>
      <w:marLeft w:val="0"/>
      <w:marRight w:val="0"/>
      <w:marTop w:val="0"/>
      <w:marBottom w:val="0"/>
      <w:divBdr>
        <w:top w:val="none" w:sz="0" w:space="0" w:color="auto"/>
        <w:left w:val="none" w:sz="0" w:space="0" w:color="auto"/>
        <w:bottom w:val="none" w:sz="0" w:space="0" w:color="auto"/>
        <w:right w:val="none" w:sz="0" w:space="0" w:color="auto"/>
      </w:divBdr>
    </w:div>
    <w:div w:id="1118987562">
      <w:bodyDiv w:val="1"/>
      <w:marLeft w:val="0"/>
      <w:marRight w:val="0"/>
      <w:marTop w:val="0"/>
      <w:marBottom w:val="0"/>
      <w:divBdr>
        <w:top w:val="none" w:sz="0" w:space="0" w:color="auto"/>
        <w:left w:val="none" w:sz="0" w:space="0" w:color="auto"/>
        <w:bottom w:val="none" w:sz="0" w:space="0" w:color="auto"/>
        <w:right w:val="none" w:sz="0" w:space="0" w:color="auto"/>
      </w:divBdr>
    </w:div>
    <w:div w:id="1122649210">
      <w:bodyDiv w:val="1"/>
      <w:marLeft w:val="0"/>
      <w:marRight w:val="0"/>
      <w:marTop w:val="0"/>
      <w:marBottom w:val="0"/>
      <w:divBdr>
        <w:top w:val="none" w:sz="0" w:space="0" w:color="auto"/>
        <w:left w:val="none" w:sz="0" w:space="0" w:color="auto"/>
        <w:bottom w:val="none" w:sz="0" w:space="0" w:color="auto"/>
        <w:right w:val="none" w:sz="0" w:space="0" w:color="auto"/>
      </w:divBdr>
    </w:div>
    <w:div w:id="1122847831">
      <w:bodyDiv w:val="1"/>
      <w:marLeft w:val="0"/>
      <w:marRight w:val="0"/>
      <w:marTop w:val="0"/>
      <w:marBottom w:val="0"/>
      <w:divBdr>
        <w:top w:val="none" w:sz="0" w:space="0" w:color="auto"/>
        <w:left w:val="none" w:sz="0" w:space="0" w:color="auto"/>
        <w:bottom w:val="none" w:sz="0" w:space="0" w:color="auto"/>
        <w:right w:val="none" w:sz="0" w:space="0" w:color="auto"/>
      </w:divBdr>
    </w:div>
    <w:div w:id="1125347068">
      <w:bodyDiv w:val="1"/>
      <w:marLeft w:val="0"/>
      <w:marRight w:val="0"/>
      <w:marTop w:val="0"/>
      <w:marBottom w:val="0"/>
      <w:divBdr>
        <w:top w:val="none" w:sz="0" w:space="0" w:color="auto"/>
        <w:left w:val="none" w:sz="0" w:space="0" w:color="auto"/>
        <w:bottom w:val="none" w:sz="0" w:space="0" w:color="auto"/>
        <w:right w:val="none" w:sz="0" w:space="0" w:color="auto"/>
      </w:divBdr>
    </w:div>
    <w:div w:id="1127508855">
      <w:bodyDiv w:val="1"/>
      <w:marLeft w:val="0"/>
      <w:marRight w:val="0"/>
      <w:marTop w:val="0"/>
      <w:marBottom w:val="0"/>
      <w:divBdr>
        <w:top w:val="none" w:sz="0" w:space="0" w:color="auto"/>
        <w:left w:val="none" w:sz="0" w:space="0" w:color="auto"/>
        <w:bottom w:val="none" w:sz="0" w:space="0" w:color="auto"/>
        <w:right w:val="none" w:sz="0" w:space="0" w:color="auto"/>
      </w:divBdr>
    </w:div>
    <w:div w:id="1128864500">
      <w:bodyDiv w:val="1"/>
      <w:marLeft w:val="0"/>
      <w:marRight w:val="0"/>
      <w:marTop w:val="0"/>
      <w:marBottom w:val="0"/>
      <w:divBdr>
        <w:top w:val="none" w:sz="0" w:space="0" w:color="auto"/>
        <w:left w:val="none" w:sz="0" w:space="0" w:color="auto"/>
        <w:bottom w:val="none" w:sz="0" w:space="0" w:color="auto"/>
        <w:right w:val="none" w:sz="0" w:space="0" w:color="auto"/>
      </w:divBdr>
    </w:div>
    <w:div w:id="1129318692">
      <w:bodyDiv w:val="1"/>
      <w:marLeft w:val="0"/>
      <w:marRight w:val="0"/>
      <w:marTop w:val="0"/>
      <w:marBottom w:val="0"/>
      <w:divBdr>
        <w:top w:val="none" w:sz="0" w:space="0" w:color="auto"/>
        <w:left w:val="none" w:sz="0" w:space="0" w:color="auto"/>
        <w:bottom w:val="none" w:sz="0" w:space="0" w:color="auto"/>
        <w:right w:val="none" w:sz="0" w:space="0" w:color="auto"/>
      </w:divBdr>
    </w:div>
    <w:div w:id="1129592697">
      <w:bodyDiv w:val="1"/>
      <w:marLeft w:val="0"/>
      <w:marRight w:val="0"/>
      <w:marTop w:val="0"/>
      <w:marBottom w:val="0"/>
      <w:divBdr>
        <w:top w:val="none" w:sz="0" w:space="0" w:color="auto"/>
        <w:left w:val="none" w:sz="0" w:space="0" w:color="auto"/>
        <w:bottom w:val="none" w:sz="0" w:space="0" w:color="auto"/>
        <w:right w:val="none" w:sz="0" w:space="0" w:color="auto"/>
      </w:divBdr>
    </w:div>
    <w:div w:id="1130172618">
      <w:bodyDiv w:val="1"/>
      <w:marLeft w:val="0"/>
      <w:marRight w:val="0"/>
      <w:marTop w:val="0"/>
      <w:marBottom w:val="0"/>
      <w:divBdr>
        <w:top w:val="none" w:sz="0" w:space="0" w:color="auto"/>
        <w:left w:val="none" w:sz="0" w:space="0" w:color="auto"/>
        <w:bottom w:val="none" w:sz="0" w:space="0" w:color="auto"/>
        <w:right w:val="none" w:sz="0" w:space="0" w:color="auto"/>
      </w:divBdr>
    </w:div>
    <w:div w:id="1130902789">
      <w:bodyDiv w:val="1"/>
      <w:marLeft w:val="0"/>
      <w:marRight w:val="0"/>
      <w:marTop w:val="0"/>
      <w:marBottom w:val="0"/>
      <w:divBdr>
        <w:top w:val="none" w:sz="0" w:space="0" w:color="auto"/>
        <w:left w:val="none" w:sz="0" w:space="0" w:color="auto"/>
        <w:bottom w:val="none" w:sz="0" w:space="0" w:color="auto"/>
        <w:right w:val="none" w:sz="0" w:space="0" w:color="auto"/>
      </w:divBdr>
    </w:div>
    <w:div w:id="1132092368">
      <w:bodyDiv w:val="1"/>
      <w:marLeft w:val="0"/>
      <w:marRight w:val="0"/>
      <w:marTop w:val="0"/>
      <w:marBottom w:val="0"/>
      <w:divBdr>
        <w:top w:val="none" w:sz="0" w:space="0" w:color="auto"/>
        <w:left w:val="none" w:sz="0" w:space="0" w:color="auto"/>
        <w:bottom w:val="none" w:sz="0" w:space="0" w:color="auto"/>
        <w:right w:val="none" w:sz="0" w:space="0" w:color="auto"/>
      </w:divBdr>
    </w:div>
    <w:div w:id="1132865890">
      <w:bodyDiv w:val="1"/>
      <w:marLeft w:val="0"/>
      <w:marRight w:val="0"/>
      <w:marTop w:val="0"/>
      <w:marBottom w:val="0"/>
      <w:divBdr>
        <w:top w:val="none" w:sz="0" w:space="0" w:color="auto"/>
        <w:left w:val="none" w:sz="0" w:space="0" w:color="auto"/>
        <w:bottom w:val="none" w:sz="0" w:space="0" w:color="auto"/>
        <w:right w:val="none" w:sz="0" w:space="0" w:color="auto"/>
      </w:divBdr>
    </w:div>
    <w:div w:id="1133253513">
      <w:bodyDiv w:val="1"/>
      <w:marLeft w:val="0"/>
      <w:marRight w:val="0"/>
      <w:marTop w:val="0"/>
      <w:marBottom w:val="0"/>
      <w:divBdr>
        <w:top w:val="none" w:sz="0" w:space="0" w:color="auto"/>
        <w:left w:val="none" w:sz="0" w:space="0" w:color="auto"/>
        <w:bottom w:val="none" w:sz="0" w:space="0" w:color="auto"/>
        <w:right w:val="none" w:sz="0" w:space="0" w:color="auto"/>
      </w:divBdr>
    </w:div>
    <w:div w:id="1133332912">
      <w:bodyDiv w:val="1"/>
      <w:marLeft w:val="0"/>
      <w:marRight w:val="0"/>
      <w:marTop w:val="0"/>
      <w:marBottom w:val="0"/>
      <w:divBdr>
        <w:top w:val="none" w:sz="0" w:space="0" w:color="auto"/>
        <w:left w:val="none" w:sz="0" w:space="0" w:color="auto"/>
        <w:bottom w:val="none" w:sz="0" w:space="0" w:color="auto"/>
        <w:right w:val="none" w:sz="0" w:space="0" w:color="auto"/>
      </w:divBdr>
    </w:div>
    <w:div w:id="1133642255">
      <w:bodyDiv w:val="1"/>
      <w:marLeft w:val="0"/>
      <w:marRight w:val="0"/>
      <w:marTop w:val="0"/>
      <w:marBottom w:val="0"/>
      <w:divBdr>
        <w:top w:val="none" w:sz="0" w:space="0" w:color="auto"/>
        <w:left w:val="none" w:sz="0" w:space="0" w:color="auto"/>
        <w:bottom w:val="none" w:sz="0" w:space="0" w:color="auto"/>
        <w:right w:val="none" w:sz="0" w:space="0" w:color="auto"/>
      </w:divBdr>
    </w:div>
    <w:div w:id="1134564085">
      <w:bodyDiv w:val="1"/>
      <w:marLeft w:val="0"/>
      <w:marRight w:val="0"/>
      <w:marTop w:val="0"/>
      <w:marBottom w:val="0"/>
      <w:divBdr>
        <w:top w:val="none" w:sz="0" w:space="0" w:color="auto"/>
        <w:left w:val="none" w:sz="0" w:space="0" w:color="auto"/>
        <w:bottom w:val="none" w:sz="0" w:space="0" w:color="auto"/>
        <w:right w:val="none" w:sz="0" w:space="0" w:color="auto"/>
      </w:divBdr>
    </w:div>
    <w:div w:id="1134905219">
      <w:bodyDiv w:val="1"/>
      <w:marLeft w:val="0"/>
      <w:marRight w:val="0"/>
      <w:marTop w:val="0"/>
      <w:marBottom w:val="0"/>
      <w:divBdr>
        <w:top w:val="none" w:sz="0" w:space="0" w:color="auto"/>
        <w:left w:val="none" w:sz="0" w:space="0" w:color="auto"/>
        <w:bottom w:val="none" w:sz="0" w:space="0" w:color="auto"/>
        <w:right w:val="none" w:sz="0" w:space="0" w:color="auto"/>
      </w:divBdr>
    </w:div>
    <w:div w:id="1134907336">
      <w:bodyDiv w:val="1"/>
      <w:marLeft w:val="0"/>
      <w:marRight w:val="0"/>
      <w:marTop w:val="0"/>
      <w:marBottom w:val="0"/>
      <w:divBdr>
        <w:top w:val="none" w:sz="0" w:space="0" w:color="auto"/>
        <w:left w:val="none" w:sz="0" w:space="0" w:color="auto"/>
        <w:bottom w:val="none" w:sz="0" w:space="0" w:color="auto"/>
        <w:right w:val="none" w:sz="0" w:space="0" w:color="auto"/>
      </w:divBdr>
    </w:div>
    <w:div w:id="1135684310">
      <w:bodyDiv w:val="1"/>
      <w:marLeft w:val="0"/>
      <w:marRight w:val="0"/>
      <w:marTop w:val="0"/>
      <w:marBottom w:val="0"/>
      <w:divBdr>
        <w:top w:val="none" w:sz="0" w:space="0" w:color="auto"/>
        <w:left w:val="none" w:sz="0" w:space="0" w:color="auto"/>
        <w:bottom w:val="none" w:sz="0" w:space="0" w:color="auto"/>
        <w:right w:val="none" w:sz="0" w:space="0" w:color="auto"/>
      </w:divBdr>
    </w:div>
    <w:div w:id="1136028781">
      <w:bodyDiv w:val="1"/>
      <w:marLeft w:val="0"/>
      <w:marRight w:val="0"/>
      <w:marTop w:val="0"/>
      <w:marBottom w:val="0"/>
      <w:divBdr>
        <w:top w:val="none" w:sz="0" w:space="0" w:color="auto"/>
        <w:left w:val="none" w:sz="0" w:space="0" w:color="auto"/>
        <w:bottom w:val="none" w:sz="0" w:space="0" w:color="auto"/>
        <w:right w:val="none" w:sz="0" w:space="0" w:color="auto"/>
      </w:divBdr>
    </w:div>
    <w:div w:id="1136873762">
      <w:bodyDiv w:val="1"/>
      <w:marLeft w:val="0"/>
      <w:marRight w:val="0"/>
      <w:marTop w:val="0"/>
      <w:marBottom w:val="0"/>
      <w:divBdr>
        <w:top w:val="none" w:sz="0" w:space="0" w:color="auto"/>
        <w:left w:val="none" w:sz="0" w:space="0" w:color="auto"/>
        <w:bottom w:val="none" w:sz="0" w:space="0" w:color="auto"/>
        <w:right w:val="none" w:sz="0" w:space="0" w:color="auto"/>
      </w:divBdr>
    </w:div>
    <w:div w:id="1139957215">
      <w:bodyDiv w:val="1"/>
      <w:marLeft w:val="0"/>
      <w:marRight w:val="0"/>
      <w:marTop w:val="0"/>
      <w:marBottom w:val="0"/>
      <w:divBdr>
        <w:top w:val="none" w:sz="0" w:space="0" w:color="auto"/>
        <w:left w:val="none" w:sz="0" w:space="0" w:color="auto"/>
        <w:bottom w:val="none" w:sz="0" w:space="0" w:color="auto"/>
        <w:right w:val="none" w:sz="0" w:space="0" w:color="auto"/>
      </w:divBdr>
    </w:div>
    <w:div w:id="1140266236">
      <w:bodyDiv w:val="1"/>
      <w:marLeft w:val="0"/>
      <w:marRight w:val="0"/>
      <w:marTop w:val="0"/>
      <w:marBottom w:val="0"/>
      <w:divBdr>
        <w:top w:val="none" w:sz="0" w:space="0" w:color="auto"/>
        <w:left w:val="none" w:sz="0" w:space="0" w:color="auto"/>
        <w:bottom w:val="none" w:sz="0" w:space="0" w:color="auto"/>
        <w:right w:val="none" w:sz="0" w:space="0" w:color="auto"/>
      </w:divBdr>
    </w:div>
    <w:div w:id="1140461890">
      <w:bodyDiv w:val="1"/>
      <w:marLeft w:val="0"/>
      <w:marRight w:val="0"/>
      <w:marTop w:val="0"/>
      <w:marBottom w:val="0"/>
      <w:divBdr>
        <w:top w:val="none" w:sz="0" w:space="0" w:color="auto"/>
        <w:left w:val="none" w:sz="0" w:space="0" w:color="auto"/>
        <w:bottom w:val="none" w:sz="0" w:space="0" w:color="auto"/>
        <w:right w:val="none" w:sz="0" w:space="0" w:color="auto"/>
      </w:divBdr>
    </w:div>
    <w:div w:id="1140658957">
      <w:bodyDiv w:val="1"/>
      <w:marLeft w:val="0"/>
      <w:marRight w:val="0"/>
      <w:marTop w:val="0"/>
      <w:marBottom w:val="0"/>
      <w:divBdr>
        <w:top w:val="none" w:sz="0" w:space="0" w:color="auto"/>
        <w:left w:val="none" w:sz="0" w:space="0" w:color="auto"/>
        <w:bottom w:val="none" w:sz="0" w:space="0" w:color="auto"/>
        <w:right w:val="none" w:sz="0" w:space="0" w:color="auto"/>
      </w:divBdr>
    </w:div>
    <w:div w:id="1140926952">
      <w:bodyDiv w:val="1"/>
      <w:marLeft w:val="0"/>
      <w:marRight w:val="0"/>
      <w:marTop w:val="0"/>
      <w:marBottom w:val="0"/>
      <w:divBdr>
        <w:top w:val="none" w:sz="0" w:space="0" w:color="auto"/>
        <w:left w:val="none" w:sz="0" w:space="0" w:color="auto"/>
        <w:bottom w:val="none" w:sz="0" w:space="0" w:color="auto"/>
        <w:right w:val="none" w:sz="0" w:space="0" w:color="auto"/>
      </w:divBdr>
    </w:div>
    <w:div w:id="1142842724">
      <w:bodyDiv w:val="1"/>
      <w:marLeft w:val="0"/>
      <w:marRight w:val="0"/>
      <w:marTop w:val="0"/>
      <w:marBottom w:val="0"/>
      <w:divBdr>
        <w:top w:val="none" w:sz="0" w:space="0" w:color="auto"/>
        <w:left w:val="none" w:sz="0" w:space="0" w:color="auto"/>
        <w:bottom w:val="none" w:sz="0" w:space="0" w:color="auto"/>
        <w:right w:val="none" w:sz="0" w:space="0" w:color="auto"/>
      </w:divBdr>
    </w:div>
    <w:div w:id="1144470286">
      <w:bodyDiv w:val="1"/>
      <w:marLeft w:val="0"/>
      <w:marRight w:val="0"/>
      <w:marTop w:val="0"/>
      <w:marBottom w:val="0"/>
      <w:divBdr>
        <w:top w:val="none" w:sz="0" w:space="0" w:color="auto"/>
        <w:left w:val="none" w:sz="0" w:space="0" w:color="auto"/>
        <w:bottom w:val="none" w:sz="0" w:space="0" w:color="auto"/>
        <w:right w:val="none" w:sz="0" w:space="0" w:color="auto"/>
      </w:divBdr>
    </w:div>
    <w:div w:id="1148088312">
      <w:bodyDiv w:val="1"/>
      <w:marLeft w:val="0"/>
      <w:marRight w:val="0"/>
      <w:marTop w:val="0"/>
      <w:marBottom w:val="0"/>
      <w:divBdr>
        <w:top w:val="none" w:sz="0" w:space="0" w:color="auto"/>
        <w:left w:val="none" w:sz="0" w:space="0" w:color="auto"/>
        <w:bottom w:val="none" w:sz="0" w:space="0" w:color="auto"/>
        <w:right w:val="none" w:sz="0" w:space="0" w:color="auto"/>
      </w:divBdr>
    </w:div>
    <w:div w:id="1148282202">
      <w:bodyDiv w:val="1"/>
      <w:marLeft w:val="0"/>
      <w:marRight w:val="0"/>
      <w:marTop w:val="0"/>
      <w:marBottom w:val="0"/>
      <w:divBdr>
        <w:top w:val="none" w:sz="0" w:space="0" w:color="auto"/>
        <w:left w:val="none" w:sz="0" w:space="0" w:color="auto"/>
        <w:bottom w:val="none" w:sz="0" w:space="0" w:color="auto"/>
        <w:right w:val="none" w:sz="0" w:space="0" w:color="auto"/>
      </w:divBdr>
    </w:div>
    <w:div w:id="1149781783">
      <w:bodyDiv w:val="1"/>
      <w:marLeft w:val="0"/>
      <w:marRight w:val="0"/>
      <w:marTop w:val="0"/>
      <w:marBottom w:val="0"/>
      <w:divBdr>
        <w:top w:val="none" w:sz="0" w:space="0" w:color="auto"/>
        <w:left w:val="none" w:sz="0" w:space="0" w:color="auto"/>
        <w:bottom w:val="none" w:sz="0" w:space="0" w:color="auto"/>
        <w:right w:val="none" w:sz="0" w:space="0" w:color="auto"/>
      </w:divBdr>
    </w:div>
    <w:div w:id="1152675915">
      <w:bodyDiv w:val="1"/>
      <w:marLeft w:val="0"/>
      <w:marRight w:val="0"/>
      <w:marTop w:val="0"/>
      <w:marBottom w:val="0"/>
      <w:divBdr>
        <w:top w:val="none" w:sz="0" w:space="0" w:color="auto"/>
        <w:left w:val="none" w:sz="0" w:space="0" w:color="auto"/>
        <w:bottom w:val="none" w:sz="0" w:space="0" w:color="auto"/>
        <w:right w:val="none" w:sz="0" w:space="0" w:color="auto"/>
      </w:divBdr>
    </w:div>
    <w:div w:id="1153179368">
      <w:bodyDiv w:val="1"/>
      <w:marLeft w:val="0"/>
      <w:marRight w:val="0"/>
      <w:marTop w:val="0"/>
      <w:marBottom w:val="0"/>
      <w:divBdr>
        <w:top w:val="none" w:sz="0" w:space="0" w:color="auto"/>
        <w:left w:val="none" w:sz="0" w:space="0" w:color="auto"/>
        <w:bottom w:val="none" w:sz="0" w:space="0" w:color="auto"/>
        <w:right w:val="none" w:sz="0" w:space="0" w:color="auto"/>
      </w:divBdr>
    </w:div>
    <w:div w:id="1153839994">
      <w:bodyDiv w:val="1"/>
      <w:marLeft w:val="0"/>
      <w:marRight w:val="0"/>
      <w:marTop w:val="0"/>
      <w:marBottom w:val="0"/>
      <w:divBdr>
        <w:top w:val="none" w:sz="0" w:space="0" w:color="auto"/>
        <w:left w:val="none" w:sz="0" w:space="0" w:color="auto"/>
        <w:bottom w:val="none" w:sz="0" w:space="0" w:color="auto"/>
        <w:right w:val="none" w:sz="0" w:space="0" w:color="auto"/>
      </w:divBdr>
    </w:div>
    <w:div w:id="1154489162">
      <w:bodyDiv w:val="1"/>
      <w:marLeft w:val="0"/>
      <w:marRight w:val="0"/>
      <w:marTop w:val="0"/>
      <w:marBottom w:val="0"/>
      <w:divBdr>
        <w:top w:val="none" w:sz="0" w:space="0" w:color="auto"/>
        <w:left w:val="none" w:sz="0" w:space="0" w:color="auto"/>
        <w:bottom w:val="none" w:sz="0" w:space="0" w:color="auto"/>
        <w:right w:val="none" w:sz="0" w:space="0" w:color="auto"/>
      </w:divBdr>
    </w:div>
    <w:div w:id="1156801193">
      <w:bodyDiv w:val="1"/>
      <w:marLeft w:val="0"/>
      <w:marRight w:val="0"/>
      <w:marTop w:val="0"/>
      <w:marBottom w:val="0"/>
      <w:divBdr>
        <w:top w:val="none" w:sz="0" w:space="0" w:color="auto"/>
        <w:left w:val="none" w:sz="0" w:space="0" w:color="auto"/>
        <w:bottom w:val="none" w:sz="0" w:space="0" w:color="auto"/>
        <w:right w:val="none" w:sz="0" w:space="0" w:color="auto"/>
      </w:divBdr>
    </w:div>
    <w:div w:id="1159005453">
      <w:bodyDiv w:val="1"/>
      <w:marLeft w:val="0"/>
      <w:marRight w:val="0"/>
      <w:marTop w:val="0"/>
      <w:marBottom w:val="0"/>
      <w:divBdr>
        <w:top w:val="none" w:sz="0" w:space="0" w:color="auto"/>
        <w:left w:val="none" w:sz="0" w:space="0" w:color="auto"/>
        <w:bottom w:val="none" w:sz="0" w:space="0" w:color="auto"/>
        <w:right w:val="none" w:sz="0" w:space="0" w:color="auto"/>
      </w:divBdr>
    </w:div>
    <w:div w:id="1160729582">
      <w:bodyDiv w:val="1"/>
      <w:marLeft w:val="0"/>
      <w:marRight w:val="0"/>
      <w:marTop w:val="0"/>
      <w:marBottom w:val="0"/>
      <w:divBdr>
        <w:top w:val="none" w:sz="0" w:space="0" w:color="auto"/>
        <w:left w:val="none" w:sz="0" w:space="0" w:color="auto"/>
        <w:bottom w:val="none" w:sz="0" w:space="0" w:color="auto"/>
        <w:right w:val="none" w:sz="0" w:space="0" w:color="auto"/>
      </w:divBdr>
    </w:div>
    <w:div w:id="1160849161">
      <w:bodyDiv w:val="1"/>
      <w:marLeft w:val="0"/>
      <w:marRight w:val="0"/>
      <w:marTop w:val="0"/>
      <w:marBottom w:val="0"/>
      <w:divBdr>
        <w:top w:val="none" w:sz="0" w:space="0" w:color="auto"/>
        <w:left w:val="none" w:sz="0" w:space="0" w:color="auto"/>
        <w:bottom w:val="none" w:sz="0" w:space="0" w:color="auto"/>
        <w:right w:val="none" w:sz="0" w:space="0" w:color="auto"/>
      </w:divBdr>
    </w:div>
    <w:div w:id="1161043817">
      <w:bodyDiv w:val="1"/>
      <w:marLeft w:val="0"/>
      <w:marRight w:val="0"/>
      <w:marTop w:val="0"/>
      <w:marBottom w:val="0"/>
      <w:divBdr>
        <w:top w:val="none" w:sz="0" w:space="0" w:color="auto"/>
        <w:left w:val="none" w:sz="0" w:space="0" w:color="auto"/>
        <w:bottom w:val="none" w:sz="0" w:space="0" w:color="auto"/>
        <w:right w:val="none" w:sz="0" w:space="0" w:color="auto"/>
      </w:divBdr>
    </w:div>
    <w:div w:id="1161115762">
      <w:bodyDiv w:val="1"/>
      <w:marLeft w:val="0"/>
      <w:marRight w:val="0"/>
      <w:marTop w:val="0"/>
      <w:marBottom w:val="0"/>
      <w:divBdr>
        <w:top w:val="none" w:sz="0" w:space="0" w:color="auto"/>
        <w:left w:val="none" w:sz="0" w:space="0" w:color="auto"/>
        <w:bottom w:val="none" w:sz="0" w:space="0" w:color="auto"/>
        <w:right w:val="none" w:sz="0" w:space="0" w:color="auto"/>
      </w:divBdr>
    </w:div>
    <w:div w:id="1161194820">
      <w:bodyDiv w:val="1"/>
      <w:marLeft w:val="0"/>
      <w:marRight w:val="0"/>
      <w:marTop w:val="0"/>
      <w:marBottom w:val="0"/>
      <w:divBdr>
        <w:top w:val="none" w:sz="0" w:space="0" w:color="auto"/>
        <w:left w:val="none" w:sz="0" w:space="0" w:color="auto"/>
        <w:bottom w:val="none" w:sz="0" w:space="0" w:color="auto"/>
        <w:right w:val="none" w:sz="0" w:space="0" w:color="auto"/>
      </w:divBdr>
    </w:div>
    <w:div w:id="1163661619">
      <w:bodyDiv w:val="1"/>
      <w:marLeft w:val="0"/>
      <w:marRight w:val="0"/>
      <w:marTop w:val="0"/>
      <w:marBottom w:val="0"/>
      <w:divBdr>
        <w:top w:val="none" w:sz="0" w:space="0" w:color="auto"/>
        <w:left w:val="none" w:sz="0" w:space="0" w:color="auto"/>
        <w:bottom w:val="none" w:sz="0" w:space="0" w:color="auto"/>
        <w:right w:val="none" w:sz="0" w:space="0" w:color="auto"/>
      </w:divBdr>
    </w:div>
    <w:div w:id="1163668416">
      <w:bodyDiv w:val="1"/>
      <w:marLeft w:val="0"/>
      <w:marRight w:val="0"/>
      <w:marTop w:val="0"/>
      <w:marBottom w:val="0"/>
      <w:divBdr>
        <w:top w:val="none" w:sz="0" w:space="0" w:color="auto"/>
        <w:left w:val="none" w:sz="0" w:space="0" w:color="auto"/>
        <w:bottom w:val="none" w:sz="0" w:space="0" w:color="auto"/>
        <w:right w:val="none" w:sz="0" w:space="0" w:color="auto"/>
      </w:divBdr>
    </w:div>
    <w:div w:id="1164008967">
      <w:bodyDiv w:val="1"/>
      <w:marLeft w:val="0"/>
      <w:marRight w:val="0"/>
      <w:marTop w:val="0"/>
      <w:marBottom w:val="0"/>
      <w:divBdr>
        <w:top w:val="none" w:sz="0" w:space="0" w:color="auto"/>
        <w:left w:val="none" w:sz="0" w:space="0" w:color="auto"/>
        <w:bottom w:val="none" w:sz="0" w:space="0" w:color="auto"/>
        <w:right w:val="none" w:sz="0" w:space="0" w:color="auto"/>
      </w:divBdr>
    </w:div>
    <w:div w:id="1164392526">
      <w:bodyDiv w:val="1"/>
      <w:marLeft w:val="0"/>
      <w:marRight w:val="0"/>
      <w:marTop w:val="0"/>
      <w:marBottom w:val="0"/>
      <w:divBdr>
        <w:top w:val="none" w:sz="0" w:space="0" w:color="auto"/>
        <w:left w:val="none" w:sz="0" w:space="0" w:color="auto"/>
        <w:bottom w:val="none" w:sz="0" w:space="0" w:color="auto"/>
        <w:right w:val="none" w:sz="0" w:space="0" w:color="auto"/>
      </w:divBdr>
    </w:div>
    <w:div w:id="1165244542">
      <w:bodyDiv w:val="1"/>
      <w:marLeft w:val="0"/>
      <w:marRight w:val="0"/>
      <w:marTop w:val="0"/>
      <w:marBottom w:val="0"/>
      <w:divBdr>
        <w:top w:val="none" w:sz="0" w:space="0" w:color="auto"/>
        <w:left w:val="none" w:sz="0" w:space="0" w:color="auto"/>
        <w:bottom w:val="none" w:sz="0" w:space="0" w:color="auto"/>
        <w:right w:val="none" w:sz="0" w:space="0" w:color="auto"/>
      </w:divBdr>
    </w:div>
    <w:div w:id="1165896732">
      <w:bodyDiv w:val="1"/>
      <w:marLeft w:val="0"/>
      <w:marRight w:val="0"/>
      <w:marTop w:val="0"/>
      <w:marBottom w:val="0"/>
      <w:divBdr>
        <w:top w:val="none" w:sz="0" w:space="0" w:color="auto"/>
        <w:left w:val="none" w:sz="0" w:space="0" w:color="auto"/>
        <w:bottom w:val="none" w:sz="0" w:space="0" w:color="auto"/>
        <w:right w:val="none" w:sz="0" w:space="0" w:color="auto"/>
      </w:divBdr>
    </w:div>
    <w:div w:id="1166094272">
      <w:bodyDiv w:val="1"/>
      <w:marLeft w:val="0"/>
      <w:marRight w:val="0"/>
      <w:marTop w:val="0"/>
      <w:marBottom w:val="0"/>
      <w:divBdr>
        <w:top w:val="none" w:sz="0" w:space="0" w:color="auto"/>
        <w:left w:val="none" w:sz="0" w:space="0" w:color="auto"/>
        <w:bottom w:val="none" w:sz="0" w:space="0" w:color="auto"/>
        <w:right w:val="none" w:sz="0" w:space="0" w:color="auto"/>
      </w:divBdr>
    </w:div>
    <w:div w:id="1166701417">
      <w:bodyDiv w:val="1"/>
      <w:marLeft w:val="0"/>
      <w:marRight w:val="0"/>
      <w:marTop w:val="0"/>
      <w:marBottom w:val="0"/>
      <w:divBdr>
        <w:top w:val="none" w:sz="0" w:space="0" w:color="auto"/>
        <w:left w:val="none" w:sz="0" w:space="0" w:color="auto"/>
        <w:bottom w:val="none" w:sz="0" w:space="0" w:color="auto"/>
        <w:right w:val="none" w:sz="0" w:space="0" w:color="auto"/>
      </w:divBdr>
    </w:div>
    <w:div w:id="1166896958">
      <w:bodyDiv w:val="1"/>
      <w:marLeft w:val="0"/>
      <w:marRight w:val="0"/>
      <w:marTop w:val="0"/>
      <w:marBottom w:val="0"/>
      <w:divBdr>
        <w:top w:val="none" w:sz="0" w:space="0" w:color="auto"/>
        <w:left w:val="none" w:sz="0" w:space="0" w:color="auto"/>
        <w:bottom w:val="none" w:sz="0" w:space="0" w:color="auto"/>
        <w:right w:val="none" w:sz="0" w:space="0" w:color="auto"/>
      </w:divBdr>
    </w:div>
    <w:div w:id="1166938995">
      <w:bodyDiv w:val="1"/>
      <w:marLeft w:val="0"/>
      <w:marRight w:val="0"/>
      <w:marTop w:val="0"/>
      <w:marBottom w:val="0"/>
      <w:divBdr>
        <w:top w:val="none" w:sz="0" w:space="0" w:color="auto"/>
        <w:left w:val="none" w:sz="0" w:space="0" w:color="auto"/>
        <w:bottom w:val="none" w:sz="0" w:space="0" w:color="auto"/>
        <w:right w:val="none" w:sz="0" w:space="0" w:color="auto"/>
      </w:divBdr>
    </w:div>
    <w:div w:id="1169783669">
      <w:bodyDiv w:val="1"/>
      <w:marLeft w:val="0"/>
      <w:marRight w:val="0"/>
      <w:marTop w:val="0"/>
      <w:marBottom w:val="0"/>
      <w:divBdr>
        <w:top w:val="none" w:sz="0" w:space="0" w:color="auto"/>
        <w:left w:val="none" w:sz="0" w:space="0" w:color="auto"/>
        <w:bottom w:val="none" w:sz="0" w:space="0" w:color="auto"/>
        <w:right w:val="none" w:sz="0" w:space="0" w:color="auto"/>
      </w:divBdr>
    </w:div>
    <w:div w:id="1172599856">
      <w:bodyDiv w:val="1"/>
      <w:marLeft w:val="0"/>
      <w:marRight w:val="0"/>
      <w:marTop w:val="0"/>
      <w:marBottom w:val="0"/>
      <w:divBdr>
        <w:top w:val="none" w:sz="0" w:space="0" w:color="auto"/>
        <w:left w:val="none" w:sz="0" w:space="0" w:color="auto"/>
        <w:bottom w:val="none" w:sz="0" w:space="0" w:color="auto"/>
        <w:right w:val="none" w:sz="0" w:space="0" w:color="auto"/>
      </w:divBdr>
    </w:div>
    <w:div w:id="1172715944">
      <w:bodyDiv w:val="1"/>
      <w:marLeft w:val="0"/>
      <w:marRight w:val="0"/>
      <w:marTop w:val="0"/>
      <w:marBottom w:val="0"/>
      <w:divBdr>
        <w:top w:val="none" w:sz="0" w:space="0" w:color="auto"/>
        <w:left w:val="none" w:sz="0" w:space="0" w:color="auto"/>
        <w:bottom w:val="none" w:sz="0" w:space="0" w:color="auto"/>
        <w:right w:val="none" w:sz="0" w:space="0" w:color="auto"/>
      </w:divBdr>
    </w:div>
    <w:div w:id="1172725279">
      <w:bodyDiv w:val="1"/>
      <w:marLeft w:val="0"/>
      <w:marRight w:val="0"/>
      <w:marTop w:val="0"/>
      <w:marBottom w:val="0"/>
      <w:divBdr>
        <w:top w:val="none" w:sz="0" w:space="0" w:color="auto"/>
        <w:left w:val="none" w:sz="0" w:space="0" w:color="auto"/>
        <w:bottom w:val="none" w:sz="0" w:space="0" w:color="auto"/>
        <w:right w:val="none" w:sz="0" w:space="0" w:color="auto"/>
      </w:divBdr>
    </w:div>
    <w:div w:id="1173181894">
      <w:bodyDiv w:val="1"/>
      <w:marLeft w:val="0"/>
      <w:marRight w:val="0"/>
      <w:marTop w:val="0"/>
      <w:marBottom w:val="0"/>
      <w:divBdr>
        <w:top w:val="none" w:sz="0" w:space="0" w:color="auto"/>
        <w:left w:val="none" w:sz="0" w:space="0" w:color="auto"/>
        <w:bottom w:val="none" w:sz="0" w:space="0" w:color="auto"/>
        <w:right w:val="none" w:sz="0" w:space="0" w:color="auto"/>
      </w:divBdr>
    </w:div>
    <w:div w:id="1174757083">
      <w:bodyDiv w:val="1"/>
      <w:marLeft w:val="0"/>
      <w:marRight w:val="0"/>
      <w:marTop w:val="0"/>
      <w:marBottom w:val="0"/>
      <w:divBdr>
        <w:top w:val="none" w:sz="0" w:space="0" w:color="auto"/>
        <w:left w:val="none" w:sz="0" w:space="0" w:color="auto"/>
        <w:bottom w:val="none" w:sz="0" w:space="0" w:color="auto"/>
        <w:right w:val="none" w:sz="0" w:space="0" w:color="auto"/>
      </w:divBdr>
    </w:div>
    <w:div w:id="1174959839">
      <w:bodyDiv w:val="1"/>
      <w:marLeft w:val="0"/>
      <w:marRight w:val="0"/>
      <w:marTop w:val="0"/>
      <w:marBottom w:val="0"/>
      <w:divBdr>
        <w:top w:val="none" w:sz="0" w:space="0" w:color="auto"/>
        <w:left w:val="none" w:sz="0" w:space="0" w:color="auto"/>
        <w:bottom w:val="none" w:sz="0" w:space="0" w:color="auto"/>
        <w:right w:val="none" w:sz="0" w:space="0" w:color="auto"/>
      </w:divBdr>
    </w:div>
    <w:div w:id="1175068315">
      <w:bodyDiv w:val="1"/>
      <w:marLeft w:val="0"/>
      <w:marRight w:val="0"/>
      <w:marTop w:val="0"/>
      <w:marBottom w:val="0"/>
      <w:divBdr>
        <w:top w:val="none" w:sz="0" w:space="0" w:color="auto"/>
        <w:left w:val="none" w:sz="0" w:space="0" w:color="auto"/>
        <w:bottom w:val="none" w:sz="0" w:space="0" w:color="auto"/>
        <w:right w:val="none" w:sz="0" w:space="0" w:color="auto"/>
      </w:divBdr>
    </w:div>
    <w:div w:id="1175803536">
      <w:bodyDiv w:val="1"/>
      <w:marLeft w:val="0"/>
      <w:marRight w:val="0"/>
      <w:marTop w:val="0"/>
      <w:marBottom w:val="0"/>
      <w:divBdr>
        <w:top w:val="none" w:sz="0" w:space="0" w:color="auto"/>
        <w:left w:val="none" w:sz="0" w:space="0" w:color="auto"/>
        <w:bottom w:val="none" w:sz="0" w:space="0" w:color="auto"/>
        <w:right w:val="none" w:sz="0" w:space="0" w:color="auto"/>
      </w:divBdr>
    </w:div>
    <w:div w:id="1181044178">
      <w:bodyDiv w:val="1"/>
      <w:marLeft w:val="0"/>
      <w:marRight w:val="0"/>
      <w:marTop w:val="0"/>
      <w:marBottom w:val="0"/>
      <w:divBdr>
        <w:top w:val="none" w:sz="0" w:space="0" w:color="auto"/>
        <w:left w:val="none" w:sz="0" w:space="0" w:color="auto"/>
        <w:bottom w:val="none" w:sz="0" w:space="0" w:color="auto"/>
        <w:right w:val="none" w:sz="0" w:space="0" w:color="auto"/>
      </w:divBdr>
    </w:div>
    <w:div w:id="1182083480">
      <w:bodyDiv w:val="1"/>
      <w:marLeft w:val="0"/>
      <w:marRight w:val="0"/>
      <w:marTop w:val="0"/>
      <w:marBottom w:val="0"/>
      <w:divBdr>
        <w:top w:val="none" w:sz="0" w:space="0" w:color="auto"/>
        <w:left w:val="none" w:sz="0" w:space="0" w:color="auto"/>
        <w:bottom w:val="none" w:sz="0" w:space="0" w:color="auto"/>
        <w:right w:val="none" w:sz="0" w:space="0" w:color="auto"/>
      </w:divBdr>
    </w:div>
    <w:div w:id="1182432195">
      <w:bodyDiv w:val="1"/>
      <w:marLeft w:val="0"/>
      <w:marRight w:val="0"/>
      <w:marTop w:val="0"/>
      <w:marBottom w:val="0"/>
      <w:divBdr>
        <w:top w:val="none" w:sz="0" w:space="0" w:color="auto"/>
        <w:left w:val="none" w:sz="0" w:space="0" w:color="auto"/>
        <w:bottom w:val="none" w:sz="0" w:space="0" w:color="auto"/>
        <w:right w:val="none" w:sz="0" w:space="0" w:color="auto"/>
      </w:divBdr>
    </w:div>
    <w:div w:id="1184243412">
      <w:bodyDiv w:val="1"/>
      <w:marLeft w:val="0"/>
      <w:marRight w:val="0"/>
      <w:marTop w:val="0"/>
      <w:marBottom w:val="0"/>
      <w:divBdr>
        <w:top w:val="none" w:sz="0" w:space="0" w:color="auto"/>
        <w:left w:val="none" w:sz="0" w:space="0" w:color="auto"/>
        <w:bottom w:val="none" w:sz="0" w:space="0" w:color="auto"/>
        <w:right w:val="none" w:sz="0" w:space="0" w:color="auto"/>
      </w:divBdr>
    </w:div>
    <w:div w:id="1184317652">
      <w:bodyDiv w:val="1"/>
      <w:marLeft w:val="0"/>
      <w:marRight w:val="0"/>
      <w:marTop w:val="0"/>
      <w:marBottom w:val="0"/>
      <w:divBdr>
        <w:top w:val="none" w:sz="0" w:space="0" w:color="auto"/>
        <w:left w:val="none" w:sz="0" w:space="0" w:color="auto"/>
        <w:bottom w:val="none" w:sz="0" w:space="0" w:color="auto"/>
        <w:right w:val="none" w:sz="0" w:space="0" w:color="auto"/>
      </w:divBdr>
    </w:div>
    <w:div w:id="1184438159">
      <w:bodyDiv w:val="1"/>
      <w:marLeft w:val="0"/>
      <w:marRight w:val="0"/>
      <w:marTop w:val="0"/>
      <w:marBottom w:val="0"/>
      <w:divBdr>
        <w:top w:val="none" w:sz="0" w:space="0" w:color="auto"/>
        <w:left w:val="none" w:sz="0" w:space="0" w:color="auto"/>
        <w:bottom w:val="none" w:sz="0" w:space="0" w:color="auto"/>
        <w:right w:val="none" w:sz="0" w:space="0" w:color="auto"/>
      </w:divBdr>
    </w:div>
    <w:div w:id="1184444857">
      <w:bodyDiv w:val="1"/>
      <w:marLeft w:val="0"/>
      <w:marRight w:val="0"/>
      <w:marTop w:val="0"/>
      <w:marBottom w:val="0"/>
      <w:divBdr>
        <w:top w:val="none" w:sz="0" w:space="0" w:color="auto"/>
        <w:left w:val="none" w:sz="0" w:space="0" w:color="auto"/>
        <w:bottom w:val="none" w:sz="0" w:space="0" w:color="auto"/>
        <w:right w:val="none" w:sz="0" w:space="0" w:color="auto"/>
      </w:divBdr>
    </w:div>
    <w:div w:id="1184637875">
      <w:bodyDiv w:val="1"/>
      <w:marLeft w:val="0"/>
      <w:marRight w:val="0"/>
      <w:marTop w:val="0"/>
      <w:marBottom w:val="0"/>
      <w:divBdr>
        <w:top w:val="none" w:sz="0" w:space="0" w:color="auto"/>
        <w:left w:val="none" w:sz="0" w:space="0" w:color="auto"/>
        <w:bottom w:val="none" w:sz="0" w:space="0" w:color="auto"/>
        <w:right w:val="none" w:sz="0" w:space="0" w:color="auto"/>
      </w:divBdr>
    </w:div>
    <w:div w:id="1186287989">
      <w:bodyDiv w:val="1"/>
      <w:marLeft w:val="0"/>
      <w:marRight w:val="0"/>
      <w:marTop w:val="0"/>
      <w:marBottom w:val="0"/>
      <w:divBdr>
        <w:top w:val="none" w:sz="0" w:space="0" w:color="auto"/>
        <w:left w:val="none" w:sz="0" w:space="0" w:color="auto"/>
        <w:bottom w:val="none" w:sz="0" w:space="0" w:color="auto"/>
        <w:right w:val="none" w:sz="0" w:space="0" w:color="auto"/>
      </w:divBdr>
    </w:div>
    <w:div w:id="1189222608">
      <w:bodyDiv w:val="1"/>
      <w:marLeft w:val="0"/>
      <w:marRight w:val="0"/>
      <w:marTop w:val="0"/>
      <w:marBottom w:val="0"/>
      <w:divBdr>
        <w:top w:val="none" w:sz="0" w:space="0" w:color="auto"/>
        <w:left w:val="none" w:sz="0" w:space="0" w:color="auto"/>
        <w:bottom w:val="none" w:sz="0" w:space="0" w:color="auto"/>
        <w:right w:val="none" w:sz="0" w:space="0" w:color="auto"/>
      </w:divBdr>
    </w:div>
    <w:div w:id="1190798036">
      <w:bodyDiv w:val="1"/>
      <w:marLeft w:val="0"/>
      <w:marRight w:val="0"/>
      <w:marTop w:val="0"/>
      <w:marBottom w:val="0"/>
      <w:divBdr>
        <w:top w:val="none" w:sz="0" w:space="0" w:color="auto"/>
        <w:left w:val="none" w:sz="0" w:space="0" w:color="auto"/>
        <w:bottom w:val="none" w:sz="0" w:space="0" w:color="auto"/>
        <w:right w:val="none" w:sz="0" w:space="0" w:color="auto"/>
      </w:divBdr>
    </w:div>
    <w:div w:id="1191450107">
      <w:bodyDiv w:val="1"/>
      <w:marLeft w:val="0"/>
      <w:marRight w:val="0"/>
      <w:marTop w:val="0"/>
      <w:marBottom w:val="0"/>
      <w:divBdr>
        <w:top w:val="none" w:sz="0" w:space="0" w:color="auto"/>
        <w:left w:val="none" w:sz="0" w:space="0" w:color="auto"/>
        <w:bottom w:val="none" w:sz="0" w:space="0" w:color="auto"/>
        <w:right w:val="none" w:sz="0" w:space="0" w:color="auto"/>
      </w:divBdr>
    </w:div>
    <w:div w:id="1191456818">
      <w:bodyDiv w:val="1"/>
      <w:marLeft w:val="0"/>
      <w:marRight w:val="0"/>
      <w:marTop w:val="0"/>
      <w:marBottom w:val="0"/>
      <w:divBdr>
        <w:top w:val="none" w:sz="0" w:space="0" w:color="auto"/>
        <w:left w:val="none" w:sz="0" w:space="0" w:color="auto"/>
        <w:bottom w:val="none" w:sz="0" w:space="0" w:color="auto"/>
        <w:right w:val="none" w:sz="0" w:space="0" w:color="auto"/>
      </w:divBdr>
    </w:div>
    <w:div w:id="1192038026">
      <w:bodyDiv w:val="1"/>
      <w:marLeft w:val="0"/>
      <w:marRight w:val="0"/>
      <w:marTop w:val="0"/>
      <w:marBottom w:val="0"/>
      <w:divBdr>
        <w:top w:val="none" w:sz="0" w:space="0" w:color="auto"/>
        <w:left w:val="none" w:sz="0" w:space="0" w:color="auto"/>
        <w:bottom w:val="none" w:sz="0" w:space="0" w:color="auto"/>
        <w:right w:val="none" w:sz="0" w:space="0" w:color="auto"/>
      </w:divBdr>
    </w:div>
    <w:div w:id="1194225243">
      <w:bodyDiv w:val="1"/>
      <w:marLeft w:val="0"/>
      <w:marRight w:val="0"/>
      <w:marTop w:val="0"/>
      <w:marBottom w:val="0"/>
      <w:divBdr>
        <w:top w:val="none" w:sz="0" w:space="0" w:color="auto"/>
        <w:left w:val="none" w:sz="0" w:space="0" w:color="auto"/>
        <w:bottom w:val="none" w:sz="0" w:space="0" w:color="auto"/>
        <w:right w:val="none" w:sz="0" w:space="0" w:color="auto"/>
      </w:divBdr>
    </w:div>
    <w:div w:id="1194656857">
      <w:bodyDiv w:val="1"/>
      <w:marLeft w:val="0"/>
      <w:marRight w:val="0"/>
      <w:marTop w:val="0"/>
      <w:marBottom w:val="0"/>
      <w:divBdr>
        <w:top w:val="none" w:sz="0" w:space="0" w:color="auto"/>
        <w:left w:val="none" w:sz="0" w:space="0" w:color="auto"/>
        <w:bottom w:val="none" w:sz="0" w:space="0" w:color="auto"/>
        <w:right w:val="none" w:sz="0" w:space="0" w:color="auto"/>
      </w:divBdr>
    </w:div>
    <w:div w:id="1195190782">
      <w:bodyDiv w:val="1"/>
      <w:marLeft w:val="0"/>
      <w:marRight w:val="0"/>
      <w:marTop w:val="0"/>
      <w:marBottom w:val="0"/>
      <w:divBdr>
        <w:top w:val="none" w:sz="0" w:space="0" w:color="auto"/>
        <w:left w:val="none" w:sz="0" w:space="0" w:color="auto"/>
        <w:bottom w:val="none" w:sz="0" w:space="0" w:color="auto"/>
        <w:right w:val="none" w:sz="0" w:space="0" w:color="auto"/>
      </w:divBdr>
    </w:div>
    <w:div w:id="1196425558">
      <w:bodyDiv w:val="1"/>
      <w:marLeft w:val="0"/>
      <w:marRight w:val="0"/>
      <w:marTop w:val="0"/>
      <w:marBottom w:val="0"/>
      <w:divBdr>
        <w:top w:val="none" w:sz="0" w:space="0" w:color="auto"/>
        <w:left w:val="none" w:sz="0" w:space="0" w:color="auto"/>
        <w:bottom w:val="none" w:sz="0" w:space="0" w:color="auto"/>
        <w:right w:val="none" w:sz="0" w:space="0" w:color="auto"/>
      </w:divBdr>
    </w:div>
    <w:div w:id="1196581918">
      <w:bodyDiv w:val="1"/>
      <w:marLeft w:val="0"/>
      <w:marRight w:val="0"/>
      <w:marTop w:val="0"/>
      <w:marBottom w:val="0"/>
      <w:divBdr>
        <w:top w:val="none" w:sz="0" w:space="0" w:color="auto"/>
        <w:left w:val="none" w:sz="0" w:space="0" w:color="auto"/>
        <w:bottom w:val="none" w:sz="0" w:space="0" w:color="auto"/>
        <w:right w:val="none" w:sz="0" w:space="0" w:color="auto"/>
      </w:divBdr>
    </w:div>
    <w:div w:id="1198741863">
      <w:bodyDiv w:val="1"/>
      <w:marLeft w:val="0"/>
      <w:marRight w:val="0"/>
      <w:marTop w:val="0"/>
      <w:marBottom w:val="0"/>
      <w:divBdr>
        <w:top w:val="none" w:sz="0" w:space="0" w:color="auto"/>
        <w:left w:val="none" w:sz="0" w:space="0" w:color="auto"/>
        <w:bottom w:val="none" w:sz="0" w:space="0" w:color="auto"/>
        <w:right w:val="none" w:sz="0" w:space="0" w:color="auto"/>
      </w:divBdr>
    </w:div>
    <w:div w:id="1201629479">
      <w:bodyDiv w:val="1"/>
      <w:marLeft w:val="0"/>
      <w:marRight w:val="0"/>
      <w:marTop w:val="0"/>
      <w:marBottom w:val="0"/>
      <w:divBdr>
        <w:top w:val="none" w:sz="0" w:space="0" w:color="auto"/>
        <w:left w:val="none" w:sz="0" w:space="0" w:color="auto"/>
        <w:bottom w:val="none" w:sz="0" w:space="0" w:color="auto"/>
        <w:right w:val="none" w:sz="0" w:space="0" w:color="auto"/>
      </w:divBdr>
    </w:div>
    <w:div w:id="1202520820">
      <w:bodyDiv w:val="1"/>
      <w:marLeft w:val="0"/>
      <w:marRight w:val="0"/>
      <w:marTop w:val="0"/>
      <w:marBottom w:val="0"/>
      <w:divBdr>
        <w:top w:val="none" w:sz="0" w:space="0" w:color="auto"/>
        <w:left w:val="none" w:sz="0" w:space="0" w:color="auto"/>
        <w:bottom w:val="none" w:sz="0" w:space="0" w:color="auto"/>
        <w:right w:val="none" w:sz="0" w:space="0" w:color="auto"/>
      </w:divBdr>
    </w:div>
    <w:div w:id="1202672207">
      <w:bodyDiv w:val="1"/>
      <w:marLeft w:val="0"/>
      <w:marRight w:val="0"/>
      <w:marTop w:val="0"/>
      <w:marBottom w:val="0"/>
      <w:divBdr>
        <w:top w:val="none" w:sz="0" w:space="0" w:color="auto"/>
        <w:left w:val="none" w:sz="0" w:space="0" w:color="auto"/>
        <w:bottom w:val="none" w:sz="0" w:space="0" w:color="auto"/>
        <w:right w:val="none" w:sz="0" w:space="0" w:color="auto"/>
      </w:divBdr>
    </w:div>
    <w:div w:id="1204486664">
      <w:bodyDiv w:val="1"/>
      <w:marLeft w:val="0"/>
      <w:marRight w:val="0"/>
      <w:marTop w:val="0"/>
      <w:marBottom w:val="0"/>
      <w:divBdr>
        <w:top w:val="none" w:sz="0" w:space="0" w:color="auto"/>
        <w:left w:val="none" w:sz="0" w:space="0" w:color="auto"/>
        <w:bottom w:val="none" w:sz="0" w:space="0" w:color="auto"/>
        <w:right w:val="none" w:sz="0" w:space="0" w:color="auto"/>
      </w:divBdr>
    </w:div>
    <w:div w:id="1205680121">
      <w:bodyDiv w:val="1"/>
      <w:marLeft w:val="0"/>
      <w:marRight w:val="0"/>
      <w:marTop w:val="0"/>
      <w:marBottom w:val="0"/>
      <w:divBdr>
        <w:top w:val="none" w:sz="0" w:space="0" w:color="auto"/>
        <w:left w:val="none" w:sz="0" w:space="0" w:color="auto"/>
        <w:bottom w:val="none" w:sz="0" w:space="0" w:color="auto"/>
        <w:right w:val="none" w:sz="0" w:space="0" w:color="auto"/>
      </w:divBdr>
    </w:div>
    <w:div w:id="1206335802">
      <w:bodyDiv w:val="1"/>
      <w:marLeft w:val="0"/>
      <w:marRight w:val="0"/>
      <w:marTop w:val="0"/>
      <w:marBottom w:val="0"/>
      <w:divBdr>
        <w:top w:val="none" w:sz="0" w:space="0" w:color="auto"/>
        <w:left w:val="none" w:sz="0" w:space="0" w:color="auto"/>
        <w:bottom w:val="none" w:sz="0" w:space="0" w:color="auto"/>
        <w:right w:val="none" w:sz="0" w:space="0" w:color="auto"/>
      </w:divBdr>
    </w:div>
    <w:div w:id="1206480887">
      <w:bodyDiv w:val="1"/>
      <w:marLeft w:val="0"/>
      <w:marRight w:val="0"/>
      <w:marTop w:val="0"/>
      <w:marBottom w:val="0"/>
      <w:divBdr>
        <w:top w:val="none" w:sz="0" w:space="0" w:color="auto"/>
        <w:left w:val="none" w:sz="0" w:space="0" w:color="auto"/>
        <w:bottom w:val="none" w:sz="0" w:space="0" w:color="auto"/>
        <w:right w:val="none" w:sz="0" w:space="0" w:color="auto"/>
      </w:divBdr>
    </w:div>
    <w:div w:id="1208301835">
      <w:bodyDiv w:val="1"/>
      <w:marLeft w:val="0"/>
      <w:marRight w:val="0"/>
      <w:marTop w:val="0"/>
      <w:marBottom w:val="0"/>
      <w:divBdr>
        <w:top w:val="none" w:sz="0" w:space="0" w:color="auto"/>
        <w:left w:val="none" w:sz="0" w:space="0" w:color="auto"/>
        <w:bottom w:val="none" w:sz="0" w:space="0" w:color="auto"/>
        <w:right w:val="none" w:sz="0" w:space="0" w:color="auto"/>
      </w:divBdr>
    </w:div>
    <w:div w:id="1211264407">
      <w:bodyDiv w:val="1"/>
      <w:marLeft w:val="0"/>
      <w:marRight w:val="0"/>
      <w:marTop w:val="0"/>
      <w:marBottom w:val="0"/>
      <w:divBdr>
        <w:top w:val="none" w:sz="0" w:space="0" w:color="auto"/>
        <w:left w:val="none" w:sz="0" w:space="0" w:color="auto"/>
        <w:bottom w:val="none" w:sz="0" w:space="0" w:color="auto"/>
        <w:right w:val="none" w:sz="0" w:space="0" w:color="auto"/>
      </w:divBdr>
    </w:div>
    <w:div w:id="1213466646">
      <w:bodyDiv w:val="1"/>
      <w:marLeft w:val="0"/>
      <w:marRight w:val="0"/>
      <w:marTop w:val="0"/>
      <w:marBottom w:val="0"/>
      <w:divBdr>
        <w:top w:val="none" w:sz="0" w:space="0" w:color="auto"/>
        <w:left w:val="none" w:sz="0" w:space="0" w:color="auto"/>
        <w:bottom w:val="none" w:sz="0" w:space="0" w:color="auto"/>
        <w:right w:val="none" w:sz="0" w:space="0" w:color="auto"/>
      </w:divBdr>
    </w:div>
    <w:div w:id="1213734224">
      <w:bodyDiv w:val="1"/>
      <w:marLeft w:val="0"/>
      <w:marRight w:val="0"/>
      <w:marTop w:val="0"/>
      <w:marBottom w:val="0"/>
      <w:divBdr>
        <w:top w:val="none" w:sz="0" w:space="0" w:color="auto"/>
        <w:left w:val="none" w:sz="0" w:space="0" w:color="auto"/>
        <w:bottom w:val="none" w:sz="0" w:space="0" w:color="auto"/>
        <w:right w:val="none" w:sz="0" w:space="0" w:color="auto"/>
      </w:divBdr>
    </w:div>
    <w:div w:id="1214585255">
      <w:bodyDiv w:val="1"/>
      <w:marLeft w:val="0"/>
      <w:marRight w:val="0"/>
      <w:marTop w:val="0"/>
      <w:marBottom w:val="0"/>
      <w:divBdr>
        <w:top w:val="none" w:sz="0" w:space="0" w:color="auto"/>
        <w:left w:val="none" w:sz="0" w:space="0" w:color="auto"/>
        <w:bottom w:val="none" w:sz="0" w:space="0" w:color="auto"/>
        <w:right w:val="none" w:sz="0" w:space="0" w:color="auto"/>
      </w:divBdr>
    </w:div>
    <w:div w:id="1215504281">
      <w:bodyDiv w:val="1"/>
      <w:marLeft w:val="0"/>
      <w:marRight w:val="0"/>
      <w:marTop w:val="0"/>
      <w:marBottom w:val="0"/>
      <w:divBdr>
        <w:top w:val="none" w:sz="0" w:space="0" w:color="auto"/>
        <w:left w:val="none" w:sz="0" w:space="0" w:color="auto"/>
        <w:bottom w:val="none" w:sz="0" w:space="0" w:color="auto"/>
        <w:right w:val="none" w:sz="0" w:space="0" w:color="auto"/>
      </w:divBdr>
    </w:div>
    <w:div w:id="1219244191">
      <w:bodyDiv w:val="1"/>
      <w:marLeft w:val="0"/>
      <w:marRight w:val="0"/>
      <w:marTop w:val="0"/>
      <w:marBottom w:val="0"/>
      <w:divBdr>
        <w:top w:val="none" w:sz="0" w:space="0" w:color="auto"/>
        <w:left w:val="none" w:sz="0" w:space="0" w:color="auto"/>
        <w:bottom w:val="none" w:sz="0" w:space="0" w:color="auto"/>
        <w:right w:val="none" w:sz="0" w:space="0" w:color="auto"/>
      </w:divBdr>
    </w:div>
    <w:div w:id="1221287514">
      <w:bodyDiv w:val="1"/>
      <w:marLeft w:val="0"/>
      <w:marRight w:val="0"/>
      <w:marTop w:val="0"/>
      <w:marBottom w:val="0"/>
      <w:divBdr>
        <w:top w:val="none" w:sz="0" w:space="0" w:color="auto"/>
        <w:left w:val="none" w:sz="0" w:space="0" w:color="auto"/>
        <w:bottom w:val="none" w:sz="0" w:space="0" w:color="auto"/>
        <w:right w:val="none" w:sz="0" w:space="0" w:color="auto"/>
      </w:divBdr>
    </w:div>
    <w:div w:id="1222667727">
      <w:bodyDiv w:val="1"/>
      <w:marLeft w:val="0"/>
      <w:marRight w:val="0"/>
      <w:marTop w:val="0"/>
      <w:marBottom w:val="0"/>
      <w:divBdr>
        <w:top w:val="none" w:sz="0" w:space="0" w:color="auto"/>
        <w:left w:val="none" w:sz="0" w:space="0" w:color="auto"/>
        <w:bottom w:val="none" w:sz="0" w:space="0" w:color="auto"/>
        <w:right w:val="none" w:sz="0" w:space="0" w:color="auto"/>
      </w:divBdr>
    </w:div>
    <w:div w:id="1223129871">
      <w:bodyDiv w:val="1"/>
      <w:marLeft w:val="0"/>
      <w:marRight w:val="0"/>
      <w:marTop w:val="0"/>
      <w:marBottom w:val="0"/>
      <w:divBdr>
        <w:top w:val="none" w:sz="0" w:space="0" w:color="auto"/>
        <w:left w:val="none" w:sz="0" w:space="0" w:color="auto"/>
        <w:bottom w:val="none" w:sz="0" w:space="0" w:color="auto"/>
        <w:right w:val="none" w:sz="0" w:space="0" w:color="auto"/>
      </w:divBdr>
    </w:div>
    <w:div w:id="1223561550">
      <w:bodyDiv w:val="1"/>
      <w:marLeft w:val="0"/>
      <w:marRight w:val="0"/>
      <w:marTop w:val="0"/>
      <w:marBottom w:val="0"/>
      <w:divBdr>
        <w:top w:val="none" w:sz="0" w:space="0" w:color="auto"/>
        <w:left w:val="none" w:sz="0" w:space="0" w:color="auto"/>
        <w:bottom w:val="none" w:sz="0" w:space="0" w:color="auto"/>
        <w:right w:val="none" w:sz="0" w:space="0" w:color="auto"/>
      </w:divBdr>
    </w:div>
    <w:div w:id="1225528620">
      <w:bodyDiv w:val="1"/>
      <w:marLeft w:val="0"/>
      <w:marRight w:val="0"/>
      <w:marTop w:val="0"/>
      <w:marBottom w:val="0"/>
      <w:divBdr>
        <w:top w:val="none" w:sz="0" w:space="0" w:color="auto"/>
        <w:left w:val="none" w:sz="0" w:space="0" w:color="auto"/>
        <w:bottom w:val="none" w:sz="0" w:space="0" w:color="auto"/>
        <w:right w:val="none" w:sz="0" w:space="0" w:color="auto"/>
      </w:divBdr>
      <w:divsChild>
        <w:div w:id="1701204723">
          <w:marLeft w:val="0"/>
          <w:marRight w:val="0"/>
          <w:marTop w:val="0"/>
          <w:marBottom w:val="0"/>
          <w:divBdr>
            <w:top w:val="none" w:sz="0" w:space="0" w:color="auto"/>
            <w:left w:val="none" w:sz="0" w:space="0" w:color="auto"/>
            <w:bottom w:val="none" w:sz="0" w:space="0" w:color="auto"/>
            <w:right w:val="none" w:sz="0" w:space="0" w:color="auto"/>
          </w:divBdr>
        </w:div>
      </w:divsChild>
    </w:div>
    <w:div w:id="1225919247">
      <w:bodyDiv w:val="1"/>
      <w:marLeft w:val="0"/>
      <w:marRight w:val="0"/>
      <w:marTop w:val="0"/>
      <w:marBottom w:val="0"/>
      <w:divBdr>
        <w:top w:val="none" w:sz="0" w:space="0" w:color="auto"/>
        <w:left w:val="none" w:sz="0" w:space="0" w:color="auto"/>
        <w:bottom w:val="none" w:sz="0" w:space="0" w:color="auto"/>
        <w:right w:val="none" w:sz="0" w:space="0" w:color="auto"/>
      </w:divBdr>
    </w:div>
    <w:div w:id="1227184997">
      <w:bodyDiv w:val="1"/>
      <w:marLeft w:val="0"/>
      <w:marRight w:val="0"/>
      <w:marTop w:val="0"/>
      <w:marBottom w:val="0"/>
      <w:divBdr>
        <w:top w:val="none" w:sz="0" w:space="0" w:color="auto"/>
        <w:left w:val="none" w:sz="0" w:space="0" w:color="auto"/>
        <w:bottom w:val="none" w:sz="0" w:space="0" w:color="auto"/>
        <w:right w:val="none" w:sz="0" w:space="0" w:color="auto"/>
      </w:divBdr>
    </w:div>
    <w:div w:id="1227259405">
      <w:bodyDiv w:val="1"/>
      <w:marLeft w:val="0"/>
      <w:marRight w:val="0"/>
      <w:marTop w:val="0"/>
      <w:marBottom w:val="0"/>
      <w:divBdr>
        <w:top w:val="none" w:sz="0" w:space="0" w:color="auto"/>
        <w:left w:val="none" w:sz="0" w:space="0" w:color="auto"/>
        <w:bottom w:val="none" w:sz="0" w:space="0" w:color="auto"/>
        <w:right w:val="none" w:sz="0" w:space="0" w:color="auto"/>
      </w:divBdr>
    </w:div>
    <w:div w:id="1227377778">
      <w:bodyDiv w:val="1"/>
      <w:marLeft w:val="0"/>
      <w:marRight w:val="0"/>
      <w:marTop w:val="0"/>
      <w:marBottom w:val="0"/>
      <w:divBdr>
        <w:top w:val="none" w:sz="0" w:space="0" w:color="auto"/>
        <w:left w:val="none" w:sz="0" w:space="0" w:color="auto"/>
        <w:bottom w:val="none" w:sz="0" w:space="0" w:color="auto"/>
        <w:right w:val="none" w:sz="0" w:space="0" w:color="auto"/>
      </w:divBdr>
    </w:div>
    <w:div w:id="1228298078">
      <w:bodyDiv w:val="1"/>
      <w:marLeft w:val="0"/>
      <w:marRight w:val="0"/>
      <w:marTop w:val="0"/>
      <w:marBottom w:val="0"/>
      <w:divBdr>
        <w:top w:val="none" w:sz="0" w:space="0" w:color="auto"/>
        <w:left w:val="none" w:sz="0" w:space="0" w:color="auto"/>
        <w:bottom w:val="none" w:sz="0" w:space="0" w:color="auto"/>
        <w:right w:val="none" w:sz="0" w:space="0" w:color="auto"/>
      </w:divBdr>
    </w:div>
    <w:div w:id="1230925683">
      <w:bodyDiv w:val="1"/>
      <w:marLeft w:val="0"/>
      <w:marRight w:val="0"/>
      <w:marTop w:val="0"/>
      <w:marBottom w:val="0"/>
      <w:divBdr>
        <w:top w:val="none" w:sz="0" w:space="0" w:color="auto"/>
        <w:left w:val="none" w:sz="0" w:space="0" w:color="auto"/>
        <w:bottom w:val="none" w:sz="0" w:space="0" w:color="auto"/>
        <w:right w:val="none" w:sz="0" w:space="0" w:color="auto"/>
      </w:divBdr>
    </w:div>
    <w:div w:id="1231505191">
      <w:bodyDiv w:val="1"/>
      <w:marLeft w:val="0"/>
      <w:marRight w:val="0"/>
      <w:marTop w:val="0"/>
      <w:marBottom w:val="0"/>
      <w:divBdr>
        <w:top w:val="none" w:sz="0" w:space="0" w:color="auto"/>
        <w:left w:val="none" w:sz="0" w:space="0" w:color="auto"/>
        <w:bottom w:val="none" w:sz="0" w:space="0" w:color="auto"/>
        <w:right w:val="none" w:sz="0" w:space="0" w:color="auto"/>
      </w:divBdr>
    </w:div>
    <w:div w:id="1238319396">
      <w:bodyDiv w:val="1"/>
      <w:marLeft w:val="0"/>
      <w:marRight w:val="0"/>
      <w:marTop w:val="0"/>
      <w:marBottom w:val="0"/>
      <w:divBdr>
        <w:top w:val="none" w:sz="0" w:space="0" w:color="auto"/>
        <w:left w:val="none" w:sz="0" w:space="0" w:color="auto"/>
        <w:bottom w:val="none" w:sz="0" w:space="0" w:color="auto"/>
        <w:right w:val="none" w:sz="0" w:space="0" w:color="auto"/>
      </w:divBdr>
    </w:div>
    <w:div w:id="1239054001">
      <w:bodyDiv w:val="1"/>
      <w:marLeft w:val="0"/>
      <w:marRight w:val="0"/>
      <w:marTop w:val="0"/>
      <w:marBottom w:val="0"/>
      <w:divBdr>
        <w:top w:val="none" w:sz="0" w:space="0" w:color="auto"/>
        <w:left w:val="none" w:sz="0" w:space="0" w:color="auto"/>
        <w:bottom w:val="none" w:sz="0" w:space="0" w:color="auto"/>
        <w:right w:val="none" w:sz="0" w:space="0" w:color="auto"/>
      </w:divBdr>
    </w:div>
    <w:div w:id="1239172199">
      <w:bodyDiv w:val="1"/>
      <w:marLeft w:val="0"/>
      <w:marRight w:val="0"/>
      <w:marTop w:val="0"/>
      <w:marBottom w:val="0"/>
      <w:divBdr>
        <w:top w:val="none" w:sz="0" w:space="0" w:color="auto"/>
        <w:left w:val="none" w:sz="0" w:space="0" w:color="auto"/>
        <w:bottom w:val="none" w:sz="0" w:space="0" w:color="auto"/>
        <w:right w:val="none" w:sz="0" w:space="0" w:color="auto"/>
      </w:divBdr>
    </w:div>
    <w:div w:id="1239711358">
      <w:bodyDiv w:val="1"/>
      <w:marLeft w:val="0"/>
      <w:marRight w:val="0"/>
      <w:marTop w:val="0"/>
      <w:marBottom w:val="0"/>
      <w:divBdr>
        <w:top w:val="none" w:sz="0" w:space="0" w:color="auto"/>
        <w:left w:val="none" w:sz="0" w:space="0" w:color="auto"/>
        <w:bottom w:val="none" w:sz="0" w:space="0" w:color="auto"/>
        <w:right w:val="none" w:sz="0" w:space="0" w:color="auto"/>
      </w:divBdr>
    </w:div>
    <w:div w:id="1242594342">
      <w:bodyDiv w:val="1"/>
      <w:marLeft w:val="0"/>
      <w:marRight w:val="0"/>
      <w:marTop w:val="0"/>
      <w:marBottom w:val="0"/>
      <w:divBdr>
        <w:top w:val="none" w:sz="0" w:space="0" w:color="auto"/>
        <w:left w:val="none" w:sz="0" w:space="0" w:color="auto"/>
        <w:bottom w:val="none" w:sz="0" w:space="0" w:color="auto"/>
        <w:right w:val="none" w:sz="0" w:space="0" w:color="auto"/>
      </w:divBdr>
    </w:div>
    <w:div w:id="1242982050">
      <w:bodyDiv w:val="1"/>
      <w:marLeft w:val="0"/>
      <w:marRight w:val="0"/>
      <w:marTop w:val="0"/>
      <w:marBottom w:val="0"/>
      <w:divBdr>
        <w:top w:val="none" w:sz="0" w:space="0" w:color="auto"/>
        <w:left w:val="none" w:sz="0" w:space="0" w:color="auto"/>
        <w:bottom w:val="none" w:sz="0" w:space="0" w:color="auto"/>
        <w:right w:val="none" w:sz="0" w:space="0" w:color="auto"/>
      </w:divBdr>
    </w:div>
    <w:div w:id="1243686130">
      <w:bodyDiv w:val="1"/>
      <w:marLeft w:val="0"/>
      <w:marRight w:val="0"/>
      <w:marTop w:val="0"/>
      <w:marBottom w:val="0"/>
      <w:divBdr>
        <w:top w:val="none" w:sz="0" w:space="0" w:color="auto"/>
        <w:left w:val="none" w:sz="0" w:space="0" w:color="auto"/>
        <w:bottom w:val="none" w:sz="0" w:space="0" w:color="auto"/>
        <w:right w:val="none" w:sz="0" w:space="0" w:color="auto"/>
      </w:divBdr>
    </w:div>
    <w:div w:id="1246262051">
      <w:bodyDiv w:val="1"/>
      <w:marLeft w:val="0"/>
      <w:marRight w:val="0"/>
      <w:marTop w:val="0"/>
      <w:marBottom w:val="0"/>
      <w:divBdr>
        <w:top w:val="none" w:sz="0" w:space="0" w:color="auto"/>
        <w:left w:val="none" w:sz="0" w:space="0" w:color="auto"/>
        <w:bottom w:val="none" w:sz="0" w:space="0" w:color="auto"/>
        <w:right w:val="none" w:sz="0" w:space="0" w:color="auto"/>
      </w:divBdr>
    </w:div>
    <w:div w:id="1247689965">
      <w:bodyDiv w:val="1"/>
      <w:marLeft w:val="0"/>
      <w:marRight w:val="0"/>
      <w:marTop w:val="0"/>
      <w:marBottom w:val="0"/>
      <w:divBdr>
        <w:top w:val="none" w:sz="0" w:space="0" w:color="auto"/>
        <w:left w:val="none" w:sz="0" w:space="0" w:color="auto"/>
        <w:bottom w:val="none" w:sz="0" w:space="0" w:color="auto"/>
        <w:right w:val="none" w:sz="0" w:space="0" w:color="auto"/>
      </w:divBdr>
    </w:div>
    <w:div w:id="1248802754">
      <w:bodyDiv w:val="1"/>
      <w:marLeft w:val="0"/>
      <w:marRight w:val="0"/>
      <w:marTop w:val="0"/>
      <w:marBottom w:val="0"/>
      <w:divBdr>
        <w:top w:val="none" w:sz="0" w:space="0" w:color="auto"/>
        <w:left w:val="none" w:sz="0" w:space="0" w:color="auto"/>
        <w:bottom w:val="none" w:sz="0" w:space="0" w:color="auto"/>
        <w:right w:val="none" w:sz="0" w:space="0" w:color="auto"/>
      </w:divBdr>
    </w:div>
    <w:div w:id="1250119127">
      <w:bodyDiv w:val="1"/>
      <w:marLeft w:val="0"/>
      <w:marRight w:val="0"/>
      <w:marTop w:val="0"/>
      <w:marBottom w:val="0"/>
      <w:divBdr>
        <w:top w:val="none" w:sz="0" w:space="0" w:color="auto"/>
        <w:left w:val="none" w:sz="0" w:space="0" w:color="auto"/>
        <w:bottom w:val="none" w:sz="0" w:space="0" w:color="auto"/>
        <w:right w:val="none" w:sz="0" w:space="0" w:color="auto"/>
      </w:divBdr>
    </w:div>
    <w:div w:id="1250189360">
      <w:bodyDiv w:val="1"/>
      <w:marLeft w:val="0"/>
      <w:marRight w:val="0"/>
      <w:marTop w:val="0"/>
      <w:marBottom w:val="0"/>
      <w:divBdr>
        <w:top w:val="none" w:sz="0" w:space="0" w:color="auto"/>
        <w:left w:val="none" w:sz="0" w:space="0" w:color="auto"/>
        <w:bottom w:val="none" w:sz="0" w:space="0" w:color="auto"/>
        <w:right w:val="none" w:sz="0" w:space="0" w:color="auto"/>
      </w:divBdr>
    </w:div>
    <w:div w:id="1251310685">
      <w:bodyDiv w:val="1"/>
      <w:marLeft w:val="0"/>
      <w:marRight w:val="0"/>
      <w:marTop w:val="0"/>
      <w:marBottom w:val="0"/>
      <w:divBdr>
        <w:top w:val="none" w:sz="0" w:space="0" w:color="auto"/>
        <w:left w:val="none" w:sz="0" w:space="0" w:color="auto"/>
        <w:bottom w:val="none" w:sz="0" w:space="0" w:color="auto"/>
        <w:right w:val="none" w:sz="0" w:space="0" w:color="auto"/>
      </w:divBdr>
    </w:div>
    <w:div w:id="1251740915">
      <w:bodyDiv w:val="1"/>
      <w:marLeft w:val="0"/>
      <w:marRight w:val="0"/>
      <w:marTop w:val="0"/>
      <w:marBottom w:val="0"/>
      <w:divBdr>
        <w:top w:val="none" w:sz="0" w:space="0" w:color="auto"/>
        <w:left w:val="none" w:sz="0" w:space="0" w:color="auto"/>
        <w:bottom w:val="none" w:sz="0" w:space="0" w:color="auto"/>
        <w:right w:val="none" w:sz="0" w:space="0" w:color="auto"/>
      </w:divBdr>
    </w:div>
    <w:div w:id="1252278172">
      <w:bodyDiv w:val="1"/>
      <w:marLeft w:val="0"/>
      <w:marRight w:val="0"/>
      <w:marTop w:val="0"/>
      <w:marBottom w:val="0"/>
      <w:divBdr>
        <w:top w:val="none" w:sz="0" w:space="0" w:color="auto"/>
        <w:left w:val="none" w:sz="0" w:space="0" w:color="auto"/>
        <w:bottom w:val="none" w:sz="0" w:space="0" w:color="auto"/>
        <w:right w:val="none" w:sz="0" w:space="0" w:color="auto"/>
      </w:divBdr>
    </w:div>
    <w:div w:id="1252817295">
      <w:bodyDiv w:val="1"/>
      <w:marLeft w:val="0"/>
      <w:marRight w:val="0"/>
      <w:marTop w:val="0"/>
      <w:marBottom w:val="0"/>
      <w:divBdr>
        <w:top w:val="none" w:sz="0" w:space="0" w:color="auto"/>
        <w:left w:val="none" w:sz="0" w:space="0" w:color="auto"/>
        <w:bottom w:val="none" w:sz="0" w:space="0" w:color="auto"/>
        <w:right w:val="none" w:sz="0" w:space="0" w:color="auto"/>
      </w:divBdr>
    </w:div>
    <w:div w:id="1255551091">
      <w:bodyDiv w:val="1"/>
      <w:marLeft w:val="0"/>
      <w:marRight w:val="0"/>
      <w:marTop w:val="0"/>
      <w:marBottom w:val="0"/>
      <w:divBdr>
        <w:top w:val="none" w:sz="0" w:space="0" w:color="auto"/>
        <w:left w:val="none" w:sz="0" w:space="0" w:color="auto"/>
        <w:bottom w:val="none" w:sz="0" w:space="0" w:color="auto"/>
        <w:right w:val="none" w:sz="0" w:space="0" w:color="auto"/>
      </w:divBdr>
    </w:div>
    <w:div w:id="1256089313">
      <w:bodyDiv w:val="1"/>
      <w:marLeft w:val="0"/>
      <w:marRight w:val="0"/>
      <w:marTop w:val="0"/>
      <w:marBottom w:val="0"/>
      <w:divBdr>
        <w:top w:val="none" w:sz="0" w:space="0" w:color="auto"/>
        <w:left w:val="none" w:sz="0" w:space="0" w:color="auto"/>
        <w:bottom w:val="none" w:sz="0" w:space="0" w:color="auto"/>
        <w:right w:val="none" w:sz="0" w:space="0" w:color="auto"/>
      </w:divBdr>
    </w:div>
    <w:div w:id="1257010963">
      <w:bodyDiv w:val="1"/>
      <w:marLeft w:val="0"/>
      <w:marRight w:val="0"/>
      <w:marTop w:val="0"/>
      <w:marBottom w:val="0"/>
      <w:divBdr>
        <w:top w:val="none" w:sz="0" w:space="0" w:color="auto"/>
        <w:left w:val="none" w:sz="0" w:space="0" w:color="auto"/>
        <w:bottom w:val="none" w:sz="0" w:space="0" w:color="auto"/>
        <w:right w:val="none" w:sz="0" w:space="0" w:color="auto"/>
      </w:divBdr>
    </w:div>
    <w:div w:id="1257399488">
      <w:bodyDiv w:val="1"/>
      <w:marLeft w:val="0"/>
      <w:marRight w:val="0"/>
      <w:marTop w:val="0"/>
      <w:marBottom w:val="0"/>
      <w:divBdr>
        <w:top w:val="none" w:sz="0" w:space="0" w:color="auto"/>
        <w:left w:val="none" w:sz="0" w:space="0" w:color="auto"/>
        <w:bottom w:val="none" w:sz="0" w:space="0" w:color="auto"/>
        <w:right w:val="none" w:sz="0" w:space="0" w:color="auto"/>
      </w:divBdr>
    </w:div>
    <w:div w:id="1257399671">
      <w:bodyDiv w:val="1"/>
      <w:marLeft w:val="0"/>
      <w:marRight w:val="0"/>
      <w:marTop w:val="0"/>
      <w:marBottom w:val="0"/>
      <w:divBdr>
        <w:top w:val="none" w:sz="0" w:space="0" w:color="auto"/>
        <w:left w:val="none" w:sz="0" w:space="0" w:color="auto"/>
        <w:bottom w:val="none" w:sz="0" w:space="0" w:color="auto"/>
        <w:right w:val="none" w:sz="0" w:space="0" w:color="auto"/>
      </w:divBdr>
    </w:div>
    <w:div w:id="1257864731">
      <w:bodyDiv w:val="1"/>
      <w:marLeft w:val="0"/>
      <w:marRight w:val="0"/>
      <w:marTop w:val="0"/>
      <w:marBottom w:val="0"/>
      <w:divBdr>
        <w:top w:val="none" w:sz="0" w:space="0" w:color="auto"/>
        <w:left w:val="none" w:sz="0" w:space="0" w:color="auto"/>
        <w:bottom w:val="none" w:sz="0" w:space="0" w:color="auto"/>
        <w:right w:val="none" w:sz="0" w:space="0" w:color="auto"/>
      </w:divBdr>
    </w:div>
    <w:div w:id="1259482089">
      <w:bodyDiv w:val="1"/>
      <w:marLeft w:val="0"/>
      <w:marRight w:val="0"/>
      <w:marTop w:val="0"/>
      <w:marBottom w:val="0"/>
      <w:divBdr>
        <w:top w:val="none" w:sz="0" w:space="0" w:color="auto"/>
        <w:left w:val="none" w:sz="0" w:space="0" w:color="auto"/>
        <w:bottom w:val="none" w:sz="0" w:space="0" w:color="auto"/>
        <w:right w:val="none" w:sz="0" w:space="0" w:color="auto"/>
      </w:divBdr>
    </w:div>
    <w:div w:id="1263535734">
      <w:bodyDiv w:val="1"/>
      <w:marLeft w:val="0"/>
      <w:marRight w:val="0"/>
      <w:marTop w:val="0"/>
      <w:marBottom w:val="0"/>
      <w:divBdr>
        <w:top w:val="none" w:sz="0" w:space="0" w:color="auto"/>
        <w:left w:val="none" w:sz="0" w:space="0" w:color="auto"/>
        <w:bottom w:val="none" w:sz="0" w:space="0" w:color="auto"/>
        <w:right w:val="none" w:sz="0" w:space="0" w:color="auto"/>
      </w:divBdr>
    </w:div>
    <w:div w:id="1264267336">
      <w:bodyDiv w:val="1"/>
      <w:marLeft w:val="0"/>
      <w:marRight w:val="0"/>
      <w:marTop w:val="0"/>
      <w:marBottom w:val="0"/>
      <w:divBdr>
        <w:top w:val="none" w:sz="0" w:space="0" w:color="auto"/>
        <w:left w:val="none" w:sz="0" w:space="0" w:color="auto"/>
        <w:bottom w:val="none" w:sz="0" w:space="0" w:color="auto"/>
        <w:right w:val="none" w:sz="0" w:space="0" w:color="auto"/>
      </w:divBdr>
    </w:div>
    <w:div w:id="1264336639">
      <w:bodyDiv w:val="1"/>
      <w:marLeft w:val="0"/>
      <w:marRight w:val="0"/>
      <w:marTop w:val="0"/>
      <w:marBottom w:val="0"/>
      <w:divBdr>
        <w:top w:val="none" w:sz="0" w:space="0" w:color="auto"/>
        <w:left w:val="none" w:sz="0" w:space="0" w:color="auto"/>
        <w:bottom w:val="none" w:sz="0" w:space="0" w:color="auto"/>
        <w:right w:val="none" w:sz="0" w:space="0" w:color="auto"/>
      </w:divBdr>
    </w:div>
    <w:div w:id="1264799285">
      <w:bodyDiv w:val="1"/>
      <w:marLeft w:val="0"/>
      <w:marRight w:val="0"/>
      <w:marTop w:val="0"/>
      <w:marBottom w:val="0"/>
      <w:divBdr>
        <w:top w:val="none" w:sz="0" w:space="0" w:color="auto"/>
        <w:left w:val="none" w:sz="0" w:space="0" w:color="auto"/>
        <w:bottom w:val="none" w:sz="0" w:space="0" w:color="auto"/>
        <w:right w:val="none" w:sz="0" w:space="0" w:color="auto"/>
      </w:divBdr>
    </w:div>
    <w:div w:id="1265723827">
      <w:bodyDiv w:val="1"/>
      <w:marLeft w:val="0"/>
      <w:marRight w:val="0"/>
      <w:marTop w:val="0"/>
      <w:marBottom w:val="0"/>
      <w:divBdr>
        <w:top w:val="none" w:sz="0" w:space="0" w:color="auto"/>
        <w:left w:val="none" w:sz="0" w:space="0" w:color="auto"/>
        <w:bottom w:val="none" w:sz="0" w:space="0" w:color="auto"/>
        <w:right w:val="none" w:sz="0" w:space="0" w:color="auto"/>
      </w:divBdr>
    </w:div>
    <w:div w:id="1265844218">
      <w:bodyDiv w:val="1"/>
      <w:marLeft w:val="0"/>
      <w:marRight w:val="0"/>
      <w:marTop w:val="0"/>
      <w:marBottom w:val="0"/>
      <w:divBdr>
        <w:top w:val="none" w:sz="0" w:space="0" w:color="auto"/>
        <w:left w:val="none" w:sz="0" w:space="0" w:color="auto"/>
        <w:bottom w:val="none" w:sz="0" w:space="0" w:color="auto"/>
        <w:right w:val="none" w:sz="0" w:space="0" w:color="auto"/>
      </w:divBdr>
    </w:div>
    <w:div w:id="1267688059">
      <w:bodyDiv w:val="1"/>
      <w:marLeft w:val="0"/>
      <w:marRight w:val="0"/>
      <w:marTop w:val="0"/>
      <w:marBottom w:val="0"/>
      <w:divBdr>
        <w:top w:val="none" w:sz="0" w:space="0" w:color="auto"/>
        <w:left w:val="none" w:sz="0" w:space="0" w:color="auto"/>
        <w:bottom w:val="none" w:sz="0" w:space="0" w:color="auto"/>
        <w:right w:val="none" w:sz="0" w:space="0" w:color="auto"/>
      </w:divBdr>
    </w:div>
    <w:div w:id="1267688858">
      <w:bodyDiv w:val="1"/>
      <w:marLeft w:val="0"/>
      <w:marRight w:val="0"/>
      <w:marTop w:val="0"/>
      <w:marBottom w:val="0"/>
      <w:divBdr>
        <w:top w:val="none" w:sz="0" w:space="0" w:color="auto"/>
        <w:left w:val="none" w:sz="0" w:space="0" w:color="auto"/>
        <w:bottom w:val="none" w:sz="0" w:space="0" w:color="auto"/>
        <w:right w:val="none" w:sz="0" w:space="0" w:color="auto"/>
      </w:divBdr>
    </w:div>
    <w:div w:id="1268005905">
      <w:bodyDiv w:val="1"/>
      <w:marLeft w:val="0"/>
      <w:marRight w:val="0"/>
      <w:marTop w:val="0"/>
      <w:marBottom w:val="0"/>
      <w:divBdr>
        <w:top w:val="none" w:sz="0" w:space="0" w:color="auto"/>
        <w:left w:val="none" w:sz="0" w:space="0" w:color="auto"/>
        <w:bottom w:val="none" w:sz="0" w:space="0" w:color="auto"/>
        <w:right w:val="none" w:sz="0" w:space="0" w:color="auto"/>
      </w:divBdr>
    </w:div>
    <w:div w:id="1268384981">
      <w:bodyDiv w:val="1"/>
      <w:marLeft w:val="0"/>
      <w:marRight w:val="0"/>
      <w:marTop w:val="0"/>
      <w:marBottom w:val="0"/>
      <w:divBdr>
        <w:top w:val="none" w:sz="0" w:space="0" w:color="auto"/>
        <w:left w:val="none" w:sz="0" w:space="0" w:color="auto"/>
        <w:bottom w:val="none" w:sz="0" w:space="0" w:color="auto"/>
        <w:right w:val="none" w:sz="0" w:space="0" w:color="auto"/>
      </w:divBdr>
    </w:div>
    <w:div w:id="1270430464">
      <w:bodyDiv w:val="1"/>
      <w:marLeft w:val="0"/>
      <w:marRight w:val="0"/>
      <w:marTop w:val="0"/>
      <w:marBottom w:val="0"/>
      <w:divBdr>
        <w:top w:val="none" w:sz="0" w:space="0" w:color="auto"/>
        <w:left w:val="none" w:sz="0" w:space="0" w:color="auto"/>
        <w:bottom w:val="none" w:sz="0" w:space="0" w:color="auto"/>
        <w:right w:val="none" w:sz="0" w:space="0" w:color="auto"/>
      </w:divBdr>
    </w:div>
    <w:div w:id="1270620338">
      <w:bodyDiv w:val="1"/>
      <w:marLeft w:val="0"/>
      <w:marRight w:val="0"/>
      <w:marTop w:val="0"/>
      <w:marBottom w:val="0"/>
      <w:divBdr>
        <w:top w:val="none" w:sz="0" w:space="0" w:color="auto"/>
        <w:left w:val="none" w:sz="0" w:space="0" w:color="auto"/>
        <w:bottom w:val="none" w:sz="0" w:space="0" w:color="auto"/>
        <w:right w:val="none" w:sz="0" w:space="0" w:color="auto"/>
      </w:divBdr>
    </w:div>
    <w:div w:id="1271741080">
      <w:bodyDiv w:val="1"/>
      <w:marLeft w:val="0"/>
      <w:marRight w:val="0"/>
      <w:marTop w:val="0"/>
      <w:marBottom w:val="0"/>
      <w:divBdr>
        <w:top w:val="none" w:sz="0" w:space="0" w:color="auto"/>
        <w:left w:val="none" w:sz="0" w:space="0" w:color="auto"/>
        <w:bottom w:val="none" w:sz="0" w:space="0" w:color="auto"/>
        <w:right w:val="none" w:sz="0" w:space="0" w:color="auto"/>
      </w:divBdr>
    </w:div>
    <w:div w:id="1273436096">
      <w:bodyDiv w:val="1"/>
      <w:marLeft w:val="0"/>
      <w:marRight w:val="0"/>
      <w:marTop w:val="0"/>
      <w:marBottom w:val="0"/>
      <w:divBdr>
        <w:top w:val="none" w:sz="0" w:space="0" w:color="auto"/>
        <w:left w:val="none" w:sz="0" w:space="0" w:color="auto"/>
        <w:bottom w:val="none" w:sz="0" w:space="0" w:color="auto"/>
        <w:right w:val="none" w:sz="0" w:space="0" w:color="auto"/>
      </w:divBdr>
    </w:div>
    <w:div w:id="1274171401">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835604">
      <w:bodyDiv w:val="1"/>
      <w:marLeft w:val="0"/>
      <w:marRight w:val="0"/>
      <w:marTop w:val="0"/>
      <w:marBottom w:val="0"/>
      <w:divBdr>
        <w:top w:val="none" w:sz="0" w:space="0" w:color="auto"/>
        <w:left w:val="none" w:sz="0" w:space="0" w:color="auto"/>
        <w:bottom w:val="none" w:sz="0" w:space="0" w:color="auto"/>
        <w:right w:val="none" w:sz="0" w:space="0" w:color="auto"/>
      </w:divBdr>
    </w:div>
    <w:div w:id="1280337581">
      <w:bodyDiv w:val="1"/>
      <w:marLeft w:val="0"/>
      <w:marRight w:val="0"/>
      <w:marTop w:val="0"/>
      <w:marBottom w:val="0"/>
      <w:divBdr>
        <w:top w:val="none" w:sz="0" w:space="0" w:color="auto"/>
        <w:left w:val="none" w:sz="0" w:space="0" w:color="auto"/>
        <w:bottom w:val="none" w:sz="0" w:space="0" w:color="auto"/>
        <w:right w:val="none" w:sz="0" w:space="0" w:color="auto"/>
      </w:divBdr>
    </w:div>
    <w:div w:id="1280646797">
      <w:bodyDiv w:val="1"/>
      <w:marLeft w:val="0"/>
      <w:marRight w:val="0"/>
      <w:marTop w:val="0"/>
      <w:marBottom w:val="0"/>
      <w:divBdr>
        <w:top w:val="none" w:sz="0" w:space="0" w:color="auto"/>
        <w:left w:val="none" w:sz="0" w:space="0" w:color="auto"/>
        <w:bottom w:val="none" w:sz="0" w:space="0" w:color="auto"/>
        <w:right w:val="none" w:sz="0" w:space="0" w:color="auto"/>
      </w:divBdr>
    </w:div>
    <w:div w:id="1280916058">
      <w:bodyDiv w:val="1"/>
      <w:marLeft w:val="0"/>
      <w:marRight w:val="0"/>
      <w:marTop w:val="0"/>
      <w:marBottom w:val="0"/>
      <w:divBdr>
        <w:top w:val="none" w:sz="0" w:space="0" w:color="auto"/>
        <w:left w:val="none" w:sz="0" w:space="0" w:color="auto"/>
        <w:bottom w:val="none" w:sz="0" w:space="0" w:color="auto"/>
        <w:right w:val="none" w:sz="0" w:space="0" w:color="auto"/>
      </w:divBdr>
    </w:div>
    <w:div w:id="1281689583">
      <w:bodyDiv w:val="1"/>
      <w:marLeft w:val="0"/>
      <w:marRight w:val="0"/>
      <w:marTop w:val="0"/>
      <w:marBottom w:val="0"/>
      <w:divBdr>
        <w:top w:val="none" w:sz="0" w:space="0" w:color="auto"/>
        <w:left w:val="none" w:sz="0" w:space="0" w:color="auto"/>
        <w:bottom w:val="none" w:sz="0" w:space="0" w:color="auto"/>
        <w:right w:val="none" w:sz="0" w:space="0" w:color="auto"/>
      </w:divBdr>
    </w:div>
    <w:div w:id="1282029861">
      <w:bodyDiv w:val="1"/>
      <w:marLeft w:val="0"/>
      <w:marRight w:val="0"/>
      <w:marTop w:val="0"/>
      <w:marBottom w:val="0"/>
      <w:divBdr>
        <w:top w:val="none" w:sz="0" w:space="0" w:color="auto"/>
        <w:left w:val="none" w:sz="0" w:space="0" w:color="auto"/>
        <w:bottom w:val="none" w:sz="0" w:space="0" w:color="auto"/>
        <w:right w:val="none" w:sz="0" w:space="0" w:color="auto"/>
      </w:divBdr>
    </w:div>
    <w:div w:id="1283611733">
      <w:bodyDiv w:val="1"/>
      <w:marLeft w:val="0"/>
      <w:marRight w:val="0"/>
      <w:marTop w:val="0"/>
      <w:marBottom w:val="0"/>
      <w:divBdr>
        <w:top w:val="none" w:sz="0" w:space="0" w:color="auto"/>
        <w:left w:val="none" w:sz="0" w:space="0" w:color="auto"/>
        <w:bottom w:val="none" w:sz="0" w:space="0" w:color="auto"/>
        <w:right w:val="none" w:sz="0" w:space="0" w:color="auto"/>
      </w:divBdr>
    </w:div>
    <w:div w:id="1283616376">
      <w:bodyDiv w:val="1"/>
      <w:marLeft w:val="0"/>
      <w:marRight w:val="0"/>
      <w:marTop w:val="0"/>
      <w:marBottom w:val="0"/>
      <w:divBdr>
        <w:top w:val="none" w:sz="0" w:space="0" w:color="auto"/>
        <w:left w:val="none" w:sz="0" w:space="0" w:color="auto"/>
        <w:bottom w:val="none" w:sz="0" w:space="0" w:color="auto"/>
        <w:right w:val="none" w:sz="0" w:space="0" w:color="auto"/>
      </w:divBdr>
    </w:div>
    <w:div w:id="1284310141">
      <w:bodyDiv w:val="1"/>
      <w:marLeft w:val="0"/>
      <w:marRight w:val="0"/>
      <w:marTop w:val="0"/>
      <w:marBottom w:val="0"/>
      <w:divBdr>
        <w:top w:val="none" w:sz="0" w:space="0" w:color="auto"/>
        <w:left w:val="none" w:sz="0" w:space="0" w:color="auto"/>
        <w:bottom w:val="none" w:sz="0" w:space="0" w:color="auto"/>
        <w:right w:val="none" w:sz="0" w:space="0" w:color="auto"/>
      </w:divBdr>
    </w:div>
    <w:div w:id="1286692977">
      <w:bodyDiv w:val="1"/>
      <w:marLeft w:val="0"/>
      <w:marRight w:val="0"/>
      <w:marTop w:val="0"/>
      <w:marBottom w:val="0"/>
      <w:divBdr>
        <w:top w:val="none" w:sz="0" w:space="0" w:color="auto"/>
        <w:left w:val="none" w:sz="0" w:space="0" w:color="auto"/>
        <w:bottom w:val="none" w:sz="0" w:space="0" w:color="auto"/>
        <w:right w:val="none" w:sz="0" w:space="0" w:color="auto"/>
      </w:divBdr>
    </w:div>
    <w:div w:id="1286930545">
      <w:bodyDiv w:val="1"/>
      <w:marLeft w:val="0"/>
      <w:marRight w:val="0"/>
      <w:marTop w:val="0"/>
      <w:marBottom w:val="0"/>
      <w:divBdr>
        <w:top w:val="none" w:sz="0" w:space="0" w:color="auto"/>
        <w:left w:val="none" w:sz="0" w:space="0" w:color="auto"/>
        <w:bottom w:val="none" w:sz="0" w:space="0" w:color="auto"/>
        <w:right w:val="none" w:sz="0" w:space="0" w:color="auto"/>
      </w:divBdr>
    </w:div>
    <w:div w:id="1288123164">
      <w:bodyDiv w:val="1"/>
      <w:marLeft w:val="0"/>
      <w:marRight w:val="0"/>
      <w:marTop w:val="0"/>
      <w:marBottom w:val="0"/>
      <w:divBdr>
        <w:top w:val="none" w:sz="0" w:space="0" w:color="auto"/>
        <w:left w:val="none" w:sz="0" w:space="0" w:color="auto"/>
        <w:bottom w:val="none" w:sz="0" w:space="0" w:color="auto"/>
        <w:right w:val="none" w:sz="0" w:space="0" w:color="auto"/>
      </w:divBdr>
    </w:div>
    <w:div w:id="1288127767">
      <w:bodyDiv w:val="1"/>
      <w:marLeft w:val="0"/>
      <w:marRight w:val="0"/>
      <w:marTop w:val="0"/>
      <w:marBottom w:val="0"/>
      <w:divBdr>
        <w:top w:val="none" w:sz="0" w:space="0" w:color="auto"/>
        <w:left w:val="none" w:sz="0" w:space="0" w:color="auto"/>
        <w:bottom w:val="none" w:sz="0" w:space="0" w:color="auto"/>
        <w:right w:val="none" w:sz="0" w:space="0" w:color="auto"/>
      </w:divBdr>
    </w:div>
    <w:div w:id="1289357107">
      <w:bodyDiv w:val="1"/>
      <w:marLeft w:val="0"/>
      <w:marRight w:val="0"/>
      <w:marTop w:val="0"/>
      <w:marBottom w:val="0"/>
      <w:divBdr>
        <w:top w:val="none" w:sz="0" w:space="0" w:color="auto"/>
        <w:left w:val="none" w:sz="0" w:space="0" w:color="auto"/>
        <w:bottom w:val="none" w:sz="0" w:space="0" w:color="auto"/>
        <w:right w:val="none" w:sz="0" w:space="0" w:color="auto"/>
      </w:divBdr>
    </w:div>
    <w:div w:id="1292132999">
      <w:bodyDiv w:val="1"/>
      <w:marLeft w:val="0"/>
      <w:marRight w:val="0"/>
      <w:marTop w:val="0"/>
      <w:marBottom w:val="0"/>
      <w:divBdr>
        <w:top w:val="none" w:sz="0" w:space="0" w:color="auto"/>
        <w:left w:val="none" w:sz="0" w:space="0" w:color="auto"/>
        <w:bottom w:val="none" w:sz="0" w:space="0" w:color="auto"/>
        <w:right w:val="none" w:sz="0" w:space="0" w:color="auto"/>
      </w:divBdr>
    </w:div>
    <w:div w:id="1292633733">
      <w:bodyDiv w:val="1"/>
      <w:marLeft w:val="0"/>
      <w:marRight w:val="0"/>
      <w:marTop w:val="0"/>
      <w:marBottom w:val="0"/>
      <w:divBdr>
        <w:top w:val="none" w:sz="0" w:space="0" w:color="auto"/>
        <w:left w:val="none" w:sz="0" w:space="0" w:color="auto"/>
        <w:bottom w:val="none" w:sz="0" w:space="0" w:color="auto"/>
        <w:right w:val="none" w:sz="0" w:space="0" w:color="auto"/>
      </w:divBdr>
    </w:div>
    <w:div w:id="1293556566">
      <w:bodyDiv w:val="1"/>
      <w:marLeft w:val="0"/>
      <w:marRight w:val="0"/>
      <w:marTop w:val="0"/>
      <w:marBottom w:val="0"/>
      <w:divBdr>
        <w:top w:val="none" w:sz="0" w:space="0" w:color="auto"/>
        <w:left w:val="none" w:sz="0" w:space="0" w:color="auto"/>
        <w:bottom w:val="none" w:sz="0" w:space="0" w:color="auto"/>
        <w:right w:val="none" w:sz="0" w:space="0" w:color="auto"/>
      </w:divBdr>
    </w:div>
    <w:div w:id="1294015799">
      <w:bodyDiv w:val="1"/>
      <w:marLeft w:val="0"/>
      <w:marRight w:val="0"/>
      <w:marTop w:val="0"/>
      <w:marBottom w:val="0"/>
      <w:divBdr>
        <w:top w:val="none" w:sz="0" w:space="0" w:color="auto"/>
        <w:left w:val="none" w:sz="0" w:space="0" w:color="auto"/>
        <w:bottom w:val="none" w:sz="0" w:space="0" w:color="auto"/>
        <w:right w:val="none" w:sz="0" w:space="0" w:color="auto"/>
      </w:divBdr>
    </w:div>
    <w:div w:id="1294991657">
      <w:bodyDiv w:val="1"/>
      <w:marLeft w:val="0"/>
      <w:marRight w:val="0"/>
      <w:marTop w:val="0"/>
      <w:marBottom w:val="0"/>
      <w:divBdr>
        <w:top w:val="none" w:sz="0" w:space="0" w:color="auto"/>
        <w:left w:val="none" w:sz="0" w:space="0" w:color="auto"/>
        <w:bottom w:val="none" w:sz="0" w:space="0" w:color="auto"/>
        <w:right w:val="none" w:sz="0" w:space="0" w:color="auto"/>
      </w:divBdr>
    </w:div>
    <w:div w:id="1295408646">
      <w:bodyDiv w:val="1"/>
      <w:marLeft w:val="0"/>
      <w:marRight w:val="0"/>
      <w:marTop w:val="0"/>
      <w:marBottom w:val="0"/>
      <w:divBdr>
        <w:top w:val="none" w:sz="0" w:space="0" w:color="auto"/>
        <w:left w:val="none" w:sz="0" w:space="0" w:color="auto"/>
        <w:bottom w:val="none" w:sz="0" w:space="0" w:color="auto"/>
        <w:right w:val="none" w:sz="0" w:space="0" w:color="auto"/>
      </w:divBdr>
    </w:div>
    <w:div w:id="1295523903">
      <w:bodyDiv w:val="1"/>
      <w:marLeft w:val="0"/>
      <w:marRight w:val="0"/>
      <w:marTop w:val="0"/>
      <w:marBottom w:val="0"/>
      <w:divBdr>
        <w:top w:val="none" w:sz="0" w:space="0" w:color="auto"/>
        <w:left w:val="none" w:sz="0" w:space="0" w:color="auto"/>
        <w:bottom w:val="none" w:sz="0" w:space="0" w:color="auto"/>
        <w:right w:val="none" w:sz="0" w:space="0" w:color="auto"/>
      </w:divBdr>
    </w:div>
    <w:div w:id="1298225553">
      <w:bodyDiv w:val="1"/>
      <w:marLeft w:val="0"/>
      <w:marRight w:val="0"/>
      <w:marTop w:val="0"/>
      <w:marBottom w:val="0"/>
      <w:divBdr>
        <w:top w:val="none" w:sz="0" w:space="0" w:color="auto"/>
        <w:left w:val="none" w:sz="0" w:space="0" w:color="auto"/>
        <w:bottom w:val="none" w:sz="0" w:space="0" w:color="auto"/>
        <w:right w:val="none" w:sz="0" w:space="0" w:color="auto"/>
      </w:divBdr>
    </w:div>
    <w:div w:id="1298294632">
      <w:bodyDiv w:val="1"/>
      <w:marLeft w:val="0"/>
      <w:marRight w:val="0"/>
      <w:marTop w:val="0"/>
      <w:marBottom w:val="0"/>
      <w:divBdr>
        <w:top w:val="none" w:sz="0" w:space="0" w:color="auto"/>
        <w:left w:val="none" w:sz="0" w:space="0" w:color="auto"/>
        <w:bottom w:val="none" w:sz="0" w:space="0" w:color="auto"/>
        <w:right w:val="none" w:sz="0" w:space="0" w:color="auto"/>
      </w:divBdr>
    </w:div>
    <w:div w:id="1299258502">
      <w:bodyDiv w:val="1"/>
      <w:marLeft w:val="0"/>
      <w:marRight w:val="0"/>
      <w:marTop w:val="0"/>
      <w:marBottom w:val="0"/>
      <w:divBdr>
        <w:top w:val="none" w:sz="0" w:space="0" w:color="auto"/>
        <w:left w:val="none" w:sz="0" w:space="0" w:color="auto"/>
        <w:bottom w:val="none" w:sz="0" w:space="0" w:color="auto"/>
        <w:right w:val="none" w:sz="0" w:space="0" w:color="auto"/>
      </w:divBdr>
    </w:div>
    <w:div w:id="1299873506">
      <w:bodyDiv w:val="1"/>
      <w:marLeft w:val="0"/>
      <w:marRight w:val="0"/>
      <w:marTop w:val="0"/>
      <w:marBottom w:val="0"/>
      <w:divBdr>
        <w:top w:val="none" w:sz="0" w:space="0" w:color="auto"/>
        <w:left w:val="none" w:sz="0" w:space="0" w:color="auto"/>
        <w:bottom w:val="none" w:sz="0" w:space="0" w:color="auto"/>
        <w:right w:val="none" w:sz="0" w:space="0" w:color="auto"/>
      </w:divBdr>
    </w:div>
    <w:div w:id="1300262930">
      <w:bodyDiv w:val="1"/>
      <w:marLeft w:val="0"/>
      <w:marRight w:val="0"/>
      <w:marTop w:val="0"/>
      <w:marBottom w:val="0"/>
      <w:divBdr>
        <w:top w:val="none" w:sz="0" w:space="0" w:color="auto"/>
        <w:left w:val="none" w:sz="0" w:space="0" w:color="auto"/>
        <w:bottom w:val="none" w:sz="0" w:space="0" w:color="auto"/>
        <w:right w:val="none" w:sz="0" w:space="0" w:color="auto"/>
      </w:divBdr>
    </w:div>
    <w:div w:id="1300844333">
      <w:bodyDiv w:val="1"/>
      <w:marLeft w:val="0"/>
      <w:marRight w:val="0"/>
      <w:marTop w:val="0"/>
      <w:marBottom w:val="0"/>
      <w:divBdr>
        <w:top w:val="none" w:sz="0" w:space="0" w:color="auto"/>
        <w:left w:val="none" w:sz="0" w:space="0" w:color="auto"/>
        <w:bottom w:val="none" w:sz="0" w:space="0" w:color="auto"/>
        <w:right w:val="none" w:sz="0" w:space="0" w:color="auto"/>
      </w:divBdr>
    </w:div>
    <w:div w:id="1306085232">
      <w:bodyDiv w:val="1"/>
      <w:marLeft w:val="0"/>
      <w:marRight w:val="0"/>
      <w:marTop w:val="0"/>
      <w:marBottom w:val="0"/>
      <w:divBdr>
        <w:top w:val="none" w:sz="0" w:space="0" w:color="auto"/>
        <w:left w:val="none" w:sz="0" w:space="0" w:color="auto"/>
        <w:bottom w:val="none" w:sz="0" w:space="0" w:color="auto"/>
        <w:right w:val="none" w:sz="0" w:space="0" w:color="auto"/>
      </w:divBdr>
    </w:div>
    <w:div w:id="1306160999">
      <w:bodyDiv w:val="1"/>
      <w:marLeft w:val="0"/>
      <w:marRight w:val="0"/>
      <w:marTop w:val="0"/>
      <w:marBottom w:val="0"/>
      <w:divBdr>
        <w:top w:val="none" w:sz="0" w:space="0" w:color="auto"/>
        <w:left w:val="none" w:sz="0" w:space="0" w:color="auto"/>
        <w:bottom w:val="none" w:sz="0" w:space="0" w:color="auto"/>
        <w:right w:val="none" w:sz="0" w:space="0" w:color="auto"/>
      </w:divBdr>
    </w:div>
    <w:div w:id="1306281667">
      <w:bodyDiv w:val="1"/>
      <w:marLeft w:val="0"/>
      <w:marRight w:val="0"/>
      <w:marTop w:val="0"/>
      <w:marBottom w:val="0"/>
      <w:divBdr>
        <w:top w:val="none" w:sz="0" w:space="0" w:color="auto"/>
        <w:left w:val="none" w:sz="0" w:space="0" w:color="auto"/>
        <w:bottom w:val="none" w:sz="0" w:space="0" w:color="auto"/>
        <w:right w:val="none" w:sz="0" w:space="0" w:color="auto"/>
      </w:divBdr>
    </w:div>
    <w:div w:id="1306356126">
      <w:bodyDiv w:val="1"/>
      <w:marLeft w:val="0"/>
      <w:marRight w:val="0"/>
      <w:marTop w:val="0"/>
      <w:marBottom w:val="0"/>
      <w:divBdr>
        <w:top w:val="none" w:sz="0" w:space="0" w:color="auto"/>
        <w:left w:val="none" w:sz="0" w:space="0" w:color="auto"/>
        <w:bottom w:val="none" w:sz="0" w:space="0" w:color="auto"/>
        <w:right w:val="none" w:sz="0" w:space="0" w:color="auto"/>
      </w:divBdr>
    </w:div>
    <w:div w:id="1307470795">
      <w:bodyDiv w:val="1"/>
      <w:marLeft w:val="0"/>
      <w:marRight w:val="0"/>
      <w:marTop w:val="0"/>
      <w:marBottom w:val="0"/>
      <w:divBdr>
        <w:top w:val="none" w:sz="0" w:space="0" w:color="auto"/>
        <w:left w:val="none" w:sz="0" w:space="0" w:color="auto"/>
        <w:bottom w:val="none" w:sz="0" w:space="0" w:color="auto"/>
        <w:right w:val="none" w:sz="0" w:space="0" w:color="auto"/>
      </w:divBdr>
    </w:div>
    <w:div w:id="1307782458">
      <w:bodyDiv w:val="1"/>
      <w:marLeft w:val="0"/>
      <w:marRight w:val="0"/>
      <w:marTop w:val="0"/>
      <w:marBottom w:val="0"/>
      <w:divBdr>
        <w:top w:val="none" w:sz="0" w:space="0" w:color="auto"/>
        <w:left w:val="none" w:sz="0" w:space="0" w:color="auto"/>
        <w:bottom w:val="none" w:sz="0" w:space="0" w:color="auto"/>
        <w:right w:val="none" w:sz="0" w:space="0" w:color="auto"/>
      </w:divBdr>
    </w:div>
    <w:div w:id="1308052400">
      <w:bodyDiv w:val="1"/>
      <w:marLeft w:val="0"/>
      <w:marRight w:val="0"/>
      <w:marTop w:val="0"/>
      <w:marBottom w:val="0"/>
      <w:divBdr>
        <w:top w:val="none" w:sz="0" w:space="0" w:color="auto"/>
        <w:left w:val="none" w:sz="0" w:space="0" w:color="auto"/>
        <w:bottom w:val="none" w:sz="0" w:space="0" w:color="auto"/>
        <w:right w:val="none" w:sz="0" w:space="0" w:color="auto"/>
      </w:divBdr>
    </w:div>
    <w:div w:id="1308364576">
      <w:bodyDiv w:val="1"/>
      <w:marLeft w:val="0"/>
      <w:marRight w:val="0"/>
      <w:marTop w:val="0"/>
      <w:marBottom w:val="0"/>
      <w:divBdr>
        <w:top w:val="none" w:sz="0" w:space="0" w:color="auto"/>
        <w:left w:val="none" w:sz="0" w:space="0" w:color="auto"/>
        <w:bottom w:val="none" w:sz="0" w:space="0" w:color="auto"/>
        <w:right w:val="none" w:sz="0" w:space="0" w:color="auto"/>
      </w:divBdr>
    </w:div>
    <w:div w:id="1308512379">
      <w:bodyDiv w:val="1"/>
      <w:marLeft w:val="0"/>
      <w:marRight w:val="0"/>
      <w:marTop w:val="0"/>
      <w:marBottom w:val="0"/>
      <w:divBdr>
        <w:top w:val="none" w:sz="0" w:space="0" w:color="auto"/>
        <w:left w:val="none" w:sz="0" w:space="0" w:color="auto"/>
        <w:bottom w:val="none" w:sz="0" w:space="0" w:color="auto"/>
        <w:right w:val="none" w:sz="0" w:space="0" w:color="auto"/>
      </w:divBdr>
    </w:div>
    <w:div w:id="1308976543">
      <w:bodyDiv w:val="1"/>
      <w:marLeft w:val="0"/>
      <w:marRight w:val="0"/>
      <w:marTop w:val="0"/>
      <w:marBottom w:val="0"/>
      <w:divBdr>
        <w:top w:val="none" w:sz="0" w:space="0" w:color="auto"/>
        <w:left w:val="none" w:sz="0" w:space="0" w:color="auto"/>
        <w:bottom w:val="none" w:sz="0" w:space="0" w:color="auto"/>
        <w:right w:val="none" w:sz="0" w:space="0" w:color="auto"/>
      </w:divBdr>
    </w:div>
    <w:div w:id="1309549842">
      <w:bodyDiv w:val="1"/>
      <w:marLeft w:val="0"/>
      <w:marRight w:val="0"/>
      <w:marTop w:val="0"/>
      <w:marBottom w:val="0"/>
      <w:divBdr>
        <w:top w:val="none" w:sz="0" w:space="0" w:color="auto"/>
        <w:left w:val="none" w:sz="0" w:space="0" w:color="auto"/>
        <w:bottom w:val="none" w:sz="0" w:space="0" w:color="auto"/>
        <w:right w:val="none" w:sz="0" w:space="0" w:color="auto"/>
      </w:divBdr>
    </w:div>
    <w:div w:id="1310212516">
      <w:bodyDiv w:val="1"/>
      <w:marLeft w:val="0"/>
      <w:marRight w:val="0"/>
      <w:marTop w:val="0"/>
      <w:marBottom w:val="0"/>
      <w:divBdr>
        <w:top w:val="none" w:sz="0" w:space="0" w:color="auto"/>
        <w:left w:val="none" w:sz="0" w:space="0" w:color="auto"/>
        <w:bottom w:val="none" w:sz="0" w:space="0" w:color="auto"/>
        <w:right w:val="none" w:sz="0" w:space="0" w:color="auto"/>
      </w:divBdr>
    </w:div>
    <w:div w:id="1311180459">
      <w:bodyDiv w:val="1"/>
      <w:marLeft w:val="0"/>
      <w:marRight w:val="0"/>
      <w:marTop w:val="0"/>
      <w:marBottom w:val="0"/>
      <w:divBdr>
        <w:top w:val="none" w:sz="0" w:space="0" w:color="auto"/>
        <w:left w:val="none" w:sz="0" w:space="0" w:color="auto"/>
        <w:bottom w:val="none" w:sz="0" w:space="0" w:color="auto"/>
        <w:right w:val="none" w:sz="0" w:space="0" w:color="auto"/>
      </w:divBdr>
    </w:div>
    <w:div w:id="1311598505">
      <w:bodyDiv w:val="1"/>
      <w:marLeft w:val="0"/>
      <w:marRight w:val="0"/>
      <w:marTop w:val="0"/>
      <w:marBottom w:val="0"/>
      <w:divBdr>
        <w:top w:val="none" w:sz="0" w:space="0" w:color="auto"/>
        <w:left w:val="none" w:sz="0" w:space="0" w:color="auto"/>
        <w:bottom w:val="none" w:sz="0" w:space="0" w:color="auto"/>
        <w:right w:val="none" w:sz="0" w:space="0" w:color="auto"/>
      </w:divBdr>
    </w:div>
    <w:div w:id="1311908416">
      <w:bodyDiv w:val="1"/>
      <w:marLeft w:val="0"/>
      <w:marRight w:val="0"/>
      <w:marTop w:val="0"/>
      <w:marBottom w:val="0"/>
      <w:divBdr>
        <w:top w:val="none" w:sz="0" w:space="0" w:color="auto"/>
        <w:left w:val="none" w:sz="0" w:space="0" w:color="auto"/>
        <w:bottom w:val="none" w:sz="0" w:space="0" w:color="auto"/>
        <w:right w:val="none" w:sz="0" w:space="0" w:color="auto"/>
      </w:divBdr>
    </w:div>
    <w:div w:id="1312251901">
      <w:bodyDiv w:val="1"/>
      <w:marLeft w:val="0"/>
      <w:marRight w:val="0"/>
      <w:marTop w:val="0"/>
      <w:marBottom w:val="0"/>
      <w:divBdr>
        <w:top w:val="none" w:sz="0" w:space="0" w:color="auto"/>
        <w:left w:val="none" w:sz="0" w:space="0" w:color="auto"/>
        <w:bottom w:val="none" w:sz="0" w:space="0" w:color="auto"/>
        <w:right w:val="none" w:sz="0" w:space="0" w:color="auto"/>
      </w:divBdr>
    </w:div>
    <w:div w:id="1314598089">
      <w:bodyDiv w:val="1"/>
      <w:marLeft w:val="0"/>
      <w:marRight w:val="0"/>
      <w:marTop w:val="0"/>
      <w:marBottom w:val="0"/>
      <w:divBdr>
        <w:top w:val="none" w:sz="0" w:space="0" w:color="auto"/>
        <w:left w:val="none" w:sz="0" w:space="0" w:color="auto"/>
        <w:bottom w:val="none" w:sz="0" w:space="0" w:color="auto"/>
        <w:right w:val="none" w:sz="0" w:space="0" w:color="auto"/>
      </w:divBdr>
    </w:div>
    <w:div w:id="1315448254">
      <w:bodyDiv w:val="1"/>
      <w:marLeft w:val="0"/>
      <w:marRight w:val="0"/>
      <w:marTop w:val="0"/>
      <w:marBottom w:val="0"/>
      <w:divBdr>
        <w:top w:val="none" w:sz="0" w:space="0" w:color="auto"/>
        <w:left w:val="none" w:sz="0" w:space="0" w:color="auto"/>
        <w:bottom w:val="none" w:sz="0" w:space="0" w:color="auto"/>
        <w:right w:val="none" w:sz="0" w:space="0" w:color="auto"/>
      </w:divBdr>
    </w:div>
    <w:div w:id="1315841198">
      <w:bodyDiv w:val="1"/>
      <w:marLeft w:val="0"/>
      <w:marRight w:val="0"/>
      <w:marTop w:val="0"/>
      <w:marBottom w:val="0"/>
      <w:divBdr>
        <w:top w:val="none" w:sz="0" w:space="0" w:color="auto"/>
        <w:left w:val="none" w:sz="0" w:space="0" w:color="auto"/>
        <w:bottom w:val="none" w:sz="0" w:space="0" w:color="auto"/>
        <w:right w:val="none" w:sz="0" w:space="0" w:color="auto"/>
      </w:divBdr>
    </w:div>
    <w:div w:id="1321080352">
      <w:bodyDiv w:val="1"/>
      <w:marLeft w:val="0"/>
      <w:marRight w:val="0"/>
      <w:marTop w:val="0"/>
      <w:marBottom w:val="0"/>
      <w:divBdr>
        <w:top w:val="none" w:sz="0" w:space="0" w:color="auto"/>
        <w:left w:val="none" w:sz="0" w:space="0" w:color="auto"/>
        <w:bottom w:val="none" w:sz="0" w:space="0" w:color="auto"/>
        <w:right w:val="none" w:sz="0" w:space="0" w:color="auto"/>
      </w:divBdr>
    </w:div>
    <w:div w:id="1324165632">
      <w:bodyDiv w:val="1"/>
      <w:marLeft w:val="0"/>
      <w:marRight w:val="0"/>
      <w:marTop w:val="0"/>
      <w:marBottom w:val="0"/>
      <w:divBdr>
        <w:top w:val="none" w:sz="0" w:space="0" w:color="auto"/>
        <w:left w:val="none" w:sz="0" w:space="0" w:color="auto"/>
        <w:bottom w:val="none" w:sz="0" w:space="0" w:color="auto"/>
        <w:right w:val="none" w:sz="0" w:space="0" w:color="auto"/>
      </w:divBdr>
    </w:div>
    <w:div w:id="1324508029">
      <w:bodyDiv w:val="1"/>
      <w:marLeft w:val="0"/>
      <w:marRight w:val="0"/>
      <w:marTop w:val="0"/>
      <w:marBottom w:val="0"/>
      <w:divBdr>
        <w:top w:val="none" w:sz="0" w:space="0" w:color="auto"/>
        <w:left w:val="none" w:sz="0" w:space="0" w:color="auto"/>
        <w:bottom w:val="none" w:sz="0" w:space="0" w:color="auto"/>
        <w:right w:val="none" w:sz="0" w:space="0" w:color="auto"/>
      </w:divBdr>
    </w:div>
    <w:div w:id="1325087785">
      <w:bodyDiv w:val="1"/>
      <w:marLeft w:val="0"/>
      <w:marRight w:val="0"/>
      <w:marTop w:val="0"/>
      <w:marBottom w:val="0"/>
      <w:divBdr>
        <w:top w:val="none" w:sz="0" w:space="0" w:color="auto"/>
        <w:left w:val="none" w:sz="0" w:space="0" w:color="auto"/>
        <w:bottom w:val="none" w:sz="0" w:space="0" w:color="auto"/>
        <w:right w:val="none" w:sz="0" w:space="0" w:color="auto"/>
      </w:divBdr>
    </w:div>
    <w:div w:id="1326319899">
      <w:bodyDiv w:val="1"/>
      <w:marLeft w:val="0"/>
      <w:marRight w:val="0"/>
      <w:marTop w:val="0"/>
      <w:marBottom w:val="0"/>
      <w:divBdr>
        <w:top w:val="none" w:sz="0" w:space="0" w:color="auto"/>
        <w:left w:val="none" w:sz="0" w:space="0" w:color="auto"/>
        <w:bottom w:val="none" w:sz="0" w:space="0" w:color="auto"/>
        <w:right w:val="none" w:sz="0" w:space="0" w:color="auto"/>
      </w:divBdr>
    </w:div>
    <w:div w:id="1327704052">
      <w:bodyDiv w:val="1"/>
      <w:marLeft w:val="0"/>
      <w:marRight w:val="0"/>
      <w:marTop w:val="0"/>
      <w:marBottom w:val="0"/>
      <w:divBdr>
        <w:top w:val="none" w:sz="0" w:space="0" w:color="auto"/>
        <w:left w:val="none" w:sz="0" w:space="0" w:color="auto"/>
        <w:bottom w:val="none" w:sz="0" w:space="0" w:color="auto"/>
        <w:right w:val="none" w:sz="0" w:space="0" w:color="auto"/>
      </w:divBdr>
    </w:div>
    <w:div w:id="1328364696">
      <w:bodyDiv w:val="1"/>
      <w:marLeft w:val="0"/>
      <w:marRight w:val="0"/>
      <w:marTop w:val="0"/>
      <w:marBottom w:val="0"/>
      <w:divBdr>
        <w:top w:val="none" w:sz="0" w:space="0" w:color="auto"/>
        <w:left w:val="none" w:sz="0" w:space="0" w:color="auto"/>
        <w:bottom w:val="none" w:sz="0" w:space="0" w:color="auto"/>
        <w:right w:val="none" w:sz="0" w:space="0" w:color="auto"/>
      </w:divBdr>
    </w:div>
    <w:div w:id="1329137789">
      <w:bodyDiv w:val="1"/>
      <w:marLeft w:val="0"/>
      <w:marRight w:val="0"/>
      <w:marTop w:val="0"/>
      <w:marBottom w:val="0"/>
      <w:divBdr>
        <w:top w:val="none" w:sz="0" w:space="0" w:color="auto"/>
        <w:left w:val="none" w:sz="0" w:space="0" w:color="auto"/>
        <w:bottom w:val="none" w:sz="0" w:space="0" w:color="auto"/>
        <w:right w:val="none" w:sz="0" w:space="0" w:color="auto"/>
      </w:divBdr>
    </w:div>
    <w:div w:id="1329796278">
      <w:bodyDiv w:val="1"/>
      <w:marLeft w:val="0"/>
      <w:marRight w:val="0"/>
      <w:marTop w:val="0"/>
      <w:marBottom w:val="0"/>
      <w:divBdr>
        <w:top w:val="none" w:sz="0" w:space="0" w:color="auto"/>
        <w:left w:val="none" w:sz="0" w:space="0" w:color="auto"/>
        <w:bottom w:val="none" w:sz="0" w:space="0" w:color="auto"/>
        <w:right w:val="none" w:sz="0" w:space="0" w:color="auto"/>
      </w:divBdr>
    </w:div>
    <w:div w:id="1330983095">
      <w:bodyDiv w:val="1"/>
      <w:marLeft w:val="0"/>
      <w:marRight w:val="0"/>
      <w:marTop w:val="0"/>
      <w:marBottom w:val="0"/>
      <w:divBdr>
        <w:top w:val="none" w:sz="0" w:space="0" w:color="auto"/>
        <w:left w:val="none" w:sz="0" w:space="0" w:color="auto"/>
        <w:bottom w:val="none" w:sz="0" w:space="0" w:color="auto"/>
        <w:right w:val="none" w:sz="0" w:space="0" w:color="auto"/>
      </w:divBdr>
    </w:div>
    <w:div w:id="1331829753">
      <w:bodyDiv w:val="1"/>
      <w:marLeft w:val="0"/>
      <w:marRight w:val="0"/>
      <w:marTop w:val="0"/>
      <w:marBottom w:val="0"/>
      <w:divBdr>
        <w:top w:val="none" w:sz="0" w:space="0" w:color="auto"/>
        <w:left w:val="none" w:sz="0" w:space="0" w:color="auto"/>
        <w:bottom w:val="none" w:sz="0" w:space="0" w:color="auto"/>
        <w:right w:val="none" w:sz="0" w:space="0" w:color="auto"/>
      </w:divBdr>
    </w:div>
    <w:div w:id="1332563877">
      <w:bodyDiv w:val="1"/>
      <w:marLeft w:val="0"/>
      <w:marRight w:val="0"/>
      <w:marTop w:val="0"/>
      <w:marBottom w:val="0"/>
      <w:divBdr>
        <w:top w:val="none" w:sz="0" w:space="0" w:color="auto"/>
        <w:left w:val="none" w:sz="0" w:space="0" w:color="auto"/>
        <w:bottom w:val="none" w:sz="0" w:space="0" w:color="auto"/>
        <w:right w:val="none" w:sz="0" w:space="0" w:color="auto"/>
      </w:divBdr>
    </w:div>
    <w:div w:id="1334529984">
      <w:bodyDiv w:val="1"/>
      <w:marLeft w:val="0"/>
      <w:marRight w:val="0"/>
      <w:marTop w:val="0"/>
      <w:marBottom w:val="0"/>
      <w:divBdr>
        <w:top w:val="none" w:sz="0" w:space="0" w:color="auto"/>
        <w:left w:val="none" w:sz="0" w:space="0" w:color="auto"/>
        <w:bottom w:val="none" w:sz="0" w:space="0" w:color="auto"/>
        <w:right w:val="none" w:sz="0" w:space="0" w:color="auto"/>
      </w:divBdr>
    </w:div>
    <w:div w:id="1334796266">
      <w:bodyDiv w:val="1"/>
      <w:marLeft w:val="0"/>
      <w:marRight w:val="0"/>
      <w:marTop w:val="0"/>
      <w:marBottom w:val="0"/>
      <w:divBdr>
        <w:top w:val="none" w:sz="0" w:space="0" w:color="auto"/>
        <w:left w:val="none" w:sz="0" w:space="0" w:color="auto"/>
        <w:bottom w:val="none" w:sz="0" w:space="0" w:color="auto"/>
        <w:right w:val="none" w:sz="0" w:space="0" w:color="auto"/>
      </w:divBdr>
    </w:div>
    <w:div w:id="1335301470">
      <w:bodyDiv w:val="1"/>
      <w:marLeft w:val="0"/>
      <w:marRight w:val="0"/>
      <w:marTop w:val="0"/>
      <w:marBottom w:val="0"/>
      <w:divBdr>
        <w:top w:val="none" w:sz="0" w:space="0" w:color="auto"/>
        <w:left w:val="none" w:sz="0" w:space="0" w:color="auto"/>
        <w:bottom w:val="none" w:sz="0" w:space="0" w:color="auto"/>
        <w:right w:val="none" w:sz="0" w:space="0" w:color="auto"/>
      </w:divBdr>
    </w:div>
    <w:div w:id="1336151319">
      <w:bodyDiv w:val="1"/>
      <w:marLeft w:val="0"/>
      <w:marRight w:val="0"/>
      <w:marTop w:val="0"/>
      <w:marBottom w:val="0"/>
      <w:divBdr>
        <w:top w:val="none" w:sz="0" w:space="0" w:color="auto"/>
        <w:left w:val="none" w:sz="0" w:space="0" w:color="auto"/>
        <w:bottom w:val="none" w:sz="0" w:space="0" w:color="auto"/>
        <w:right w:val="none" w:sz="0" w:space="0" w:color="auto"/>
      </w:divBdr>
    </w:div>
    <w:div w:id="1336418132">
      <w:bodyDiv w:val="1"/>
      <w:marLeft w:val="0"/>
      <w:marRight w:val="0"/>
      <w:marTop w:val="0"/>
      <w:marBottom w:val="0"/>
      <w:divBdr>
        <w:top w:val="none" w:sz="0" w:space="0" w:color="auto"/>
        <w:left w:val="none" w:sz="0" w:space="0" w:color="auto"/>
        <w:bottom w:val="none" w:sz="0" w:space="0" w:color="auto"/>
        <w:right w:val="none" w:sz="0" w:space="0" w:color="auto"/>
      </w:divBdr>
    </w:div>
    <w:div w:id="1337003524">
      <w:bodyDiv w:val="1"/>
      <w:marLeft w:val="0"/>
      <w:marRight w:val="0"/>
      <w:marTop w:val="0"/>
      <w:marBottom w:val="0"/>
      <w:divBdr>
        <w:top w:val="none" w:sz="0" w:space="0" w:color="auto"/>
        <w:left w:val="none" w:sz="0" w:space="0" w:color="auto"/>
        <w:bottom w:val="none" w:sz="0" w:space="0" w:color="auto"/>
        <w:right w:val="none" w:sz="0" w:space="0" w:color="auto"/>
      </w:divBdr>
    </w:div>
    <w:div w:id="1337226177">
      <w:bodyDiv w:val="1"/>
      <w:marLeft w:val="0"/>
      <w:marRight w:val="0"/>
      <w:marTop w:val="0"/>
      <w:marBottom w:val="0"/>
      <w:divBdr>
        <w:top w:val="none" w:sz="0" w:space="0" w:color="auto"/>
        <w:left w:val="none" w:sz="0" w:space="0" w:color="auto"/>
        <w:bottom w:val="none" w:sz="0" w:space="0" w:color="auto"/>
        <w:right w:val="none" w:sz="0" w:space="0" w:color="auto"/>
      </w:divBdr>
    </w:div>
    <w:div w:id="1337339332">
      <w:bodyDiv w:val="1"/>
      <w:marLeft w:val="0"/>
      <w:marRight w:val="0"/>
      <w:marTop w:val="0"/>
      <w:marBottom w:val="0"/>
      <w:divBdr>
        <w:top w:val="none" w:sz="0" w:space="0" w:color="auto"/>
        <w:left w:val="none" w:sz="0" w:space="0" w:color="auto"/>
        <w:bottom w:val="none" w:sz="0" w:space="0" w:color="auto"/>
        <w:right w:val="none" w:sz="0" w:space="0" w:color="auto"/>
      </w:divBdr>
    </w:div>
    <w:div w:id="1338732930">
      <w:bodyDiv w:val="1"/>
      <w:marLeft w:val="0"/>
      <w:marRight w:val="0"/>
      <w:marTop w:val="0"/>
      <w:marBottom w:val="0"/>
      <w:divBdr>
        <w:top w:val="none" w:sz="0" w:space="0" w:color="auto"/>
        <w:left w:val="none" w:sz="0" w:space="0" w:color="auto"/>
        <w:bottom w:val="none" w:sz="0" w:space="0" w:color="auto"/>
        <w:right w:val="none" w:sz="0" w:space="0" w:color="auto"/>
      </w:divBdr>
    </w:div>
    <w:div w:id="1338926879">
      <w:bodyDiv w:val="1"/>
      <w:marLeft w:val="0"/>
      <w:marRight w:val="0"/>
      <w:marTop w:val="0"/>
      <w:marBottom w:val="0"/>
      <w:divBdr>
        <w:top w:val="none" w:sz="0" w:space="0" w:color="auto"/>
        <w:left w:val="none" w:sz="0" w:space="0" w:color="auto"/>
        <w:bottom w:val="none" w:sz="0" w:space="0" w:color="auto"/>
        <w:right w:val="none" w:sz="0" w:space="0" w:color="auto"/>
      </w:divBdr>
    </w:div>
    <w:div w:id="1340499770">
      <w:bodyDiv w:val="1"/>
      <w:marLeft w:val="0"/>
      <w:marRight w:val="0"/>
      <w:marTop w:val="0"/>
      <w:marBottom w:val="0"/>
      <w:divBdr>
        <w:top w:val="none" w:sz="0" w:space="0" w:color="auto"/>
        <w:left w:val="none" w:sz="0" w:space="0" w:color="auto"/>
        <w:bottom w:val="none" w:sz="0" w:space="0" w:color="auto"/>
        <w:right w:val="none" w:sz="0" w:space="0" w:color="auto"/>
      </w:divBdr>
    </w:div>
    <w:div w:id="1341156705">
      <w:bodyDiv w:val="1"/>
      <w:marLeft w:val="0"/>
      <w:marRight w:val="0"/>
      <w:marTop w:val="0"/>
      <w:marBottom w:val="0"/>
      <w:divBdr>
        <w:top w:val="none" w:sz="0" w:space="0" w:color="auto"/>
        <w:left w:val="none" w:sz="0" w:space="0" w:color="auto"/>
        <w:bottom w:val="none" w:sz="0" w:space="0" w:color="auto"/>
        <w:right w:val="none" w:sz="0" w:space="0" w:color="auto"/>
      </w:divBdr>
    </w:div>
    <w:div w:id="1341813134">
      <w:bodyDiv w:val="1"/>
      <w:marLeft w:val="0"/>
      <w:marRight w:val="0"/>
      <w:marTop w:val="0"/>
      <w:marBottom w:val="0"/>
      <w:divBdr>
        <w:top w:val="none" w:sz="0" w:space="0" w:color="auto"/>
        <w:left w:val="none" w:sz="0" w:space="0" w:color="auto"/>
        <w:bottom w:val="none" w:sz="0" w:space="0" w:color="auto"/>
        <w:right w:val="none" w:sz="0" w:space="0" w:color="auto"/>
      </w:divBdr>
    </w:div>
    <w:div w:id="1343508951">
      <w:bodyDiv w:val="1"/>
      <w:marLeft w:val="0"/>
      <w:marRight w:val="0"/>
      <w:marTop w:val="0"/>
      <w:marBottom w:val="0"/>
      <w:divBdr>
        <w:top w:val="none" w:sz="0" w:space="0" w:color="auto"/>
        <w:left w:val="none" w:sz="0" w:space="0" w:color="auto"/>
        <w:bottom w:val="none" w:sz="0" w:space="0" w:color="auto"/>
        <w:right w:val="none" w:sz="0" w:space="0" w:color="auto"/>
      </w:divBdr>
    </w:div>
    <w:div w:id="1347630096">
      <w:bodyDiv w:val="1"/>
      <w:marLeft w:val="0"/>
      <w:marRight w:val="0"/>
      <w:marTop w:val="0"/>
      <w:marBottom w:val="0"/>
      <w:divBdr>
        <w:top w:val="none" w:sz="0" w:space="0" w:color="auto"/>
        <w:left w:val="none" w:sz="0" w:space="0" w:color="auto"/>
        <w:bottom w:val="none" w:sz="0" w:space="0" w:color="auto"/>
        <w:right w:val="none" w:sz="0" w:space="0" w:color="auto"/>
      </w:divBdr>
    </w:div>
    <w:div w:id="1348486280">
      <w:bodyDiv w:val="1"/>
      <w:marLeft w:val="0"/>
      <w:marRight w:val="0"/>
      <w:marTop w:val="0"/>
      <w:marBottom w:val="0"/>
      <w:divBdr>
        <w:top w:val="none" w:sz="0" w:space="0" w:color="auto"/>
        <w:left w:val="none" w:sz="0" w:space="0" w:color="auto"/>
        <w:bottom w:val="none" w:sz="0" w:space="0" w:color="auto"/>
        <w:right w:val="none" w:sz="0" w:space="0" w:color="auto"/>
      </w:divBdr>
    </w:div>
    <w:div w:id="1349911053">
      <w:bodyDiv w:val="1"/>
      <w:marLeft w:val="0"/>
      <w:marRight w:val="0"/>
      <w:marTop w:val="0"/>
      <w:marBottom w:val="0"/>
      <w:divBdr>
        <w:top w:val="none" w:sz="0" w:space="0" w:color="auto"/>
        <w:left w:val="none" w:sz="0" w:space="0" w:color="auto"/>
        <w:bottom w:val="none" w:sz="0" w:space="0" w:color="auto"/>
        <w:right w:val="none" w:sz="0" w:space="0" w:color="auto"/>
      </w:divBdr>
    </w:div>
    <w:div w:id="1350133656">
      <w:bodyDiv w:val="1"/>
      <w:marLeft w:val="0"/>
      <w:marRight w:val="0"/>
      <w:marTop w:val="0"/>
      <w:marBottom w:val="0"/>
      <w:divBdr>
        <w:top w:val="none" w:sz="0" w:space="0" w:color="auto"/>
        <w:left w:val="none" w:sz="0" w:space="0" w:color="auto"/>
        <w:bottom w:val="none" w:sz="0" w:space="0" w:color="auto"/>
        <w:right w:val="none" w:sz="0" w:space="0" w:color="auto"/>
      </w:divBdr>
    </w:div>
    <w:div w:id="1350334601">
      <w:bodyDiv w:val="1"/>
      <w:marLeft w:val="0"/>
      <w:marRight w:val="0"/>
      <w:marTop w:val="0"/>
      <w:marBottom w:val="0"/>
      <w:divBdr>
        <w:top w:val="none" w:sz="0" w:space="0" w:color="auto"/>
        <w:left w:val="none" w:sz="0" w:space="0" w:color="auto"/>
        <w:bottom w:val="none" w:sz="0" w:space="0" w:color="auto"/>
        <w:right w:val="none" w:sz="0" w:space="0" w:color="auto"/>
      </w:divBdr>
    </w:div>
    <w:div w:id="1351756941">
      <w:bodyDiv w:val="1"/>
      <w:marLeft w:val="0"/>
      <w:marRight w:val="0"/>
      <w:marTop w:val="0"/>
      <w:marBottom w:val="0"/>
      <w:divBdr>
        <w:top w:val="none" w:sz="0" w:space="0" w:color="auto"/>
        <w:left w:val="none" w:sz="0" w:space="0" w:color="auto"/>
        <w:bottom w:val="none" w:sz="0" w:space="0" w:color="auto"/>
        <w:right w:val="none" w:sz="0" w:space="0" w:color="auto"/>
      </w:divBdr>
    </w:div>
    <w:div w:id="1356689882">
      <w:bodyDiv w:val="1"/>
      <w:marLeft w:val="0"/>
      <w:marRight w:val="0"/>
      <w:marTop w:val="0"/>
      <w:marBottom w:val="0"/>
      <w:divBdr>
        <w:top w:val="none" w:sz="0" w:space="0" w:color="auto"/>
        <w:left w:val="none" w:sz="0" w:space="0" w:color="auto"/>
        <w:bottom w:val="none" w:sz="0" w:space="0" w:color="auto"/>
        <w:right w:val="none" w:sz="0" w:space="0" w:color="auto"/>
      </w:divBdr>
    </w:div>
    <w:div w:id="1357653269">
      <w:bodyDiv w:val="1"/>
      <w:marLeft w:val="0"/>
      <w:marRight w:val="0"/>
      <w:marTop w:val="0"/>
      <w:marBottom w:val="0"/>
      <w:divBdr>
        <w:top w:val="none" w:sz="0" w:space="0" w:color="auto"/>
        <w:left w:val="none" w:sz="0" w:space="0" w:color="auto"/>
        <w:bottom w:val="none" w:sz="0" w:space="0" w:color="auto"/>
        <w:right w:val="none" w:sz="0" w:space="0" w:color="auto"/>
      </w:divBdr>
    </w:div>
    <w:div w:id="1357779178">
      <w:bodyDiv w:val="1"/>
      <w:marLeft w:val="0"/>
      <w:marRight w:val="0"/>
      <w:marTop w:val="0"/>
      <w:marBottom w:val="0"/>
      <w:divBdr>
        <w:top w:val="none" w:sz="0" w:space="0" w:color="auto"/>
        <w:left w:val="none" w:sz="0" w:space="0" w:color="auto"/>
        <w:bottom w:val="none" w:sz="0" w:space="0" w:color="auto"/>
        <w:right w:val="none" w:sz="0" w:space="0" w:color="auto"/>
      </w:divBdr>
    </w:div>
    <w:div w:id="1357805331">
      <w:bodyDiv w:val="1"/>
      <w:marLeft w:val="0"/>
      <w:marRight w:val="0"/>
      <w:marTop w:val="0"/>
      <w:marBottom w:val="0"/>
      <w:divBdr>
        <w:top w:val="none" w:sz="0" w:space="0" w:color="auto"/>
        <w:left w:val="none" w:sz="0" w:space="0" w:color="auto"/>
        <w:bottom w:val="none" w:sz="0" w:space="0" w:color="auto"/>
        <w:right w:val="none" w:sz="0" w:space="0" w:color="auto"/>
      </w:divBdr>
    </w:div>
    <w:div w:id="1358628347">
      <w:bodyDiv w:val="1"/>
      <w:marLeft w:val="0"/>
      <w:marRight w:val="0"/>
      <w:marTop w:val="0"/>
      <w:marBottom w:val="0"/>
      <w:divBdr>
        <w:top w:val="none" w:sz="0" w:space="0" w:color="auto"/>
        <w:left w:val="none" w:sz="0" w:space="0" w:color="auto"/>
        <w:bottom w:val="none" w:sz="0" w:space="0" w:color="auto"/>
        <w:right w:val="none" w:sz="0" w:space="0" w:color="auto"/>
      </w:divBdr>
    </w:div>
    <w:div w:id="1358778866">
      <w:bodyDiv w:val="1"/>
      <w:marLeft w:val="0"/>
      <w:marRight w:val="0"/>
      <w:marTop w:val="0"/>
      <w:marBottom w:val="0"/>
      <w:divBdr>
        <w:top w:val="none" w:sz="0" w:space="0" w:color="auto"/>
        <w:left w:val="none" w:sz="0" w:space="0" w:color="auto"/>
        <w:bottom w:val="none" w:sz="0" w:space="0" w:color="auto"/>
        <w:right w:val="none" w:sz="0" w:space="0" w:color="auto"/>
      </w:divBdr>
    </w:div>
    <w:div w:id="1358893518">
      <w:bodyDiv w:val="1"/>
      <w:marLeft w:val="0"/>
      <w:marRight w:val="0"/>
      <w:marTop w:val="0"/>
      <w:marBottom w:val="0"/>
      <w:divBdr>
        <w:top w:val="none" w:sz="0" w:space="0" w:color="auto"/>
        <w:left w:val="none" w:sz="0" w:space="0" w:color="auto"/>
        <w:bottom w:val="none" w:sz="0" w:space="0" w:color="auto"/>
        <w:right w:val="none" w:sz="0" w:space="0" w:color="auto"/>
      </w:divBdr>
    </w:div>
    <w:div w:id="1358894821">
      <w:bodyDiv w:val="1"/>
      <w:marLeft w:val="0"/>
      <w:marRight w:val="0"/>
      <w:marTop w:val="0"/>
      <w:marBottom w:val="0"/>
      <w:divBdr>
        <w:top w:val="none" w:sz="0" w:space="0" w:color="auto"/>
        <w:left w:val="none" w:sz="0" w:space="0" w:color="auto"/>
        <w:bottom w:val="none" w:sz="0" w:space="0" w:color="auto"/>
        <w:right w:val="none" w:sz="0" w:space="0" w:color="auto"/>
      </w:divBdr>
    </w:div>
    <w:div w:id="1359741703">
      <w:bodyDiv w:val="1"/>
      <w:marLeft w:val="0"/>
      <w:marRight w:val="0"/>
      <w:marTop w:val="0"/>
      <w:marBottom w:val="0"/>
      <w:divBdr>
        <w:top w:val="none" w:sz="0" w:space="0" w:color="auto"/>
        <w:left w:val="none" w:sz="0" w:space="0" w:color="auto"/>
        <w:bottom w:val="none" w:sz="0" w:space="0" w:color="auto"/>
        <w:right w:val="none" w:sz="0" w:space="0" w:color="auto"/>
      </w:divBdr>
    </w:div>
    <w:div w:id="1360011158">
      <w:bodyDiv w:val="1"/>
      <w:marLeft w:val="0"/>
      <w:marRight w:val="0"/>
      <w:marTop w:val="0"/>
      <w:marBottom w:val="0"/>
      <w:divBdr>
        <w:top w:val="none" w:sz="0" w:space="0" w:color="auto"/>
        <w:left w:val="none" w:sz="0" w:space="0" w:color="auto"/>
        <w:bottom w:val="none" w:sz="0" w:space="0" w:color="auto"/>
        <w:right w:val="none" w:sz="0" w:space="0" w:color="auto"/>
      </w:divBdr>
    </w:div>
    <w:div w:id="1360618263">
      <w:bodyDiv w:val="1"/>
      <w:marLeft w:val="0"/>
      <w:marRight w:val="0"/>
      <w:marTop w:val="0"/>
      <w:marBottom w:val="0"/>
      <w:divBdr>
        <w:top w:val="none" w:sz="0" w:space="0" w:color="auto"/>
        <w:left w:val="none" w:sz="0" w:space="0" w:color="auto"/>
        <w:bottom w:val="none" w:sz="0" w:space="0" w:color="auto"/>
        <w:right w:val="none" w:sz="0" w:space="0" w:color="auto"/>
      </w:divBdr>
    </w:div>
    <w:div w:id="1361394069">
      <w:bodyDiv w:val="1"/>
      <w:marLeft w:val="0"/>
      <w:marRight w:val="0"/>
      <w:marTop w:val="0"/>
      <w:marBottom w:val="0"/>
      <w:divBdr>
        <w:top w:val="none" w:sz="0" w:space="0" w:color="auto"/>
        <w:left w:val="none" w:sz="0" w:space="0" w:color="auto"/>
        <w:bottom w:val="none" w:sz="0" w:space="0" w:color="auto"/>
        <w:right w:val="none" w:sz="0" w:space="0" w:color="auto"/>
      </w:divBdr>
    </w:div>
    <w:div w:id="1361858143">
      <w:bodyDiv w:val="1"/>
      <w:marLeft w:val="0"/>
      <w:marRight w:val="0"/>
      <w:marTop w:val="0"/>
      <w:marBottom w:val="0"/>
      <w:divBdr>
        <w:top w:val="none" w:sz="0" w:space="0" w:color="auto"/>
        <w:left w:val="none" w:sz="0" w:space="0" w:color="auto"/>
        <w:bottom w:val="none" w:sz="0" w:space="0" w:color="auto"/>
        <w:right w:val="none" w:sz="0" w:space="0" w:color="auto"/>
      </w:divBdr>
    </w:div>
    <w:div w:id="1363553836">
      <w:bodyDiv w:val="1"/>
      <w:marLeft w:val="0"/>
      <w:marRight w:val="0"/>
      <w:marTop w:val="0"/>
      <w:marBottom w:val="0"/>
      <w:divBdr>
        <w:top w:val="none" w:sz="0" w:space="0" w:color="auto"/>
        <w:left w:val="none" w:sz="0" w:space="0" w:color="auto"/>
        <w:bottom w:val="none" w:sz="0" w:space="0" w:color="auto"/>
        <w:right w:val="none" w:sz="0" w:space="0" w:color="auto"/>
      </w:divBdr>
    </w:div>
    <w:div w:id="1365789262">
      <w:bodyDiv w:val="1"/>
      <w:marLeft w:val="0"/>
      <w:marRight w:val="0"/>
      <w:marTop w:val="0"/>
      <w:marBottom w:val="0"/>
      <w:divBdr>
        <w:top w:val="none" w:sz="0" w:space="0" w:color="auto"/>
        <w:left w:val="none" w:sz="0" w:space="0" w:color="auto"/>
        <w:bottom w:val="none" w:sz="0" w:space="0" w:color="auto"/>
        <w:right w:val="none" w:sz="0" w:space="0" w:color="auto"/>
      </w:divBdr>
    </w:div>
    <w:div w:id="1365907869">
      <w:bodyDiv w:val="1"/>
      <w:marLeft w:val="0"/>
      <w:marRight w:val="0"/>
      <w:marTop w:val="0"/>
      <w:marBottom w:val="0"/>
      <w:divBdr>
        <w:top w:val="none" w:sz="0" w:space="0" w:color="auto"/>
        <w:left w:val="none" w:sz="0" w:space="0" w:color="auto"/>
        <w:bottom w:val="none" w:sz="0" w:space="0" w:color="auto"/>
        <w:right w:val="none" w:sz="0" w:space="0" w:color="auto"/>
      </w:divBdr>
    </w:div>
    <w:div w:id="1367220239">
      <w:bodyDiv w:val="1"/>
      <w:marLeft w:val="0"/>
      <w:marRight w:val="0"/>
      <w:marTop w:val="0"/>
      <w:marBottom w:val="0"/>
      <w:divBdr>
        <w:top w:val="none" w:sz="0" w:space="0" w:color="auto"/>
        <w:left w:val="none" w:sz="0" w:space="0" w:color="auto"/>
        <w:bottom w:val="none" w:sz="0" w:space="0" w:color="auto"/>
        <w:right w:val="none" w:sz="0" w:space="0" w:color="auto"/>
      </w:divBdr>
    </w:div>
    <w:div w:id="1368287558">
      <w:bodyDiv w:val="1"/>
      <w:marLeft w:val="0"/>
      <w:marRight w:val="0"/>
      <w:marTop w:val="0"/>
      <w:marBottom w:val="0"/>
      <w:divBdr>
        <w:top w:val="none" w:sz="0" w:space="0" w:color="auto"/>
        <w:left w:val="none" w:sz="0" w:space="0" w:color="auto"/>
        <w:bottom w:val="none" w:sz="0" w:space="0" w:color="auto"/>
        <w:right w:val="none" w:sz="0" w:space="0" w:color="auto"/>
      </w:divBdr>
    </w:div>
    <w:div w:id="1369800650">
      <w:bodyDiv w:val="1"/>
      <w:marLeft w:val="0"/>
      <w:marRight w:val="0"/>
      <w:marTop w:val="0"/>
      <w:marBottom w:val="0"/>
      <w:divBdr>
        <w:top w:val="none" w:sz="0" w:space="0" w:color="auto"/>
        <w:left w:val="none" w:sz="0" w:space="0" w:color="auto"/>
        <w:bottom w:val="none" w:sz="0" w:space="0" w:color="auto"/>
        <w:right w:val="none" w:sz="0" w:space="0" w:color="auto"/>
      </w:divBdr>
    </w:div>
    <w:div w:id="1370253275">
      <w:bodyDiv w:val="1"/>
      <w:marLeft w:val="0"/>
      <w:marRight w:val="0"/>
      <w:marTop w:val="0"/>
      <w:marBottom w:val="0"/>
      <w:divBdr>
        <w:top w:val="none" w:sz="0" w:space="0" w:color="auto"/>
        <w:left w:val="none" w:sz="0" w:space="0" w:color="auto"/>
        <w:bottom w:val="none" w:sz="0" w:space="0" w:color="auto"/>
        <w:right w:val="none" w:sz="0" w:space="0" w:color="auto"/>
      </w:divBdr>
    </w:div>
    <w:div w:id="1370449273">
      <w:bodyDiv w:val="1"/>
      <w:marLeft w:val="0"/>
      <w:marRight w:val="0"/>
      <w:marTop w:val="0"/>
      <w:marBottom w:val="0"/>
      <w:divBdr>
        <w:top w:val="none" w:sz="0" w:space="0" w:color="auto"/>
        <w:left w:val="none" w:sz="0" w:space="0" w:color="auto"/>
        <w:bottom w:val="none" w:sz="0" w:space="0" w:color="auto"/>
        <w:right w:val="none" w:sz="0" w:space="0" w:color="auto"/>
      </w:divBdr>
    </w:div>
    <w:div w:id="1370838771">
      <w:bodyDiv w:val="1"/>
      <w:marLeft w:val="0"/>
      <w:marRight w:val="0"/>
      <w:marTop w:val="0"/>
      <w:marBottom w:val="0"/>
      <w:divBdr>
        <w:top w:val="none" w:sz="0" w:space="0" w:color="auto"/>
        <w:left w:val="none" w:sz="0" w:space="0" w:color="auto"/>
        <w:bottom w:val="none" w:sz="0" w:space="0" w:color="auto"/>
        <w:right w:val="none" w:sz="0" w:space="0" w:color="auto"/>
      </w:divBdr>
    </w:div>
    <w:div w:id="1370839751">
      <w:bodyDiv w:val="1"/>
      <w:marLeft w:val="0"/>
      <w:marRight w:val="0"/>
      <w:marTop w:val="0"/>
      <w:marBottom w:val="0"/>
      <w:divBdr>
        <w:top w:val="none" w:sz="0" w:space="0" w:color="auto"/>
        <w:left w:val="none" w:sz="0" w:space="0" w:color="auto"/>
        <w:bottom w:val="none" w:sz="0" w:space="0" w:color="auto"/>
        <w:right w:val="none" w:sz="0" w:space="0" w:color="auto"/>
      </w:divBdr>
    </w:div>
    <w:div w:id="1371149043">
      <w:bodyDiv w:val="1"/>
      <w:marLeft w:val="0"/>
      <w:marRight w:val="0"/>
      <w:marTop w:val="0"/>
      <w:marBottom w:val="0"/>
      <w:divBdr>
        <w:top w:val="none" w:sz="0" w:space="0" w:color="auto"/>
        <w:left w:val="none" w:sz="0" w:space="0" w:color="auto"/>
        <w:bottom w:val="none" w:sz="0" w:space="0" w:color="auto"/>
        <w:right w:val="none" w:sz="0" w:space="0" w:color="auto"/>
      </w:divBdr>
    </w:div>
    <w:div w:id="1373268374">
      <w:bodyDiv w:val="1"/>
      <w:marLeft w:val="0"/>
      <w:marRight w:val="0"/>
      <w:marTop w:val="0"/>
      <w:marBottom w:val="0"/>
      <w:divBdr>
        <w:top w:val="none" w:sz="0" w:space="0" w:color="auto"/>
        <w:left w:val="none" w:sz="0" w:space="0" w:color="auto"/>
        <w:bottom w:val="none" w:sz="0" w:space="0" w:color="auto"/>
        <w:right w:val="none" w:sz="0" w:space="0" w:color="auto"/>
      </w:divBdr>
    </w:div>
    <w:div w:id="1374188491">
      <w:bodyDiv w:val="1"/>
      <w:marLeft w:val="0"/>
      <w:marRight w:val="0"/>
      <w:marTop w:val="0"/>
      <w:marBottom w:val="0"/>
      <w:divBdr>
        <w:top w:val="none" w:sz="0" w:space="0" w:color="auto"/>
        <w:left w:val="none" w:sz="0" w:space="0" w:color="auto"/>
        <w:bottom w:val="none" w:sz="0" w:space="0" w:color="auto"/>
        <w:right w:val="none" w:sz="0" w:space="0" w:color="auto"/>
      </w:divBdr>
    </w:div>
    <w:div w:id="1374691872">
      <w:bodyDiv w:val="1"/>
      <w:marLeft w:val="0"/>
      <w:marRight w:val="0"/>
      <w:marTop w:val="0"/>
      <w:marBottom w:val="0"/>
      <w:divBdr>
        <w:top w:val="none" w:sz="0" w:space="0" w:color="auto"/>
        <w:left w:val="none" w:sz="0" w:space="0" w:color="auto"/>
        <w:bottom w:val="none" w:sz="0" w:space="0" w:color="auto"/>
        <w:right w:val="none" w:sz="0" w:space="0" w:color="auto"/>
      </w:divBdr>
    </w:div>
    <w:div w:id="1375958652">
      <w:bodyDiv w:val="1"/>
      <w:marLeft w:val="0"/>
      <w:marRight w:val="0"/>
      <w:marTop w:val="0"/>
      <w:marBottom w:val="0"/>
      <w:divBdr>
        <w:top w:val="none" w:sz="0" w:space="0" w:color="auto"/>
        <w:left w:val="none" w:sz="0" w:space="0" w:color="auto"/>
        <w:bottom w:val="none" w:sz="0" w:space="0" w:color="auto"/>
        <w:right w:val="none" w:sz="0" w:space="0" w:color="auto"/>
      </w:divBdr>
    </w:div>
    <w:div w:id="1376351281">
      <w:bodyDiv w:val="1"/>
      <w:marLeft w:val="0"/>
      <w:marRight w:val="0"/>
      <w:marTop w:val="0"/>
      <w:marBottom w:val="0"/>
      <w:divBdr>
        <w:top w:val="none" w:sz="0" w:space="0" w:color="auto"/>
        <w:left w:val="none" w:sz="0" w:space="0" w:color="auto"/>
        <w:bottom w:val="none" w:sz="0" w:space="0" w:color="auto"/>
        <w:right w:val="none" w:sz="0" w:space="0" w:color="auto"/>
      </w:divBdr>
    </w:div>
    <w:div w:id="1377000649">
      <w:bodyDiv w:val="1"/>
      <w:marLeft w:val="0"/>
      <w:marRight w:val="0"/>
      <w:marTop w:val="0"/>
      <w:marBottom w:val="0"/>
      <w:divBdr>
        <w:top w:val="none" w:sz="0" w:space="0" w:color="auto"/>
        <w:left w:val="none" w:sz="0" w:space="0" w:color="auto"/>
        <w:bottom w:val="none" w:sz="0" w:space="0" w:color="auto"/>
        <w:right w:val="none" w:sz="0" w:space="0" w:color="auto"/>
      </w:divBdr>
    </w:div>
    <w:div w:id="1378894424">
      <w:bodyDiv w:val="1"/>
      <w:marLeft w:val="0"/>
      <w:marRight w:val="0"/>
      <w:marTop w:val="0"/>
      <w:marBottom w:val="0"/>
      <w:divBdr>
        <w:top w:val="none" w:sz="0" w:space="0" w:color="auto"/>
        <w:left w:val="none" w:sz="0" w:space="0" w:color="auto"/>
        <w:bottom w:val="none" w:sz="0" w:space="0" w:color="auto"/>
        <w:right w:val="none" w:sz="0" w:space="0" w:color="auto"/>
      </w:divBdr>
    </w:div>
    <w:div w:id="1382709293">
      <w:bodyDiv w:val="1"/>
      <w:marLeft w:val="0"/>
      <w:marRight w:val="0"/>
      <w:marTop w:val="0"/>
      <w:marBottom w:val="0"/>
      <w:divBdr>
        <w:top w:val="none" w:sz="0" w:space="0" w:color="auto"/>
        <w:left w:val="none" w:sz="0" w:space="0" w:color="auto"/>
        <w:bottom w:val="none" w:sz="0" w:space="0" w:color="auto"/>
        <w:right w:val="none" w:sz="0" w:space="0" w:color="auto"/>
      </w:divBdr>
    </w:div>
    <w:div w:id="1383283125">
      <w:bodyDiv w:val="1"/>
      <w:marLeft w:val="0"/>
      <w:marRight w:val="0"/>
      <w:marTop w:val="0"/>
      <w:marBottom w:val="0"/>
      <w:divBdr>
        <w:top w:val="none" w:sz="0" w:space="0" w:color="auto"/>
        <w:left w:val="none" w:sz="0" w:space="0" w:color="auto"/>
        <w:bottom w:val="none" w:sz="0" w:space="0" w:color="auto"/>
        <w:right w:val="none" w:sz="0" w:space="0" w:color="auto"/>
      </w:divBdr>
    </w:div>
    <w:div w:id="1386874433">
      <w:bodyDiv w:val="1"/>
      <w:marLeft w:val="0"/>
      <w:marRight w:val="0"/>
      <w:marTop w:val="0"/>
      <w:marBottom w:val="0"/>
      <w:divBdr>
        <w:top w:val="none" w:sz="0" w:space="0" w:color="auto"/>
        <w:left w:val="none" w:sz="0" w:space="0" w:color="auto"/>
        <w:bottom w:val="none" w:sz="0" w:space="0" w:color="auto"/>
        <w:right w:val="none" w:sz="0" w:space="0" w:color="auto"/>
      </w:divBdr>
    </w:div>
    <w:div w:id="1387678750">
      <w:bodyDiv w:val="1"/>
      <w:marLeft w:val="0"/>
      <w:marRight w:val="0"/>
      <w:marTop w:val="0"/>
      <w:marBottom w:val="0"/>
      <w:divBdr>
        <w:top w:val="none" w:sz="0" w:space="0" w:color="auto"/>
        <w:left w:val="none" w:sz="0" w:space="0" w:color="auto"/>
        <w:bottom w:val="none" w:sz="0" w:space="0" w:color="auto"/>
        <w:right w:val="none" w:sz="0" w:space="0" w:color="auto"/>
      </w:divBdr>
    </w:div>
    <w:div w:id="1389721825">
      <w:bodyDiv w:val="1"/>
      <w:marLeft w:val="0"/>
      <w:marRight w:val="0"/>
      <w:marTop w:val="0"/>
      <w:marBottom w:val="0"/>
      <w:divBdr>
        <w:top w:val="none" w:sz="0" w:space="0" w:color="auto"/>
        <w:left w:val="none" w:sz="0" w:space="0" w:color="auto"/>
        <w:bottom w:val="none" w:sz="0" w:space="0" w:color="auto"/>
        <w:right w:val="none" w:sz="0" w:space="0" w:color="auto"/>
      </w:divBdr>
    </w:div>
    <w:div w:id="1389911166">
      <w:bodyDiv w:val="1"/>
      <w:marLeft w:val="0"/>
      <w:marRight w:val="0"/>
      <w:marTop w:val="0"/>
      <w:marBottom w:val="0"/>
      <w:divBdr>
        <w:top w:val="none" w:sz="0" w:space="0" w:color="auto"/>
        <w:left w:val="none" w:sz="0" w:space="0" w:color="auto"/>
        <w:bottom w:val="none" w:sz="0" w:space="0" w:color="auto"/>
        <w:right w:val="none" w:sz="0" w:space="0" w:color="auto"/>
      </w:divBdr>
    </w:div>
    <w:div w:id="1393309279">
      <w:bodyDiv w:val="1"/>
      <w:marLeft w:val="0"/>
      <w:marRight w:val="0"/>
      <w:marTop w:val="0"/>
      <w:marBottom w:val="0"/>
      <w:divBdr>
        <w:top w:val="none" w:sz="0" w:space="0" w:color="auto"/>
        <w:left w:val="none" w:sz="0" w:space="0" w:color="auto"/>
        <w:bottom w:val="none" w:sz="0" w:space="0" w:color="auto"/>
        <w:right w:val="none" w:sz="0" w:space="0" w:color="auto"/>
      </w:divBdr>
    </w:div>
    <w:div w:id="1393508244">
      <w:bodyDiv w:val="1"/>
      <w:marLeft w:val="0"/>
      <w:marRight w:val="0"/>
      <w:marTop w:val="0"/>
      <w:marBottom w:val="0"/>
      <w:divBdr>
        <w:top w:val="none" w:sz="0" w:space="0" w:color="auto"/>
        <w:left w:val="none" w:sz="0" w:space="0" w:color="auto"/>
        <w:bottom w:val="none" w:sz="0" w:space="0" w:color="auto"/>
        <w:right w:val="none" w:sz="0" w:space="0" w:color="auto"/>
      </w:divBdr>
    </w:div>
    <w:div w:id="1396005025">
      <w:bodyDiv w:val="1"/>
      <w:marLeft w:val="0"/>
      <w:marRight w:val="0"/>
      <w:marTop w:val="0"/>
      <w:marBottom w:val="0"/>
      <w:divBdr>
        <w:top w:val="none" w:sz="0" w:space="0" w:color="auto"/>
        <w:left w:val="none" w:sz="0" w:space="0" w:color="auto"/>
        <w:bottom w:val="none" w:sz="0" w:space="0" w:color="auto"/>
        <w:right w:val="none" w:sz="0" w:space="0" w:color="auto"/>
      </w:divBdr>
    </w:div>
    <w:div w:id="1396202381">
      <w:bodyDiv w:val="1"/>
      <w:marLeft w:val="0"/>
      <w:marRight w:val="0"/>
      <w:marTop w:val="0"/>
      <w:marBottom w:val="0"/>
      <w:divBdr>
        <w:top w:val="none" w:sz="0" w:space="0" w:color="auto"/>
        <w:left w:val="none" w:sz="0" w:space="0" w:color="auto"/>
        <w:bottom w:val="none" w:sz="0" w:space="0" w:color="auto"/>
        <w:right w:val="none" w:sz="0" w:space="0" w:color="auto"/>
      </w:divBdr>
    </w:div>
    <w:div w:id="1396388669">
      <w:bodyDiv w:val="1"/>
      <w:marLeft w:val="0"/>
      <w:marRight w:val="0"/>
      <w:marTop w:val="0"/>
      <w:marBottom w:val="0"/>
      <w:divBdr>
        <w:top w:val="none" w:sz="0" w:space="0" w:color="auto"/>
        <w:left w:val="none" w:sz="0" w:space="0" w:color="auto"/>
        <w:bottom w:val="none" w:sz="0" w:space="0" w:color="auto"/>
        <w:right w:val="none" w:sz="0" w:space="0" w:color="auto"/>
      </w:divBdr>
    </w:div>
    <w:div w:id="1397897638">
      <w:bodyDiv w:val="1"/>
      <w:marLeft w:val="0"/>
      <w:marRight w:val="0"/>
      <w:marTop w:val="0"/>
      <w:marBottom w:val="0"/>
      <w:divBdr>
        <w:top w:val="none" w:sz="0" w:space="0" w:color="auto"/>
        <w:left w:val="none" w:sz="0" w:space="0" w:color="auto"/>
        <w:bottom w:val="none" w:sz="0" w:space="0" w:color="auto"/>
        <w:right w:val="none" w:sz="0" w:space="0" w:color="auto"/>
      </w:divBdr>
    </w:div>
    <w:div w:id="1398017812">
      <w:bodyDiv w:val="1"/>
      <w:marLeft w:val="0"/>
      <w:marRight w:val="0"/>
      <w:marTop w:val="0"/>
      <w:marBottom w:val="0"/>
      <w:divBdr>
        <w:top w:val="none" w:sz="0" w:space="0" w:color="auto"/>
        <w:left w:val="none" w:sz="0" w:space="0" w:color="auto"/>
        <w:bottom w:val="none" w:sz="0" w:space="0" w:color="auto"/>
        <w:right w:val="none" w:sz="0" w:space="0" w:color="auto"/>
      </w:divBdr>
    </w:div>
    <w:div w:id="1398823484">
      <w:bodyDiv w:val="1"/>
      <w:marLeft w:val="0"/>
      <w:marRight w:val="0"/>
      <w:marTop w:val="0"/>
      <w:marBottom w:val="0"/>
      <w:divBdr>
        <w:top w:val="none" w:sz="0" w:space="0" w:color="auto"/>
        <w:left w:val="none" w:sz="0" w:space="0" w:color="auto"/>
        <w:bottom w:val="none" w:sz="0" w:space="0" w:color="auto"/>
        <w:right w:val="none" w:sz="0" w:space="0" w:color="auto"/>
      </w:divBdr>
    </w:div>
    <w:div w:id="1398896682">
      <w:bodyDiv w:val="1"/>
      <w:marLeft w:val="0"/>
      <w:marRight w:val="0"/>
      <w:marTop w:val="0"/>
      <w:marBottom w:val="0"/>
      <w:divBdr>
        <w:top w:val="none" w:sz="0" w:space="0" w:color="auto"/>
        <w:left w:val="none" w:sz="0" w:space="0" w:color="auto"/>
        <w:bottom w:val="none" w:sz="0" w:space="0" w:color="auto"/>
        <w:right w:val="none" w:sz="0" w:space="0" w:color="auto"/>
      </w:divBdr>
    </w:div>
    <w:div w:id="1401635148">
      <w:bodyDiv w:val="1"/>
      <w:marLeft w:val="0"/>
      <w:marRight w:val="0"/>
      <w:marTop w:val="0"/>
      <w:marBottom w:val="0"/>
      <w:divBdr>
        <w:top w:val="none" w:sz="0" w:space="0" w:color="auto"/>
        <w:left w:val="none" w:sz="0" w:space="0" w:color="auto"/>
        <w:bottom w:val="none" w:sz="0" w:space="0" w:color="auto"/>
        <w:right w:val="none" w:sz="0" w:space="0" w:color="auto"/>
      </w:divBdr>
    </w:div>
    <w:div w:id="1402828057">
      <w:bodyDiv w:val="1"/>
      <w:marLeft w:val="0"/>
      <w:marRight w:val="0"/>
      <w:marTop w:val="0"/>
      <w:marBottom w:val="0"/>
      <w:divBdr>
        <w:top w:val="none" w:sz="0" w:space="0" w:color="auto"/>
        <w:left w:val="none" w:sz="0" w:space="0" w:color="auto"/>
        <w:bottom w:val="none" w:sz="0" w:space="0" w:color="auto"/>
        <w:right w:val="none" w:sz="0" w:space="0" w:color="auto"/>
      </w:divBdr>
    </w:div>
    <w:div w:id="1403017750">
      <w:bodyDiv w:val="1"/>
      <w:marLeft w:val="0"/>
      <w:marRight w:val="0"/>
      <w:marTop w:val="0"/>
      <w:marBottom w:val="0"/>
      <w:divBdr>
        <w:top w:val="none" w:sz="0" w:space="0" w:color="auto"/>
        <w:left w:val="none" w:sz="0" w:space="0" w:color="auto"/>
        <w:bottom w:val="none" w:sz="0" w:space="0" w:color="auto"/>
        <w:right w:val="none" w:sz="0" w:space="0" w:color="auto"/>
      </w:divBdr>
    </w:div>
    <w:div w:id="1403988985">
      <w:bodyDiv w:val="1"/>
      <w:marLeft w:val="0"/>
      <w:marRight w:val="0"/>
      <w:marTop w:val="0"/>
      <w:marBottom w:val="0"/>
      <w:divBdr>
        <w:top w:val="none" w:sz="0" w:space="0" w:color="auto"/>
        <w:left w:val="none" w:sz="0" w:space="0" w:color="auto"/>
        <w:bottom w:val="none" w:sz="0" w:space="0" w:color="auto"/>
        <w:right w:val="none" w:sz="0" w:space="0" w:color="auto"/>
      </w:divBdr>
    </w:div>
    <w:div w:id="1403992798">
      <w:bodyDiv w:val="1"/>
      <w:marLeft w:val="0"/>
      <w:marRight w:val="0"/>
      <w:marTop w:val="0"/>
      <w:marBottom w:val="0"/>
      <w:divBdr>
        <w:top w:val="none" w:sz="0" w:space="0" w:color="auto"/>
        <w:left w:val="none" w:sz="0" w:space="0" w:color="auto"/>
        <w:bottom w:val="none" w:sz="0" w:space="0" w:color="auto"/>
        <w:right w:val="none" w:sz="0" w:space="0" w:color="auto"/>
      </w:divBdr>
    </w:div>
    <w:div w:id="1404334476">
      <w:bodyDiv w:val="1"/>
      <w:marLeft w:val="0"/>
      <w:marRight w:val="0"/>
      <w:marTop w:val="0"/>
      <w:marBottom w:val="0"/>
      <w:divBdr>
        <w:top w:val="none" w:sz="0" w:space="0" w:color="auto"/>
        <w:left w:val="none" w:sz="0" w:space="0" w:color="auto"/>
        <w:bottom w:val="none" w:sz="0" w:space="0" w:color="auto"/>
        <w:right w:val="none" w:sz="0" w:space="0" w:color="auto"/>
      </w:divBdr>
    </w:div>
    <w:div w:id="1404832739">
      <w:bodyDiv w:val="1"/>
      <w:marLeft w:val="0"/>
      <w:marRight w:val="0"/>
      <w:marTop w:val="0"/>
      <w:marBottom w:val="0"/>
      <w:divBdr>
        <w:top w:val="none" w:sz="0" w:space="0" w:color="auto"/>
        <w:left w:val="none" w:sz="0" w:space="0" w:color="auto"/>
        <w:bottom w:val="none" w:sz="0" w:space="0" w:color="auto"/>
        <w:right w:val="none" w:sz="0" w:space="0" w:color="auto"/>
      </w:divBdr>
    </w:div>
    <w:div w:id="1405452239">
      <w:bodyDiv w:val="1"/>
      <w:marLeft w:val="0"/>
      <w:marRight w:val="0"/>
      <w:marTop w:val="0"/>
      <w:marBottom w:val="0"/>
      <w:divBdr>
        <w:top w:val="none" w:sz="0" w:space="0" w:color="auto"/>
        <w:left w:val="none" w:sz="0" w:space="0" w:color="auto"/>
        <w:bottom w:val="none" w:sz="0" w:space="0" w:color="auto"/>
        <w:right w:val="none" w:sz="0" w:space="0" w:color="auto"/>
      </w:divBdr>
    </w:div>
    <w:div w:id="1407726269">
      <w:bodyDiv w:val="1"/>
      <w:marLeft w:val="0"/>
      <w:marRight w:val="0"/>
      <w:marTop w:val="0"/>
      <w:marBottom w:val="0"/>
      <w:divBdr>
        <w:top w:val="none" w:sz="0" w:space="0" w:color="auto"/>
        <w:left w:val="none" w:sz="0" w:space="0" w:color="auto"/>
        <w:bottom w:val="none" w:sz="0" w:space="0" w:color="auto"/>
        <w:right w:val="none" w:sz="0" w:space="0" w:color="auto"/>
      </w:divBdr>
    </w:div>
    <w:div w:id="1408531739">
      <w:bodyDiv w:val="1"/>
      <w:marLeft w:val="0"/>
      <w:marRight w:val="0"/>
      <w:marTop w:val="0"/>
      <w:marBottom w:val="0"/>
      <w:divBdr>
        <w:top w:val="none" w:sz="0" w:space="0" w:color="auto"/>
        <w:left w:val="none" w:sz="0" w:space="0" w:color="auto"/>
        <w:bottom w:val="none" w:sz="0" w:space="0" w:color="auto"/>
        <w:right w:val="none" w:sz="0" w:space="0" w:color="auto"/>
      </w:divBdr>
    </w:div>
    <w:div w:id="1410545334">
      <w:bodyDiv w:val="1"/>
      <w:marLeft w:val="0"/>
      <w:marRight w:val="0"/>
      <w:marTop w:val="0"/>
      <w:marBottom w:val="0"/>
      <w:divBdr>
        <w:top w:val="none" w:sz="0" w:space="0" w:color="auto"/>
        <w:left w:val="none" w:sz="0" w:space="0" w:color="auto"/>
        <w:bottom w:val="none" w:sz="0" w:space="0" w:color="auto"/>
        <w:right w:val="none" w:sz="0" w:space="0" w:color="auto"/>
      </w:divBdr>
    </w:div>
    <w:div w:id="1411269542">
      <w:bodyDiv w:val="1"/>
      <w:marLeft w:val="0"/>
      <w:marRight w:val="0"/>
      <w:marTop w:val="0"/>
      <w:marBottom w:val="0"/>
      <w:divBdr>
        <w:top w:val="none" w:sz="0" w:space="0" w:color="auto"/>
        <w:left w:val="none" w:sz="0" w:space="0" w:color="auto"/>
        <w:bottom w:val="none" w:sz="0" w:space="0" w:color="auto"/>
        <w:right w:val="none" w:sz="0" w:space="0" w:color="auto"/>
      </w:divBdr>
    </w:div>
    <w:div w:id="1414350679">
      <w:bodyDiv w:val="1"/>
      <w:marLeft w:val="0"/>
      <w:marRight w:val="0"/>
      <w:marTop w:val="0"/>
      <w:marBottom w:val="0"/>
      <w:divBdr>
        <w:top w:val="none" w:sz="0" w:space="0" w:color="auto"/>
        <w:left w:val="none" w:sz="0" w:space="0" w:color="auto"/>
        <w:bottom w:val="none" w:sz="0" w:space="0" w:color="auto"/>
        <w:right w:val="none" w:sz="0" w:space="0" w:color="auto"/>
      </w:divBdr>
    </w:div>
    <w:div w:id="1414863399">
      <w:bodyDiv w:val="1"/>
      <w:marLeft w:val="0"/>
      <w:marRight w:val="0"/>
      <w:marTop w:val="0"/>
      <w:marBottom w:val="0"/>
      <w:divBdr>
        <w:top w:val="none" w:sz="0" w:space="0" w:color="auto"/>
        <w:left w:val="none" w:sz="0" w:space="0" w:color="auto"/>
        <w:bottom w:val="none" w:sz="0" w:space="0" w:color="auto"/>
        <w:right w:val="none" w:sz="0" w:space="0" w:color="auto"/>
      </w:divBdr>
    </w:div>
    <w:div w:id="1415662145">
      <w:bodyDiv w:val="1"/>
      <w:marLeft w:val="0"/>
      <w:marRight w:val="0"/>
      <w:marTop w:val="0"/>
      <w:marBottom w:val="0"/>
      <w:divBdr>
        <w:top w:val="none" w:sz="0" w:space="0" w:color="auto"/>
        <w:left w:val="none" w:sz="0" w:space="0" w:color="auto"/>
        <w:bottom w:val="none" w:sz="0" w:space="0" w:color="auto"/>
        <w:right w:val="none" w:sz="0" w:space="0" w:color="auto"/>
      </w:divBdr>
    </w:div>
    <w:div w:id="1416633487">
      <w:bodyDiv w:val="1"/>
      <w:marLeft w:val="0"/>
      <w:marRight w:val="0"/>
      <w:marTop w:val="0"/>
      <w:marBottom w:val="0"/>
      <w:divBdr>
        <w:top w:val="none" w:sz="0" w:space="0" w:color="auto"/>
        <w:left w:val="none" w:sz="0" w:space="0" w:color="auto"/>
        <w:bottom w:val="none" w:sz="0" w:space="0" w:color="auto"/>
        <w:right w:val="none" w:sz="0" w:space="0" w:color="auto"/>
      </w:divBdr>
    </w:div>
    <w:div w:id="1416970608">
      <w:bodyDiv w:val="1"/>
      <w:marLeft w:val="0"/>
      <w:marRight w:val="0"/>
      <w:marTop w:val="0"/>
      <w:marBottom w:val="0"/>
      <w:divBdr>
        <w:top w:val="none" w:sz="0" w:space="0" w:color="auto"/>
        <w:left w:val="none" w:sz="0" w:space="0" w:color="auto"/>
        <w:bottom w:val="none" w:sz="0" w:space="0" w:color="auto"/>
        <w:right w:val="none" w:sz="0" w:space="0" w:color="auto"/>
      </w:divBdr>
    </w:div>
    <w:div w:id="1417247842">
      <w:bodyDiv w:val="1"/>
      <w:marLeft w:val="0"/>
      <w:marRight w:val="0"/>
      <w:marTop w:val="0"/>
      <w:marBottom w:val="0"/>
      <w:divBdr>
        <w:top w:val="none" w:sz="0" w:space="0" w:color="auto"/>
        <w:left w:val="none" w:sz="0" w:space="0" w:color="auto"/>
        <w:bottom w:val="none" w:sz="0" w:space="0" w:color="auto"/>
        <w:right w:val="none" w:sz="0" w:space="0" w:color="auto"/>
      </w:divBdr>
    </w:div>
    <w:div w:id="1418020076">
      <w:bodyDiv w:val="1"/>
      <w:marLeft w:val="0"/>
      <w:marRight w:val="0"/>
      <w:marTop w:val="0"/>
      <w:marBottom w:val="0"/>
      <w:divBdr>
        <w:top w:val="none" w:sz="0" w:space="0" w:color="auto"/>
        <w:left w:val="none" w:sz="0" w:space="0" w:color="auto"/>
        <w:bottom w:val="none" w:sz="0" w:space="0" w:color="auto"/>
        <w:right w:val="none" w:sz="0" w:space="0" w:color="auto"/>
      </w:divBdr>
    </w:div>
    <w:div w:id="1419643294">
      <w:bodyDiv w:val="1"/>
      <w:marLeft w:val="0"/>
      <w:marRight w:val="0"/>
      <w:marTop w:val="0"/>
      <w:marBottom w:val="0"/>
      <w:divBdr>
        <w:top w:val="none" w:sz="0" w:space="0" w:color="auto"/>
        <w:left w:val="none" w:sz="0" w:space="0" w:color="auto"/>
        <w:bottom w:val="none" w:sz="0" w:space="0" w:color="auto"/>
        <w:right w:val="none" w:sz="0" w:space="0" w:color="auto"/>
      </w:divBdr>
    </w:div>
    <w:div w:id="1420560627">
      <w:bodyDiv w:val="1"/>
      <w:marLeft w:val="0"/>
      <w:marRight w:val="0"/>
      <w:marTop w:val="0"/>
      <w:marBottom w:val="0"/>
      <w:divBdr>
        <w:top w:val="none" w:sz="0" w:space="0" w:color="auto"/>
        <w:left w:val="none" w:sz="0" w:space="0" w:color="auto"/>
        <w:bottom w:val="none" w:sz="0" w:space="0" w:color="auto"/>
        <w:right w:val="none" w:sz="0" w:space="0" w:color="auto"/>
      </w:divBdr>
    </w:div>
    <w:div w:id="1420761136">
      <w:bodyDiv w:val="1"/>
      <w:marLeft w:val="0"/>
      <w:marRight w:val="0"/>
      <w:marTop w:val="0"/>
      <w:marBottom w:val="0"/>
      <w:divBdr>
        <w:top w:val="none" w:sz="0" w:space="0" w:color="auto"/>
        <w:left w:val="none" w:sz="0" w:space="0" w:color="auto"/>
        <w:bottom w:val="none" w:sz="0" w:space="0" w:color="auto"/>
        <w:right w:val="none" w:sz="0" w:space="0" w:color="auto"/>
      </w:divBdr>
    </w:div>
    <w:div w:id="1420836000">
      <w:bodyDiv w:val="1"/>
      <w:marLeft w:val="0"/>
      <w:marRight w:val="0"/>
      <w:marTop w:val="0"/>
      <w:marBottom w:val="0"/>
      <w:divBdr>
        <w:top w:val="none" w:sz="0" w:space="0" w:color="auto"/>
        <w:left w:val="none" w:sz="0" w:space="0" w:color="auto"/>
        <w:bottom w:val="none" w:sz="0" w:space="0" w:color="auto"/>
        <w:right w:val="none" w:sz="0" w:space="0" w:color="auto"/>
      </w:divBdr>
    </w:div>
    <w:div w:id="1421214188">
      <w:bodyDiv w:val="1"/>
      <w:marLeft w:val="0"/>
      <w:marRight w:val="0"/>
      <w:marTop w:val="0"/>
      <w:marBottom w:val="0"/>
      <w:divBdr>
        <w:top w:val="none" w:sz="0" w:space="0" w:color="auto"/>
        <w:left w:val="none" w:sz="0" w:space="0" w:color="auto"/>
        <w:bottom w:val="none" w:sz="0" w:space="0" w:color="auto"/>
        <w:right w:val="none" w:sz="0" w:space="0" w:color="auto"/>
      </w:divBdr>
    </w:div>
    <w:div w:id="1422070717">
      <w:bodyDiv w:val="1"/>
      <w:marLeft w:val="0"/>
      <w:marRight w:val="0"/>
      <w:marTop w:val="0"/>
      <w:marBottom w:val="0"/>
      <w:divBdr>
        <w:top w:val="none" w:sz="0" w:space="0" w:color="auto"/>
        <w:left w:val="none" w:sz="0" w:space="0" w:color="auto"/>
        <w:bottom w:val="none" w:sz="0" w:space="0" w:color="auto"/>
        <w:right w:val="none" w:sz="0" w:space="0" w:color="auto"/>
      </w:divBdr>
    </w:div>
    <w:div w:id="1422407922">
      <w:bodyDiv w:val="1"/>
      <w:marLeft w:val="0"/>
      <w:marRight w:val="0"/>
      <w:marTop w:val="0"/>
      <w:marBottom w:val="0"/>
      <w:divBdr>
        <w:top w:val="none" w:sz="0" w:space="0" w:color="auto"/>
        <w:left w:val="none" w:sz="0" w:space="0" w:color="auto"/>
        <w:bottom w:val="none" w:sz="0" w:space="0" w:color="auto"/>
        <w:right w:val="none" w:sz="0" w:space="0" w:color="auto"/>
      </w:divBdr>
    </w:div>
    <w:div w:id="1422988366">
      <w:bodyDiv w:val="1"/>
      <w:marLeft w:val="0"/>
      <w:marRight w:val="0"/>
      <w:marTop w:val="0"/>
      <w:marBottom w:val="0"/>
      <w:divBdr>
        <w:top w:val="none" w:sz="0" w:space="0" w:color="auto"/>
        <w:left w:val="none" w:sz="0" w:space="0" w:color="auto"/>
        <w:bottom w:val="none" w:sz="0" w:space="0" w:color="auto"/>
        <w:right w:val="none" w:sz="0" w:space="0" w:color="auto"/>
      </w:divBdr>
    </w:div>
    <w:div w:id="1423799328">
      <w:bodyDiv w:val="1"/>
      <w:marLeft w:val="0"/>
      <w:marRight w:val="0"/>
      <w:marTop w:val="0"/>
      <w:marBottom w:val="0"/>
      <w:divBdr>
        <w:top w:val="none" w:sz="0" w:space="0" w:color="auto"/>
        <w:left w:val="none" w:sz="0" w:space="0" w:color="auto"/>
        <w:bottom w:val="none" w:sz="0" w:space="0" w:color="auto"/>
        <w:right w:val="none" w:sz="0" w:space="0" w:color="auto"/>
      </w:divBdr>
    </w:div>
    <w:div w:id="1424648697">
      <w:bodyDiv w:val="1"/>
      <w:marLeft w:val="0"/>
      <w:marRight w:val="0"/>
      <w:marTop w:val="0"/>
      <w:marBottom w:val="0"/>
      <w:divBdr>
        <w:top w:val="none" w:sz="0" w:space="0" w:color="auto"/>
        <w:left w:val="none" w:sz="0" w:space="0" w:color="auto"/>
        <w:bottom w:val="none" w:sz="0" w:space="0" w:color="auto"/>
        <w:right w:val="none" w:sz="0" w:space="0" w:color="auto"/>
      </w:divBdr>
    </w:div>
    <w:div w:id="1424689132">
      <w:bodyDiv w:val="1"/>
      <w:marLeft w:val="0"/>
      <w:marRight w:val="0"/>
      <w:marTop w:val="0"/>
      <w:marBottom w:val="0"/>
      <w:divBdr>
        <w:top w:val="none" w:sz="0" w:space="0" w:color="auto"/>
        <w:left w:val="none" w:sz="0" w:space="0" w:color="auto"/>
        <w:bottom w:val="none" w:sz="0" w:space="0" w:color="auto"/>
        <w:right w:val="none" w:sz="0" w:space="0" w:color="auto"/>
      </w:divBdr>
    </w:div>
    <w:div w:id="1426732727">
      <w:bodyDiv w:val="1"/>
      <w:marLeft w:val="0"/>
      <w:marRight w:val="0"/>
      <w:marTop w:val="0"/>
      <w:marBottom w:val="0"/>
      <w:divBdr>
        <w:top w:val="none" w:sz="0" w:space="0" w:color="auto"/>
        <w:left w:val="none" w:sz="0" w:space="0" w:color="auto"/>
        <w:bottom w:val="none" w:sz="0" w:space="0" w:color="auto"/>
        <w:right w:val="none" w:sz="0" w:space="0" w:color="auto"/>
      </w:divBdr>
    </w:div>
    <w:div w:id="1429160374">
      <w:bodyDiv w:val="1"/>
      <w:marLeft w:val="0"/>
      <w:marRight w:val="0"/>
      <w:marTop w:val="0"/>
      <w:marBottom w:val="0"/>
      <w:divBdr>
        <w:top w:val="none" w:sz="0" w:space="0" w:color="auto"/>
        <w:left w:val="none" w:sz="0" w:space="0" w:color="auto"/>
        <w:bottom w:val="none" w:sz="0" w:space="0" w:color="auto"/>
        <w:right w:val="none" w:sz="0" w:space="0" w:color="auto"/>
      </w:divBdr>
    </w:div>
    <w:div w:id="1429305541">
      <w:bodyDiv w:val="1"/>
      <w:marLeft w:val="0"/>
      <w:marRight w:val="0"/>
      <w:marTop w:val="0"/>
      <w:marBottom w:val="0"/>
      <w:divBdr>
        <w:top w:val="none" w:sz="0" w:space="0" w:color="auto"/>
        <w:left w:val="none" w:sz="0" w:space="0" w:color="auto"/>
        <w:bottom w:val="none" w:sz="0" w:space="0" w:color="auto"/>
        <w:right w:val="none" w:sz="0" w:space="0" w:color="auto"/>
      </w:divBdr>
    </w:div>
    <w:div w:id="1429932849">
      <w:bodyDiv w:val="1"/>
      <w:marLeft w:val="0"/>
      <w:marRight w:val="0"/>
      <w:marTop w:val="0"/>
      <w:marBottom w:val="0"/>
      <w:divBdr>
        <w:top w:val="none" w:sz="0" w:space="0" w:color="auto"/>
        <w:left w:val="none" w:sz="0" w:space="0" w:color="auto"/>
        <w:bottom w:val="none" w:sz="0" w:space="0" w:color="auto"/>
        <w:right w:val="none" w:sz="0" w:space="0" w:color="auto"/>
      </w:divBdr>
    </w:div>
    <w:div w:id="1431967371">
      <w:bodyDiv w:val="1"/>
      <w:marLeft w:val="0"/>
      <w:marRight w:val="0"/>
      <w:marTop w:val="0"/>
      <w:marBottom w:val="0"/>
      <w:divBdr>
        <w:top w:val="none" w:sz="0" w:space="0" w:color="auto"/>
        <w:left w:val="none" w:sz="0" w:space="0" w:color="auto"/>
        <w:bottom w:val="none" w:sz="0" w:space="0" w:color="auto"/>
        <w:right w:val="none" w:sz="0" w:space="0" w:color="auto"/>
      </w:divBdr>
    </w:div>
    <w:div w:id="1432431525">
      <w:bodyDiv w:val="1"/>
      <w:marLeft w:val="0"/>
      <w:marRight w:val="0"/>
      <w:marTop w:val="0"/>
      <w:marBottom w:val="0"/>
      <w:divBdr>
        <w:top w:val="none" w:sz="0" w:space="0" w:color="auto"/>
        <w:left w:val="none" w:sz="0" w:space="0" w:color="auto"/>
        <w:bottom w:val="none" w:sz="0" w:space="0" w:color="auto"/>
        <w:right w:val="none" w:sz="0" w:space="0" w:color="auto"/>
      </w:divBdr>
    </w:div>
    <w:div w:id="1432505404">
      <w:bodyDiv w:val="1"/>
      <w:marLeft w:val="0"/>
      <w:marRight w:val="0"/>
      <w:marTop w:val="0"/>
      <w:marBottom w:val="0"/>
      <w:divBdr>
        <w:top w:val="none" w:sz="0" w:space="0" w:color="auto"/>
        <w:left w:val="none" w:sz="0" w:space="0" w:color="auto"/>
        <w:bottom w:val="none" w:sz="0" w:space="0" w:color="auto"/>
        <w:right w:val="none" w:sz="0" w:space="0" w:color="auto"/>
      </w:divBdr>
    </w:div>
    <w:div w:id="1433549719">
      <w:bodyDiv w:val="1"/>
      <w:marLeft w:val="0"/>
      <w:marRight w:val="0"/>
      <w:marTop w:val="0"/>
      <w:marBottom w:val="0"/>
      <w:divBdr>
        <w:top w:val="none" w:sz="0" w:space="0" w:color="auto"/>
        <w:left w:val="none" w:sz="0" w:space="0" w:color="auto"/>
        <w:bottom w:val="none" w:sz="0" w:space="0" w:color="auto"/>
        <w:right w:val="none" w:sz="0" w:space="0" w:color="auto"/>
      </w:divBdr>
    </w:div>
    <w:div w:id="1435906463">
      <w:bodyDiv w:val="1"/>
      <w:marLeft w:val="0"/>
      <w:marRight w:val="0"/>
      <w:marTop w:val="0"/>
      <w:marBottom w:val="0"/>
      <w:divBdr>
        <w:top w:val="none" w:sz="0" w:space="0" w:color="auto"/>
        <w:left w:val="none" w:sz="0" w:space="0" w:color="auto"/>
        <w:bottom w:val="none" w:sz="0" w:space="0" w:color="auto"/>
        <w:right w:val="none" w:sz="0" w:space="0" w:color="auto"/>
      </w:divBdr>
    </w:div>
    <w:div w:id="1436367862">
      <w:bodyDiv w:val="1"/>
      <w:marLeft w:val="0"/>
      <w:marRight w:val="0"/>
      <w:marTop w:val="0"/>
      <w:marBottom w:val="0"/>
      <w:divBdr>
        <w:top w:val="none" w:sz="0" w:space="0" w:color="auto"/>
        <w:left w:val="none" w:sz="0" w:space="0" w:color="auto"/>
        <w:bottom w:val="none" w:sz="0" w:space="0" w:color="auto"/>
        <w:right w:val="none" w:sz="0" w:space="0" w:color="auto"/>
      </w:divBdr>
    </w:div>
    <w:div w:id="1436635406">
      <w:bodyDiv w:val="1"/>
      <w:marLeft w:val="0"/>
      <w:marRight w:val="0"/>
      <w:marTop w:val="0"/>
      <w:marBottom w:val="0"/>
      <w:divBdr>
        <w:top w:val="none" w:sz="0" w:space="0" w:color="auto"/>
        <w:left w:val="none" w:sz="0" w:space="0" w:color="auto"/>
        <w:bottom w:val="none" w:sz="0" w:space="0" w:color="auto"/>
        <w:right w:val="none" w:sz="0" w:space="0" w:color="auto"/>
      </w:divBdr>
    </w:div>
    <w:div w:id="1438940027">
      <w:bodyDiv w:val="1"/>
      <w:marLeft w:val="0"/>
      <w:marRight w:val="0"/>
      <w:marTop w:val="0"/>
      <w:marBottom w:val="0"/>
      <w:divBdr>
        <w:top w:val="none" w:sz="0" w:space="0" w:color="auto"/>
        <w:left w:val="none" w:sz="0" w:space="0" w:color="auto"/>
        <w:bottom w:val="none" w:sz="0" w:space="0" w:color="auto"/>
        <w:right w:val="none" w:sz="0" w:space="0" w:color="auto"/>
      </w:divBdr>
    </w:div>
    <w:div w:id="1439837514">
      <w:bodyDiv w:val="1"/>
      <w:marLeft w:val="0"/>
      <w:marRight w:val="0"/>
      <w:marTop w:val="0"/>
      <w:marBottom w:val="0"/>
      <w:divBdr>
        <w:top w:val="none" w:sz="0" w:space="0" w:color="auto"/>
        <w:left w:val="none" w:sz="0" w:space="0" w:color="auto"/>
        <w:bottom w:val="none" w:sz="0" w:space="0" w:color="auto"/>
        <w:right w:val="none" w:sz="0" w:space="0" w:color="auto"/>
      </w:divBdr>
    </w:div>
    <w:div w:id="1442609057">
      <w:bodyDiv w:val="1"/>
      <w:marLeft w:val="0"/>
      <w:marRight w:val="0"/>
      <w:marTop w:val="0"/>
      <w:marBottom w:val="0"/>
      <w:divBdr>
        <w:top w:val="none" w:sz="0" w:space="0" w:color="auto"/>
        <w:left w:val="none" w:sz="0" w:space="0" w:color="auto"/>
        <w:bottom w:val="none" w:sz="0" w:space="0" w:color="auto"/>
        <w:right w:val="none" w:sz="0" w:space="0" w:color="auto"/>
      </w:divBdr>
    </w:div>
    <w:div w:id="1442917420">
      <w:bodyDiv w:val="1"/>
      <w:marLeft w:val="0"/>
      <w:marRight w:val="0"/>
      <w:marTop w:val="0"/>
      <w:marBottom w:val="0"/>
      <w:divBdr>
        <w:top w:val="none" w:sz="0" w:space="0" w:color="auto"/>
        <w:left w:val="none" w:sz="0" w:space="0" w:color="auto"/>
        <w:bottom w:val="none" w:sz="0" w:space="0" w:color="auto"/>
        <w:right w:val="none" w:sz="0" w:space="0" w:color="auto"/>
      </w:divBdr>
    </w:div>
    <w:div w:id="1443182744">
      <w:bodyDiv w:val="1"/>
      <w:marLeft w:val="0"/>
      <w:marRight w:val="0"/>
      <w:marTop w:val="0"/>
      <w:marBottom w:val="0"/>
      <w:divBdr>
        <w:top w:val="none" w:sz="0" w:space="0" w:color="auto"/>
        <w:left w:val="none" w:sz="0" w:space="0" w:color="auto"/>
        <w:bottom w:val="none" w:sz="0" w:space="0" w:color="auto"/>
        <w:right w:val="none" w:sz="0" w:space="0" w:color="auto"/>
      </w:divBdr>
    </w:div>
    <w:div w:id="1443187856">
      <w:bodyDiv w:val="1"/>
      <w:marLeft w:val="0"/>
      <w:marRight w:val="0"/>
      <w:marTop w:val="0"/>
      <w:marBottom w:val="0"/>
      <w:divBdr>
        <w:top w:val="none" w:sz="0" w:space="0" w:color="auto"/>
        <w:left w:val="none" w:sz="0" w:space="0" w:color="auto"/>
        <w:bottom w:val="none" w:sz="0" w:space="0" w:color="auto"/>
        <w:right w:val="none" w:sz="0" w:space="0" w:color="auto"/>
      </w:divBdr>
    </w:div>
    <w:div w:id="1443956524">
      <w:bodyDiv w:val="1"/>
      <w:marLeft w:val="0"/>
      <w:marRight w:val="0"/>
      <w:marTop w:val="0"/>
      <w:marBottom w:val="0"/>
      <w:divBdr>
        <w:top w:val="none" w:sz="0" w:space="0" w:color="auto"/>
        <w:left w:val="none" w:sz="0" w:space="0" w:color="auto"/>
        <w:bottom w:val="none" w:sz="0" w:space="0" w:color="auto"/>
        <w:right w:val="none" w:sz="0" w:space="0" w:color="auto"/>
      </w:divBdr>
    </w:div>
    <w:div w:id="1444106468">
      <w:bodyDiv w:val="1"/>
      <w:marLeft w:val="0"/>
      <w:marRight w:val="0"/>
      <w:marTop w:val="0"/>
      <w:marBottom w:val="0"/>
      <w:divBdr>
        <w:top w:val="none" w:sz="0" w:space="0" w:color="auto"/>
        <w:left w:val="none" w:sz="0" w:space="0" w:color="auto"/>
        <w:bottom w:val="none" w:sz="0" w:space="0" w:color="auto"/>
        <w:right w:val="none" w:sz="0" w:space="0" w:color="auto"/>
      </w:divBdr>
    </w:div>
    <w:div w:id="1444764104">
      <w:bodyDiv w:val="1"/>
      <w:marLeft w:val="0"/>
      <w:marRight w:val="0"/>
      <w:marTop w:val="0"/>
      <w:marBottom w:val="0"/>
      <w:divBdr>
        <w:top w:val="none" w:sz="0" w:space="0" w:color="auto"/>
        <w:left w:val="none" w:sz="0" w:space="0" w:color="auto"/>
        <w:bottom w:val="none" w:sz="0" w:space="0" w:color="auto"/>
        <w:right w:val="none" w:sz="0" w:space="0" w:color="auto"/>
      </w:divBdr>
    </w:div>
    <w:div w:id="1445267556">
      <w:bodyDiv w:val="1"/>
      <w:marLeft w:val="0"/>
      <w:marRight w:val="0"/>
      <w:marTop w:val="0"/>
      <w:marBottom w:val="0"/>
      <w:divBdr>
        <w:top w:val="none" w:sz="0" w:space="0" w:color="auto"/>
        <w:left w:val="none" w:sz="0" w:space="0" w:color="auto"/>
        <w:bottom w:val="none" w:sz="0" w:space="0" w:color="auto"/>
        <w:right w:val="none" w:sz="0" w:space="0" w:color="auto"/>
      </w:divBdr>
    </w:div>
    <w:div w:id="1445878188">
      <w:bodyDiv w:val="1"/>
      <w:marLeft w:val="0"/>
      <w:marRight w:val="0"/>
      <w:marTop w:val="0"/>
      <w:marBottom w:val="0"/>
      <w:divBdr>
        <w:top w:val="none" w:sz="0" w:space="0" w:color="auto"/>
        <w:left w:val="none" w:sz="0" w:space="0" w:color="auto"/>
        <w:bottom w:val="none" w:sz="0" w:space="0" w:color="auto"/>
        <w:right w:val="none" w:sz="0" w:space="0" w:color="auto"/>
      </w:divBdr>
    </w:div>
    <w:div w:id="1447312634">
      <w:bodyDiv w:val="1"/>
      <w:marLeft w:val="0"/>
      <w:marRight w:val="0"/>
      <w:marTop w:val="0"/>
      <w:marBottom w:val="0"/>
      <w:divBdr>
        <w:top w:val="none" w:sz="0" w:space="0" w:color="auto"/>
        <w:left w:val="none" w:sz="0" w:space="0" w:color="auto"/>
        <w:bottom w:val="none" w:sz="0" w:space="0" w:color="auto"/>
        <w:right w:val="none" w:sz="0" w:space="0" w:color="auto"/>
      </w:divBdr>
    </w:div>
    <w:div w:id="1447845541">
      <w:bodyDiv w:val="1"/>
      <w:marLeft w:val="0"/>
      <w:marRight w:val="0"/>
      <w:marTop w:val="0"/>
      <w:marBottom w:val="0"/>
      <w:divBdr>
        <w:top w:val="none" w:sz="0" w:space="0" w:color="auto"/>
        <w:left w:val="none" w:sz="0" w:space="0" w:color="auto"/>
        <w:bottom w:val="none" w:sz="0" w:space="0" w:color="auto"/>
        <w:right w:val="none" w:sz="0" w:space="0" w:color="auto"/>
      </w:divBdr>
    </w:div>
    <w:div w:id="1448157142">
      <w:bodyDiv w:val="1"/>
      <w:marLeft w:val="0"/>
      <w:marRight w:val="0"/>
      <w:marTop w:val="0"/>
      <w:marBottom w:val="0"/>
      <w:divBdr>
        <w:top w:val="none" w:sz="0" w:space="0" w:color="auto"/>
        <w:left w:val="none" w:sz="0" w:space="0" w:color="auto"/>
        <w:bottom w:val="none" w:sz="0" w:space="0" w:color="auto"/>
        <w:right w:val="none" w:sz="0" w:space="0" w:color="auto"/>
      </w:divBdr>
    </w:div>
    <w:div w:id="1448424659">
      <w:bodyDiv w:val="1"/>
      <w:marLeft w:val="0"/>
      <w:marRight w:val="0"/>
      <w:marTop w:val="0"/>
      <w:marBottom w:val="0"/>
      <w:divBdr>
        <w:top w:val="none" w:sz="0" w:space="0" w:color="auto"/>
        <w:left w:val="none" w:sz="0" w:space="0" w:color="auto"/>
        <w:bottom w:val="none" w:sz="0" w:space="0" w:color="auto"/>
        <w:right w:val="none" w:sz="0" w:space="0" w:color="auto"/>
      </w:divBdr>
    </w:div>
    <w:div w:id="1450666104">
      <w:bodyDiv w:val="1"/>
      <w:marLeft w:val="0"/>
      <w:marRight w:val="0"/>
      <w:marTop w:val="0"/>
      <w:marBottom w:val="0"/>
      <w:divBdr>
        <w:top w:val="none" w:sz="0" w:space="0" w:color="auto"/>
        <w:left w:val="none" w:sz="0" w:space="0" w:color="auto"/>
        <w:bottom w:val="none" w:sz="0" w:space="0" w:color="auto"/>
        <w:right w:val="none" w:sz="0" w:space="0" w:color="auto"/>
      </w:divBdr>
    </w:div>
    <w:div w:id="1450970465">
      <w:bodyDiv w:val="1"/>
      <w:marLeft w:val="0"/>
      <w:marRight w:val="0"/>
      <w:marTop w:val="0"/>
      <w:marBottom w:val="0"/>
      <w:divBdr>
        <w:top w:val="none" w:sz="0" w:space="0" w:color="auto"/>
        <w:left w:val="none" w:sz="0" w:space="0" w:color="auto"/>
        <w:bottom w:val="none" w:sz="0" w:space="0" w:color="auto"/>
        <w:right w:val="none" w:sz="0" w:space="0" w:color="auto"/>
      </w:divBdr>
    </w:div>
    <w:div w:id="1451513277">
      <w:bodyDiv w:val="1"/>
      <w:marLeft w:val="0"/>
      <w:marRight w:val="0"/>
      <w:marTop w:val="0"/>
      <w:marBottom w:val="0"/>
      <w:divBdr>
        <w:top w:val="none" w:sz="0" w:space="0" w:color="auto"/>
        <w:left w:val="none" w:sz="0" w:space="0" w:color="auto"/>
        <w:bottom w:val="none" w:sz="0" w:space="0" w:color="auto"/>
        <w:right w:val="none" w:sz="0" w:space="0" w:color="auto"/>
      </w:divBdr>
    </w:div>
    <w:div w:id="1451631636">
      <w:bodyDiv w:val="1"/>
      <w:marLeft w:val="0"/>
      <w:marRight w:val="0"/>
      <w:marTop w:val="0"/>
      <w:marBottom w:val="0"/>
      <w:divBdr>
        <w:top w:val="none" w:sz="0" w:space="0" w:color="auto"/>
        <w:left w:val="none" w:sz="0" w:space="0" w:color="auto"/>
        <w:bottom w:val="none" w:sz="0" w:space="0" w:color="auto"/>
        <w:right w:val="none" w:sz="0" w:space="0" w:color="auto"/>
      </w:divBdr>
    </w:div>
    <w:div w:id="1453019638">
      <w:bodyDiv w:val="1"/>
      <w:marLeft w:val="0"/>
      <w:marRight w:val="0"/>
      <w:marTop w:val="0"/>
      <w:marBottom w:val="0"/>
      <w:divBdr>
        <w:top w:val="none" w:sz="0" w:space="0" w:color="auto"/>
        <w:left w:val="none" w:sz="0" w:space="0" w:color="auto"/>
        <w:bottom w:val="none" w:sz="0" w:space="0" w:color="auto"/>
        <w:right w:val="none" w:sz="0" w:space="0" w:color="auto"/>
      </w:divBdr>
    </w:div>
    <w:div w:id="1455172510">
      <w:bodyDiv w:val="1"/>
      <w:marLeft w:val="0"/>
      <w:marRight w:val="0"/>
      <w:marTop w:val="0"/>
      <w:marBottom w:val="0"/>
      <w:divBdr>
        <w:top w:val="none" w:sz="0" w:space="0" w:color="auto"/>
        <w:left w:val="none" w:sz="0" w:space="0" w:color="auto"/>
        <w:bottom w:val="none" w:sz="0" w:space="0" w:color="auto"/>
        <w:right w:val="none" w:sz="0" w:space="0" w:color="auto"/>
      </w:divBdr>
    </w:div>
    <w:div w:id="1455828223">
      <w:bodyDiv w:val="1"/>
      <w:marLeft w:val="0"/>
      <w:marRight w:val="0"/>
      <w:marTop w:val="0"/>
      <w:marBottom w:val="0"/>
      <w:divBdr>
        <w:top w:val="none" w:sz="0" w:space="0" w:color="auto"/>
        <w:left w:val="none" w:sz="0" w:space="0" w:color="auto"/>
        <w:bottom w:val="none" w:sz="0" w:space="0" w:color="auto"/>
        <w:right w:val="none" w:sz="0" w:space="0" w:color="auto"/>
      </w:divBdr>
    </w:div>
    <w:div w:id="1456024550">
      <w:bodyDiv w:val="1"/>
      <w:marLeft w:val="0"/>
      <w:marRight w:val="0"/>
      <w:marTop w:val="0"/>
      <w:marBottom w:val="0"/>
      <w:divBdr>
        <w:top w:val="none" w:sz="0" w:space="0" w:color="auto"/>
        <w:left w:val="none" w:sz="0" w:space="0" w:color="auto"/>
        <w:bottom w:val="none" w:sz="0" w:space="0" w:color="auto"/>
        <w:right w:val="none" w:sz="0" w:space="0" w:color="auto"/>
      </w:divBdr>
    </w:div>
    <w:div w:id="1456561809">
      <w:bodyDiv w:val="1"/>
      <w:marLeft w:val="0"/>
      <w:marRight w:val="0"/>
      <w:marTop w:val="0"/>
      <w:marBottom w:val="0"/>
      <w:divBdr>
        <w:top w:val="none" w:sz="0" w:space="0" w:color="auto"/>
        <w:left w:val="none" w:sz="0" w:space="0" w:color="auto"/>
        <w:bottom w:val="none" w:sz="0" w:space="0" w:color="auto"/>
        <w:right w:val="none" w:sz="0" w:space="0" w:color="auto"/>
      </w:divBdr>
    </w:div>
    <w:div w:id="1457873415">
      <w:bodyDiv w:val="1"/>
      <w:marLeft w:val="0"/>
      <w:marRight w:val="0"/>
      <w:marTop w:val="0"/>
      <w:marBottom w:val="0"/>
      <w:divBdr>
        <w:top w:val="none" w:sz="0" w:space="0" w:color="auto"/>
        <w:left w:val="none" w:sz="0" w:space="0" w:color="auto"/>
        <w:bottom w:val="none" w:sz="0" w:space="0" w:color="auto"/>
        <w:right w:val="none" w:sz="0" w:space="0" w:color="auto"/>
      </w:divBdr>
    </w:div>
    <w:div w:id="1458065642">
      <w:bodyDiv w:val="1"/>
      <w:marLeft w:val="0"/>
      <w:marRight w:val="0"/>
      <w:marTop w:val="0"/>
      <w:marBottom w:val="0"/>
      <w:divBdr>
        <w:top w:val="none" w:sz="0" w:space="0" w:color="auto"/>
        <w:left w:val="none" w:sz="0" w:space="0" w:color="auto"/>
        <w:bottom w:val="none" w:sz="0" w:space="0" w:color="auto"/>
        <w:right w:val="none" w:sz="0" w:space="0" w:color="auto"/>
      </w:divBdr>
    </w:div>
    <w:div w:id="1458835938">
      <w:bodyDiv w:val="1"/>
      <w:marLeft w:val="0"/>
      <w:marRight w:val="0"/>
      <w:marTop w:val="0"/>
      <w:marBottom w:val="0"/>
      <w:divBdr>
        <w:top w:val="none" w:sz="0" w:space="0" w:color="auto"/>
        <w:left w:val="none" w:sz="0" w:space="0" w:color="auto"/>
        <w:bottom w:val="none" w:sz="0" w:space="0" w:color="auto"/>
        <w:right w:val="none" w:sz="0" w:space="0" w:color="auto"/>
      </w:divBdr>
    </w:div>
    <w:div w:id="1458841546">
      <w:bodyDiv w:val="1"/>
      <w:marLeft w:val="0"/>
      <w:marRight w:val="0"/>
      <w:marTop w:val="0"/>
      <w:marBottom w:val="0"/>
      <w:divBdr>
        <w:top w:val="none" w:sz="0" w:space="0" w:color="auto"/>
        <w:left w:val="none" w:sz="0" w:space="0" w:color="auto"/>
        <w:bottom w:val="none" w:sz="0" w:space="0" w:color="auto"/>
        <w:right w:val="none" w:sz="0" w:space="0" w:color="auto"/>
      </w:divBdr>
    </w:div>
    <w:div w:id="1458916074">
      <w:bodyDiv w:val="1"/>
      <w:marLeft w:val="0"/>
      <w:marRight w:val="0"/>
      <w:marTop w:val="0"/>
      <w:marBottom w:val="0"/>
      <w:divBdr>
        <w:top w:val="none" w:sz="0" w:space="0" w:color="auto"/>
        <w:left w:val="none" w:sz="0" w:space="0" w:color="auto"/>
        <w:bottom w:val="none" w:sz="0" w:space="0" w:color="auto"/>
        <w:right w:val="none" w:sz="0" w:space="0" w:color="auto"/>
      </w:divBdr>
    </w:div>
    <w:div w:id="1459295291">
      <w:bodyDiv w:val="1"/>
      <w:marLeft w:val="0"/>
      <w:marRight w:val="0"/>
      <w:marTop w:val="0"/>
      <w:marBottom w:val="0"/>
      <w:divBdr>
        <w:top w:val="none" w:sz="0" w:space="0" w:color="auto"/>
        <w:left w:val="none" w:sz="0" w:space="0" w:color="auto"/>
        <w:bottom w:val="none" w:sz="0" w:space="0" w:color="auto"/>
        <w:right w:val="none" w:sz="0" w:space="0" w:color="auto"/>
      </w:divBdr>
    </w:div>
    <w:div w:id="1459685051">
      <w:bodyDiv w:val="1"/>
      <w:marLeft w:val="0"/>
      <w:marRight w:val="0"/>
      <w:marTop w:val="0"/>
      <w:marBottom w:val="0"/>
      <w:divBdr>
        <w:top w:val="none" w:sz="0" w:space="0" w:color="auto"/>
        <w:left w:val="none" w:sz="0" w:space="0" w:color="auto"/>
        <w:bottom w:val="none" w:sz="0" w:space="0" w:color="auto"/>
        <w:right w:val="none" w:sz="0" w:space="0" w:color="auto"/>
      </w:divBdr>
    </w:div>
    <w:div w:id="1459756597">
      <w:bodyDiv w:val="1"/>
      <w:marLeft w:val="0"/>
      <w:marRight w:val="0"/>
      <w:marTop w:val="0"/>
      <w:marBottom w:val="0"/>
      <w:divBdr>
        <w:top w:val="none" w:sz="0" w:space="0" w:color="auto"/>
        <w:left w:val="none" w:sz="0" w:space="0" w:color="auto"/>
        <w:bottom w:val="none" w:sz="0" w:space="0" w:color="auto"/>
        <w:right w:val="none" w:sz="0" w:space="0" w:color="auto"/>
      </w:divBdr>
    </w:div>
    <w:div w:id="1460220373">
      <w:bodyDiv w:val="1"/>
      <w:marLeft w:val="0"/>
      <w:marRight w:val="0"/>
      <w:marTop w:val="0"/>
      <w:marBottom w:val="0"/>
      <w:divBdr>
        <w:top w:val="none" w:sz="0" w:space="0" w:color="auto"/>
        <w:left w:val="none" w:sz="0" w:space="0" w:color="auto"/>
        <w:bottom w:val="none" w:sz="0" w:space="0" w:color="auto"/>
        <w:right w:val="none" w:sz="0" w:space="0" w:color="auto"/>
      </w:divBdr>
    </w:div>
    <w:div w:id="1466392763">
      <w:bodyDiv w:val="1"/>
      <w:marLeft w:val="0"/>
      <w:marRight w:val="0"/>
      <w:marTop w:val="0"/>
      <w:marBottom w:val="0"/>
      <w:divBdr>
        <w:top w:val="none" w:sz="0" w:space="0" w:color="auto"/>
        <w:left w:val="none" w:sz="0" w:space="0" w:color="auto"/>
        <w:bottom w:val="none" w:sz="0" w:space="0" w:color="auto"/>
        <w:right w:val="none" w:sz="0" w:space="0" w:color="auto"/>
      </w:divBdr>
    </w:div>
    <w:div w:id="1467776846">
      <w:bodyDiv w:val="1"/>
      <w:marLeft w:val="0"/>
      <w:marRight w:val="0"/>
      <w:marTop w:val="0"/>
      <w:marBottom w:val="0"/>
      <w:divBdr>
        <w:top w:val="none" w:sz="0" w:space="0" w:color="auto"/>
        <w:left w:val="none" w:sz="0" w:space="0" w:color="auto"/>
        <w:bottom w:val="none" w:sz="0" w:space="0" w:color="auto"/>
        <w:right w:val="none" w:sz="0" w:space="0" w:color="auto"/>
      </w:divBdr>
    </w:div>
    <w:div w:id="1468161391">
      <w:bodyDiv w:val="1"/>
      <w:marLeft w:val="0"/>
      <w:marRight w:val="0"/>
      <w:marTop w:val="0"/>
      <w:marBottom w:val="0"/>
      <w:divBdr>
        <w:top w:val="none" w:sz="0" w:space="0" w:color="auto"/>
        <w:left w:val="none" w:sz="0" w:space="0" w:color="auto"/>
        <w:bottom w:val="none" w:sz="0" w:space="0" w:color="auto"/>
        <w:right w:val="none" w:sz="0" w:space="0" w:color="auto"/>
      </w:divBdr>
    </w:div>
    <w:div w:id="1469012345">
      <w:bodyDiv w:val="1"/>
      <w:marLeft w:val="0"/>
      <w:marRight w:val="0"/>
      <w:marTop w:val="0"/>
      <w:marBottom w:val="0"/>
      <w:divBdr>
        <w:top w:val="none" w:sz="0" w:space="0" w:color="auto"/>
        <w:left w:val="none" w:sz="0" w:space="0" w:color="auto"/>
        <w:bottom w:val="none" w:sz="0" w:space="0" w:color="auto"/>
        <w:right w:val="none" w:sz="0" w:space="0" w:color="auto"/>
      </w:divBdr>
    </w:div>
    <w:div w:id="1470316566">
      <w:bodyDiv w:val="1"/>
      <w:marLeft w:val="0"/>
      <w:marRight w:val="0"/>
      <w:marTop w:val="0"/>
      <w:marBottom w:val="0"/>
      <w:divBdr>
        <w:top w:val="none" w:sz="0" w:space="0" w:color="auto"/>
        <w:left w:val="none" w:sz="0" w:space="0" w:color="auto"/>
        <w:bottom w:val="none" w:sz="0" w:space="0" w:color="auto"/>
        <w:right w:val="none" w:sz="0" w:space="0" w:color="auto"/>
      </w:divBdr>
    </w:div>
    <w:div w:id="1470629670">
      <w:bodyDiv w:val="1"/>
      <w:marLeft w:val="0"/>
      <w:marRight w:val="0"/>
      <w:marTop w:val="0"/>
      <w:marBottom w:val="0"/>
      <w:divBdr>
        <w:top w:val="none" w:sz="0" w:space="0" w:color="auto"/>
        <w:left w:val="none" w:sz="0" w:space="0" w:color="auto"/>
        <w:bottom w:val="none" w:sz="0" w:space="0" w:color="auto"/>
        <w:right w:val="none" w:sz="0" w:space="0" w:color="auto"/>
      </w:divBdr>
    </w:div>
    <w:div w:id="1470710125">
      <w:bodyDiv w:val="1"/>
      <w:marLeft w:val="0"/>
      <w:marRight w:val="0"/>
      <w:marTop w:val="0"/>
      <w:marBottom w:val="0"/>
      <w:divBdr>
        <w:top w:val="none" w:sz="0" w:space="0" w:color="auto"/>
        <w:left w:val="none" w:sz="0" w:space="0" w:color="auto"/>
        <w:bottom w:val="none" w:sz="0" w:space="0" w:color="auto"/>
        <w:right w:val="none" w:sz="0" w:space="0" w:color="auto"/>
      </w:divBdr>
    </w:div>
    <w:div w:id="1475372882">
      <w:bodyDiv w:val="1"/>
      <w:marLeft w:val="0"/>
      <w:marRight w:val="0"/>
      <w:marTop w:val="0"/>
      <w:marBottom w:val="0"/>
      <w:divBdr>
        <w:top w:val="none" w:sz="0" w:space="0" w:color="auto"/>
        <w:left w:val="none" w:sz="0" w:space="0" w:color="auto"/>
        <w:bottom w:val="none" w:sz="0" w:space="0" w:color="auto"/>
        <w:right w:val="none" w:sz="0" w:space="0" w:color="auto"/>
      </w:divBdr>
    </w:div>
    <w:div w:id="1476602780">
      <w:bodyDiv w:val="1"/>
      <w:marLeft w:val="0"/>
      <w:marRight w:val="0"/>
      <w:marTop w:val="0"/>
      <w:marBottom w:val="0"/>
      <w:divBdr>
        <w:top w:val="none" w:sz="0" w:space="0" w:color="auto"/>
        <w:left w:val="none" w:sz="0" w:space="0" w:color="auto"/>
        <w:bottom w:val="none" w:sz="0" w:space="0" w:color="auto"/>
        <w:right w:val="none" w:sz="0" w:space="0" w:color="auto"/>
      </w:divBdr>
    </w:div>
    <w:div w:id="1477140809">
      <w:bodyDiv w:val="1"/>
      <w:marLeft w:val="0"/>
      <w:marRight w:val="0"/>
      <w:marTop w:val="0"/>
      <w:marBottom w:val="0"/>
      <w:divBdr>
        <w:top w:val="none" w:sz="0" w:space="0" w:color="auto"/>
        <w:left w:val="none" w:sz="0" w:space="0" w:color="auto"/>
        <w:bottom w:val="none" w:sz="0" w:space="0" w:color="auto"/>
        <w:right w:val="none" w:sz="0" w:space="0" w:color="auto"/>
      </w:divBdr>
    </w:div>
    <w:div w:id="1477530832">
      <w:bodyDiv w:val="1"/>
      <w:marLeft w:val="0"/>
      <w:marRight w:val="0"/>
      <w:marTop w:val="0"/>
      <w:marBottom w:val="0"/>
      <w:divBdr>
        <w:top w:val="none" w:sz="0" w:space="0" w:color="auto"/>
        <w:left w:val="none" w:sz="0" w:space="0" w:color="auto"/>
        <w:bottom w:val="none" w:sz="0" w:space="0" w:color="auto"/>
        <w:right w:val="none" w:sz="0" w:space="0" w:color="auto"/>
      </w:divBdr>
    </w:div>
    <w:div w:id="1478179671">
      <w:bodyDiv w:val="1"/>
      <w:marLeft w:val="0"/>
      <w:marRight w:val="0"/>
      <w:marTop w:val="0"/>
      <w:marBottom w:val="0"/>
      <w:divBdr>
        <w:top w:val="none" w:sz="0" w:space="0" w:color="auto"/>
        <w:left w:val="none" w:sz="0" w:space="0" w:color="auto"/>
        <w:bottom w:val="none" w:sz="0" w:space="0" w:color="auto"/>
        <w:right w:val="none" w:sz="0" w:space="0" w:color="auto"/>
      </w:divBdr>
    </w:div>
    <w:div w:id="1481462863">
      <w:bodyDiv w:val="1"/>
      <w:marLeft w:val="0"/>
      <w:marRight w:val="0"/>
      <w:marTop w:val="0"/>
      <w:marBottom w:val="0"/>
      <w:divBdr>
        <w:top w:val="none" w:sz="0" w:space="0" w:color="auto"/>
        <w:left w:val="none" w:sz="0" w:space="0" w:color="auto"/>
        <w:bottom w:val="none" w:sz="0" w:space="0" w:color="auto"/>
        <w:right w:val="none" w:sz="0" w:space="0" w:color="auto"/>
      </w:divBdr>
    </w:div>
    <w:div w:id="1481650368">
      <w:bodyDiv w:val="1"/>
      <w:marLeft w:val="0"/>
      <w:marRight w:val="0"/>
      <w:marTop w:val="0"/>
      <w:marBottom w:val="0"/>
      <w:divBdr>
        <w:top w:val="none" w:sz="0" w:space="0" w:color="auto"/>
        <w:left w:val="none" w:sz="0" w:space="0" w:color="auto"/>
        <w:bottom w:val="none" w:sz="0" w:space="0" w:color="auto"/>
        <w:right w:val="none" w:sz="0" w:space="0" w:color="auto"/>
      </w:divBdr>
    </w:div>
    <w:div w:id="1481772162">
      <w:bodyDiv w:val="1"/>
      <w:marLeft w:val="0"/>
      <w:marRight w:val="0"/>
      <w:marTop w:val="0"/>
      <w:marBottom w:val="0"/>
      <w:divBdr>
        <w:top w:val="none" w:sz="0" w:space="0" w:color="auto"/>
        <w:left w:val="none" w:sz="0" w:space="0" w:color="auto"/>
        <w:bottom w:val="none" w:sz="0" w:space="0" w:color="auto"/>
        <w:right w:val="none" w:sz="0" w:space="0" w:color="auto"/>
      </w:divBdr>
    </w:div>
    <w:div w:id="1482693620">
      <w:bodyDiv w:val="1"/>
      <w:marLeft w:val="0"/>
      <w:marRight w:val="0"/>
      <w:marTop w:val="0"/>
      <w:marBottom w:val="0"/>
      <w:divBdr>
        <w:top w:val="none" w:sz="0" w:space="0" w:color="auto"/>
        <w:left w:val="none" w:sz="0" w:space="0" w:color="auto"/>
        <w:bottom w:val="none" w:sz="0" w:space="0" w:color="auto"/>
        <w:right w:val="none" w:sz="0" w:space="0" w:color="auto"/>
      </w:divBdr>
    </w:div>
    <w:div w:id="1482697018">
      <w:bodyDiv w:val="1"/>
      <w:marLeft w:val="0"/>
      <w:marRight w:val="0"/>
      <w:marTop w:val="0"/>
      <w:marBottom w:val="0"/>
      <w:divBdr>
        <w:top w:val="none" w:sz="0" w:space="0" w:color="auto"/>
        <w:left w:val="none" w:sz="0" w:space="0" w:color="auto"/>
        <w:bottom w:val="none" w:sz="0" w:space="0" w:color="auto"/>
        <w:right w:val="none" w:sz="0" w:space="0" w:color="auto"/>
      </w:divBdr>
    </w:div>
    <w:div w:id="1486122519">
      <w:bodyDiv w:val="1"/>
      <w:marLeft w:val="0"/>
      <w:marRight w:val="0"/>
      <w:marTop w:val="0"/>
      <w:marBottom w:val="0"/>
      <w:divBdr>
        <w:top w:val="none" w:sz="0" w:space="0" w:color="auto"/>
        <w:left w:val="none" w:sz="0" w:space="0" w:color="auto"/>
        <w:bottom w:val="none" w:sz="0" w:space="0" w:color="auto"/>
        <w:right w:val="none" w:sz="0" w:space="0" w:color="auto"/>
      </w:divBdr>
    </w:div>
    <w:div w:id="1486319962">
      <w:bodyDiv w:val="1"/>
      <w:marLeft w:val="0"/>
      <w:marRight w:val="0"/>
      <w:marTop w:val="0"/>
      <w:marBottom w:val="0"/>
      <w:divBdr>
        <w:top w:val="none" w:sz="0" w:space="0" w:color="auto"/>
        <w:left w:val="none" w:sz="0" w:space="0" w:color="auto"/>
        <w:bottom w:val="none" w:sz="0" w:space="0" w:color="auto"/>
        <w:right w:val="none" w:sz="0" w:space="0" w:color="auto"/>
      </w:divBdr>
    </w:div>
    <w:div w:id="1487091371">
      <w:bodyDiv w:val="1"/>
      <w:marLeft w:val="0"/>
      <w:marRight w:val="0"/>
      <w:marTop w:val="0"/>
      <w:marBottom w:val="0"/>
      <w:divBdr>
        <w:top w:val="none" w:sz="0" w:space="0" w:color="auto"/>
        <w:left w:val="none" w:sz="0" w:space="0" w:color="auto"/>
        <w:bottom w:val="none" w:sz="0" w:space="0" w:color="auto"/>
        <w:right w:val="none" w:sz="0" w:space="0" w:color="auto"/>
      </w:divBdr>
    </w:div>
    <w:div w:id="1487162842">
      <w:bodyDiv w:val="1"/>
      <w:marLeft w:val="0"/>
      <w:marRight w:val="0"/>
      <w:marTop w:val="0"/>
      <w:marBottom w:val="0"/>
      <w:divBdr>
        <w:top w:val="none" w:sz="0" w:space="0" w:color="auto"/>
        <w:left w:val="none" w:sz="0" w:space="0" w:color="auto"/>
        <w:bottom w:val="none" w:sz="0" w:space="0" w:color="auto"/>
        <w:right w:val="none" w:sz="0" w:space="0" w:color="auto"/>
      </w:divBdr>
    </w:div>
    <w:div w:id="1488550467">
      <w:bodyDiv w:val="1"/>
      <w:marLeft w:val="0"/>
      <w:marRight w:val="0"/>
      <w:marTop w:val="0"/>
      <w:marBottom w:val="0"/>
      <w:divBdr>
        <w:top w:val="none" w:sz="0" w:space="0" w:color="auto"/>
        <w:left w:val="none" w:sz="0" w:space="0" w:color="auto"/>
        <w:bottom w:val="none" w:sz="0" w:space="0" w:color="auto"/>
        <w:right w:val="none" w:sz="0" w:space="0" w:color="auto"/>
      </w:divBdr>
    </w:div>
    <w:div w:id="1489244387">
      <w:bodyDiv w:val="1"/>
      <w:marLeft w:val="0"/>
      <w:marRight w:val="0"/>
      <w:marTop w:val="0"/>
      <w:marBottom w:val="0"/>
      <w:divBdr>
        <w:top w:val="none" w:sz="0" w:space="0" w:color="auto"/>
        <w:left w:val="none" w:sz="0" w:space="0" w:color="auto"/>
        <w:bottom w:val="none" w:sz="0" w:space="0" w:color="auto"/>
        <w:right w:val="none" w:sz="0" w:space="0" w:color="auto"/>
      </w:divBdr>
    </w:div>
    <w:div w:id="1490292155">
      <w:bodyDiv w:val="1"/>
      <w:marLeft w:val="0"/>
      <w:marRight w:val="0"/>
      <w:marTop w:val="0"/>
      <w:marBottom w:val="0"/>
      <w:divBdr>
        <w:top w:val="none" w:sz="0" w:space="0" w:color="auto"/>
        <w:left w:val="none" w:sz="0" w:space="0" w:color="auto"/>
        <w:bottom w:val="none" w:sz="0" w:space="0" w:color="auto"/>
        <w:right w:val="none" w:sz="0" w:space="0" w:color="auto"/>
      </w:divBdr>
    </w:div>
    <w:div w:id="1490754067">
      <w:bodyDiv w:val="1"/>
      <w:marLeft w:val="0"/>
      <w:marRight w:val="0"/>
      <w:marTop w:val="0"/>
      <w:marBottom w:val="0"/>
      <w:divBdr>
        <w:top w:val="none" w:sz="0" w:space="0" w:color="auto"/>
        <w:left w:val="none" w:sz="0" w:space="0" w:color="auto"/>
        <w:bottom w:val="none" w:sz="0" w:space="0" w:color="auto"/>
        <w:right w:val="none" w:sz="0" w:space="0" w:color="auto"/>
      </w:divBdr>
    </w:div>
    <w:div w:id="1493716939">
      <w:bodyDiv w:val="1"/>
      <w:marLeft w:val="0"/>
      <w:marRight w:val="0"/>
      <w:marTop w:val="0"/>
      <w:marBottom w:val="0"/>
      <w:divBdr>
        <w:top w:val="none" w:sz="0" w:space="0" w:color="auto"/>
        <w:left w:val="none" w:sz="0" w:space="0" w:color="auto"/>
        <w:bottom w:val="none" w:sz="0" w:space="0" w:color="auto"/>
        <w:right w:val="none" w:sz="0" w:space="0" w:color="auto"/>
      </w:divBdr>
    </w:div>
    <w:div w:id="1494881136">
      <w:bodyDiv w:val="1"/>
      <w:marLeft w:val="0"/>
      <w:marRight w:val="0"/>
      <w:marTop w:val="0"/>
      <w:marBottom w:val="0"/>
      <w:divBdr>
        <w:top w:val="none" w:sz="0" w:space="0" w:color="auto"/>
        <w:left w:val="none" w:sz="0" w:space="0" w:color="auto"/>
        <w:bottom w:val="none" w:sz="0" w:space="0" w:color="auto"/>
        <w:right w:val="none" w:sz="0" w:space="0" w:color="auto"/>
      </w:divBdr>
    </w:div>
    <w:div w:id="1497304845">
      <w:bodyDiv w:val="1"/>
      <w:marLeft w:val="0"/>
      <w:marRight w:val="0"/>
      <w:marTop w:val="0"/>
      <w:marBottom w:val="0"/>
      <w:divBdr>
        <w:top w:val="none" w:sz="0" w:space="0" w:color="auto"/>
        <w:left w:val="none" w:sz="0" w:space="0" w:color="auto"/>
        <w:bottom w:val="none" w:sz="0" w:space="0" w:color="auto"/>
        <w:right w:val="none" w:sz="0" w:space="0" w:color="auto"/>
      </w:divBdr>
    </w:div>
    <w:div w:id="1497458841">
      <w:bodyDiv w:val="1"/>
      <w:marLeft w:val="0"/>
      <w:marRight w:val="0"/>
      <w:marTop w:val="0"/>
      <w:marBottom w:val="0"/>
      <w:divBdr>
        <w:top w:val="none" w:sz="0" w:space="0" w:color="auto"/>
        <w:left w:val="none" w:sz="0" w:space="0" w:color="auto"/>
        <w:bottom w:val="none" w:sz="0" w:space="0" w:color="auto"/>
        <w:right w:val="none" w:sz="0" w:space="0" w:color="auto"/>
      </w:divBdr>
    </w:div>
    <w:div w:id="1497956441">
      <w:bodyDiv w:val="1"/>
      <w:marLeft w:val="0"/>
      <w:marRight w:val="0"/>
      <w:marTop w:val="0"/>
      <w:marBottom w:val="0"/>
      <w:divBdr>
        <w:top w:val="none" w:sz="0" w:space="0" w:color="auto"/>
        <w:left w:val="none" w:sz="0" w:space="0" w:color="auto"/>
        <w:bottom w:val="none" w:sz="0" w:space="0" w:color="auto"/>
        <w:right w:val="none" w:sz="0" w:space="0" w:color="auto"/>
      </w:divBdr>
    </w:div>
    <w:div w:id="1499536132">
      <w:bodyDiv w:val="1"/>
      <w:marLeft w:val="0"/>
      <w:marRight w:val="0"/>
      <w:marTop w:val="0"/>
      <w:marBottom w:val="0"/>
      <w:divBdr>
        <w:top w:val="none" w:sz="0" w:space="0" w:color="auto"/>
        <w:left w:val="none" w:sz="0" w:space="0" w:color="auto"/>
        <w:bottom w:val="none" w:sz="0" w:space="0" w:color="auto"/>
        <w:right w:val="none" w:sz="0" w:space="0" w:color="auto"/>
      </w:divBdr>
    </w:div>
    <w:div w:id="1499804976">
      <w:bodyDiv w:val="1"/>
      <w:marLeft w:val="0"/>
      <w:marRight w:val="0"/>
      <w:marTop w:val="0"/>
      <w:marBottom w:val="0"/>
      <w:divBdr>
        <w:top w:val="none" w:sz="0" w:space="0" w:color="auto"/>
        <w:left w:val="none" w:sz="0" w:space="0" w:color="auto"/>
        <w:bottom w:val="none" w:sz="0" w:space="0" w:color="auto"/>
        <w:right w:val="none" w:sz="0" w:space="0" w:color="auto"/>
      </w:divBdr>
    </w:div>
    <w:div w:id="1500460438">
      <w:bodyDiv w:val="1"/>
      <w:marLeft w:val="0"/>
      <w:marRight w:val="0"/>
      <w:marTop w:val="0"/>
      <w:marBottom w:val="0"/>
      <w:divBdr>
        <w:top w:val="none" w:sz="0" w:space="0" w:color="auto"/>
        <w:left w:val="none" w:sz="0" w:space="0" w:color="auto"/>
        <w:bottom w:val="none" w:sz="0" w:space="0" w:color="auto"/>
        <w:right w:val="none" w:sz="0" w:space="0" w:color="auto"/>
      </w:divBdr>
    </w:div>
    <w:div w:id="1502160534">
      <w:bodyDiv w:val="1"/>
      <w:marLeft w:val="0"/>
      <w:marRight w:val="0"/>
      <w:marTop w:val="0"/>
      <w:marBottom w:val="0"/>
      <w:divBdr>
        <w:top w:val="none" w:sz="0" w:space="0" w:color="auto"/>
        <w:left w:val="none" w:sz="0" w:space="0" w:color="auto"/>
        <w:bottom w:val="none" w:sz="0" w:space="0" w:color="auto"/>
        <w:right w:val="none" w:sz="0" w:space="0" w:color="auto"/>
      </w:divBdr>
    </w:div>
    <w:div w:id="1503080244">
      <w:bodyDiv w:val="1"/>
      <w:marLeft w:val="0"/>
      <w:marRight w:val="0"/>
      <w:marTop w:val="0"/>
      <w:marBottom w:val="0"/>
      <w:divBdr>
        <w:top w:val="none" w:sz="0" w:space="0" w:color="auto"/>
        <w:left w:val="none" w:sz="0" w:space="0" w:color="auto"/>
        <w:bottom w:val="none" w:sz="0" w:space="0" w:color="auto"/>
        <w:right w:val="none" w:sz="0" w:space="0" w:color="auto"/>
      </w:divBdr>
    </w:div>
    <w:div w:id="1503274597">
      <w:bodyDiv w:val="1"/>
      <w:marLeft w:val="0"/>
      <w:marRight w:val="0"/>
      <w:marTop w:val="0"/>
      <w:marBottom w:val="0"/>
      <w:divBdr>
        <w:top w:val="none" w:sz="0" w:space="0" w:color="auto"/>
        <w:left w:val="none" w:sz="0" w:space="0" w:color="auto"/>
        <w:bottom w:val="none" w:sz="0" w:space="0" w:color="auto"/>
        <w:right w:val="none" w:sz="0" w:space="0" w:color="auto"/>
      </w:divBdr>
    </w:div>
    <w:div w:id="1505972051">
      <w:bodyDiv w:val="1"/>
      <w:marLeft w:val="0"/>
      <w:marRight w:val="0"/>
      <w:marTop w:val="0"/>
      <w:marBottom w:val="0"/>
      <w:divBdr>
        <w:top w:val="none" w:sz="0" w:space="0" w:color="auto"/>
        <w:left w:val="none" w:sz="0" w:space="0" w:color="auto"/>
        <w:bottom w:val="none" w:sz="0" w:space="0" w:color="auto"/>
        <w:right w:val="none" w:sz="0" w:space="0" w:color="auto"/>
      </w:divBdr>
    </w:div>
    <w:div w:id="1506751648">
      <w:bodyDiv w:val="1"/>
      <w:marLeft w:val="0"/>
      <w:marRight w:val="0"/>
      <w:marTop w:val="0"/>
      <w:marBottom w:val="0"/>
      <w:divBdr>
        <w:top w:val="none" w:sz="0" w:space="0" w:color="auto"/>
        <w:left w:val="none" w:sz="0" w:space="0" w:color="auto"/>
        <w:bottom w:val="none" w:sz="0" w:space="0" w:color="auto"/>
        <w:right w:val="none" w:sz="0" w:space="0" w:color="auto"/>
      </w:divBdr>
    </w:div>
    <w:div w:id="1510683234">
      <w:bodyDiv w:val="1"/>
      <w:marLeft w:val="0"/>
      <w:marRight w:val="0"/>
      <w:marTop w:val="0"/>
      <w:marBottom w:val="0"/>
      <w:divBdr>
        <w:top w:val="none" w:sz="0" w:space="0" w:color="auto"/>
        <w:left w:val="none" w:sz="0" w:space="0" w:color="auto"/>
        <w:bottom w:val="none" w:sz="0" w:space="0" w:color="auto"/>
        <w:right w:val="none" w:sz="0" w:space="0" w:color="auto"/>
      </w:divBdr>
    </w:div>
    <w:div w:id="1511022808">
      <w:bodyDiv w:val="1"/>
      <w:marLeft w:val="0"/>
      <w:marRight w:val="0"/>
      <w:marTop w:val="0"/>
      <w:marBottom w:val="0"/>
      <w:divBdr>
        <w:top w:val="none" w:sz="0" w:space="0" w:color="auto"/>
        <w:left w:val="none" w:sz="0" w:space="0" w:color="auto"/>
        <w:bottom w:val="none" w:sz="0" w:space="0" w:color="auto"/>
        <w:right w:val="none" w:sz="0" w:space="0" w:color="auto"/>
      </w:divBdr>
    </w:div>
    <w:div w:id="1511291333">
      <w:bodyDiv w:val="1"/>
      <w:marLeft w:val="0"/>
      <w:marRight w:val="0"/>
      <w:marTop w:val="0"/>
      <w:marBottom w:val="0"/>
      <w:divBdr>
        <w:top w:val="none" w:sz="0" w:space="0" w:color="auto"/>
        <w:left w:val="none" w:sz="0" w:space="0" w:color="auto"/>
        <w:bottom w:val="none" w:sz="0" w:space="0" w:color="auto"/>
        <w:right w:val="none" w:sz="0" w:space="0" w:color="auto"/>
      </w:divBdr>
    </w:div>
    <w:div w:id="1514147163">
      <w:bodyDiv w:val="1"/>
      <w:marLeft w:val="0"/>
      <w:marRight w:val="0"/>
      <w:marTop w:val="0"/>
      <w:marBottom w:val="0"/>
      <w:divBdr>
        <w:top w:val="none" w:sz="0" w:space="0" w:color="auto"/>
        <w:left w:val="none" w:sz="0" w:space="0" w:color="auto"/>
        <w:bottom w:val="none" w:sz="0" w:space="0" w:color="auto"/>
        <w:right w:val="none" w:sz="0" w:space="0" w:color="auto"/>
      </w:divBdr>
    </w:div>
    <w:div w:id="1514807174">
      <w:bodyDiv w:val="1"/>
      <w:marLeft w:val="0"/>
      <w:marRight w:val="0"/>
      <w:marTop w:val="0"/>
      <w:marBottom w:val="0"/>
      <w:divBdr>
        <w:top w:val="none" w:sz="0" w:space="0" w:color="auto"/>
        <w:left w:val="none" w:sz="0" w:space="0" w:color="auto"/>
        <w:bottom w:val="none" w:sz="0" w:space="0" w:color="auto"/>
        <w:right w:val="none" w:sz="0" w:space="0" w:color="auto"/>
      </w:divBdr>
    </w:div>
    <w:div w:id="1515417751">
      <w:bodyDiv w:val="1"/>
      <w:marLeft w:val="0"/>
      <w:marRight w:val="0"/>
      <w:marTop w:val="0"/>
      <w:marBottom w:val="0"/>
      <w:divBdr>
        <w:top w:val="none" w:sz="0" w:space="0" w:color="auto"/>
        <w:left w:val="none" w:sz="0" w:space="0" w:color="auto"/>
        <w:bottom w:val="none" w:sz="0" w:space="0" w:color="auto"/>
        <w:right w:val="none" w:sz="0" w:space="0" w:color="auto"/>
      </w:divBdr>
    </w:div>
    <w:div w:id="1516116210">
      <w:bodyDiv w:val="1"/>
      <w:marLeft w:val="0"/>
      <w:marRight w:val="0"/>
      <w:marTop w:val="0"/>
      <w:marBottom w:val="0"/>
      <w:divBdr>
        <w:top w:val="none" w:sz="0" w:space="0" w:color="auto"/>
        <w:left w:val="none" w:sz="0" w:space="0" w:color="auto"/>
        <w:bottom w:val="none" w:sz="0" w:space="0" w:color="auto"/>
        <w:right w:val="none" w:sz="0" w:space="0" w:color="auto"/>
      </w:divBdr>
    </w:div>
    <w:div w:id="1518274534">
      <w:bodyDiv w:val="1"/>
      <w:marLeft w:val="0"/>
      <w:marRight w:val="0"/>
      <w:marTop w:val="0"/>
      <w:marBottom w:val="0"/>
      <w:divBdr>
        <w:top w:val="none" w:sz="0" w:space="0" w:color="auto"/>
        <w:left w:val="none" w:sz="0" w:space="0" w:color="auto"/>
        <w:bottom w:val="none" w:sz="0" w:space="0" w:color="auto"/>
        <w:right w:val="none" w:sz="0" w:space="0" w:color="auto"/>
      </w:divBdr>
    </w:div>
    <w:div w:id="1518347267">
      <w:bodyDiv w:val="1"/>
      <w:marLeft w:val="0"/>
      <w:marRight w:val="0"/>
      <w:marTop w:val="0"/>
      <w:marBottom w:val="0"/>
      <w:divBdr>
        <w:top w:val="none" w:sz="0" w:space="0" w:color="auto"/>
        <w:left w:val="none" w:sz="0" w:space="0" w:color="auto"/>
        <w:bottom w:val="none" w:sz="0" w:space="0" w:color="auto"/>
        <w:right w:val="none" w:sz="0" w:space="0" w:color="auto"/>
      </w:divBdr>
    </w:div>
    <w:div w:id="1519007861">
      <w:bodyDiv w:val="1"/>
      <w:marLeft w:val="0"/>
      <w:marRight w:val="0"/>
      <w:marTop w:val="0"/>
      <w:marBottom w:val="0"/>
      <w:divBdr>
        <w:top w:val="none" w:sz="0" w:space="0" w:color="auto"/>
        <w:left w:val="none" w:sz="0" w:space="0" w:color="auto"/>
        <w:bottom w:val="none" w:sz="0" w:space="0" w:color="auto"/>
        <w:right w:val="none" w:sz="0" w:space="0" w:color="auto"/>
      </w:divBdr>
    </w:div>
    <w:div w:id="1519733921">
      <w:bodyDiv w:val="1"/>
      <w:marLeft w:val="0"/>
      <w:marRight w:val="0"/>
      <w:marTop w:val="0"/>
      <w:marBottom w:val="0"/>
      <w:divBdr>
        <w:top w:val="none" w:sz="0" w:space="0" w:color="auto"/>
        <w:left w:val="none" w:sz="0" w:space="0" w:color="auto"/>
        <w:bottom w:val="none" w:sz="0" w:space="0" w:color="auto"/>
        <w:right w:val="none" w:sz="0" w:space="0" w:color="auto"/>
      </w:divBdr>
    </w:div>
    <w:div w:id="1522011035">
      <w:bodyDiv w:val="1"/>
      <w:marLeft w:val="0"/>
      <w:marRight w:val="0"/>
      <w:marTop w:val="0"/>
      <w:marBottom w:val="0"/>
      <w:divBdr>
        <w:top w:val="none" w:sz="0" w:space="0" w:color="auto"/>
        <w:left w:val="none" w:sz="0" w:space="0" w:color="auto"/>
        <w:bottom w:val="none" w:sz="0" w:space="0" w:color="auto"/>
        <w:right w:val="none" w:sz="0" w:space="0" w:color="auto"/>
      </w:divBdr>
    </w:div>
    <w:div w:id="1522471999">
      <w:bodyDiv w:val="1"/>
      <w:marLeft w:val="0"/>
      <w:marRight w:val="0"/>
      <w:marTop w:val="0"/>
      <w:marBottom w:val="0"/>
      <w:divBdr>
        <w:top w:val="none" w:sz="0" w:space="0" w:color="auto"/>
        <w:left w:val="none" w:sz="0" w:space="0" w:color="auto"/>
        <w:bottom w:val="none" w:sz="0" w:space="0" w:color="auto"/>
        <w:right w:val="none" w:sz="0" w:space="0" w:color="auto"/>
      </w:divBdr>
    </w:div>
    <w:div w:id="1525243501">
      <w:bodyDiv w:val="1"/>
      <w:marLeft w:val="0"/>
      <w:marRight w:val="0"/>
      <w:marTop w:val="0"/>
      <w:marBottom w:val="0"/>
      <w:divBdr>
        <w:top w:val="none" w:sz="0" w:space="0" w:color="auto"/>
        <w:left w:val="none" w:sz="0" w:space="0" w:color="auto"/>
        <w:bottom w:val="none" w:sz="0" w:space="0" w:color="auto"/>
        <w:right w:val="none" w:sz="0" w:space="0" w:color="auto"/>
      </w:divBdr>
    </w:div>
    <w:div w:id="1526208836">
      <w:bodyDiv w:val="1"/>
      <w:marLeft w:val="0"/>
      <w:marRight w:val="0"/>
      <w:marTop w:val="0"/>
      <w:marBottom w:val="0"/>
      <w:divBdr>
        <w:top w:val="none" w:sz="0" w:space="0" w:color="auto"/>
        <w:left w:val="none" w:sz="0" w:space="0" w:color="auto"/>
        <w:bottom w:val="none" w:sz="0" w:space="0" w:color="auto"/>
        <w:right w:val="none" w:sz="0" w:space="0" w:color="auto"/>
      </w:divBdr>
    </w:div>
    <w:div w:id="1526822435">
      <w:bodyDiv w:val="1"/>
      <w:marLeft w:val="0"/>
      <w:marRight w:val="0"/>
      <w:marTop w:val="0"/>
      <w:marBottom w:val="0"/>
      <w:divBdr>
        <w:top w:val="none" w:sz="0" w:space="0" w:color="auto"/>
        <w:left w:val="none" w:sz="0" w:space="0" w:color="auto"/>
        <w:bottom w:val="none" w:sz="0" w:space="0" w:color="auto"/>
        <w:right w:val="none" w:sz="0" w:space="0" w:color="auto"/>
      </w:divBdr>
    </w:div>
    <w:div w:id="1527983011">
      <w:bodyDiv w:val="1"/>
      <w:marLeft w:val="0"/>
      <w:marRight w:val="0"/>
      <w:marTop w:val="0"/>
      <w:marBottom w:val="0"/>
      <w:divBdr>
        <w:top w:val="none" w:sz="0" w:space="0" w:color="auto"/>
        <w:left w:val="none" w:sz="0" w:space="0" w:color="auto"/>
        <w:bottom w:val="none" w:sz="0" w:space="0" w:color="auto"/>
        <w:right w:val="none" w:sz="0" w:space="0" w:color="auto"/>
      </w:divBdr>
    </w:div>
    <w:div w:id="1528057663">
      <w:bodyDiv w:val="1"/>
      <w:marLeft w:val="0"/>
      <w:marRight w:val="0"/>
      <w:marTop w:val="0"/>
      <w:marBottom w:val="0"/>
      <w:divBdr>
        <w:top w:val="none" w:sz="0" w:space="0" w:color="auto"/>
        <w:left w:val="none" w:sz="0" w:space="0" w:color="auto"/>
        <w:bottom w:val="none" w:sz="0" w:space="0" w:color="auto"/>
        <w:right w:val="none" w:sz="0" w:space="0" w:color="auto"/>
      </w:divBdr>
    </w:div>
    <w:div w:id="1528449489">
      <w:bodyDiv w:val="1"/>
      <w:marLeft w:val="0"/>
      <w:marRight w:val="0"/>
      <w:marTop w:val="0"/>
      <w:marBottom w:val="0"/>
      <w:divBdr>
        <w:top w:val="none" w:sz="0" w:space="0" w:color="auto"/>
        <w:left w:val="none" w:sz="0" w:space="0" w:color="auto"/>
        <w:bottom w:val="none" w:sz="0" w:space="0" w:color="auto"/>
        <w:right w:val="none" w:sz="0" w:space="0" w:color="auto"/>
      </w:divBdr>
    </w:div>
    <w:div w:id="1529947895">
      <w:bodyDiv w:val="1"/>
      <w:marLeft w:val="0"/>
      <w:marRight w:val="0"/>
      <w:marTop w:val="0"/>
      <w:marBottom w:val="0"/>
      <w:divBdr>
        <w:top w:val="none" w:sz="0" w:space="0" w:color="auto"/>
        <w:left w:val="none" w:sz="0" w:space="0" w:color="auto"/>
        <w:bottom w:val="none" w:sz="0" w:space="0" w:color="auto"/>
        <w:right w:val="none" w:sz="0" w:space="0" w:color="auto"/>
      </w:divBdr>
    </w:div>
    <w:div w:id="1530946307">
      <w:bodyDiv w:val="1"/>
      <w:marLeft w:val="0"/>
      <w:marRight w:val="0"/>
      <w:marTop w:val="0"/>
      <w:marBottom w:val="0"/>
      <w:divBdr>
        <w:top w:val="none" w:sz="0" w:space="0" w:color="auto"/>
        <w:left w:val="none" w:sz="0" w:space="0" w:color="auto"/>
        <w:bottom w:val="none" w:sz="0" w:space="0" w:color="auto"/>
        <w:right w:val="none" w:sz="0" w:space="0" w:color="auto"/>
      </w:divBdr>
    </w:div>
    <w:div w:id="1531188416">
      <w:bodyDiv w:val="1"/>
      <w:marLeft w:val="0"/>
      <w:marRight w:val="0"/>
      <w:marTop w:val="0"/>
      <w:marBottom w:val="0"/>
      <w:divBdr>
        <w:top w:val="none" w:sz="0" w:space="0" w:color="auto"/>
        <w:left w:val="none" w:sz="0" w:space="0" w:color="auto"/>
        <w:bottom w:val="none" w:sz="0" w:space="0" w:color="auto"/>
        <w:right w:val="none" w:sz="0" w:space="0" w:color="auto"/>
      </w:divBdr>
    </w:div>
    <w:div w:id="1532065545">
      <w:bodyDiv w:val="1"/>
      <w:marLeft w:val="0"/>
      <w:marRight w:val="0"/>
      <w:marTop w:val="0"/>
      <w:marBottom w:val="0"/>
      <w:divBdr>
        <w:top w:val="none" w:sz="0" w:space="0" w:color="auto"/>
        <w:left w:val="none" w:sz="0" w:space="0" w:color="auto"/>
        <w:bottom w:val="none" w:sz="0" w:space="0" w:color="auto"/>
        <w:right w:val="none" w:sz="0" w:space="0" w:color="auto"/>
      </w:divBdr>
    </w:div>
    <w:div w:id="1533030459">
      <w:bodyDiv w:val="1"/>
      <w:marLeft w:val="0"/>
      <w:marRight w:val="0"/>
      <w:marTop w:val="0"/>
      <w:marBottom w:val="0"/>
      <w:divBdr>
        <w:top w:val="none" w:sz="0" w:space="0" w:color="auto"/>
        <w:left w:val="none" w:sz="0" w:space="0" w:color="auto"/>
        <w:bottom w:val="none" w:sz="0" w:space="0" w:color="auto"/>
        <w:right w:val="none" w:sz="0" w:space="0" w:color="auto"/>
      </w:divBdr>
    </w:div>
    <w:div w:id="1534614007">
      <w:bodyDiv w:val="1"/>
      <w:marLeft w:val="0"/>
      <w:marRight w:val="0"/>
      <w:marTop w:val="0"/>
      <w:marBottom w:val="0"/>
      <w:divBdr>
        <w:top w:val="none" w:sz="0" w:space="0" w:color="auto"/>
        <w:left w:val="none" w:sz="0" w:space="0" w:color="auto"/>
        <w:bottom w:val="none" w:sz="0" w:space="0" w:color="auto"/>
        <w:right w:val="none" w:sz="0" w:space="0" w:color="auto"/>
      </w:divBdr>
    </w:div>
    <w:div w:id="1535069750">
      <w:bodyDiv w:val="1"/>
      <w:marLeft w:val="0"/>
      <w:marRight w:val="0"/>
      <w:marTop w:val="0"/>
      <w:marBottom w:val="0"/>
      <w:divBdr>
        <w:top w:val="none" w:sz="0" w:space="0" w:color="auto"/>
        <w:left w:val="none" w:sz="0" w:space="0" w:color="auto"/>
        <w:bottom w:val="none" w:sz="0" w:space="0" w:color="auto"/>
        <w:right w:val="none" w:sz="0" w:space="0" w:color="auto"/>
      </w:divBdr>
    </w:div>
    <w:div w:id="1535848952">
      <w:bodyDiv w:val="1"/>
      <w:marLeft w:val="0"/>
      <w:marRight w:val="0"/>
      <w:marTop w:val="0"/>
      <w:marBottom w:val="0"/>
      <w:divBdr>
        <w:top w:val="none" w:sz="0" w:space="0" w:color="auto"/>
        <w:left w:val="none" w:sz="0" w:space="0" w:color="auto"/>
        <w:bottom w:val="none" w:sz="0" w:space="0" w:color="auto"/>
        <w:right w:val="none" w:sz="0" w:space="0" w:color="auto"/>
      </w:divBdr>
    </w:div>
    <w:div w:id="1536499972">
      <w:bodyDiv w:val="1"/>
      <w:marLeft w:val="0"/>
      <w:marRight w:val="0"/>
      <w:marTop w:val="0"/>
      <w:marBottom w:val="0"/>
      <w:divBdr>
        <w:top w:val="none" w:sz="0" w:space="0" w:color="auto"/>
        <w:left w:val="none" w:sz="0" w:space="0" w:color="auto"/>
        <w:bottom w:val="none" w:sz="0" w:space="0" w:color="auto"/>
        <w:right w:val="none" w:sz="0" w:space="0" w:color="auto"/>
      </w:divBdr>
    </w:div>
    <w:div w:id="1538159206">
      <w:bodyDiv w:val="1"/>
      <w:marLeft w:val="0"/>
      <w:marRight w:val="0"/>
      <w:marTop w:val="0"/>
      <w:marBottom w:val="0"/>
      <w:divBdr>
        <w:top w:val="none" w:sz="0" w:space="0" w:color="auto"/>
        <w:left w:val="none" w:sz="0" w:space="0" w:color="auto"/>
        <w:bottom w:val="none" w:sz="0" w:space="0" w:color="auto"/>
        <w:right w:val="none" w:sz="0" w:space="0" w:color="auto"/>
      </w:divBdr>
    </w:div>
    <w:div w:id="1540818239">
      <w:bodyDiv w:val="1"/>
      <w:marLeft w:val="0"/>
      <w:marRight w:val="0"/>
      <w:marTop w:val="0"/>
      <w:marBottom w:val="0"/>
      <w:divBdr>
        <w:top w:val="none" w:sz="0" w:space="0" w:color="auto"/>
        <w:left w:val="none" w:sz="0" w:space="0" w:color="auto"/>
        <w:bottom w:val="none" w:sz="0" w:space="0" w:color="auto"/>
        <w:right w:val="none" w:sz="0" w:space="0" w:color="auto"/>
      </w:divBdr>
    </w:div>
    <w:div w:id="1541360511">
      <w:bodyDiv w:val="1"/>
      <w:marLeft w:val="0"/>
      <w:marRight w:val="0"/>
      <w:marTop w:val="0"/>
      <w:marBottom w:val="0"/>
      <w:divBdr>
        <w:top w:val="none" w:sz="0" w:space="0" w:color="auto"/>
        <w:left w:val="none" w:sz="0" w:space="0" w:color="auto"/>
        <w:bottom w:val="none" w:sz="0" w:space="0" w:color="auto"/>
        <w:right w:val="none" w:sz="0" w:space="0" w:color="auto"/>
      </w:divBdr>
    </w:div>
    <w:div w:id="1541628995">
      <w:bodyDiv w:val="1"/>
      <w:marLeft w:val="0"/>
      <w:marRight w:val="0"/>
      <w:marTop w:val="0"/>
      <w:marBottom w:val="0"/>
      <w:divBdr>
        <w:top w:val="none" w:sz="0" w:space="0" w:color="auto"/>
        <w:left w:val="none" w:sz="0" w:space="0" w:color="auto"/>
        <w:bottom w:val="none" w:sz="0" w:space="0" w:color="auto"/>
        <w:right w:val="none" w:sz="0" w:space="0" w:color="auto"/>
      </w:divBdr>
    </w:div>
    <w:div w:id="1541671298">
      <w:bodyDiv w:val="1"/>
      <w:marLeft w:val="0"/>
      <w:marRight w:val="0"/>
      <w:marTop w:val="0"/>
      <w:marBottom w:val="0"/>
      <w:divBdr>
        <w:top w:val="none" w:sz="0" w:space="0" w:color="auto"/>
        <w:left w:val="none" w:sz="0" w:space="0" w:color="auto"/>
        <w:bottom w:val="none" w:sz="0" w:space="0" w:color="auto"/>
        <w:right w:val="none" w:sz="0" w:space="0" w:color="auto"/>
      </w:divBdr>
    </w:div>
    <w:div w:id="1542211572">
      <w:bodyDiv w:val="1"/>
      <w:marLeft w:val="0"/>
      <w:marRight w:val="0"/>
      <w:marTop w:val="0"/>
      <w:marBottom w:val="0"/>
      <w:divBdr>
        <w:top w:val="none" w:sz="0" w:space="0" w:color="auto"/>
        <w:left w:val="none" w:sz="0" w:space="0" w:color="auto"/>
        <w:bottom w:val="none" w:sz="0" w:space="0" w:color="auto"/>
        <w:right w:val="none" w:sz="0" w:space="0" w:color="auto"/>
      </w:divBdr>
    </w:div>
    <w:div w:id="1546679852">
      <w:bodyDiv w:val="1"/>
      <w:marLeft w:val="0"/>
      <w:marRight w:val="0"/>
      <w:marTop w:val="0"/>
      <w:marBottom w:val="0"/>
      <w:divBdr>
        <w:top w:val="none" w:sz="0" w:space="0" w:color="auto"/>
        <w:left w:val="none" w:sz="0" w:space="0" w:color="auto"/>
        <w:bottom w:val="none" w:sz="0" w:space="0" w:color="auto"/>
        <w:right w:val="none" w:sz="0" w:space="0" w:color="auto"/>
      </w:divBdr>
    </w:div>
    <w:div w:id="1546717992">
      <w:bodyDiv w:val="1"/>
      <w:marLeft w:val="0"/>
      <w:marRight w:val="0"/>
      <w:marTop w:val="0"/>
      <w:marBottom w:val="0"/>
      <w:divBdr>
        <w:top w:val="none" w:sz="0" w:space="0" w:color="auto"/>
        <w:left w:val="none" w:sz="0" w:space="0" w:color="auto"/>
        <w:bottom w:val="none" w:sz="0" w:space="0" w:color="auto"/>
        <w:right w:val="none" w:sz="0" w:space="0" w:color="auto"/>
      </w:divBdr>
    </w:div>
    <w:div w:id="1547251350">
      <w:bodyDiv w:val="1"/>
      <w:marLeft w:val="0"/>
      <w:marRight w:val="0"/>
      <w:marTop w:val="0"/>
      <w:marBottom w:val="0"/>
      <w:divBdr>
        <w:top w:val="none" w:sz="0" w:space="0" w:color="auto"/>
        <w:left w:val="none" w:sz="0" w:space="0" w:color="auto"/>
        <w:bottom w:val="none" w:sz="0" w:space="0" w:color="auto"/>
        <w:right w:val="none" w:sz="0" w:space="0" w:color="auto"/>
      </w:divBdr>
    </w:div>
    <w:div w:id="1548565438">
      <w:bodyDiv w:val="1"/>
      <w:marLeft w:val="0"/>
      <w:marRight w:val="0"/>
      <w:marTop w:val="0"/>
      <w:marBottom w:val="0"/>
      <w:divBdr>
        <w:top w:val="none" w:sz="0" w:space="0" w:color="auto"/>
        <w:left w:val="none" w:sz="0" w:space="0" w:color="auto"/>
        <w:bottom w:val="none" w:sz="0" w:space="0" w:color="auto"/>
        <w:right w:val="none" w:sz="0" w:space="0" w:color="auto"/>
      </w:divBdr>
    </w:div>
    <w:div w:id="1552959304">
      <w:bodyDiv w:val="1"/>
      <w:marLeft w:val="0"/>
      <w:marRight w:val="0"/>
      <w:marTop w:val="0"/>
      <w:marBottom w:val="0"/>
      <w:divBdr>
        <w:top w:val="none" w:sz="0" w:space="0" w:color="auto"/>
        <w:left w:val="none" w:sz="0" w:space="0" w:color="auto"/>
        <w:bottom w:val="none" w:sz="0" w:space="0" w:color="auto"/>
        <w:right w:val="none" w:sz="0" w:space="0" w:color="auto"/>
      </w:divBdr>
    </w:div>
    <w:div w:id="1554345996">
      <w:bodyDiv w:val="1"/>
      <w:marLeft w:val="0"/>
      <w:marRight w:val="0"/>
      <w:marTop w:val="0"/>
      <w:marBottom w:val="0"/>
      <w:divBdr>
        <w:top w:val="none" w:sz="0" w:space="0" w:color="auto"/>
        <w:left w:val="none" w:sz="0" w:space="0" w:color="auto"/>
        <w:bottom w:val="none" w:sz="0" w:space="0" w:color="auto"/>
        <w:right w:val="none" w:sz="0" w:space="0" w:color="auto"/>
      </w:divBdr>
    </w:div>
    <w:div w:id="1554652858">
      <w:bodyDiv w:val="1"/>
      <w:marLeft w:val="0"/>
      <w:marRight w:val="0"/>
      <w:marTop w:val="0"/>
      <w:marBottom w:val="0"/>
      <w:divBdr>
        <w:top w:val="none" w:sz="0" w:space="0" w:color="auto"/>
        <w:left w:val="none" w:sz="0" w:space="0" w:color="auto"/>
        <w:bottom w:val="none" w:sz="0" w:space="0" w:color="auto"/>
        <w:right w:val="none" w:sz="0" w:space="0" w:color="auto"/>
      </w:divBdr>
    </w:div>
    <w:div w:id="1555458296">
      <w:bodyDiv w:val="1"/>
      <w:marLeft w:val="0"/>
      <w:marRight w:val="0"/>
      <w:marTop w:val="0"/>
      <w:marBottom w:val="0"/>
      <w:divBdr>
        <w:top w:val="none" w:sz="0" w:space="0" w:color="auto"/>
        <w:left w:val="none" w:sz="0" w:space="0" w:color="auto"/>
        <w:bottom w:val="none" w:sz="0" w:space="0" w:color="auto"/>
        <w:right w:val="none" w:sz="0" w:space="0" w:color="auto"/>
      </w:divBdr>
    </w:div>
    <w:div w:id="1555778963">
      <w:bodyDiv w:val="1"/>
      <w:marLeft w:val="0"/>
      <w:marRight w:val="0"/>
      <w:marTop w:val="0"/>
      <w:marBottom w:val="0"/>
      <w:divBdr>
        <w:top w:val="none" w:sz="0" w:space="0" w:color="auto"/>
        <w:left w:val="none" w:sz="0" w:space="0" w:color="auto"/>
        <w:bottom w:val="none" w:sz="0" w:space="0" w:color="auto"/>
        <w:right w:val="none" w:sz="0" w:space="0" w:color="auto"/>
      </w:divBdr>
    </w:div>
    <w:div w:id="1556431988">
      <w:bodyDiv w:val="1"/>
      <w:marLeft w:val="0"/>
      <w:marRight w:val="0"/>
      <w:marTop w:val="0"/>
      <w:marBottom w:val="0"/>
      <w:divBdr>
        <w:top w:val="none" w:sz="0" w:space="0" w:color="auto"/>
        <w:left w:val="none" w:sz="0" w:space="0" w:color="auto"/>
        <w:bottom w:val="none" w:sz="0" w:space="0" w:color="auto"/>
        <w:right w:val="none" w:sz="0" w:space="0" w:color="auto"/>
      </w:divBdr>
    </w:div>
    <w:div w:id="1558934012">
      <w:bodyDiv w:val="1"/>
      <w:marLeft w:val="0"/>
      <w:marRight w:val="0"/>
      <w:marTop w:val="0"/>
      <w:marBottom w:val="0"/>
      <w:divBdr>
        <w:top w:val="none" w:sz="0" w:space="0" w:color="auto"/>
        <w:left w:val="none" w:sz="0" w:space="0" w:color="auto"/>
        <w:bottom w:val="none" w:sz="0" w:space="0" w:color="auto"/>
        <w:right w:val="none" w:sz="0" w:space="0" w:color="auto"/>
      </w:divBdr>
    </w:div>
    <w:div w:id="1559516819">
      <w:bodyDiv w:val="1"/>
      <w:marLeft w:val="0"/>
      <w:marRight w:val="0"/>
      <w:marTop w:val="0"/>
      <w:marBottom w:val="0"/>
      <w:divBdr>
        <w:top w:val="none" w:sz="0" w:space="0" w:color="auto"/>
        <w:left w:val="none" w:sz="0" w:space="0" w:color="auto"/>
        <w:bottom w:val="none" w:sz="0" w:space="0" w:color="auto"/>
        <w:right w:val="none" w:sz="0" w:space="0" w:color="auto"/>
      </w:divBdr>
    </w:div>
    <w:div w:id="1559590804">
      <w:bodyDiv w:val="1"/>
      <w:marLeft w:val="0"/>
      <w:marRight w:val="0"/>
      <w:marTop w:val="0"/>
      <w:marBottom w:val="0"/>
      <w:divBdr>
        <w:top w:val="none" w:sz="0" w:space="0" w:color="auto"/>
        <w:left w:val="none" w:sz="0" w:space="0" w:color="auto"/>
        <w:bottom w:val="none" w:sz="0" w:space="0" w:color="auto"/>
        <w:right w:val="none" w:sz="0" w:space="0" w:color="auto"/>
      </w:divBdr>
    </w:div>
    <w:div w:id="1561478885">
      <w:bodyDiv w:val="1"/>
      <w:marLeft w:val="0"/>
      <w:marRight w:val="0"/>
      <w:marTop w:val="0"/>
      <w:marBottom w:val="0"/>
      <w:divBdr>
        <w:top w:val="none" w:sz="0" w:space="0" w:color="auto"/>
        <w:left w:val="none" w:sz="0" w:space="0" w:color="auto"/>
        <w:bottom w:val="none" w:sz="0" w:space="0" w:color="auto"/>
        <w:right w:val="none" w:sz="0" w:space="0" w:color="auto"/>
      </w:divBdr>
    </w:div>
    <w:div w:id="1562402930">
      <w:bodyDiv w:val="1"/>
      <w:marLeft w:val="0"/>
      <w:marRight w:val="0"/>
      <w:marTop w:val="0"/>
      <w:marBottom w:val="0"/>
      <w:divBdr>
        <w:top w:val="none" w:sz="0" w:space="0" w:color="auto"/>
        <w:left w:val="none" w:sz="0" w:space="0" w:color="auto"/>
        <w:bottom w:val="none" w:sz="0" w:space="0" w:color="auto"/>
        <w:right w:val="none" w:sz="0" w:space="0" w:color="auto"/>
      </w:divBdr>
    </w:div>
    <w:div w:id="1563373791">
      <w:bodyDiv w:val="1"/>
      <w:marLeft w:val="0"/>
      <w:marRight w:val="0"/>
      <w:marTop w:val="0"/>
      <w:marBottom w:val="0"/>
      <w:divBdr>
        <w:top w:val="none" w:sz="0" w:space="0" w:color="auto"/>
        <w:left w:val="none" w:sz="0" w:space="0" w:color="auto"/>
        <w:bottom w:val="none" w:sz="0" w:space="0" w:color="auto"/>
        <w:right w:val="none" w:sz="0" w:space="0" w:color="auto"/>
      </w:divBdr>
    </w:div>
    <w:div w:id="1565532387">
      <w:bodyDiv w:val="1"/>
      <w:marLeft w:val="0"/>
      <w:marRight w:val="0"/>
      <w:marTop w:val="0"/>
      <w:marBottom w:val="0"/>
      <w:divBdr>
        <w:top w:val="none" w:sz="0" w:space="0" w:color="auto"/>
        <w:left w:val="none" w:sz="0" w:space="0" w:color="auto"/>
        <w:bottom w:val="none" w:sz="0" w:space="0" w:color="auto"/>
        <w:right w:val="none" w:sz="0" w:space="0" w:color="auto"/>
      </w:divBdr>
    </w:div>
    <w:div w:id="1567764789">
      <w:bodyDiv w:val="1"/>
      <w:marLeft w:val="0"/>
      <w:marRight w:val="0"/>
      <w:marTop w:val="0"/>
      <w:marBottom w:val="0"/>
      <w:divBdr>
        <w:top w:val="none" w:sz="0" w:space="0" w:color="auto"/>
        <w:left w:val="none" w:sz="0" w:space="0" w:color="auto"/>
        <w:bottom w:val="none" w:sz="0" w:space="0" w:color="auto"/>
        <w:right w:val="none" w:sz="0" w:space="0" w:color="auto"/>
      </w:divBdr>
    </w:div>
    <w:div w:id="1570578251">
      <w:bodyDiv w:val="1"/>
      <w:marLeft w:val="0"/>
      <w:marRight w:val="0"/>
      <w:marTop w:val="0"/>
      <w:marBottom w:val="0"/>
      <w:divBdr>
        <w:top w:val="none" w:sz="0" w:space="0" w:color="auto"/>
        <w:left w:val="none" w:sz="0" w:space="0" w:color="auto"/>
        <w:bottom w:val="none" w:sz="0" w:space="0" w:color="auto"/>
        <w:right w:val="none" w:sz="0" w:space="0" w:color="auto"/>
      </w:divBdr>
    </w:div>
    <w:div w:id="1570847899">
      <w:bodyDiv w:val="1"/>
      <w:marLeft w:val="0"/>
      <w:marRight w:val="0"/>
      <w:marTop w:val="0"/>
      <w:marBottom w:val="0"/>
      <w:divBdr>
        <w:top w:val="none" w:sz="0" w:space="0" w:color="auto"/>
        <w:left w:val="none" w:sz="0" w:space="0" w:color="auto"/>
        <w:bottom w:val="none" w:sz="0" w:space="0" w:color="auto"/>
        <w:right w:val="none" w:sz="0" w:space="0" w:color="auto"/>
      </w:divBdr>
    </w:div>
    <w:div w:id="1573734510">
      <w:bodyDiv w:val="1"/>
      <w:marLeft w:val="0"/>
      <w:marRight w:val="0"/>
      <w:marTop w:val="0"/>
      <w:marBottom w:val="0"/>
      <w:divBdr>
        <w:top w:val="none" w:sz="0" w:space="0" w:color="auto"/>
        <w:left w:val="none" w:sz="0" w:space="0" w:color="auto"/>
        <w:bottom w:val="none" w:sz="0" w:space="0" w:color="auto"/>
        <w:right w:val="none" w:sz="0" w:space="0" w:color="auto"/>
      </w:divBdr>
    </w:div>
    <w:div w:id="1577472543">
      <w:bodyDiv w:val="1"/>
      <w:marLeft w:val="0"/>
      <w:marRight w:val="0"/>
      <w:marTop w:val="0"/>
      <w:marBottom w:val="0"/>
      <w:divBdr>
        <w:top w:val="none" w:sz="0" w:space="0" w:color="auto"/>
        <w:left w:val="none" w:sz="0" w:space="0" w:color="auto"/>
        <w:bottom w:val="none" w:sz="0" w:space="0" w:color="auto"/>
        <w:right w:val="none" w:sz="0" w:space="0" w:color="auto"/>
      </w:divBdr>
    </w:div>
    <w:div w:id="1578587439">
      <w:bodyDiv w:val="1"/>
      <w:marLeft w:val="0"/>
      <w:marRight w:val="0"/>
      <w:marTop w:val="0"/>
      <w:marBottom w:val="0"/>
      <w:divBdr>
        <w:top w:val="none" w:sz="0" w:space="0" w:color="auto"/>
        <w:left w:val="none" w:sz="0" w:space="0" w:color="auto"/>
        <w:bottom w:val="none" w:sz="0" w:space="0" w:color="auto"/>
        <w:right w:val="none" w:sz="0" w:space="0" w:color="auto"/>
      </w:divBdr>
    </w:div>
    <w:div w:id="1579049597">
      <w:bodyDiv w:val="1"/>
      <w:marLeft w:val="0"/>
      <w:marRight w:val="0"/>
      <w:marTop w:val="0"/>
      <w:marBottom w:val="0"/>
      <w:divBdr>
        <w:top w:val="none" w:sz="0" w:space="0" w:color="auto"/>
        <w:left w:val="none" w:sz="0" w:space="0" w:color="auto"/>
        <w:bottom w:val="none" w:sz="0" w:space="0" w:color="auto"/>
        <w:right w:val="none" w:sz="0" w:space="0" w:color="auto"/>
      </w:divBdr>
    </w:div>
    <w:div w:id="1579317969">
      <w:bodyDiv w:val="1"/>
      <w:marLeft w:val="0"/>
      <w:marRight w:val="0"/>
      <w:marTop w:val="0"/>
      <w:marBottom w:val="0"/>
      <w:divBdr>
        <w:top w:val="none" w:sz="0" w:space="0" w:color="auto"/>
        <w:left w:val="none" w:sz="0" w:space="0" w:color="auto"/>
        <w:bottom w:val="none" w:sz="0" w:space="0" w:color="auto"/>
        <w:right w:val="none" w:sz="0" w:space="0" w:color="auto"/>
      </w:divBdr>
    </w:div>
    <w:div w:id="1580867382">
      <w:bodyDiv w:val="1"/>
      <w:marLeft w:val="0"/>
      <w:marRight w:val="0"/>
      <w:marTop w:val="0"/>
      <w:marBottom w:val="0"/>
      <w:divBdr>
        <w:top w:val="none" w:sz="0" w:space="0" w:color="auto"/>
        <w:left w:val="none" w:sz="0" w:space="0" w:color="auto"/>
        <w:bottom w:val="none" w:sz="0" w:space="0" w:color="auto"/>
        <w:right w:val="none" w:sz="0" w:space="0" w:color="auto"/>
      </w:divBdr>
    </w:div>
    <w:div w:id="1581716286">
      <w:bodyDiv w:val="1"/>
      <w:marLeft w:val="0"/>
      <w:marRight w:val="0"/>
      <w:marTop w:val="0"/>
      <w:marBottom w:val="0"/>
      <w:divBdr>
        <w:top w:val="none" w:sz="0" w:space="0" w:color="auto"/>
        <w:left w:val="none" w:sz="0" w:space="0" w:color="auto"/>
        <w:bottom w:val="none" w:sz="0" w:space="0" w:color="auto"/>
        <w:right w:val="none" w:sz="0" w:space="0" w:color="auto"/>
      </w:divBdr>
    </w:div>
    <w:div w:id="1582105700">
      <w:bodyDiv w:val="1"/>
      <w:marLeft w:val="0"/>
      <w:marRight w:val="0"/>
      <w:marTop w:val="0"/>
      <w:marBottom w:val="0"/>
      <w:divBdr>
        <w:top w:val="none" w:sz="0" w:space="0" w:color="auto"/>
        <w:left w:val="none" w:sz="0" w:space="0" w:color="auto"/>
        <w:bottom w:val="none" w:sz="0" w:space="0" w:color="auto"/>
        <w:right w:val="none" w:sz="0" w:space="0" w:color="auto"/>
      </w:divBdr>
    </w:div>
    <w:div w:id="1582449924">
      <w:bodyDiv w:val="1"/>
      <w:marLeft w:val="0"/>
      <w:marRight w:val="0"/>
      <w:marTop w:val="0"/>
      <w:marBottom w:val="0"/>
      <w:divBdr>
        <w:top w:val="none" w:sz="0" w:space="0" w:color="auto"/>
        <w:left w:val="none" w:sz="0" w:space="0" w:color="auto"/>
        <w:bottom w:val="none" w:sz="0" w:space="0" w:color="auto"/>
        <w:right w:val="none" w:sz="0" w:space="0" w:color="auto"/>
      </w:divBdr>
    </w:div>
    <w:div w:id="1584217554">
      <w:bodyDiv w:val="1"/>
      <w:marLeft w:val="0"/>
      <w:marRight w:val="0"/>
      <w:marTop w:val="0"/>
      <w:marBottom w:val="0"/>
      <w:divBdr>
        <w:top w:val="none" w:sz="0" w:space="0" w:color="auto"/>
        <w:left w:val="none" w:sz="0" w:space="0" w:color="auto"/>
        <w:bottom w:val="none" w:sz="0" w:space="0" w:color="auto"/>
        <w:right w:val="none" w:sz="0" w:space="0" w:color="auto"/>
      </w:divBdr>
    </w:div>
    <w:div w:id="1585336524">
      <w:bodyDiv w:val="1"/>
      <w:marLeft w:val="0"/>
      <w:marRight w:val="0"/>
      <w:marTop w:val="0"/>
      <w:marBottom w:val="0"/>
      <w:divBdr>
        <w:top w:val="none" w:sz="0" w:space="0" w:color="auto"/>
        <w:left w:val="none" w:sz="0" w:space="0" w:color="auto"/>
        <w:bottom w:val="none" w:sz="0" w:space="0" w:color="auto"/>
        <w:right w:val="none" w:sz="0" w:space="0" w:color="auto"/>
      </w:divBdr>
    </w:div>
    <w:div w:id="1585996359">
      <w:bodyDiv w:val="1"/>
      <w:marLeft w:val="0"/>
      <w:marRight w:val="0"/>
      <w:marTop w:val="0"/>
      <w:marBottom w:val="0"/>
      <w:divBdr>
        <w:top w:val="none" w:sz="0" w:space="0" w:color="auto"/>
        <w:left w:val="none" w:sz="0" w:space="0" w:color="auto"/>
        <w:bottom w:val="none" w:sz="0" w:space="0" w:color="auto"/>
        <w:right w:val="none" w:sz="0" w:space="0" w:color="auto"/>
      </w:divBdr>
    </w:div>
    <w:div w:id="1586644071">
      <w:bodyDiv w:val="1"/>
      <w:marLeft w:val="0"/>
      <w:marRight w:val="0"/>
      <w:marTop w:val="0"/>
      <w:marBottom w:val="0"/>
      <w:divBdr>
        <w:top w:val="none" w:sz="0" w:space="0" w:color="auto"/>
        <w:left w:val="none" w:sz="0" w:space="0" w:color="auto"/>
        <w:bottom w:val="none" w:sz="0" w:space="0" w:color="auto"/>
        <w:right w:val="none" w:sz="0" w:space="0" w:color="auto"/>
      </w:divBdr>
    </w:div>
    <w:div w:id="1587570595">
      <w:bodyDiv w:val="1"/>
      <w:marLeft w:val="0"/>
      <w:marRight w:val="0"/>
      <w:marTop w:val="0"/>
      <w:marBottom w:val="0"/>
      <w:divBdr>
        <w:top w:val="none" w:sz="0" w:space="0" w:color="auto"/>
        <w:left w:val="none" w:sz="0" w:space="0" w:color="auto"/>
        <w:bottom w:val="none" w:sz="0" w:space="0" w:color="auto"/>
        <w:right w:val="none" w:sz="0" w:space="0" w:color="auto"/>
      </w:divBdr>
    </w:div>
    <w:div w:id="1588683804">
      <w:bodyDiv w:val="1"/>
      <w:marLeft w:val="0"/>
      <w:marRight w:val="0"/>
      <w:marTop w:val="0"/>
      <w:marBottom w:val="0"/>
      <w:divBdr>
        <w:top w:val="none" w:sz="0" w:space="0" w:color="auto"/>
        <w:left w:val="none" w:sz="0" w:space="0" w:color="auto"/>
        <w:bottom w:val="none" w:sz="0" w:space="0" w:color="auto"/>
        <w:right w:val="none" w:sz="0" w:space="0" w:color="auto"/>
      </w:divBdr>
    </w:div>
    <w:div w:id="1591114372">
      <w:bodyDiv w:val="1"/>
      <w:marLeft w:val="0"/>
      <w:marRight w:val="0"/>
      <w:marTop w:val="0"/>
      <w:marBottom w:val="0"/>
      <w:divBdr>
        <w:top w:val="none" w:sz="0" w:space="0" w:color="auto"/>
        <w:left w:val="none" w:sz="0" w:space="0" w:color="auto"/>
        <w:bottom w:val="none" w:sz="0" w:space="0" w:color="auto"/>
        <w:right w:val="none" w:sz="0" w:space="0" w:color="auto"/>
      </w:divBdr>
    </w:div>
    <w:div w:id="1592810099">
      <w:bodyDiv w:val="1"/>
      <w:marLeft w:val="0"/>
      <w:marRight w:val="0"/>
      <w:marTop w:val="0"/>
      <w:marBottom w:val="0"/>
      <w:divBdr>
        <w:top w:val="none" w:sz="0" w:space="0" w:color="auto"/>
        <w:left w:val="none" w:sz="0" w:space="0" w:color="auto"/>
        <w:bottom w:val="none" w:sz="0" w:space="0" w:color="auto"/>
        <w:right w:val="none" w:sz="0" w:space="0" w:color="auto"/>
      </w:divBdr>
    </w:div>
    <w:div w:id="1593658179">
      <w:bodyDiv w:val="1"/>
      <w:marLeft w:val="0"/>
      <w:marRight w:val="0"/>
      <w:marTop w:val="0"/>
      <w:marBottom w:val="0"/>
      <w:divBdr>
        <w:top w:val="none" w:sz="0" w:space="0" w:color="auto"/>
        <w:left w:val="none" w:sz="0" w:space="0" w:color="auto"/>
        <w:bottom w:val="none" w:sz="0" w:space="0" w:color="auto"/>
        <w:right w:val="none" w:sz="0" w:space="0" w:color="auto"/>
      </w:divBdr>
    </w:div>
    <w:div w:id="1595936732">
      <w:bodyDiv w:val="1"/>
      <w:marLeft w:val="0"/>
      <w:marRight w:val="0"/>
      <w:marTop w:val="0"/>
      <w:marBottom w:val="0"/>
      <w:divBdr>
        <w:top w:val="none" w:sz="0" w:space="0" w:color="auto"/>
        <w:left w:val="none" w:sz="0" w:space="0" w:color="auto"/>
        <w:bottom w:val="none" w:sz="0" w:space="0" w:color="auto"/>
        <w:right w:val="none" w:sz="0" w:space="0" w:color="auto"/>
      </w:divBdr>
    </w:div>
    <w:div w:id="1596547844">
      <w:bodyDiv w:val="1"/>
      <w:marLeft w:val="0"/>
      <w:marRight w:val="0"/>
      <w:marTop w:val="0"/>
      <w:marBottom w:val="0"/>
      <w:divBdr>
        <w:top w:val="none" w:sz="0" w:space="0" w:color="auto"/>
        <w:left w:val="none" w:sz="0" w:space="0" w:color="auto"/>
        <w:bottom w:val="none" w:sz="0" w:space="0" w:color="auto"/>
        <w:right w:val="none" w:sz="0" w:space="0" w:color="auto"/>
      </w:divBdr>
    </w:div>
    <w:div w:id="1596593052">
      <w:bodyDiv w:val="1"/>
      <w:marLeft w:val="0"/>
      <w:marRight w:val="0"/>
      <w:marTop w:val="0"/>
      <w:marBottom w:val="0"/>
      <w:divBdr>
        <w:top w:val="none" w:sz="0" w:space="0" w:color="auto"/>
        <w:left w:val="none" w:sz="0" w:space="0" w:color="auto"/>
        <w:bottom w:val="none" w:sz="0" w:space="0" w:color="auto"/>
        <w:right w:val="none" w:sz="0" w:space="0" w:color="auto"/>
      </w:divBdr>
    </w:div>
    <w:div w:id="1597127916">
      <w:bodyDiv w:val="1"/>
      <w:marLeft w:val="0"/>
      <w:marRight w:val="0"/>
      <w:marTop w:val="0"/>
      <w:marBottom w:val="0"/>
      <w:divBdr>
        <w:top w:val="none" w:sz="0" w:space="0" w:color="auto"/>
        <w:left w:val="none" w:sz="0" w:space="0" w:color="auto"/>
        <w:bottom w:val="none" w:sz="0" w:space="0" w:color="auto"/>
        <w:right w:val="none" w:sz="0" w:space="0" w:color="auto"/>
      </w:divBdr>
    </w:div>
    <w:div w:id="1597668878">
      <w:bodyDiv w:val="1"/>
      <w:marLeft w:val="0"/>
      <w:marRight w:val="0"/>
      <w:marTop w:val="0"/>
      <w:marBottom w:val="0"/>
      <w:divBdr>
        <w:top w:val="none" w:sz="0" w:space="0" w:color="auto"/>
        <w:left w:val="none" w:sz="0" w:space="0" w:color="auto"/>
        <w:bottom w:val="none" w:sz="0" w:space="0" w:color="auto"/>
        <w:right w:val="none" w:sz="0" w:space="0" w:color="auto"/>
      </w:divBdr>
    </w:div>
    <w:div w:id="1598828721">
      <w:bodyDiv w:val="1"/>
      <w:marLeft w:val="0"/>
      <w:marRight w:val="0"/>
      <w:marTop w:val="0"/>
      <w:marBottom w:val="0"/>
      <w:divBdr>
        <w:top w:val="none" w:sz="0" w:space="0" w:color="auto"/>
        <w:left w:val="none" w:sz="0" w:space="0" w:color="auto"/>
        <w:bottom w:val="none" w:sz="0" w:space="0" w:color="auto"/>
        <w:right w:val="none" w:sz="0" w:space="0" w:color="auto"/>
      </w:divBdr>
    </w:div>
    <w:div w:id="1600286858">
      <w:bodyDiv w:val="1"/>
      <w:marLeft w:val="0"/>
      <w:marRight w:val="0"/>
      <w:marTop w:val="0"/>
      <w:marBottom w:val="0"/>
      <w:divBdr>
        <w:top w:val="none" w:sz="0" w:space="0" w:color="auto"/>
        <w:left w:val="none" w:sz="0" w:space="0" w:color="auto"/>
        <w:bottom w:val="none" w:sz="0" w:space="0" w:color="auto"/>
        <w:right w:val="none" w:sz="0" w:space="0" w:color="auto"/>
      </w:divBdr>
    </w:div>
    <w:div w:id="1600987697">
      <w:bodyDiv w:val="1"/>
      <w:marLeft w:val="0"/>
      <w:marRight w:val="0"/>
      <w:marTop w:val="0"/>
      <w:marBottom w:val="0"/>
      <w:divBdr>
        <w:top w:val="none" w:sz="0" w:space="0" w:color="auto"/>
        <w:left w:val="none" w:sz="0" w:space="0" w:color="auto"/>
        <w:bottom w:val="none" w:sz="0" w:space="0" w:color="auto"/>
        <w:right w:val="none" w:sz="0" w:space="0" w:color="auto"/>
      </w:divBdr>
    </w:div>
    <w:div w:id="1604261498">
      <w:bodyDiv w:val="1"/>
      <w:marLeft w:val="0"/>
      <w:marRight w:val="0"/>
      <w:marTop w:val="0"/>
      <w:marBottom w:val="0"/>
      <w:divBdr>
        <w:top w:val="none" w:sz="0" w:space="0" w:color="auto"/>
        <w:left w:val="none" w:sz="0" w:space="0" w:color="auto"/>
        <w:bottom w:val="none" w:sz="0" w:space="0" w:color="auto"/>
        <w:right w:val="none" w:sz="0" w:space="0" w:color="auto"/>
      </w:divBdr>
    </w:div>
    <w:div w:id="1604529218">
      <w:bodyDiv w:val="1"/>
      <w:marLeft w:val="0"/>
      <w:marRight w:val="0"/>
      <w:marTop w:val="0"/>
      <w:marBottom w:val="0"/>
      <w:divBdr>
        <w:top w:val="none" w:sz="0" w:space="0" w:color="auto"/>
        <w:left w:val="none" w:sz="0" w:space="0" w:color="auto"/>
        <w:bottom w:val="none" w:sz="0" w:space="0" w:color="auto"/>
        <w:right w:val="none" w:sz="0" w:space="0" w:color="auto"/>
      </w:divBdr>
    </w:div>
    <w:div w:id="1607496769">
      <w:bodyDiv w:val="1"/>
      <w:marLeft w:val="0"/>
      <w:marRight w:val="0"/>
      <w:marTop w:val="0"/>
      <w:marBottom w:val="0"/>
      <w:divBdr>
        <w:top w:val="none" w:sz="0" w:space="0" w:color="auto"/>
        <w:left w:val="none" w:sz="0" w:space="0" w:color="auto"/>
        <w:bottom w:val="none" w:sz="0" w:space="0" w:color="auto"/>
        <w:right w:val="none" w:sz="0" w:space="0" w:color="auto"/>
      </w:divBdr>
    </w:div>
    <w:div w:id="1607612864">
      <w:bodyDiv w:val="1"/>
      <w:marLeft w:val="0"/>
      <w:marRight w:val="0"/>
      <w:marTop w:val="0"/>
      <w:marBottom w:val="0"/>
      <w:divBdr>
        <w:top w:val="none" w:sz="0" w:space="0" w:color="auto"/>
        <w:left w:val="none" w:sz="0" w:space="0" w:color="auto"/>
        <w:bottom w:val="none" w:sz="0" w:space="0" w:color="auto"/>
        <w:right w:val="none" w:sz="0" w:space="0" w:color="auto"/>
      </w:divBdr>
    </w:div>
    <w:div w:id="1608006886">
      <w:bodyDiv w:val="1"/>
      <w:marLeft w:val="0"/>
      <w:marRight w:val="0"/>
      <w:marTop w:val="0"/>
      <w:marBottom w:val="0"/>
      <w:divBdr>
        <w:top w:val="none" w:sz="0" w:space="0" w:color="auto"/>
        <w:left w:val="none" w:sz="0" w:space="0" w:color="auto"/>
        <w:bottom w:val="none" w:sz="0" w:space="0" w:color="auto"/>
        <w:right w:val="none" w:sz="0" w:space="0" w:color="auto"/>
      </w:divBdr>
    </w:div>
    <w:div w:id="1612665025">
      <w:bodyDiv w:val="1"/>
      <w:marLeft w:val="0"/>
      <w:marRight w:val="0"/>
      <w:marTop w:val="0"/>
      <w:marBottom w:val="0"/>
      <w:divBdr>
        <w:top w:val="none" w:sz="0" w:space="0" w:color="auto"/>
        <w:left w:val="none" w:sz="0" w:space="0" w:color="auto"/>
        <w:bottom w:val="none" w:sz="0" w:space="0" w:color="auto"/>
        <w:right w:val="none" w:sz="0" w:space="0" w:color="auto"/>
      </w:divBdr>
    </w:div>
    <w:div w:id="1613705753">
      <w:bodyDiv w:val="1"/>
      <w:marLeft w:val="0"/>
      <w:marRight w:val="0"/>
      <w:marTop w:val="0"/>
      <w:marBottom w:val="0"/>
      <w:divBdr>
        <w:top w:val="none" w:sz="0" w:space="0" w:color="auto"/>
        <w:left w:val="none" w:sz="0" w:space="0" w:color="auto"/>
        <w:bottom w:val="none" w:sz="0" w:space="0" w:color="auto"/>
        <w:right w:val="none" w:sz="0" w:space="0" w:color="auto"/>
      </w:divBdr>
    </w:div>
    <w:div w:id="1613708137">
      <w:bodyDiv w:val="1"/>
      <w:marLeft w:val="0"/>
      <w:marRight w:val="0"/>
      <w:marTop w:val="0"/>
      <w:marBottom w:val="0"/>
      <w:divBdr>
        <w:top w:val="none" w:sz="0" w:space="0" w:color="auto"/>
        <w:left w:val="none" w:sz="0" w:space="0" w:color="auto"/>
        <w:bottom w:val="none" w:sz="0" w:space="0" w:color="auto"/>
        <w:right w:val="none" w:sz="0" w:space="0" w:color="auto"/>
      </w:divBdr>
    </w:div>
    <w:div w:id="1613902063">
      <w:bodyDiv w:val="1"/>
      <w:marLeft w:val="0"/>
      <w:marRight w:val="0"/>
      <w:marTop w:val="0"/>
      <w:marBottom w:val="0"/>
      <w:divBdr>
        <w:top w:val="none" w:sz="0" w:space="0" w:color="auto"/>
        <w:left w:val="none" w:sz="0" w:space="0" w:color="auto"/>
        <w:bottom w:val="none" w:sz="0" w:space="0" w:color="auto"/>
        <w:right w:val="none" w:sz="0" w:space="0" w:color="auto"/>
      </w:divBdr>
    </w:div>
    <w:div w:id="1616407832">
      <w:bodyDiv w:val="1"/>
      <w:marLeft w:val="0"/>
      <w:marRight w:val="0"/>
      <w:marTop w:val="0"/>
      <w:marBottom w:val="0"/>
      <w:divBdr>
        <w:top w:val="none" w:sz="0" w:space="0" w:color="auto"/>
        <w:left w:val="none" w:sz="0" w:space="0" w:color="auto"/>
        <w:bottom w:val="none" w:sz="0" w:space="0" w:color="auto"/>
        <w:right w:val="none" w:sz="0" w:space="0" w:color="auto"/>
      </w:divBdr>
    </w:div>
    <w:div w:id="1617445778">
      <w:bodyDiv w:val="1"/>
      <w:marLeft w:val="0"/>
      <w:marRight w:val="0"/>
      <w:marTop w:val="0"/>
      <w:marBottom w:val="0"/>
      <w:divBdr>
        <w:top w:val="none" w:sz="0" w:space="0" w:color="auto"/>
        <w:left w:val="none" w:sz="0" w:space="0" w:color="auto"/>
        <w:bottom w:val="none" w:sz="0" w:space="0" w:color="auto"/>
        <w:right w:val="none" w:sz="0" w:space="0" w:color="auto"/>
      </w:divBdr>
    </w:div>
    <w:div w:id="1617449653">
      <w:bodyDiv w:val="1"/>
      <w:marLeft w:val="0"/>
      <w:marRight w:val="0"/>
      <w:marTop w:val="0"/>
      <w:marBottom w:val="0"/>
      <w:divBdr>
        <w:top w:val="none" w:sz="0" w:space="0" w:color="auto"/>
        <w:left w:val="none" w:sz="0" w:space="0" w:color="auto"/>
        <w:bottom w:val="none" w:sz="0" w:space="0" w:color="auto"/>
        <w:right w:val="none" w:sz="0" w:space="0" w:color="auto"/>
      </w:divBdr>
    </w:div>
    <w:div w:id="1617760374">
      <w:bodyDiv w:val="1"/>
      <w:marLeft w:val="0"/>
      <w:marRight w:val="0"/>
      <w:marTop w:val="0"/>
      <w:marBottom w:val="0"/>
      <w:divBdr>
        <w:top w:val="none" w:sz="0" w:space="0" w:color="auto"/>
        <w:left w:val="none" w:sz="0" w:space="0" w:color="auto"/>
        <w:bottom w:val="none" w:sz="0" w:space="0" w:color="auto"/>
        <w:right w:val="none" w:sz="0" w:space="0" w:color="auto"/>
      </w:divBdr>
    </w:div>
    <w:div w:id="1617980618">
      <w:bodyDiv w:val="1"/>
      <w:marLeft w:val="0"/>
      <w:marRight w:val="0"/>
      <w:marTop w:val="0"/>
      <w:marBottom w:val="0"/>
      <w:divBdr>
        <w:top w:val="none" w:sz="0" w:space="0" w:color="auto"/>
        <w:left w:val="none" w:sz="0" w:space="0" w:color="auto"/>
        <w:bottom w:val="none" w:sz="0" w:space="0" w:color="auto"/>
        <w:right w:val="none" w:sz="0" w:space="0" w:color="auto"/>
      </w:divBdr>
    </w:div>
    <w:div w:id="1619992153">
      <w:bodyDiv w:val="1"/>
      <w:marLeft w:val="0"/>
      <w:marRight w:val="0"/>
      <w:marTop w:val="0"/>
      <w:marBottom w:val="0"/>
      <w:divBdr>
        <w:top w:val="none" w:sz="0" w:space="0" w:color="auto"/>
        <w:left w:val="none" w:sz="0" w:space="0" w:color="auto"/>
        <w:bottom w:val="none" w:sz="0" w:space="0" w:color="auto"/>
        <w:right w:val="none" w:sz="0" w:space="0" w:color="auto"/>
      </w:divBdr>
    </w:div>
    <w:div w:id="1620212652">
      <w:bodyDiv w:val="1"/>
      <w:marLeft w:val="0"/>
      <w:marRight w:val="0"/>
      <w:marTop w:val="0"/>
      <w:marBottom w:val="0"/>
      <w:divBdr>
        <w:top w:val="none" w:sz="0" w:space="0" w:color="auto"/>
        <w:left w:val="none" w:sz="0" w:space="0" w:color="auto"/>
        <w:bottom w:val="none" w:sz="0" w:space="0" w:color="auto"/>
        <w:right w:val="none" w:sz="0" w:space="0" w:color="auto"/>
      </w:divBdr>
    </w:div>
    <w:div w:id="1621647925">
      <w:bodyDiv w:val="1"/>
      <w:marLeft w:val="0"/>
      <w:marRight w:val="0"/>
      <w:marTop w:val="0"/>
      <w:marBottom w:val="0"/>
      <w:divBdr>
        <w:top w:val="none" w:sz="0" w:space="0" w:color="auto"/>
        <w:left w:val="none" w:sz="0" w:space="0" w:color="auto"/>
        <w:bottom w:val="none" w:sz="0" w:space="0" w:color="auto"/>
        <w:right w:val="none" w:sz="0" w:space="0" w:color="auto"/>
      </w:divBdr>
    </w:div>
    <w:div w:id="1622035712">
      <w:bodyDiv w:val="1"/>
      <w:marLeft w:val="0"/>
      <w:marRight w:val="0"/>
      <w:marTop w:val="0"/>
      <w:marBottom w:val="0"/>
      <w:divBdr>
        <w:top w:val="none" w:sz="0" w:space="0" w:color="auto"/>
        <w:left w:val="none" w:sz="0" w:space="0" w:color="auto"/>
        <w:bottom w:val="none" w:sz="0" w:space="0" w:color="auto"/>
        <w:right w:val="none" w:sz="0" w:space="0" w:color="auto"/>
      </w:divBdr>
    </w:div>
    <w:div w:id="1622300731">
      <w:bodyDiv w:val="1"/>
      <w:marLeft w:val="0"/>
      <w:marRight w:val="0"/>
      <w:marTop w:val="0"/>
      <w:marBottom w:val="0"/>
      <w:divBdr>
        <w:top w:val="none" w:sz="0" w:space="0" w:color="auto"/>
        <w:left w:val="none" w:sz="0" w:space="0" w:color="auto"/>
        <w:bottom w:val="none" w:sz="0" w:space="0" w:color="auto"/>
        <w:right w:val="none" w:sz="0" w:space="0" w:color="auto"/>
      </w:divBdr>
    </w:div>
    <w:div w:id="1623030145">
      <w:bodyDiv w:val="1"/>
      <w:marLeft w:val="0"/>
      <w:marRight w:val="0"/>
      <w:marTop w:val="0"/>
      <w:marBottom w:val="0"/>
      <w:divBdr>
        <w:top w:val="none" w:sz="0" w:space="0" w:color="auto"/>
        <w:left w:val="none" w:sz="0" w:space="0" w:color="auto"/>
        <w:bottom w:val="none" w:sz="0" w:space="0" w:color="auto"/>
        <w:right w:val="none" w:sz="0" w:space="0" w:color="auto"/>
      </w:divBdr>
    </w:div>
    <w:div w:id="1625229445">
      <w:bodyDiv w:val="1"/>
      <w:marLeft w:val="0"/>
      <w:marRight w:val="0"/>
      <w:marTop w:val="0"/>
      <w:marBottom w:val="0"/>
      <w:divBdr>
        <w:top w:val="none" w:sz="0" w:space="0" w:color="auto"/>
        <w:left w:val="none" w:sz="0" w:space="0" w:color="auto"/>
        <w:bottom w:val="none" w:sz="0" w:space="0" w:color="auto"/>
        <w:right w:val="none" w:sz="0" w:space="0" w:color="auto"/>
      </w:divBdr>
    </w:div>
    <w:div w:id="1627856506">
      <w:bodyDiv w:val="1"/>
      <w:marLeft w:val="0"/>
      <w:marRight w:val="0"/>
      <w:marTop w:val="0"/>
      <w:marBottom w:val="0"/>
      <w:divBdr>
        <w:top w:val="none" w:sz="0" w:space="0" w:color="auto"/>
        <w:left w:val="none" w:sz="0" w:space="0" w:color="auto"/>
        <w:bottom w:val="none" w:sz="0" w:space="0" w:color="auto"/>
        <w:right w:val="none" w:sz="0" w:space="0" w:color="auto"/>
      </w:divBdr>
    </w:div>
    <w:div w:id="1628661971">
      <w:bodyDiv w:val="1"/>
      <w:marLeft w:val="0"/>
      <w:marRight w:val="0"/>
      <w:marTop w:val="0"/>
      <w:marBottom w:val="0"/>
      <w:divBdr>
        <w:top w:val="none" w:sz="0" w:space="0" w:color="auto"/>
        <w:left w:val="none" w:sz="0" w:space="0" w:color="auto"/>
        <w:bottom w:val="none" w:sz="0" w:space="0" w:color="auto"/>
        <w:right w:val="none" w:sz="0" w:space="0" w:color="auto"/>
      </w:divBdr>
    </w:div>
    <w:div w:id="1630550158">
      <w:bodyDiv w:val="1"/>
      <w:marLeft w:val="0"/>
      <w:marRight w:val="0"/>
      <w:marTop w:val="0"/>
      <w:marBottom w:val="0"/>
      <w:divBdr>
        <w:top w:val="none" w:sz="0" w:space="0" w:color="auto"/>
        <w:left w:val="none" w:sz="0" w:space="0" w:color="auto"/>
        <w:bottom w:val="none" w:sz="0" w:space="0" w:color="auto"/>
        <w:right w:val="none" w:sz="0" w:space="0" w:color="auto"/>
      </w:divBdr>
    </w:div>
    <w:div w:id="1631979147">
      <w:bodyDiv w:val="1"/>
      <w:marLeft w:val="0"/>
      <w:marRight w:val="0"/>
      <w:marTop w:val="0"/>
      <w:marBottom w:val="0"/>
      <w:divBdr>
        <w:top w:val="none" w:sz="0" w:space="0" w:color="auto"/>
        <w:left w:val="none" w:sz="0" w:space="0" w:color="auto"/>
        <w:bottom w:val="none" w:sz="0" w:space="0" w:color="auto"/>
        <w:right w:val="none" w:sz="0" w:space="0" w:color="auto"/>
      </w:divBdr>
    </w:div>
    <w:div w:id="1632594828">
      <w:bodyDiv w:val="1"/>
      <w:marLeft w:val="0"/>
      <w:marRight w:val="0"/>
      <w:marTop w:val="0"/>
      <w:marBottom w:val="0"/>
      <w:divBdr>
        <w:top w:val="none" w:sz="0" w:space="0" w:color="auto"/>
        <w:left w:val="none" w:sz="0" w:space="0" w:color="auto"/>
        <w:bottom w:val="none" w:sz="0" w:space="0" w:color="auto"/>
        <w:right w:val="none" w:sz="0" w:space="0" w:color="auto"/>
      </w:divBdr>
    </w:div>
    <w:div w:id="1632906389">
      <w:bodyDiv w:val="1"/>
      <w:marLeft w:val="0"/>
      <w:marRight w:val="0"/>
      <w:marTop w:val="0"/>
      <w:marBottom w:val="0"/>
      <w:divBdr>
        <w:top w:val="none" w:sz="0" w:space="0" w:color="auto"/>
        <w:left w:val="none" w:sz="0" w:space="0" w:color="auto"/>
        <w:bottom w:val="none" w:sz="0" w:space="0" w:color="auto"/>
        <w:right w:val="none" w:sz="0" w:space="0" w:color="auto"/>
      </w:divBdr>
    </w:div>
    <w:div w:id="1633705610">
      <w:bodyDiv w:val="1"/>
      <w:marLeft w:val="0"/>
      <w:marRight w:val="0"/>
      <w:marTop w:val="0"/>
      <w:marBottom w:val="0"/>
      <w:divBdr>
        <w:top w:val="none" w:sz="0" w:space="0" w:color="auto"/>
        <w:left w:val="none" w:sz="0" w:space="0" w:color="auto"/>
        <w:bottom w:val="none" w:sz="0" w:space="0" w:color="auto"/>
        <w:right w:val="none" w:sz="0" w:space="0" w:color="auto"/>
      </w:divBdr>
    </w:div>
    <w:div w:id="1636720726">
      <w:bodyDiv w:val="1"/>
      <w:marLeft w:val="0"/>
      <w:marRight w:val="0"/>
      <w:marTop w:val="0"/>
      <w:marBottom w:val="0"/>
      <w:divBdr>
        <w:top w:val="none" w:sz="0" w:space="0" w:color="auto"/>
        <w:left w:val="none" w:sz="0" w:space="0" w:color="auto"/>
        <w:bottom w:val="none" w:sz="0" w:space="0" w:color="auto"/>
        <w:right w:val="none" w:sz="0" w:space="0" w:color="auto"/>
      </w:divBdr>
    </w:div>
    <w:div w:id="1637763267">
      <w:bodyDiv w:val="1"/>
      <w:marLeft w:val="0"/>
      <w:marRight w:val="0"/>
      <w:marTop w:val="0"/>
      <w:marBottom w:val="0"/>
      <w:divBdr>
        <w:top w:val="none" w:sz="0" w:space="0" w:color="auto"/>
        <w:left w:val="none" w:sz="0" w:space="0" w:color="auto"/>
        <w:bottom w:val="none" w:sz="0" w:space="0" w:color="auto"/>
        <w:right w:val="none" w:sz="0" w:space="0" w:color="auto"/>
      </w:divBdr>
    </w:div>
    <w:div w:id="1637877013">
      <w:bodyDiv w:val="1"/>
      <w:marLeft w:val="0"/>
      <w:marRight w:val="0"/>
      <w:marTop w:val="0"/>
      <w:marBottom w:val="0"/>
      <w:divBdr>
        <w:top w:val="none" w:sz="0" w:space="0" w:color="auto"/>
        <w:left w:val="none" w:sz="0" w:space="0" w:color="auto"/>
        <w:bottom w:val="none" w:sz="0" w:space="0" w:color="auto"/>
        <w:right w:val="none" w:sz="0" w:space="0" w:color="auto"/>
      </w:divBdr>
    </w:div>
    <w:div w:id="1638410044">
      <w:bodyDiv w:val="1"/>
      <w:marLeft w:val="0"/>
      <w:marRight w:val="0"/>
      <w:marTop w:val="0"/>
      <w:marBottom w:val="0"/>
      <w:divBdr>
        <w:top w:val="none" w:sz="0" w:space="0" w:color="auto"/>
        <w:left w:val="none" w:sz="0" w:space="0" w:color="auto"/>
        <w:bottom w:val="none" w:sz="0" w:space="0" w:color="auto"/>
        <w:right w:val="none" w:sz="0" w:space="0" w:color="auto"/>
      </w:divBdr>
    </w:div>
    <w:div w:id="1640263538">
      <w:bodyDiv w:val="1"/>
      <w:marLeft w:val="0"/>
      <w:marRight w:val="0"/>
      <w:marTop w:val="0"/>
      <w:marBottom w:val="0"/>
      <w:divBdr>
        <w:top w:val="none" w:sz="0" w:space="0" w:color="auto"/>
        <w:left w:val="none" w:sz="0" w:space="0" w:color="auto"/>
        <w:bottom w:val="none" w:sz="0" w:space="0" w:color="auto"/>
        <w:right w:val="none" w:sz="0" w:space="0" w:color="auto"/>
      </w:divBdr>
    </w:div>
    <w:div w:id="1640307799">
      <w:bodyDiv w:val="1"/>
      <w:marLeft w:val="0"/>
      <w:marRight w:val="0"/>
      <w:marTop w:val="0"/>
      <w:marBottom w:val="0"/>
      <w:divBdr>
        <w:top w:val="none" w:sz="0" w:space="0" w:color="auto"/>
        <w:left w:val="none" w:sz="0" w:space="0" w:color="auto"/>
        <w:bottom w:val="none" w:sz="0" w:space="0" w:color="auto"/>
        <w:right w:val="none" w:sz="0" w:space="0" w:color="auto"/>
      </w:divBdr>
    </w:div>
    <w:div w:id="1642227858">
      <w:bodyDiv w:val="1"/>
      <w:marLeft w:val="0"/>
      <w:marRight w:val="0"/>
      <w:marTop w:val="0"/>
      <w:marBottom w:val="0"/>
      <w:divBdr>
        <w:top w:val="none" w:sz="0" w:space="0" w:color="auto"/>
        <w:left w:val="none" w:sz="0" w:space="0" w:color="auto"/>
        <w:bottom w:val="none" w:sz="0" w:space="0" w:color="auto"/>
        <w:right w:val="none" w:sz="0" w:space="0" w:color="auto"/>
      </w:divBdr>
    </w:div>
    <w:div w:id="1646861485">
      <w:bodyDiv w:val="1"/>
      <w:marLeft w:val="0"/>
      <w:marRight w:val="0"/>
      <w:marTop w:val="0"/>
      <w:marBottom w:val="0"/>
      <w:divBdr>
        <w:top w:val="none" w:sz="0" w:space="0" w:color="auto"/>
        <w:left w:val="none" w:sz="0" w:space="0" w:color="auto"/>
        <w:bottom w:val="none" w:sz="0" w:space="0" w:color="auto"/>
        <w:right w:val="none" w:sz="0" w:space="0" w:color="auto"/>
      </w:divBdr>
    </w:div>
    <w:div w:id="1646931828">
      <w:bodyDiv w:val="1"/>
      <w:marLeft w:val="0"/>
      <w:marRight w:val="0"/>
      <w:marTop w:val="0"/>
      <w:marBottom w:val="0"/>
      <w:divBdr>
        <w:top w:val="none" w:sz="0" w:space="0" w:color="auto"/>
        <w:left w:val="none" w:sz="0" w:space="0" w:color="auto"/>
        <w:bottom w:val="none" w:sz="0" w:space="0" w:color="auto"/>
        <w:right w:val="none" w:sz="0" w:space="0" w:color="auto"/>
      </w:divBdr>
    </w:div>
    <w:div w:id="1647125696">
      <w:bodyDiv w:val="1"/>
      <w:marLeft w:val="0"/>
      <w:marRight w:val="0"/>
      <w:marTop w:val="0"/>
      <w:marBottom w:val="0"/>
      <w:divBdr>
        <w:top w:val="none" w:sz="0" w:space="0" w:color="auto"/>
        <w:left w:val="none" w:sz="0" w:space="0" w:color="auto"/>
        <w:bottom w:val="none" w:sz="0" w:space="0" w:color="auto"/>
        <w:right w:val="none" w:sz="0" w:space="0" w:color="auto"/>
      </w:divBdr>
    </w:div>
    <w:div w:id="1647278781">
      <w:bodyDiv w:val="1"/>
      <w:marLeft w:val="0"/>
      <w:marRight w:val="0"/>
      <w:marTop w:val="0"/>
      <w:marBottom w:val="0"/>
      <w:divBdr>
        <w:top w:val="none" w:sz="0" w:space="0" w:color="auto"/>
        <w:left w:val="none" w:sz="0" w:space="0" w:color="auto"/>
        <w:bottom w:val="none" w:sz="0" w:space="0" w:color="auto"/>
        <w:right w:val="none" w:sz="0" w:space="0" w:color="auto"/>
      </w:divBdr>
    </w:div>
    <w:div w:id="1647970394">
      <w:bodyDiv w:val="1"/>
      <w:marLeft w:val="0"/>
      <w:marRight w:val="0"/>
      <w:marTop w:val="0"/>
      <w:marBottom w:val="0"/>
      <w:divBdr>
        <w:top w:val="none" w:sz="0" w:space="0" w:color="auto"/>
        <w:left w:val="none" w:sz="0" w:space="0" w:color="auto"/>
        <w:bottom w:val="none" w:sz="0" w:space="0" w:color="auto"/>
        <w:right w:val="none" w:sz="0" w:space="0" w:color="auto"/>
      </w:divBdr>
    </w:div>
    <w:div w:id="1648630349">
      <w:bodyDiv w:val="1"/>
      <w:marLeft w:val="0"/>
      <w:marRight w:val="0"/>
      <w:marTop w:val="0"/>
      <w:marBottom w:val="0"/>
      <w:divBdr>
        <w:top w:val="none" w:sz="0" w:space="0" w:color="auto"/>
        <w:left w:val="none" w:sz="0" w:space="0" w:color="auto"/>
        <w:bottom w:val="none" w:sz="0" w:space="0" w:color="auto"/>
        <w:right w:val="none" w:sz="0" w:space="0" w:color="auto"/>
      </w:divBdr>
    </w:div>
    <w:div w:id="1650667217">
      <w:bodyDiv w:val="1"/>
      <w:marLeft w:val="0"/>
      <w:marRight w:val="0"/>
      <w:marTop w:val="0"/>
      <w:marBottom w:val="0"/>
      <w:divBdr>
        <w:top w:val="none" w:sz="0" w:space="0" w:color="auto"/>
        <w:left w:val="none" w:sz="0" w:space="0" w:color="auto"/>
        <w:bottom w:val="none" w:sz="0" w:space="0" w:color="auto"/>
        <w:right w:val="none" w:sz="0" w:space="0" w:color="auto"/>
      </w:divBdr>
    </w:div>
    <w:div w:id="1650674407">
      <w:bodyDiv w:val="1"/>
      <w:marLeft w:val="0"/>
      <w:marRight w:val="0"/>
      <w:marTop w:val="0"/>
      <w:marBottom w:val="0"/>
      <w:divBdr>
        <w:top w:val="none" w:sz="0" w:space="0" w:color="auto"/>
        <w:left w:val="none" w:sz="0" w:space="0" w:color="auto"/>
        <w:bottom w:val="none" w:sz="0" w:space="0" w:color="auto"/>
        <w:right w:val="none" w:sz="0" w:space="0" w:color="auto"/>
      </w:divBdr>
    </w:div>
    <w:div w:id="1652370383">
      <w:bodyDiv w:val="1"/>
      <w:marLeft w:val="0"/>
      <w:marRight w:val="0"/>
      <w:marTop w:val="0"/>
      <w:marBottom w:val="0"/>
      <w:divBdr>
        <w:top w:val="none" w:sz="0" w:space="0" w:color="auto"/>
        <w:left w:val="none" w:sz="0" w:space="0" w:color="auto"/>
        <w:bottom w:val="none" w:sz="0" w:space="0" w:color="auto"/>
        <w:right w:val="none" w:sz="0" w:space="0" w:color="auto"/>
      </w:divBdr>
    </w:div>
    <w:div w:id="1655260704">
      <w:bodyDiv w:val="1"/>
      <w:marLeft w:val="0"/>
      <w:marRight w:val="0"/>
      <w:marTop w:val="0"/>
      <w:marBottom w:val="0"/>
      <w:divBdr>
        <w:top w:val="none" w:sz="0" w:space="0" w:color="auto"/>
        <w:left w:val="none" w:sz="0" w:space="0" w:color="auto"/>
        <w:bottom w:val="none" w:sz="0" w:space="0" w:color="auto"/>
        <w:right w:val="none" w:sz="0" w:space="0" w:color="auto"/>
      </w:divBdr>
    </w:div>
    <w:div w:id="1655723000">
      <w:bodyDiv w:val="1"/>
      <w:marLeft w:val="0"/>
      <w:marRight w:val="0"/>
      <w:marTop w:val="0"/>
      <w:marBottom w:val="0"/>
      <w:divBdr>
        <w:top w:val="none" w:sz="0" w:space="0" w:color="auto"/>
        <w:left w:val="none" w:sz="0" w:space="0" w:color="auto"/>
        <w:bottom w:val="none" w:sz="0" w:space="0" w:color="auto"/>
        <w:right w:val="none" w:sz="0" w:space="0" w:color="auto"/>
      </w:divBdr>
    </w:div>
    <w:div w:id="1657764799">
      <w:bodyDiv w:val="1"/>
      <w:marLeft w:val="0"/>
      <w:marRight w:val="0"/>
      <w:marTop w:val="0"/>
      <w:marBottom w:val="0"/>
      <w:divBdr>
        <w:top w:val="none" w:sz="0" w:space="0" w:color="auto"/>
        <w:left w:val="none" w:sz="0" w:space="0" w:color="auto"/>
        <w:bottom w:val="none" w:sz="0" w:space="0" w:color="auto"/>
        <w:right w:val="none" w:sz="0" w:space="0" w:color="auto"/>
      </w:divBdr>
    </w:div>
    <w:div w:id="1658873920">
      <w:bodyDiv w:val="1"/>
      <w:marLeft w:val="0"/>
      <w:marRight w:val="0"/>
      <w:marTop w:val="0"/>
      <w:marBottom w:val="0"/>
      <w:divBdr>
        <w:top w:val="none" w:sz="0" w:space="0" w:color="auto"/>
        <w:left w:val="none" w:sz="0" w:space="0" w:color="auto"/>
        <w:bottom w:val="none" w:sz="0" w:space="0" w:color="auto"/>
        <w:right w:val="none" w:sz="0" w:space="0" w:color="auto"/>
      </w:divBdr>
    </w:div>
    <w:div w:id="1659109801">
      <w:bodyDiv w:val="1"/>
      <w:marLeft w:val="0"/>
      <w:marRight w:val="0"/>
      <w:marTop w:val="0"/>
      <w:marBottom w:val="0"/>
      <w:divBdr>
        <w:top w:val="none" w:sz="0" w:space="0" w:color="auto"/>
        <w:left w:val="none" w:sz="0" w:space="0" w:color="auto"/>
        <w:bottom w:val="none" w:sz="0" w:space="0" w:color="auto"/>
        <w:right w:val="none" w:sz="0" w:space="0" w:color="auto"/>
      </w:divBdr>
    </w:div>
    <w:div w:id="1659459451">
      <w:bodyDiv w:val="1"/>
      <w:marLeft w:val="0"/>
      <w:marRight w:val="0"/>
      <w:marTop w:val="0"/>
      <w:marBottom w:val="0"/>
      <w:divBdr>
        <w:top w:val="none" w:sz="0" w:space="0" w:color="auto"/>
        <w:left w:val="none" w:sz="0" w:space="0" w:color="auto"/>
        <w:bottom w:val="none" w:sz="0" w:space="0" w:color="auto"/>
        <w:right w:val="none" w:sz="0" w:space="0" w:color="auto"/>
      </w:divBdr>
    </w:div>
    <w:div w:id="1659991834">
      <w:bodyDiv w:val="1"/>
      <w:marLeft w:val="0"/>
      <w:marRight w:val="0"/>
      <w:marTop w:val="0"/>
      <w:marBottom w:val="0"/>
      <w:divBdr>
        <w:top w:val="none" w:sz="0" w:space="0" w:color="auto"/>
        <w:left w:val="none" w:sz="0" w:space="0" w:color="auto"/>
        <w:bottom w:val="none" w:sz="0" w:space="0" w:color="auto"/>
        <w:right w:val="none" w:sz="0" w:space="0" w:color="auto"/>
      </w:divBdr>
    </w:div>
    <w:div w:id="1660689264">
      <w:bodyDiv w:val="1"/>
      <w:marLeft w:val="0"/>
      <w:marRight w:val="0"/>
      <w:marTop w:val="0"/>
      <w:marBottom w:val="0"/>
      <w:divBdr>
        <w:top w:val="none" w:sz="0" w:space="0" w:color="auto"/>
        <w:left w:val="none" w:sz="0" w:space="0" w:color="auto"/>
        <w:bottom w:val="none" w:sz="0" w:space="0" w:color="auto"/>
        <w:right w:val="none" w:sz="0" w:space="0" w:color="auto"/>
      </w:divBdr>
    </w:div>
    <w:div w:id="1661422195">
      <w:bodyDiv w:val="1"/>
      <w:marLeft w:val="0"/>
      <w:marRight w:val="0"/>
      <w:marTop w:val="0"/>
      <w:marBottom w:val="0"/>
      <w:divBdr>
        <w:top w:val="none" w:sz="0" w:space="0" w:color="auto"/>
        <w:left w:val="none" w:sz="0" w:space="0" w:color="auto"/>
        <w:bottom w:val="none" w:sz="0" w:space="0" w:color="auto"/>
        <w:right w:val="none" w:sz="0" w:space="0" w:color="auto"/>
      </w:divBdr>
    </w:div>
    <w:div w:id="1664167357">
      <w:bodyDiv w:val="1"/>
      <w:marLeft w:val="0"/>
      <w:marRight w:val="0"/>
      <w:marTop w:val="0"/>
      <w:marBottom w:val="0"/>
      <w:divBdr>
        <w:top w:val="none" w:sz="0" w:space="0" w:color="auto"/>
        <w:left w:val="none" w:sz="0" w:space="0" w:color="auto"/>
        <w:bottom w:val="none" w:sz="0" w:space="0" w:color="auto"/>
        <w:right w:val="none" w:sz="0" w:space="0" w:color="auto"/>
      </w:divBdr>
    </w:div>
    <w:div w:id="1665281329">
      <w:bodyDiv w:val="1"/>
      <w:marLeft w:val="0"/>
      <w:marRight w:val="0"/>
      <w:marTop w:val="0"/>
      <w:marBottom w:val="0"/>
      <w:divBdr>
        <w:top w:val="none" w:sz="0" w:space="0" w:color="auto"/>
        <w:left w:val="none" w:sz="0" w:space="0" w:color="auto"/>
        <w:bottom w:val="none" w:sz="0" w:space="0" w:color="auto"/>
        <w:right w:val="none" w:sz="0" w:space="0" w:color="auto"/>
      </w:divBdr>
    </w:div>
    <w:div w:id="1666737961">
      <w:bodyDiv w:val="1"/>
      <w:marLeft w:val="0"/>
      <w:marRight w:val="0"/>
      <w:marTop w:val="0"/>
      <w:marBottom w:val="0"/>
      <w:divBdr>
        <w:top w:val="none" w:sz="0" w:space="0" w:color="auto"/>
        <w:left w:val="none" w:sz="0" w:space="0" w:color="auto"/>
        <w:bottom w:val="none" w:sz="0" w:space="0" w:color="auto"/>
        <w:right w:val="none" w:sz="0" w:space="0" w:color="auto"/>
      </w:divBdr>
    </w:div>
    <w:div w:id="1669362947">
      <w:bodyDiv w:val="1"/>
      <w:marLeft w:val="0"/>
      <w:marRight w:val="0"/>
      <w:marTop w:val="0"/>
      <w:marBottom w:val="0"/>
      <w:divBdr>
        <w:top w:val="none" w:sz="0" w:space="0" w:color="auto"/>
        <w:left w:val="none" w:sz="0" w:space="0" w:color="auto"/>
        <w:bottom w:val="none" w:sz="0" w:space="0" w:color="auto"/>
        <w:right w:val="none" w:sz="0" w:space="0" w:color="auto"/>
      </w:divBdr>
    </w:div>
    <w:div w:id="1673603222">
      <w:bodyDiv w:val="1"/>
      <w:marLeft w:val="0"/>
      <w:marRight w:val="0"/>
      <w:marTop w:val="0"/>
      <w:marBottom w:val="0"/>
      <w:divBdr>
        <w:top w:val="none" w:sz="0" w:space="0" w:color="auto"/>
        <w:left w:val="none" w:sz="0" w:space="0" w:color="auto"/>
        <w:bottom w:val="none" w:sz="0" w:space="0" w:color="auto"/>
        <w:right w:val="none" w:sz="0" w:space="0" w:color="auto"/>
      </w:divBdr>
    </w:div>
    <w:div w:id="1673872819">
      <w:bodyDiv w:val="1"/>
      <w:marLeft w:val="0"/>
      <w:marRight w:val="0"/>
      <w:marTop w:val="0"/>
      <w:marBottom w:val="0"/>
      <w:divBdr>
        <w:top w:val="none" w:sz="0" w:space="0" w:color="auto"/>
        <w:left w:val="none" w:sz="0" w:space="0" w:color="auto"/>
        <w:bottom w:val="none" w:sz="0" w:space="0" w:color="auto"/>
        <w:right w:val="none" w:sz="0" w:space="0" w:color="auto"/>
      </w:divBdr>
    </w:div>
    <w:div w:id="1673993788">
      <w:bodyDiv w:val="1"/>
      <w:marLeft w:val="0"/>
      <w:marRight w:val="0"/>
      <w:marTop w:val="0"/>
      <w:marBottom w:val="0"/>
      <w:divBdr>
        <w:top w:val="none" w:sz="0" w:space="0" w:color="auto"/>
        <w:left w:val="none" w:sz="0" w:space="0" w:color="auto"/>
        <w:bottom w:val="none" w:sz="0" w:space="0" w:color="auto"/>
        <w:right w:val="none" w:sz="0" w:space="0" w:color="auto"/>
      </w:divBdr>
    </w:div>
    <w:div w:id="1674186610">
      <w:bodyDiv w:val="1"/>
      <w:marLeft w:val="0"/>
      <w:marRight w:val="0"/>
      <w:marTop w:val="0"/>
      <w:marBottom w:val="0"/>
      <w:divBdr>
        <w:top w:val="none" w:sz="0" w:space="0" w:color="auto"/>
        <w:left w:val="none" w:sz="0" w:space="0" w:color="auto"/>
        <w:bottom w:val="none" w:sz="0" w:space="0" w:color="auto"/>
        <w:right w:val="none" w:sz="0" w:space="0" w:color="auto"/>
      </w:divBdr>
    </w:div>
    <w:div w:id="1674576296">
      <w:bodyDiv w:val="1"/>
      <w:marLeft w:val="0"/>
      <w:marRight w:val="0"/>
      <w:marTop w:val="0"/>
      <w:marBottom w:val="0"/>
      <w:divBdr>
        <w:top w:val="none" w:sz="0" w:space="0" w:color="auto"/>
        <w:left w:val="none" w:sz="0" w:space="0" w:color="auto"/>
        <w:bottom w:val="none" w:sz="0" w:space="0" w:color="auto"/>
        <w:right w:val="none" w:sz="0" w:space="0" w:color="auto"/>
      </w:divBdr>
    </w:div>
    <w:div w:id="1675305386">
      <w:bodyDiv w:val="1"/>
      <w:marLeft w:val="0"/>
      <w:marRight w:val="0"/>
      <w:marTop w:val="0"/>
      <w:marBottom w:val="0"/>
      <w:divBdr>
        <w:top w:val="none" w:sz="0" w:space="0" w:color="auto"/>
        <w:left w:val="none" w:sz="0" w:space="0" w:color="auto"/>
        <w:bottom w:val="none" w:sz="0" w:space="0" w:color="auto"/>
        <w:right w:val="none" w:sz="0" w:space="0" w:color="auto"/>
      </w:divBdr>
    </w:div>
    <w:div w:id="1676345732">
      <w:bodyDiv w:val="1"/>
      <w:marLeft w:val="0"/>
      <w:marRight w:val="0"/>
      <w:marTop w:val="0"/>
      <w:marBottom w:val="0"/>
      <w:divBdr>
        <w:top w:val="none" w:sz="0" w:space="0" w:color="auto"/>
        <w:left w:val="none" w:sz="0" w:space="0" w:color="auto"/>
        <w:bottom w:val="none" w:sz="0" w:space="0" w:color="auto"/>
        <w:right w:val="none" w:sz="0" w:space="0" w:color="auto"/>
      </w:divBdr>
    </w:div>
    <w:div w:id="1681350358">
      <w:bodyDiv w:val="1"/>
      <w:marLeft w:val="0"/>
      <w:marRight w:val="0"/>
      <w:marTop w:val="0"/>
      <w:marBottom w:val="0"/>
      <w:divBdr>
        <w:top w:val="none" w:sz="0" w:space="0" w:color="auto"/>
        <w:left w:val="none" w:sz="0" w:space="0" w:color="auto"/>
        <w:bottom w:val="none" w:sz="0" w:space="0" w:color="auto"/>
        <w:right w:val="none" w:sz="0" w:space="0" w:color="auto"/>
      </w:divBdr>
    </w:div>
    <w:div w:id="1681470716">
      <w:bodyDiv w:val="1"/>
      <w:marLeft w:val="0"/>
      <w:marRight w:val="0"/>
      <w:marTop w:val="0"/>
      <w:marBottom w:val="0"/>
      <w:divBdr>
        <w:top w:val="none" w:sz="0" w:space="0" w:color="auto"/>
        <w:left w:val="none" w:sz="0" w:space="0" w:color="auto"/>
        <w:bottom w:val="none" w:sz="0" w:space="0" w:color="auto"/>
        <w:right w:val="none" w:sz="0" w:space="0" w:color="auto"/>
      </w:divBdr>
    </w:div>
    <w:div w:id="1682389693">
      <w:bodyDiv w:val="1"/>
      <w:marLeft w:val="0"/>
      <w:marRight w:val="0"/>
      <w:marTop w:val="0"/>
      <w:marBottom w:val="0"/>
      <w:divBdr>
        <w:top w:val="none" w:sz="0" w:space="0" w:color="auto"/>
        <w:left w:val="none" w:sz="0" w:space="0" w:color="auto"/>
        <w:bottom w:val="none" w:sz="0" w:space="0" w:color="auto"/>
        <w:right w:val="none" w:sz="0" w:space="0" w:color="auto"/>
      </w:divBdr>
    </w:div>
    <w:div w:id="1683239847">
      <w:bodyDiv w:val="1"/>
      <w:marLeft w:val="0"/>
      <w:marRight w:val="0"/>
      <w:marTop w:val="0"/>
      <w:marBottom w:val="0"/>
      <w:divBdr>
        <w:top w:val="none" w:sz="0" w:space="0" w:color="auto"/>
        <w:left w:val="none" w:sz="0" w:space="0" w:color="auto"/>
        <w:bottom w:val="none" w:sz="0" w:space="0" w:color="auto"/>
        <w:right w:val="none" w:sz="0" w:space="0" w:color="auto"/>
      </w:divBdr>
    </w:div>
    <w:div w:id="1684278083">
      <w:bodyDiv w:val="1"/>
      <w:marLeft w:val="0"/>
      <w:marRight w:val="0"/>
      <w:marTop w:val="0"/>
      <w:marBottom w:val="0"/>
      <w:divBdr>
        <w:top w:val="none" w:sz="0" w:space="0" w:color="auto"/>
        <w:left w:val="none" w:sz="0" w:space="0" w:color="auto"/>
        <w:bottom w:val="none" w:sz="0" w:space="0" w:color="auto"/>
        <w:right w:val="none" w:sz="0" w:space="0" w:color="auto"/>
      </w:divBdr>
    </w:div>
    <w:div w:id="1684479819">
      <w:bodyDiv w:val="1"/>
      <w:marLeft w:val="0"/>
      <w:marRight w:val="0"/>
      <w:marTop w:val="0"/>
      <w:marBottom w:val="0"/>
      <w:divBdr>
        <w:top w:val="none" w:sz="0" w:space="0" w:color="auto"/>
        <w:left w:val="none" w:sz="0" w:space="0" w:color="auto"/>
        <w:bottom w:val="none" w:sz="0" w:space="0" w:color="auto"/>
        <w:right w:val="none" w:sz="0" w:space="0" w:color="auto"/>
      </w:divBdr>
    </w:div>
    <w:div w:id="1687637593">
      <w:bodyDiv w:val="1"/>
      <w:marLeft w:val="0"/>
      <w:marRight w:val="0"/>
      <w:marTop w:val="0"/>
      <w:marBottom w:val="0"/>
      <w:divBdr>
        <w:top w:val="none" w:sz="0" w:space="0" w:color="auto"/>
        <w:left w:val="none" w:sz="0" w:space="0" w:color="auto"/>
        <w:bottom w:val="none" w:sz="0" w:space="0" w:color="auto"/>
        <w:right w:val="none" w:sz="0" w:space="0" w:color="auto"/>
      </w:divBdr>
    </w:div>
    <w:div w:id="1688286753">
      <w:bodyDiv w:val="1"/>
      <w:marLeft w:val="0"/>
      <w:marRight w:val="0"/>
      <w:marTop w:val="0"/>
      <w:marBottom w:val="0"/>
      <w:divBdr>
        <w:top w:val="none" w:sz="0" w:space="0" w:color="auto"/>
        <w:left w:val="none" w:sz="0" w:space="0" w:color="auto"/>
        <w:bottom w:val="none" w:sz="0" w:space="0" w:color="auto"/>
        <w:right w:val="none" w:sz="0" w:space="0" w:color="auto"/>
      </w:divBdr>
    </w:div>
    <w:div w:id="1688293763">
      <w:bodyDiv w:val="1"/>
      <w:marLeft w:val="0"/>
      <w:marRight w:val="0"/>
      <w:marTop w:val="0"/>
      <w:marBottom w:val="0"/>
      <w:divBdr>
        <w:top w:val="none" w:sz="0" w:space="0" w:color="auto"/>
        <w:left w:val="none" w:sz="0" w:space="0" w:color="auto"/>
        <w:bottom w:val="none" w:sz="0" w:space="0" w:color="auto"/>
        <w:right w:val="none" w:sz="0" w:space="0" w:color="auto"/>
      </w:divBdr>
    </w:div>
    <w:div w:id="1689601592">
      <w:bodyDiv w:val="1"/>
      <w:marLeft w:val="0"/>
      <w:marRight w:val="0"/>
      <w:marTop w:val="0"/>
      <w:marBottom w:val="0"/>
      <w:divBdr>
        <w:top w:val="none" w:sz="0" w:space="0" w:color="auto"/>
        <w:left w:val="none" w:sz="0" w:space="0" w:color="auto"/>
        <w:bottom w:val="none" w:sz="0" w:space="0" w:color="auto"/>
        <w:right w:val="none" w:sz="0" w:space="0" w:color="auto"/>
      </w:divBdr>
    </w:div>
    <w:div w:id="1689602081">
      <w:bodyDiv w:val="1"/>
      <w:marLeft w:val="0"/>
      <w:marRight w:val="0"/>
      <w:marTop w:val="0"/>
      <w:marBottom w:val="0"/>
      <w:divBdr>
        <w:top w:val="none" w:sz="0" w:space="0" w:color="auto"/>
        <w:left w:val="none" w:sz="0" w:space="0" w:color="auto"/>
        <w:bottom w:val="none" w:sz="0" w:space="0" w:color="auto"/>
        <w:right w:val="none" w:sz="0" w:space="0" w:color="auto"/>
      </w:divBdr>
    </w:div>
    <w:div w:id="1690831734">
      <w:bodyDiv w:val="1"/>
      <w:marLeft w:val="0"/>
      <w:marRight w:val="0"/>
      <w:marTop w:val="0"/>
      <w:marBottom w:val="0"/>
      <w:divBdr>
        <w:top w:val="none" w:sz="0" w:space="0" w:color="auto"/>
        <w:left w:val="none" w:sz="0" w:space="0" w:color="auto"/>
        <w:bottom w:val="none" w:sz="0" w:space="0" w:color="auto"/>
        <w:right w:val="none" w:sz="0" w:space="0" w:color="auto"/>
      </w:divBdr>
    </w:div>
    <w:div w:id="1695618470">
      <w:bodyDiv w:val="1"/>
      <w:marLeft w:val="0"/>
      <w:marRight w:val="0"/>
      <w:marTop w:val="0"/>
      <w:marBottom w:val="0"/>
      <w:divBdr>
        <w:top w:val="none" w:sz="0" w:space="0" w:color="auto"/>
        <w:left w:val="none" w:sz="0" w:space="0" w:color="auto"/>
        <w:bottom w:val="none" w:sz="0" w:space="0" w:color="auto"/>
        <w:right w:val="none" w:sz="0" w:space="0" w:color="auto"/>
      </w:divBdr>
    </w:div>
    <w:div w:id="1696610527">
      <w:bodyDiv w:val="1"/>
      <w:marLeft w:val="0"/>
      <w:marRight w:val="0"/>
      <w:marTop w:val="0"/>
      <w:marBottom w:val="0"/>
      <w:divBdr>
        <w:top w:val="none" w:sz="0" w:space="0" w:color="auto"/>
        <w:left w:val="none" w:sz="0" w:space="0" w:color="auto"/>
        <w:bottom w:val="none" w:sz="0" w:space="0" w:color="auto"/>
        <w:right w:val="none" w:sz="0" w:space="0" w:color="auto"/>
      </w:divBdr>
    </w:div>
    <w:div w:id="1696885370">
      <w:bodyDiv w:val="1"/>
      <w:marLeft w:val="0"/>
      <w:marRight w:val="0"/>
      <w:marTop w:val="0"/>
      <w:marBottom w:val="0"/>
      <w:divBdr>
        <w:top w:val="none" w:sz="0" w:space="0" w:color="auto"/>
        <w:left w:val="none" w:sz="0" w:space="0" w:color="auto"/>
        <w:bottom w:val="none" w:sz="0" w:space="0" w:color="auto"/>
        <w:right w:val="none" w:sz="0" w:space="0" w:color="auto"/>
      </w:divBdr>
    </w:div>
    <w:div w:id="1698390761">
      <w:bodyDiv w:val="1"/>
      <w:marLeft w:val="0"/>
      <w:marRight w:val="0"/>
      <w:marTop w:val="0"/>
      <w:marBottom w:val="0"/>
      <w:divBdr>
        <w:top w:val="none" w:sz="0" w:space="0" w:color="auto"/>
        <w:left w:val="none" w:sz="0" w:space="0" w:color="auto"/>
        <w:bottom w:val="none" w:sz="0" w:space="0" w:color="auto"/>
        <w:right w:val="none" w:sz="0" w:space="0" w:color="auto"/>
      </w:divBdr>
    </w:div>
    <w:div w:id="1698502970">
      <w:bodyDiv w:val="1"/>
      <w:marLeft w:val="0"/>
      <w:marRight w:val="0"/>
      <w:marTop w:val="0"/>
      <w:marBottom w:val="0"/>
      <w:divBdr>
        <w:top w:val="none" w:sz="0" w:space="0" w:color="auto"/>
        <w:left w:val="none" w:sz="0" w:space="0" w:color="auto"/>
        <w:bottom w:val="none" w:sz="0" w:space="0" w:color="auto"/>
        <w:right w:val="none" w:sz="0" w:space="0" w:color="auto"/>
      </w:divBdr>
    </w:div>
    <w:div w:id="1698505107">
      <w:bodyDiv w:val="1"/>
      <w:marLeft w:val="0"/>
      <w:marRight w:val="0"/>
      <w:marTop w:val="0"/>
      <w:marBottom w:val="0"/>
      <w:divBdr>
        <w:top w:val="none" w:sz="0" w:space="0" w:color="auto"/>
        <w:left w:val="none" w:sz="0" w:space="0" w:color="auto"/>
        <w:bottom w:val="none" w:sz="0" w:space="0" w:color="auto"/>
        <w:right w:val="none" w:sz="0" w:space="0" w:color="auto"/>
      </w:divBdr>
    </w:div>
    <w:div w:id="1703358624">
      <w:bodyDiv w:val="1"/>
      <w:marLeft w:val="0"/>
      <w:marRight w:val="0"/>
      <w:marTop w:val="0"/>
      <w:marBottom w:val="0"/>
      <w:divBdr>
        <w:top w:val="none" w:sz="0" w:space="0" w:color="auto"/>
        <w:left w:val="none" w:sz="0" w:space="0" w:color="auto"/>
        <w:bottom w:val="none" w:sz="0" w:space="0" w:color="auto"/>
        <w:right w:val="none" w:sz="0" w:space="0" w:color="auto"/>
      </w:divBdr>
    </w:div>
    <w:div w:id="1705716391">
      <w:bodyDiv w:val="1"/>
      <w:marLeft w:val="0"/>
      <w:marRight w:val="0"/>
      <w:marTop w:val="0"/>
      <w:marBottom w:val="0"/>
      <w:divBdr>
        <w:top w:val="none" w:sz="0" w:space="0" w:color="auto"/>
        <w:left w:val="none" w:sz="0" w:space="0" w:color="auto"/>
        <w:bottom w:val="none" w:sz="0" w:space="0" w:color="auto"/>
        <w:right w:val="none" w:sz="0" w:space="0" w:color="auto"/>
      </w:divBdr>
    </w:div>
    <w:div w:id="1707678869">
      <w:bodyDiv w:val="1"/>
      <w:marLeft w:val="0"/>
      <w:marRight w:val="0"/>
      <w:marTop w:val="0"/>
      <w:marBottom w:val="0"/>
      <w:divBdr>
        <w:top w:val="none" w:sz="0" w:space="0" w:color="auto"/>
        <w:left w:val="none" w:sz="0" w:space="0" w:color="auto"/>
        <w:bottom w:val="none" w:sz="0" w:space="0" w:color="auto"/>
        <w:right w:val="none" w:sz="0" w:space="0" w:color="auto"/>
      </w:divBdr>
    </w:div>
    <w:div w:id="1708020420">
      <w:bodyDiv w:val="1"/>
      <w:marLeft w:val="0"/>
      <w:marRight w:val="0"/>
      <w:marTop w:val="0"/>
      <w:marBottom w:val="0"/>
      <w:divBdr>
        <w:top w:val="none" w:sz="0" w:space="0" w:color="auto"/>
        <w:left w:val="none" w:sz="0" w:space="0" w:color="auto"/>
        <w:bottom w:val="none" w:sz="0" w:space="0" w:color="auto"/>
        <w:right w:val="none" w:sz="0" w:space="0" w:color="auto"/>
      </w:divBdr>
    </w:div>
    <w:div w:id="1709523191">
      <w:bodyDiv w:val="1"/>
      <w:marLeft w:val="0"/>
      <w:marRight w:val="0"/>
      <w:marTop w:val="0"/>
      <w:marBottom w:val="0"/>
      <w:divBdr>
        <w:top w:val="none" w:sz="0" w:space="0" w:color="auto"/>
        <w:left w:val="none" w:sz="0" w:space="0" w:color="auto"/>
        <w:bottom w:val="none" w:sz="0" w:space="0" w:color="auto"/>
        <w:right w:val="none" w:sz="0" w:space="0" w:color="auto"/>
      </w:divBdr>
    </w:div>
    <w:div w:id="1711803102">
      <w:bodyDiv w:val="1"/>
      <w:marLeft w:val="0"/>
      <w:marRight w:val="0"/>
      <w:marTop w:val="0"/>
      <w:marBottom w:val="0"/>
      <w:divBdr>
        <w:top w:val="none" w:sz="0" w:space="0" w:color="auto"/>
        <w:left w:val="none" w:sz="0" w:space="0" w:color="auto"/>
        <w:bottom w:val="none" w:sz="0" w:space="0" w:color="auto"/>
        <w:right w:val="none" w:sz="0" w:space="0" w:color="auto"/>
      </w:divBdr>
    </w:div>
    <w:div w:id="1712341681">
      <w:bodyDiv w:val="1"/>
      <w:marLeft w:val="0"/>
      <w:marRight w:val="0"/>
      <w:marTop w:val="0"/>
      <w:marBottom w:val="0"/>
      <w:divBdr>
        <w:top w:val="none" w:sz="0" w:space="0" w:color="auto"/>
        <w:left w:val="none" w:sz="0" w:space="0" w:color="auto"/>
        <w:bottom w:val="none" w:sz="0" w:space="0" w:color="auto"/>
        <w:right w:val="none" w:sz="0" w:space="0" w:color="auto"/>
      </w:divBdr>
    </w:div>
    <w:div w:id="1713068606">
      <w:bodyDiv w:val="1"/>
      <w:marLeft w:val="0"/>
      <w:marRight w:val="0"/>
      <w:marTop w:val="0"/>
      <w:marBottom w:val="0"/>
      <w:divBdr>
        <w:top w:val="none" w:sz="0" w:space="0" w:color="auto"/>
        <w:left w:val="none" w:sz="0" w:space="0" w:color="auto"/>
        <w:bottom w:val="none" w:sz="0" w:space="0" w:color="auto"/>
        <w:right w:val="none" w:sz="0" w:space="0" w:color="auto"/>
      </w:divBdr>
    </w:div>
    <w:div w:id="1713267012">
      <w:bodyDiv w:val="1"/>
      <w:marLeft w:val="0"/>
      <w:marRight w:val="0"/>
      <w:marTop w:val="0"/>
      <w:marBottom w:val="0"/>
      <w:divBdr>
        <w:top w:val="none" w:sz="0" w:space="0" w:color="auto"/>
        <w:left w:val="none" w:sz="0" w:space="0" w:color="auto"/>
        <w:bottom w:val="none" w:sz="0" w:space="0" w:color="auto"/>
        <w:right w:val="none" w:sz="0" w:space="0" w:color="auto"/>
      </w:divBdr>
    </w:div>
    <w:div w:id="1714236065">
      <w:bodyDiv w:val="1"/>
      <w:marLeft w:val="0"/>
      <w:marRight w:val="0"/>
      <w:marTop w:val="0"/>
      <w:marBottom w:val="0"/>
      <w:divBdr>
        <w:top w:val="none" w:sz="0" w:space="0" w:color="auto"/>
        <w:left w:val="none" w:sz="0" w:space="0" w:color="auto"/>
        <w:bottom w:val="none" w:sz="0" w:space="0" w:color="auto"/>
        <w:right w:val="none" w:sz="0" w:space="0" w:color="auto"/>
      </w:divBdr>
    </w:div>
    <w:div w:id="1714572206">
      <w:bodyDiv w:val="1"/>
      <w:marLeft w:val="0"/>
      <w:marRight w:val="0"/>
      <w:marTop w:val="0"/>
      <w:marBottom w:val="0"/>
      <w:divBdr>
        <w:top w:val="none" w:sz="0" w:space="0" w:color="auto"/>
        <w:left w:val="none" w:sz="0" w:space="0" w:color="auto"/>
        <w:bottom w:val="none" w:sz="0" w:space="0" w:color="auto"/>
        <w:right w:val="none" w:sz="0" w:space="0" w:color="auto"/>
      </w:divBdr>
    </w:div>
    <w:div w:id="1715960083">
      <w:bodyDiv w:val="1"/>
      <w:marLeft w:val="0"/>
      <w:marRight w:val="0"/>
      <w:marTop w:val="0"/>
      <w:marBottom w:val="0"/>
      <w:divBdr>
        <w:top w:val="none" w:sz="0" w:space="0" w:color="auto"/>
        <w:left w:val="none" w:sz="0" w:space="0" w:color="auto"/>
        <w:bottom w:val="none" w:sz="0" w:space="0" w:color="auto"/>
        <w:right w:val="none" w:sz="0" w:space="0" w:color="auto"/>
      </w:divBdr>
    </w:div>
    <w:div w:id="1716854513">
      <w:bodyDiv w:val="1"/>
      <w:marLeft w:val="0"/>
      <w:marRight w:val="0"/>
      <w:marTop w:val="0"/>
      <w:marBottom w:val="0"/>
      <w:divBdr>
        <w:top w:val="none" w:sz="0" w:space="0" w:color="auto"/>
        <w:left w:val="none" w:sz="0" w:space="0" w:color="auto"/>
        <w:bottom w:val="none" w:sz="0" w:space="0" w:color="auto"/>
        <w:right w:val="none" w:sz="0" w:space="0" w:color="auto"/>
      </w:divBdr>
    </w:div>
    <w:div w:id="1716931900">
      <w:bodyDiv w:val="1"/>
      <w:marLeft w:val="0"/>
      <w:marRight w:val="0"/>
      <w:marTop w:val="0"/>
      <w:marBottom w:val="0"/>
      <w:divBdr>
        <w:top w:val="none" w:sz="0" w:space="0" w:color="auto"/>
        <w:left w:val="none" w:sz="0" w:space="0" w:color="auto"/>
        <w:bottom w:val="none" w:sz="0" w:space="0" w:color="auto"/>
        <w:right w:val="none" w:sz="0" w:space="0" w:color="auto"/>
      </w:divBdr>
    </w:div>
    <w:div w:id="1717656261">
      <w:bodyDiv w:val="1"/>
      <w:marLeft w:val="0"/>
      <w:marRight w:val="0"/>
      <w:marTop w:val="0"/>
      <w:marBottom w:val="0"/>
      <w:divBdr>
        <w:top w:val="none" w:sz="0" w:space="0" w:color="auto"/>
        <w:left w:val="none" w:sz="0" w:space="0" w:color="auto"/>
        <w:bottom w:val="none" w:sz="0" w:space="0" w:color="auto"/>
        <w:right w:val="none" w:sz="0" w:space="0" w:color="auto"/>
      </w:divBdr>
    </w:div>
    <w:div w:id="1718815097">
      <w:bodyDiv w:val="1"/>
      <w:marLeft w:val="0"/>
      <w:marRight w:val="0"/>
      <w:marTop w:val="0"/>
      <w:marBottom w:val="0"/>
      <w:divBdr>
        <w:top w:val="none" w:sz="0" w:space="0" w:color="auto"/>
        <w:left w:val="none" w:sz="0" w:space="0" w:color="auto"/>
        <w:bottom w:val="none" w:sz="0" w:space="0" w:color="auto"/>
        <w:right w:val="none" w:sz="0" w:space="0" w:color="auto"/>
      </w:divBdr>
    </w:div>
    <w:div w:id="1719009662">
      <w:bodyDiv w:val="1"/>
      <w:marLeft w:val="0"/>
      <w:marRight w:val="0"/>
      <w:marTop w:val="0"/>
      <w:marBottom w:val="0"/>
      <w:divBdr>
        <w:top w:val="none" w:sz="0" w:space="0" w:color="auto"/>
        <w:left w:val="none" w:sz="0" w:space="0" w:color="auto"/>
        <w:bottom w:val="none" w:sz="0" w:space="0" w:color="auto"/>
        <w:right w:val="none" w:sz="0" w:space="0" w:color="auto"/>
      </w:divBdr>
    </w:div>
    <w:div w:id="1720090553">
      <w:bodyDiv w:val="1"/>
      <w:marLeft w:val="0"/>
      <w:marRight w:val="0"/>
      <w:marTop w:val="0"/>
      <w:marBottom w:val="0"/>
      <w:divBdr>
        <w:top w:val="none" w:sz="0" w:space="0" w:color="auto"/>
        <w:left w:val="none" w:sz="0" w:space="0" w:color="auto"/>
        <w:bottom w:val="none" w:sz="0" w:space="0" w:color="auto"/>
        <w:right w:val="none" w:sz="0" w:space="0" w:color="auto"/>
      </w:divBdr>
    </w:div>
    <w:div w:id="1720280993">
      <w:bodyDiv w:val="1"/>
      <w:marLeft w:val="0"/>
      <w:marRight w:val="0"/>
      <w:marTop w:val="0"/>
      <w:marBottom w:val="0"/>
      <w:divBdr>
        <w:top w:val="none" w:sz="0" w:space="0" w:color="auto"/>
        <w:left w:val="none" w:sz="0" w:space="0" w:color="auto"/>
        <w:bottom w:val="none" w:sz="0" w:space="0" w:color="auto"/>
        <w:right w:val="none" w:sz="0" w:space="0" w:color="auto"/>
      </w:divBdr>
    </w:div>
    <w:div w:id="1724594453">
      <w:bodyDiv w:val="1"/>
      <w:marLeft w:val="0"/>
      <w:marRight w:val="0"/>
      <w:marTop w:val="0"/>
      <w:marBottom w:val="0"/>
      <w:divBdr>
        <w:top w:val="none" w:sz="0" w:space="0" w:color="auto"/>
        <w:left w:val="none" w:sz="0" w:space="0" w:color="auto"/>
        <w:bottom w:val="none" w:sz="0" w:space="0" w:color="auto"/>
        <w:right w:val="none" w:sz="0" w:space="0" w:color="auto"/>
      </w:divBdr>
    </w:div>
    <w:div w:id="1725328045">
      <w:bodyDiv w:val="1"/>
      <w:marLeft w:val="0"/>
      <w:marRight w:val="0"/>
      <w:marTop w:val="0"/>
      <w:marBottom w:val="0"/>
      <w:divBdr>
        <w:top w:val="none" w:sz="0" w:space="0" w:color="auto"/>
        <w:left w:val="none" w:sz="0" w:space="0" w:color="auto"/>
        <w:bottom w:val="none" w:sz="0" w:space="0" w:color="auto"/>
        <w:right w:val="none" w:sz="0" w:space="0" w:color="auto"/>
      </w:divBdr>
    </w:div>
    <w:div w:id="1727680097">
      <w:bodyDiv w:val="1"/>
      <w:marLeft w:val="0"/>
      <w:marRight w:val="0"/>
      <w:marTop w:val="0"/>
      <w:marBottom w:val="0"/>
      <w:divBdr>
        <w:top w:val="none" w:sz="0" w:space="0" w:color="auto"/>
        <w:left w:val="none" w:sz="0" w:space="0" w:color="auto"/>
        <w:bottom w:val="none" w:sz="0" w:space="0" w:color="auto"/>
        <w:right w:val="none" w:sz="0" w:space="0" w:color="auto"/>
      </w:divBdr>
    </w:div>
    <w:div w:id="1729256933">
      <w:bodyDiv w:val="1"/>
      <w:marLeft w:val="0"/>
      <w:marRight w:val="0"/>
      <w:marTop w:val="0"/>
      <w:marBottom w:val="0"/>
      <w:divBdr>
        <w:top w:val="none" w:sz="0" w:space="0" w:color="auto"/>
        <w:left w:val="none" w:sz="0" w:space="0" w:color="auto"/>
        <w:bottom w:val="none" w:sz="0" w:space="0" w:color="auto"/>
        <w:right w:val="none" w:sz="0" w:space="0" w:color="auto"/>
      </w:divBdr>
    </w:div>
    <w:div w:id="1729304237">
      <w:bodyDiv w:val="1"/>
      <w:marLeft w:val="0"/>
      <w:marRight w:val="0"/>
      <w:marTop w:val="0"/>
      <w:marBottom w:val="0"/>
      <w:divBdr>
        <w:top w:val="none" w:sz="0" w:space="0" w:color="auto"/>
        <w:left w:val="none" w:sz="0" w:space="0" w:color="auto"/>
        <w:bottom w:val="none" w:sz="0" w:space="0" w:color="auto"/>
        <w:right w:val="none" w:sz="0" w:space="0" w:color="auto"/>
      </w:divBdr>
    </w:div>
    <w:div w:id="1730885740">
      <w:bodyDiv w:val="1"/>
      <w:marLeft w:val="0"/>
      <w:marRight w:val="0"/>
      <w:marTop w:val="0"/>
      <w:marBottom w:val="0"/>
      <w:divBdr>
        <w:top w:val="none" w:sz="0" w:space="0" w:color="auto"/>
        <w:left w:val="none" w:sz="0" w:space="0" w:color="auto"/>
        <w:bottom w:val="none" w:sz="0" w:space="0" w:color="auto"/>
        <w:right w:val="none" w:sz="0" w:space="0" w:color="auto"/>
      </w:divBdr>
    </w:div>
    <w:div w:id="1731922142">
      <w:bodyDiv w:val="1"/>
      <w:marLeft w:val="0"/>
      <w:marRight w:val="0"/>
      <w:marTop w:val="0"/>
      <w:marBottom w:val="0"/>
      <w:divBdr>
        <w:top w:val="none" w:sz="0" w:space="0" w:color="auto"/>
        <w:left w:val="none" w:sz="0" w:space="0" w:color="auto"/>
        <w:bottom w:val="none" w:sz="0" w:space="0" w:color="auto"/>
        <w:right w:val="none" w:sz="0" w:space="0" w:color="auto"/>
      </w:divBdr>
    </w:div>
    <w:div w:id="1732268252">
      <w:bodyDiv w:val="1"/>
      <w:marLeft w:val="0"/>
      <w:marRight w:val="0"/>
      <w:marTop w:val="0"/>
      <w:marBottom w:val="0"/>
      <w:divBdr>
        <w:top w:val="none" w:sz="0" w:space="0" w:color="auto"/>
        <w:left w:val="none" w:sz="0" w:space="0" w:color="auto"/>
        <w:bottom w:val="none" w:sz="0" w:space="0" w:color="auto"/>
        <w:right w:val="none" w:sz="0" w:space="0" w:color="auto"/>
      </w:divBdr>
    </w:div>
    <w:div w:id="1733231030">
      <w:bodyDiv w:val="1"/>
      <w:marLeft w:val="0"/>
      <w:marRight w:val="0"/>
      <w:marTop w:val="0"/>
      <w:marBottom w:val="0"/>
      <w:divBdr>
        <w:top w:val="none" w:sz="0" w:space="0" w:color="auto"/>
        <w:left w:val="none" w:sz="0" w:space="0" w:color="auto"/>
        <w:bottom w:val="none" w:sz="0" w:space="0" w:color="auto"/>
        <w:right w:val="none" w:sz="0" w:space="0" w:color="auto"/>
      </w:divBdr>
    </w:div>
    <w:div w:id="1734308383">
      <w:bodyDiv w:val="1"/>
      <w:marLeft w:val="0"/>
      <w:marRight w:val="0"/>
      <w:marTop w:val="0"/>
      <w:marBottom w:val="0"/>
      <w:divBdr>
        <w:top w:val="none" w:sz="0" w:space="0" w:color="auto"/>
        <w:left w:val="none" w:sz="0" w:space="0" w:color="auto"/>
        <w:bottom w:val="none" w:sz="0" w:space="0" w:color="auto"/>
        <w:right w:val="none" w:sz="0" w:space="0" w:color="auto"/>
      </w:divBdr>
    </w:div>
    <w:div w:id="1736468321">
      <w:bodyDiv w:val="1"/>
      <w:marLeft w:val="0"/>
      <w:marRight w:val="0"/>
      <w:marTop w:val="0"/>
      <w:marBottom w:val="0"/>
      <w:divBdr>
        <w:top w:val="none" w:sz="0" w:space="0" w:color="auto"/>
        <w:left w:val="none" w:sz="0" w:space="0" w:color="auto"/>
        <w:bottom w:val="none" w:sz="0" w:space="0" w:color="auto"/>
        <w:right w:val="none" w:sz="0" w:space="0" w:color="auto"/>
      </w:divBdr>
    </w:div>
    <w:div w:id="1738241059">
      <w:bodyDiv w:val="1"/>
      <w:marLeft w:val="0"/>
      <w:marRight w:val="0"/>
      <w:marTop w:val="0"/>
      <w:marBottom w:val="0"/>
      <w:divBdr>
        <w:top w:val="none" w:sz="0" w:space="0" w:color="auto"/>
        <w:left w:val="none" w:sz="0" w:space="0" w:color="auto"/>
        <w:bottom w:val="none" w:sz="0" w:space="0" w:color="auto"/>
        <w:right w:val="none" w:sz="0" w:space="0" w:color="auto"/>
      </w:divBdr>
    </w:div>
    <w:div w:id="1738629436">
      <w:bodyDiv w:val="1"/>
      <w:marLeft w:val="0"/>
      <w:marRight w:val="0"/>
      <w:marTop w:val="0"/>
      <w:marBottom w:val="0"/>
      <w:divBdr>
        <w:top w:val="none" w:sz="0" w:space="0" w:color="auto"/>
        <w:left w:val="none" w:sz="0" w:space="0" w:color="auto"/>
        <w:bottom w:val="none" w:sz="0" w:space="0" w:color="auto"/>
        <w:right w:val="none" w:sz="0" w:space="0" w:color="auto"/>
      </w:divBdr>
    </w:div>
    <w:div w:id="1739477128">
      <w:bodyDiv w:val="1"/>
      <w:marLeft w:val="0"/>
      <w:marRight w:val="0"/>
      <w:marTop w:val="0"/>
      <w:marBottom w:val="0"/>
      <w:divBdr>
        <w:top w:val="none" w:sz="0" w:space="0" w:color="auto"/>
        <w:left w:val="none" w:sz="0" w:space="0" w:color="auto"/>
        <w:bottom w:val="none" w:sz="0" w:space="0" w:color="auto"/>
        <w:right w:val="none" w:sz="0" w:space="0" w:color="auto"/>
      </w:divBdr>
    </w:div>
    <w:div w:id="1742167627">
      <w:bodyDiv w:val="1"/>
      <w:marLeft w:val="0"/>
      <w:marRight w:val="0"/>
      <w:marTop w:val="0"/>
      <w:marBottom w:val="0"/>
      <w:divBdr>
        <w:top w:val="none" w:sz="0" w:space="0" w:color="auto"/>
        <w:left w:val="none" w:sz="0" w:space="0" w:color="auto"/>
        <w:bottom w:val="none" w:sz="0" w:space="0" w:color="auto"/>
        <w:right w:val="none" w:sz="0" w:space="0" w:color="auto"/>
      </w:divBdr>
    </w:div>
    <w:div w:id="1743021997">
      <w:bodyDiv w:val="1"/>
      <w:marLeft w:val="0"/>
      <w:marRight w:val="0"/>
      <w:marTop w:val="0"/>
      <w:marBottom w:val="0"/>
      <w:divBdr>
        <w:top w:val="none" w:sz="0" w:space="0" w:color="auto"/>
        <w:left w:val="none" w:sz="0" w:space="0" w:color="auto"/>
        <w:bottom w:val="none" w:sz="0" w:space="0" w:color="auto"/>
        <w:right w:val="none" w:sz="0" w:space="0" w:color="auto"/>
      </w:divBdr>
    </w:div>
    <w:div w:id="1743336100">
      <w:bodyDiv w:val="1"/>
      <w:marLeft w:val="0"/>
      <w:marRight w:val="0"/>
      <w:marTop w:val="0"/>
      <w:marBottom w:val="0"/>
      <w:divBdr>
        <w:top w:val="none" w:sz="0" w:space="0" w:color="auto"/>
        <w:left w:val="none" w:sz="0" w:space="0" w:color="auto"/>
        <w:bottom w:val="none" w:sz="0" w:space="0" w:color="auto"/>
        <w:right w:val="none" w:sz="0" w:space="0" w:color="auto"/>
      </w:divBdr>
    </w:div>
    <w:div w:id="1744180541">
      <w:bodyDiv w:val="1"/>
      <w:marLeft w:val="0"/>
      <w:marRight w:val="0"/>
      <w:marTop w:val="0"/>
      <w:marBottom w:val="0"/>
      <w:divBdr>
        <w:top w:val="none" w:sz="0" w:space="0" w:color="auto"/>
        <w:left w:val="none" w:sz="0" w:space="0" w:color="auto"/>
        <w:bottom w:val="none" w:sz="0" w:space="0" w:color="auto"/>
        <w:right w:val="none" w:sz="0" w:space="0" w:color="auto"/>
      </w:divBdr>
    </w:div>
    <w:div w:id="1746949733">
      <w:bodyDiv w:val="1"/>
      <w:marLeft w:val="0"/>
      <w:marRight w:val="0"/>
      <w:marTop w:val="0"/>
      <w:marBottom w:val="0"/>
      <w:divBdr>
        <w:top w:val="none" w:sz="0" w:space="0" w:color="auto"/>
        <w:left w:val="none" w:sz="0" w:space="0" w:color="auto"/>
        <w:bottom w:val="none" w:sz="0" w:space="0" w:color="auto"/>
        <w:right w:val="none" w:sz="0" w:space="0" w:color="auto"/>
      </w:divBdr>
    </w:div>
    <w:div w:id="1746950478">
      <w:bodyDiv w:val="1"/>
      <w:marLeft w:val="0"/>
      <w:marRight w:val="0"/>
      <w:marTop w:val="0"/>
      <w:marBottom w:val="0"/>
      <w:divBdr>
        <w:top w:val="none" w:sz="0" w:space="0" w:color="auto"/>
        <w:left w:val="none" w:sz="0" w:space="0" w:color="auto"/>
        <w:bottom w:val="none" w:sz="0" w:space="0" w:color="auto"/>
        <w:right w:val="none" w:sz="0" w:space="0" w:color="auto"/>
      </w:divBdr>
    </w:div>
    <w:div w:id="1748266182">
      <w:bodyDiv w:val="1"/>
      <w:marLeft w:val="0"/>
      <w:marRight w:val="0"/>
      <w:marTop w:val="0"/>
      <w:marBottom w:val="0"/>
      <w:divBdr>
        <w:top w:val="none" w:sz="0" w:space="0" w:color="auto"/>
        <w:left w:val="none" w:sz="0" w:space="0" w:color="auto"/>
        <w:bottom w:val="none" w:sz="0" w:space="0" w:color="auto"/>
        <w:right w:val="none" w:sz="0" w:space="0" w:color="auto"/>
      </w:divBdr>
    </w:div>
    <w:div w:id="1748335575">
      <w:bodyDiv w:val="1"/>
      <w:marLeft w:val="0"/>
      <w:marRight w:val="0"/>
      <w:marTop w:val="0"/>
      <w:marBottom w:val="0"/>
      <w:divBdr>
        <w:top w:val="none" w:sz="0" w:space="0" w:color="auto"/>
        <w:left w:val="none" w:sz="0" w:space="0" w:color="auto"/>
        <w:bottom w:val="none" w:sz="0" w:space="0" w:color="auto"/>
        <w:right w:val="none" w:sz="0" w:space="0" w:color="auto"/>
      </w:divBdr>
    </w:div>
    <w:div w:id="1750151358">
      <w:bodyDiv w:val="1"/>
      <w:marLeft w:val="0"/>
      <w:marRight w:val="0"/>
      <w:marTop w:val="0"/>
      <w:marBottom w:val="0"/>
      <w:divBdr>
        <w:top w:val="none" w:sz="0" w:space="0" w:color="auto"/>
        <w:left w:val="none" w:sz="0" w:space="0" w:color="auto"/>
        <w:bottom w:val="none" w:sz="0" w:space="0" w:color="auto"/>
        <w:right w:val="none" w:sz="0" w:space="0" w:color="auto"/>
      </w:divBdr>
    </w:div>
    <w:div w:id="1750233305">
      <w:bodyDiv w:val="1"/>
      <w:marLeft w:val="0"/>
      <w:marRight w:val="0"/>
      <w:marTop w:val="0"/>
      <w:marBottom w:val="0"/>
      <w:divBdr>
        <w:top w:val="none" w:sz="0" w:space="0" w:color="auto"/>
        <w:left w:val="none" w:sz="0" w:space="0" w:color="auto"/>
        <w:bottom w:val="none" w:sz="0" w:space="0" w:color="auto"/>
        <w:right w:val="none" w:sz="0" w:space="0" w:color="auto"/>
      </w:divBdr>
    </w:div>
    <w:div w:id="1750955144">
      <w:bodyDiv w:val="1"/>
      <w:marLeft w:val="0"/>
      <w:marRight w:val="0"/>
      <w:marTop w:val="0"/>
      <w:marBottom w:val="0"/>
      <w:divBdr>
        <w:top w:val="none" w:sz="0" w:space="0" w:color="auto"/>
        <w:left w:val="none" w:sz="0" w:space="0" w:color="auto"/>
        <w:bottom w:val="none" w:sz="0" w:space="0" w:color="auto"/>
        <w:right w:val="none" w:sz="0" w:space="0" w:color="auto"/>
      </w:divBdr>
    </w:div>
    <w:div w:id="1751735773">
      <w:bodyDiv w:val="1"/>
      <w:marLeft w:val="0"/>
      <w:marRight w:val="0"/>
      <w:marTop w:val="0"/>
      <w:marBottom w:val="0"/>
      <w:divBdr>
        <w:top w:val="none" w:sz="0" w:space="0" w:color="auto"/>
        <w:left w:val="none" w:sz="0" w:space="0" w:color="auto"/>
        <w:bottom w:val="none" w:sz="0" w:space="0" w:color="auto"/>
        <w:right w:val="none" w:sz="0" w:space="0" w:color="auto"/>
      </w:divBdr>
    </w:div>
    <w:div w:id="1752314101">
      <w:bodyDiv w:val="1"/>
      <w:marLeft w:val="0"/>
      <w:marRight w:val="0"/>
      <w:marTop w:val="0"/>
      <w:marBottom w:val="0"/>
      <w:divBdr>
        <w:top w:val="none" w:sz="0" w:space="0" w:color="auto"/>
        <w:left w:val="none" w:sz="0" w:space="0" w:color="auto"/>
        <w:bottom w:val="none" w:sz="0" w:space="0" w:color="auto"/>
        <w:right w:val="none" w:sz="0" w:space="0" w:color="auto"/>
      </w:divBdr>
    </w:div>
    <w:div w:id="1752695705">
      <w:bodyDiv w:val="1"/>
      <w:marLeft w:val="0"/>
      <w:marRight w:val="0"/>
      <w:marTop w:val="0"/>
      <w:marBottom w:val="0"/>
      <w:divBdr>
        <w:top w:val="none" w:sz="0" w:space="0" w:color="auto"/>
        <w:left w:val="none" w:sz="0" w:space="0" w:color="auto"/>
        <w:bottom w:val="none" w:sz="0" w:space="0" w:color="auto"/>
        <w:right w:val="none" w:sz="0" w:space="0" w:color="auto"/>
      </w:divBdr>
    </w:div>
    <w:div w:id="1754085271">
      <w:bodyDiv w:val="1"/>
      <w:marLeft w:val="0"/>
      <w:marRight w:val="0"/>
      <w:marTop w:val="0"/>
      <w:marBottom w:val="0"/>
      <w:divBdr>
        <w:top w:val="none" w:sz="0" w:space="0" w:color="auto"/>
        <w:left w:val="none" w:sz="0" w:space="0" w:color="auto"/>
        <w:bottom w:val="none" w:sz="0" w:space="0" w:color="auto"/>
        <w:right w:val="none" w:sz="0" w:space="0" w:color="auto"/>
      </w:divBdr>
    </w:div>
    <w:div w:id="1754474329">
      <w:bodyDiv w:val="1"/>
      <w:marLeft w:val="0"/>
      <w:marRight w:val="0"/>
      <w:marTop w:val="0"/>
      <w:marBottom w:val="0"/>
      <w:divBdr>
        <w:top w:val="none" w:sz="0" w:space="0" w:color="auto"/>
        <w:left w:val="none" w:sz="0" w:space="0" w:color="auto"/>
        <w:bottom w:val="none" w:sz="0" w:space="0" w:color="auto"/>
        <w:right w:val="none" w:sz="0" w:space="0" w:color="auto"/>
      </w:divBdr>
    </w:div>
    <w:div w:id="1757285961">
      <w:bodyDiv w:val="1"/>
      <w:marLeft w:val="0"/>
      <w:marRight w:val="0"/>
      <w:marTop w:val="0"/>
      <w:marBottom w:val="0"/>
      <w:divBdr>
        <w:top w:val="none" w:sz="0" w:space="0" w:color="auto"/>
        <w:left w:val="none" w:sz="0" w:space="0" w:color="auto"/>
        <w:bottom w:val="none" w:sz="0" w:space="0" w:color="auto"/>
        <w:right w:val="none" w:sz="0" w:space="0" w:color="auto"/>
      </w:divBdr>
    </w:div>
    <w:div w:id="1758205515">
      <w:bodyDiv w:val="1"/>
      <w:marLeft w:val="0"/>
      <w:marRight w:val="0"/>
      <w:marTop w:val="0"/>
      <w:marBottom w:val="0"/>
      <w:divBdr>
        <w:top w:val="none" w:sz="0" w:space="0" w:color="auto"/>
        <w:left w:val="none" w:sz="0" w:space="0" w:color="auto"/>
        <w:bottom w:val="none" w:sz="0" w:space="0" w:color="auto"/>
        <w:right w:val="none" w:sz="0" w:space="0" w:color="auto"/>
      </w:divBdr>
    </w:div>
    <w:div w:id="1759137388">
      <w:bodyDiv w:val="1"/>
      <w:marLeft w:val="0"/>
      <w:marRight w:val="0"/>
      <w:marTop w:val="0"/>
      <w:marBottom w:val="0"/>
      <w:divBdr>
        <w:top w:val="none" w:sz="0" w:space="0" w:color="auto"/>
        <w:left w:val="none" w:sz="0" w:space="0" w:color="auto"/>
        <w:bottom w:val="none" w:sz="0" w:space="0" w:color="auto"/>
        <w:right w:val="none" w:sz="0" w:space="0" w:color="auto"/>
      </w:divBdr>
    </w:div>
    <w:div w:id="1759400418">
      <w:bodyDiv w:val="1"/>
      <w:marLeft w:val="0"/>
      <w:marRight w:val="0"/>
      <w:marTop w:val="0"/>
      <w:marBottom w:val="0"/>
      <w:divBdr>
        <w:top w:val="none" w:sz="0" w:space="0" w:color="auto"/>
        <w:left w:val="none" w:sz="0" w:space="0" w:color="auto"/>
        <w:bottom w:val="none" w:sz="0" w:space="0" w:color="auto"/>
        <w:right w:val="none" w:sz="0" w:space="0" w:color="auto"/>
      </w:divBdr>
    </w:div>
    <w:div w:id="1760179389">
      <w:bodyDiv w:val="1"/>
      <w:marLeft w:val="0"/>
      <w:marRight w:val="0"/>
      <w:marTop w:val="0"/>
      <w:marBottom w:val="0"/>
      <w:divBdr>
        <w:top w:val="none" w:sz="0" w:space="0" w:color="auto"/>
        <w:left w:val="none" w:sz="0" w:space="0" w:color="auto"/>
        <w:bottom w:val="none" w:sz="0" w:space="0" w:color="auto"/>
        <w:right w:val="none" w:sz="0" w:space="0" w:color="auto"/>
      </w:divBdr>
    </w:div>
    <w:div w:id="1760516941">
      <w:bodyDiv w:val="1"/>
      <w:marLeft w:val="0"/>
      <w:marRight w:val="0"/>
      <w:marTop w:val="0"/>
      <w:marBottom w:val="0"/>
      <w:divBdr>
        <w:top w:val="none" w:sz="0" w:space="0" w:color="auto"/>
        <w:left w:val="none" w:sz="0" w:space="0" w:color="auto"/>
        <w:bottom w:val="none" w:sz="0" w:space="0" w:color="auto"/>
        <w:right w:val="none" w:sz="0" w:space="0" w:color="auto"/>
      </w:divBdr>
    </w:div>
    <w:div w:id="1760757096">
      <w:bodyDiv w:val="1"/>
      <w:marLeft w:val="0"/>
      <w:marRight w:val="0"/>
      <w:marTop w:val="0"/>
      <w:marBottom w:val="0"/>
      <w:divBdr>
        <w:top w:val="none" w:sz="0" w:space="0" w:color="auto"/>
        <w:left w:val="none" w:sz="0" w:space="0" w:color="auto"/>
        <w:bottom w:val="none" w:sz="0" w:space="0" w:color="auto"/>
        <w:right w:val="none" w:sz="0" w:space="0" w:color="auto"/>
      </w:divBdr>
    </w:div>
    <w:div w:id="1761173729">
      <w:bodyDiv w:val="1"/>
      <w:marLeft w:val="0"/>
      <w:marRight w:val="0"/>
      <w:marTop w:val="0"/>
      <w:marBottom w:val="0"/>
      <w:divBdr>
        <w:top w:val="none" w:sz="0" w:space="0" w:color="auto"/>
        <w:left w:val="none" w:sz="0" w:space="0" w:color="auto"/>
        <w:bottom w:val="none" w:sz="0" w:space="0" w:color="auto"/>
        <w:right w:val="none" w:sz="0" w:space="0" w:color="auto"/>
      </w:divBdr>
    </w:div>
    <w:div w:id="1761483161">
      <w:bodyDiv w:val="1"/>
      <w:marLeft w:val="0"/>
      <w:marRight w:val="0"/>
      <w:marTop w:val="0"/>
      <w:marBottom w:val="0"/>
      <w:divBdr>
        <w:top w:val="none" w:sz="0" w:space="0" w:color="auto"/>
        <w:left w:val="none" w:sz="0" w:space="0" w:color="auto"/>
        <w:bottom w:val="none" w:sz="0" w:space="0" w:color="auto"/>
        <w:right w:val="none" w:sz="0" w:space="0" w:color="auto"/>
      </w:divBdr>
    </w:div>
    <w:div w:id="1761683471">
      <w:bodyDiv w:val="1"/>
      <w:marLeft w:val="0"/>
      <w:marRight w:val="0"/>
      <w:marTop w:val="0"/>
      <w:marBottom w:val="0"/>
      <w:divBdr>
        <w:top w:val="none" w:sz="0" w:space="0" w:color="auto"/>
        <w:left w:val="none" w:sz="0" w:space="0" w:color="auto"/>
        <w:bottom w:val="none" w:sz="0" w:space="0" w:color="auto"/>
        <w:right w:val="none" w:sz="0" w:space="0" w:color="auto"/>
      </w:divBdr>
    </w:div>
    <w:div w:id="1763182466">
      <w:bodyDiv w:val="1"/>
      <w:marLeft w:val="0"/>
      <w:marRight w:val="0"/>
      <w:marTop w:val="0"/>
      <w:marBottom w:val="0"/>
      <w:divBdr>
        <w:top w:val="none" w:sz="0" w:space="0" w:color="auto"/>
        <w:left w:val="none" w:sz="0" w:space="0" w:color="auto"/>
        <w:bottom w:val="none" w:sz="0" w:space="0" w:color="auto"/>
        <w:right w:val="none" w:sz="0" w:space="0" w:color="auto"/>
      </w:divBdr>
    </w:div>
    <w:div w:id="1764569589">
      <w:bodyDiv w:val="1"/>
      <w:marLeft w:val="0"/>
      <w:marRight w:val="0"/>
      <w:marTop w:val="0"/>
      <w:marBottom w:val="0"/>
      <w:divBdr>
        <w:top w:val="none" w:sz="0" w:space="0" w:color="auto"/>
        <w:left w:val="none" w:sz="0" w:space="0" w:color="auto"/>
        <w:bottom w:val="none" w:sz="0" w:space="0" w:color="auto"/>
        <w:right w:val="none" w:sz="0" w:space="0" w:color="auto"/>
      </w:divBdr>
    </w:div>
    <w:div w:id="1765496158">
      <w:bodyDiv w:val="1"/>
      <w:marLeft w:val="0"/>
      <w:marRight w:val="0"/>
      <w:marTop w:val="0"/>
      <w:marBottom w:val="0"/>
      <w:divBdr>
        <w:top w:val="none" w:sz="0" w:space="0" w:color="auto"/>
        <w:left w:val="none" w:sz="0" w:space="0" w:color="auto"/>
        <w:bottom w:val="none" w:sz="0" w:space="0" w:color="auto"/>
        <w:right w:val="none" w:sz="0" w:space="0" w:color="auto"/>
      </w:divBdr>
    </w:div>
    <w:div w:id="1766026521">
      <w:bodyDiv w:val="1"/>
      <w:marLeft w:val="0"/>
      <w:marRight w:val="0"/>
      <w:marTop w:val="0"/>
      <w:marBottom w:val="0"/>
      <w:divBdr>
        <w:top w:val="none" w:sz="0" w:space="0" w:color="auto"/>
        <w:left w:val="none" w:sz="0" w:space="0" w:color="auto"/>
        <w:bottom w:val="none" w:sz="0" w:space="0" w:color="auto"/>
        <w:right w:val="none" w:sz="0" w:space="0" w:color="auto"/>
      </w:divBdr>
    </w:div>
    <w:div w:id="1766532814">
      <w:bodyDiv w:val="1"/>
      <w:marLeft w:val="0"/>
      <w:marRight w:val="0"/>
      <w:marTop w:val="0"/>
      <w:marBottom w:val="0"/>
      <w:divBdr>
        <w:top w:val="none" w:sz="0" w:space="0" w:color="auto"/>
        <w:left w:val="none" w:sz="0" w:space="0" w:color="auto"/>
        <w:bottom w:val="none" w:sz="0" w:space="0" w:color="auto"/>
        <w:right w:val="none" w:sz="0" w:space="0" w:color="auto"/>
      </w:divBdr>
    </w:div>
    <w:div w:id="1766535850">
      <w:bodyDiv w:val="1"/>
      <w:marLeft w:val="0"/>
      <w:marRight w:val="0"/>
      <w:marTop w:val="0"/>
      <w:marBottom w:val="0"/>
      <w:divBdr>
        <w:top w:val="none" w:sz="0" w:space="0" w:color="auto"/>
        <w:left w:val="none" w:sz="0" w:space="0" w:color="auto"/>
        <w:bottom w:val="none" w:sz="0" w:space="0" w:color="auto"/>
        <w:right w:val="none" w:sz="0" w:space="0" w:color="auto"/>
      </w:divBdr>
    </w:div>
    <w:div w:id="1767649428">
      <w:bodyDiv w:val="1"/>
      <w:marLeft w:val="0"/>
      <w:marRight w:val="0"/>
      <w:marTop w:val="0"/>
      <w:marBottom w:val="0"/>
      <w:divBdr>
        <w:top w:val="none" w:sz="0" w:space="0" w:color="auto"/>
        <w:left w:val="none" w:sz="0" w:space="0" w:color="auto"/>
        <w:bottom w:val="none" w:sz="0" w:space="0" w:color="auto"/>
        <w:right w:val="none" w:sz="0" w:space="0" w:color="auto"/>
      </w:divBdr>
    </w:div>
    <w:div w:id="1768623481">
      <w:bodyDiv w:val="1"/>
      <w:marLeft w:val="0"/>
      <w:marRight w:val="0"/>
      <w:marTop w:val="0"/>
      <w:marBottom w:val="0"/>
      <w:divBdr>
        <w:top w:val="none" w:sz="0" w:space="0" w:color="auto"/>
        <w:left w:val="none" w:sz="0" w:space="0" w:color="auto"/>
        <w:bottom w:val="none" w:sz="0" w:space="0" w:color="auto"/>
        <w:right w:val="none" w:sz="0" w:space="0" w:color="auto"/>
      </w:divBdr>
    </w:div>
    <w:div w:id="1768886212">
      <w:bodyDiv w:val="1"/>
      <w:marLeft w:val="0"/>
      <w:marRight w:val="0"/>
      <w:marTop w:val="0"/>
      <w:marBottom w:val="0"/>
      <w:divBdr>
        <w:top w:val="none" w:sz="0" w:space="0" w:color="auto"/>
        <w:left w:val="none" w:sz="0" w:space="0" w:color="auto"/>
        <w:bottom w:val="none" w:sz="0" w:space="0" w:color="auto"/>
        <w:right w:val="none" w:sz="0" w:space="0" w:color="auto"/>
      </w:divBdr>
    </w:div>
    <w:div w:id="1769234199">
      <w:bodyDiv w:val="1"/>
      <w:marLeft w:val="0"/>
      <w:marRight w:val="0"/>
      <w:marTop w:val="0"/>
      <w:marBottom w:val="0"/>
      <w:divBdr>
        <w:top w:val="none" w:sz="0" w:space="0" w:color="auto"/>
        <w:left w:val="none" w:sz="0" w:space="0" w:color="auto"/>
        <w:bottom w:val="none" w:sz="0" w:space="0" w:color="auto"/>
        <w:right w:val="none" w:sz="0" w:space="0" w:color="auto"/>
      </w:divBdr>
    </w:div>
    <w:div w:id="1769543142">
      <w:bodyDiv w:val="1"/>
      <w:marLeft w:val="0"/>
      <w:marRight w:val="0"/>
      <w:marTop w:val="0"/>
      <w:marBottom w:val="0"/>
      <w:divBdr>
        <w:top w:val="none" w:sz="0" w:space="0" w:color="auto"/>
        <w:left w:val="none" w:sz="0" w:space="0" w:color="auto"/>
        <w:bottom w:val="none" w:sz="0" w:space="0" w:color="auto"/>
        <w:right w:val="none" w:sz="0" w:space="0" w:color="auto"/>
      </w:divBdr>
    </w:div>
    <w:div w:id="1773430449">
      <w:bodyDiv w:val="1"/>
      <w:marLeft w:val="0"/>
      <w:marRight w:val="0"/>
      <w:marTop w:val="0"/>
      <w:marBottom w:val="0"/>
      <w:divBdr>
        <w:top w:val="none" w:sz="0" w:space="0" w:color="auto"/>
        <w:left w:val="none" w:sz="0" w:space="0" w:color="auto"/>
        <w:bottom w:val="none" w:sz="0" w:space="0" w:color="auto"/>
        <w:right w:val="none" w:sz="0" w:space="0" w:color="auto"/>
      </w:divBdr>
    </w:div>
    <w:div w:id="1773622150">
      <w:bodyDiv w:val="1"/>
      <w:marLeft w:val="0"/>
      <w:marRight w:val="0"/>
      <w:marTop w:val="0"/>
      <w:marBottom w:val="0"/>
      <w:divBdr>
        <w:top w:val="none" w:sz="0" w:space="0" w:color="auto"/>
        <w:left w:val="none" w:sz="0" w:space="0" w:color="auto"/>
        <w:bottom w:val="none" w:sz="0" w:space="0" w:color="auto"/>
        <w:right w:val="none" w:sz="0" w:space="0" w:color="auto"/>
      </w:divBdr>
    </w:div>
    <w:div w:id="1774085352">
      <w:bodyDiv w:val="1"/>
      <w:marLeft w:val="0"/>
      <w:marRight w:val="0"/>
      <w:marTop w:val="0"/>
      <w:marBottom w:val="0"/>
      <w:divBdr>
        <w:top w:val="none" w:sz="0" w:space="0" w:color="auto"/>
        <w:left w:val="none" w:sz="0" w:space="0" w:color="auto"/>
        <w:bottom w:val="none" w:sz="0" w:space="0" w:color="auto"/>
        <w:right w:val="none" w:sz="0" w:space="0" w:color="auto"/>
      </w:divBdr>
    </w:div>
    <w:div w:id="1775783684">
      <w:bodyDiv w:val="1"/>
      <w:marLeft w:val="0"/>
      <w:marRight w:val="0"/>
      <w:marTop w:val="0"/>
      <w:marBottom w:val="0"/>
      <w:divBdr>
        <w:top w:val="none" w:sz="0" w:space="0" w:color="auto"/>
        <w:left w:val="none" w:sz="0" w:space="0" w:color="auto"/>
        <w:bottom w:val="none" w:sz="0" w:space="0" w:color="auto"/>
        <w:right w:val="none" w:sz="0" w:space="0" w:color="auto"/>
      </w:divBdr>
    </w:div>
    <w:div w:id="1776250033">
      <w:bodyDiv w:val="1"/>
      <w:marLeft w:val="0"/>
      <w:marRight w:val="0"/>
      <w:marTop w:val="0"/>
      <w:marBottom w:val="0"/>
      <w:divBdr>
        <w:top w:val="none" w:sz="0" w:space="0" w:color="auto"/>
        <w:left w:val="none" w:sz="0" w:space="0" w:color="auto"/>
        <w:bottom w:val="none" w:sz="0" w:space="0" w:color="auto"/>
        <w:right w:val="none" w:sz="0" w:space="0" w:color="auto"/>
      </w:divBdr>
    </w:div>
    <w:div w:id="1776438668">
      <w:bodyDiv w:val="1"/>
      <w:marLeft w:val="0"/>
      <w:marRight w:val="0"/>
      <w:marTop w:val="0"/>
      <w:marBottom w:val="0"/>
      <w:divBdr>
        <w:top w:val="none" w:sz="0" w:space="0" w:color="auto"/>
        <w:left w:val="none" w:sz="0" w:space="0" w:color="auto"/>
        <w:bottom w:val="none" w:sz="0" w:space="0" w:color="auto"/>
        <w:right w:val="none" w:sz="0" w:space="0" w:color="auto"/>
      </w:divBdr>
    </w:div>
    <w:div w:id="1777405633">
      <w:bodyDiv w:val="1"/>
      <w:marLeft w:val="0"/>
      <w:marRight w:val="0"/>
      <w:marTop w:val="0"/>
      <w:marBottom w:val="0"/>
      <w:divBdr>
        <w:top w:val="none" w:sz="0" w:space="0" w:color="auto"/>
        <w:left w:val="none" w:sz="0" w:space="0" w:color="auto"/>
        <w:bottom w:val="none" w:sz="0" w:space="0" w:color="auto"/>
        <w:right w:val="none" w:sz="0" w:space="0" w:color="auto"/>
      </w:divBdr>
    </w:div>
    <w:div w:id="1778914372">
      <w:bodyDiv w:val="1"/>
      <w:marLeft w:val="0"/>
      <w:marRight w:val="0"/>
      <w:marTop w:val="0"/>
      <w:marBottom w:val="0"/>
      <w:divBdr>
        <w:top w:val="none" w:sz="0" w:space="0" w:color="auto"/>
        <w:left w:val="none" w:sz="0" w:space="0" w:color="auto"/>
        <w:bottom w:val="none" w:sz="0" w:space="0" w:color="auto"/>
        <w:right w:val="none" w:sz="0" w:space="0" w:color="auto"/>
      </w:divBdr>
    </w:div>
    <w:div w:id="1780568954">
      <w:bodyDiv w:val="1"/>
      <w:marLeft w:val="0"/>
      <w:marRight w:val="0"/>
      <w:marTop w:val="0"/>
      <w:marBottom w:val="0"/>
      <w:divBdr>
        <w:top w:val="none" w:sz="0" w:space="0" w:color="auto"/>
        <w:left w:val="none" w:sz="0" w:space="0" w:color="auto"/>
        <w:bottom w:val="none" w:sz="0" w:space="0" w:color="auto"/>
        <w:right w:val="none" w:sz="0" w:space="0" w:color="auto"/>
      </w:divBdr>
    </w:div>
    <w:div w:id="1781487334">
      <w:bodyDiv w:val="1"/>
      <w:marLeft w:val="0"/>
      <w:marRight w:val="0"/>
      <w:marTop w:val="0"/>
      <w:marBottom w:val="0"/>
      <w:divBdr>
        <w:top w:val="none" w:sz="0" w:space="0" w:color="auto"/>
        <w:left w:val="none" w:sz="0" w:space="0" w:color="auto"/>
        <w:bottom w:val="none" w:sz="0" w:space="0" w:color="auto"/>
        <w:right w:val="none" w:sz="0" w:space="0" w:color="auto"/>
      </w:divBdr>
    </w:div>
    <w:div w:id="1782719501">
      <w:bodyDiv w:val="1"/>
      <w:marLeft w:val="0"/>
      <w:marRight w:val="0"/>
      <w:marTop w:val="0"/>
      <w:marBottom w:val="0"/>
      <w:divBdr>
        <w:top w:val="none" w:sz="0" w:space="0" w:color="auto"/>
        <w:left w:val="none" w:sz="0" w:space="0" w:color="auto"/>
        <w:bottom w:val="none" w:sz="0" w:space="0" w:color="auto"/>
        <w:right w:val="none" w:sz="0" w:space="0" w:color="auto"/>
      </w:divBdr>
    </w:div>
    <w:div w:id="1782919853">
      <w:bodyDiv w:val="1"/>
      <w:marLeft w:val="0"/>
      <w:marRight w:val="0"/>
      <w:marTop w:val="0"/>
      <w:marBottom w:val="0"/>
      <w:divBdr>
        <w:top w:val="none" w:sz="0" w:space="0" w:color="auto"/>
        <w:left w:val="none" w:sz="0" w:space="0" w:color="auto"/>
        <w:bottom w:val="none" w:sz="0" w:space="0" w:color="auto"/>
        <w:right w:val="none" w:sz="0" w:space="0" w:color="auto"/>
      </w:divBdr>
    </w:div>
    <w:div w:id="1784612878">
      <w:bodyDiv w:val="1"/>
      <w:marLeft w:val="0"/>
      <w:marRight w:val="0"/>
      <w:marTop w:val="0"/>
      <w:marBottom w:val="0"/>
      <w:divBdr>
        <w:top w:val="none" w:sz="0" w:space="0" w:color="auto"/>
        <w:left w:val="none" w:sz="0" w:space="0" w:color="auto"/>
        <w:bottom w:val="none" w:sz="0" w:space="0" w:color="auto"/>
        <w:right w:val="none" w:sz="0" w:space="0" w:color="auto"/>
      </w:divBdr>
    </w:div>
    <w:div w:id="1785341322">
      <w:bodyDiv w:val="1"/>
      <w:marLeft w:val="0"/>
      <w:marRight w:val="0"/>
      <w:marTop w:val="0"/>
      <w:marBottom w:val="0"/>
      <w:divBdr>
        <w:top w:val="none" w:sz="0" w:space="0" w:color="auto"/>
        <w:left w:val="none" w:sz="0" w:space="0" w:color="auto"/>
        <w:bottom w:val="none" w:sz="0" w:space="0" w:color="auto"/>
        <w:right w:val="none" w:sz="0" w:space="0" w:color="auto"/>
      </w:divBdr>
    </w:div>
    <w:div w:id="1785807045">
      <w:bodyDiv w:val="1"/>
      <w:marLeft w:val="0"/>
      <w:marRight w:val="0"/>
      <w:marTop w:val="0"/>
      <w:marBottom w:val="0"/>
      <w:divBdr>
        <w:top w:val="none" w:sz="0" w:space="0" w:color="auto"/>
        <w:left w:val="none" w:sz="0" w:space="0" w:color="auto"/>
        <w:bottom w:val="none" w:sz="0" w:space="0" w:color="auto"/>
        <w:right w:val="none" w:sz="0" w:space="0" w:color="auto"/>
      </w:divBdr>
    </w:div>
    <w:div w:id="1786191877">
      <w:bodyDiv w:val="1"/>
      <w:marLeft w:val="0"/>
      <w:marRight w:val="0"/>
      <w:marTop w:val="0"/>
      <w:marBottom w:val="0"/>
      <w:divBdr>
        <w:top w:val="none" w:sz="0" w:space="0" w:color="auto"/>
        <w:left w:val="none" w:sz="0" w:space="0" w:color="auto"/>
        <w:bottom w:val="none" w:sz="0" w:space="0" w:color="auto"/>
        <w:right w:val="none" w:sz="0" w:space="0" w:color="auto"/>
      </w:divBdr>
    </w:div>
    <w:div w:id="1787232614">
      <w:bodyDiv w:val="1"/>
      <w:marLeft w:val="0"/>
      <w:marRight w:val="0"/>
      <w:marTop w:val="0"/>
      <w:marBottom w:val="0"/>
      <w:divBdr>
        <w:top w:val="none" w:sz="0" w:space="0" w:color="auto"/>
        <w:left w:val="none" w:sz="0" w:space="0" w:color="auto"/>
        <w:bottom w:val="none" w:sz="0" w:space="0" w:color="auto"/>
        <w:right w:val="none" w:sz="0" w:space="0" w:color="auto"/>
      </w:divBdr>
    </w:div>
    <w:div w:id="1788161065">
      <w:bodyDiv w:val="1"/>
      <w:marLeft w:val="0"/>
      <w:marRight w:val="0"/>
      <w:marTop w:val="0"/>
      <w:marBottom w:val="0"/>
      <w:divBdr>
        <w:top w:val="none" w:sz="0" w:space="0" w:color="auto"/>
        <w:left w:val="none" w:sz="0" w:space="0" w:color="auto"/>
        <w:bottom w:val="none" w:sz="0" w:space="0" w:color="auto"/>
        <w:right w:val="none" w:sz="0" w:space="0" w:color="auto"/>
      </w:divBdr>
    </w:div>
    <w:div w:id="1788963736">
      <w:bodyDiv w:val="1"/>
      <w:marLeft w:val="0"/>
      <w:marRight w:val="0"/>
      <w:marTop w:val="0"/>
      <w:marBottom w:val="0"/>
      <w:divBdr>
        <w:top w:val="none" w:sz="0" w:space="0" w:color="auto"/>
        <w:left w:val="none" w:sz="0" w:space="0" w:color="auto"/>
        <w:bottom w:val="none" w:sz="0" w:space="0" w:color="auto"/>
        <w:right w:val="none" w:sz="0" w:space="0" w:color="auto"/>
      </w:divBdr>
    </w:div>
    <w:div w:id="1789273723">
      <w:bodyDiv w:val="1"/>
      <w:marLeft w:val="0"/>
      <w:marRight w:val="0"/>
      <w:marTop w:val="0"/>
      <w:marBottom w:val="0"/>
      <w:divBdr>
        <w:top w:val="none" w:sz="0" w:space="0" w:color="auto"/>
        <w:left w:val="none" w:sz="0" w:space="0" w:color="auto"/>
        <w:bottom w:val="none" w:sz="0" w:space="0" w:color="auto"/>
        <w:right w:val="none" w:sz="0" w:space="0" w:color="auto"/>
      </w:divBdr>
    </w:div>
    <w:div w:id="1789398960">
      <w:bodyDiv w:val="1"/>
      <w:marLeft w:val="0"/>
      <w:marRight w:val="0"/>
      <w:marTop w:val="0"/>
      <w:marBottom w:val="0"/>
      <w:divBdr>
        <w:top w:val="none" w:sz="0" w:space="0" w:color="auto"/>
        <w:left w:val="none" w:sz="0" w:space="0" w:color="auto"/>
        <w:bottom w:val="none" w:sz="0" w:space="0" w:color="auto"/>
        <w:right w:val="none" w:sz="0" w:space="0" w:color="auto"/>
      </w:divBdr>
    </w:div>
    <w:div w:id="1789547145">
      <w:bodyDiv w:val="1"/>
      <w:marLeft w:val="0"/>
      <w:marRight w:val="0"/>
      <w:marTop w:val="0"/>
      <w:marBottom w:val="0"/>
      <w:divBdr>
        <w:top w:val="none" w:sz="0" w:space="0" w:color="auto"/>
        <w:left w:val="none" w:sz="0" w:space="0" w:color="auto"/>
        <w:bottom w:val="none" w:sz="0" w:space="0" w:color="auto"/>
        <w:right w:val="none" w:sz="0" w:space="0" w:color="auto"/>
      </w:divBdr>
    </w:div>
    <w:div w:id="1790584474">
      <w:bodyDiv w:val="1"/>
      <w:marLeft w:val="0"/>
      <w:marRight w:val="0"/>
      <w:marTop w:val="0"/>
      <w:marBottom w:val="0"/>
      <w:divBdr>
        <w:top w:val="none" w:sz="0" w:space="0" w:color="auto"/>
        <w:left w:val="none" w:sz="0" w:space="0" w:color="auto"/>
        <w:bottom w:val="none" w:sz="0" w:space="0" w:color="auto"/>
        <w:right w:val="none" w:sz="0" w:space="0" w:color="auto"/>
      </w:divBdr>
    </w:div>
    <w:div w:id="1790733319">
      <w:bodyDiv w:val="1"/>
      <w:marLeft w:val="0"/>
      <w:marRight w:val="0"/>
      <w:marTop w:val="0"/>
      <w:marBottom w:val="0"/>
      <w:divBdr>
        <w:top w:val="none" w:sz="0" w:space="0" w:color="auto"/>
        <w:left w:val="none" w:sz="0" w:space="0" w:color="auto"/>
        <w:bottom w:val="none" w:sz="0" w:space="0" w:color="auto"/>
        <w:right w:val="none" w:sz="0" w:space="0" w:color="auto"/>
      </w:divBdr>
    </w:div>
    <w:div w:id="1791125034">
      <w:bodyDiv w:val="1"/>
      <w:marLeft w:val="0"/>
      <w:marRight w:val="0"/>
      <w:marTop w:val="0"/>
      <w:marBottom w:val="0"/>
      <w:divBdr>
        <w:top w:val="none" w:sz="0" w:space="0" w:color="auto"/>
        <w:left w:val="none" w:sz="0" w:space="0" w:color="auto"/>
        <w:bottom w:val="none" w:sz="0" w:space="0" w:color="auto"/>
        <w:right w:val="none" w:sz="0" w:space="0" w:color="auto"/>
      </w:divBdr>
    </w:div>
    <w:div w:id="1793597070">
      <w:bodyDiv w:val="1"/>
      <w:marLeft w:val="0"/>
      <w:marRight w:val="0"/>
      <w:marTop w:val="0"/>
      <w:marBottom w:val="0"/>
      <w:divBdr>
        <w:top w:val="none" w:sz="0" w:space="0" w:color="auto"/>
        <w:left w:val="none" w:sz="0" w:space="0" w:color="auto"/>
        <w:bottom w:val="none" w:sz="0" w:space="0" w:color="auto"/>
        <w:right w:val="none" w:sz="0" w:space="0" w:color="auto"/>
      </w:divBdr>
    </w:div>
    <w:div w:id="1794325852">
      <w:bodyDiv w:val="1"/>
      <w:marLeft w:val="0"/>
      <w:marRight w:val="0"/>
      <w:marTop w:val="0"/>
      <w:marBottom w:val="0"/>
      <w:divBdr>
        <w:top w:val="none" w:sz="0" w:space="0" w:color="auto"/>
        <w:left w:val="none" w:sz="0" w:space="0" w:color="auto"/>
        <w:bottom w:val="none" w:sz="0" w:space="0" w:color="auto"/>
        <w:right w:val="none" w:sz="0" w:space="0" w:color="auto"/>
      </w:divBdr>
    </w:div>
    <w:div w:id="1794905497">
      <w:bodyDiv w:val="1"/>
      <w:marLeft w:val="0"/>
      <w:marRight w:val="0"/>
      <w:marTop w:val="0"/>
      <w:marBottom w:val="0"/>
      <w:divBdr>
        <w:top w:val="none" w:sz="0" w:space="0" w:color="auto"/>
        <w:left w:val="none" w:sz="0" w:space="0" w:color="auto"/>
        <w:bottom w:val="none" w:sz="0" w:space="0" w:color="auto"/>
        <w:right w:val="none" w:sz="0" w:space="0" w:color="auto"/>
      </w:divBdr>
    </w:div>
    <w:div w:id="1799644230">
      <w:bodyDiv w:val="1"/>
      <w:marLeft w:val="0"/>
      <w:marRight w:val="0"/>
      <w:marTop w:val="0"/>
      <w:marBottom w:val="0"/>
      <w:divBdr>
        <w:top w:val="none" w:sz="0" w:space="0" w:color="auto"/>
        <w:left w:val="none" w:sz="0" w:space="0" w:color="auto"/>
        <w:bottom w:val="none" w:sz="0" w:space="0" w:color="auto"/>
        <w:right w:val="none" w:sz="0" w:space="0" w:color="auto"/>
      </w:divBdr>
    </w:div>
    <w:div w:id="1800800194">
      <w:bodyDiv w:val="1"/>
      <w:marLeft w:val="0"/>
      <w:marRight w:val="0"/>
      <w:marTop w:val="0"/>
      <w:marBottom w:val="0"/>
      <w:divBdr>
        <w:top w:val="none" w:sz="0" w:space="0" w:color="auto"/>
        <w:left w:val="none" w:sz="0" w:space="0" w:color="auto"/>
        <w:bottom w:val="none" w:sz="0" w:space="0" w:color="auto"/>
        <w:right w:val="none" w:sz="0" w:space="0" w:color="auto"/>
      </w:divBdr>
    </w:div>
    <w:div w:id="1803577252">
      <w:bodyDiv w:val="1"/>
      <w:marLeft w:val="0"/>
      <w:marRight w:val="0"/>
      <w:marTop w:val="0"/>
      <w:marBottom w:val="0"/>
      <w:divBdr>
        <w:top w:val="none" w:sz="0" w:space="0" w:color="auto"/>
        <w:left w:val="none" w:sz="0" w:space="0" w:color="auto"/>
        <w:bottom w:val="none" w:sz="0" w:space="0" w:color="auto"/>
        <w:right w:val="none" w:sz="0" w:space="0" w:color="auto"/>
      </w:divBdr>
    </w:div>
    <w:div w:id="1804810857">
      <w:bodyDiv w:val="1"/>
      <w:marLeft w:val="0"/>
      <w:marRight w:val="0"/>
      <w:marTop w:val="0"/>
      <w:marBottom w:val="0"/>
      <w:divBdr>
        <w:top w:val="none" w:sz="0" w:space="0" w:color="auto"/>
        <w:left w:val="none" w:sz="0" w:space="0" w:color="auto"/>
        <w:bottom w:val="none" w:sz="0" w:space="0" w:color="auto"/>
        <w:right w:val="none" w:sz="0" w:space="0" w:color="auto"/>
      </w:divBdr>
    </w:div>
    <w:div w:id="1805737853">
      <w:bodyDiv w:val="1"/>
      <w:marLeft w:val="0"/>
      <w:marRight w:val="0"/>
      <w:marTop w:val="0"/>
      <w:marBottom w:val="0"/>
      <w:divBdr>
        <w:top w:val="none" w:sz="0" w:space="0" w:color="auto"/>
        <w:left w:val="none" w:sz="0" w:space="0" w:color="auto"/>
        <w:bottom w:val="none" w:sz="0" w:space="0" w:color="auto"/>
        <w:right w:val="none" w:sz="0" w:space="0" w:color="auto"/>
      </w:divBdr>
    </w:div>
    <w:div w:id="1805923165">
      <w:bodyDiv w:val="1"/>
      <w:marLeft w:val="0"/>
      <w:marRight w:val="0"/>
      <w:marTop w:val="0"/>
      <w:marBottom w:val="0"/>
      <w:divBdr>
        <w:top w:val="none" w:sz="0" w:space="0" w:color="auto"/>
        <w:left w:val="none" w:sz="0" w:space="0" w:color="auto"/>
        <w:bottom w:val="none" w:sz="0" w:space="0" w:color="auto"/>
        <w:right w:val="none" w:sz="0" w:space="0" w:color="auto"/>
      </w:divBdr>
    </w:div>
    <w:div w:id="1808159349">
      <w:bodyDiv w:val="1"/>
      <w:marLeft w:val="0"/>
      <w:marRight w:val="0"/>
      <w:marTop w:val="0"/>
      <w:marBottom w:val="0"/>
      <w:divBdr>
        <w:top w:val="none" w:sz="0" w:space="0" w:color="auto"/>
        <w:left w:val="none" w:sz="0" w:space="0" w:color="auto"/>
        <w:bottom w:val="none" w:sz="0" w:space="0" w:color="auto"/>
        <w:right w:val="none" w:sz="0" w:space="0" w:color="auto"/>
      </w:divBdr>
    </w:div>
    <w:div w:id="1808621536">
      <w:bodyDiv w:val="1"/>
      <w:marLeft w:val="0"/>
      <w:marRight w:val="0"/>
      <w:marTop w:val="0"/>
      <w:marBottom w:val="0"/>
      <w:divBdr>
        <w:top w:val="none" w:sz="0" w:space="0" w:color="auto"/>
        <w:left w:val="none" w:sz="0" w:space="0" w:color="auto"/>
        <w:bottom w:val="none" w:sz="0" w:space="0" w:color="auto"/>
        <w:right w:val="none" w:sz="0" w:space="0" w:color="auto"/>
      </w:divBdr>
    </w:div>
    <w:div w:id="1808623903">
      <w:bodyDiv w:val="1"/>
      <w:marLeft w:val="0"/>
      <w:marRight w:val="0"/>
      <w:marTop w:val="0"/>
      <w:marBottom w:val="0"/>
      <w:divBdr>
        <w:top w:val="none" w:sz="0" w:space="0" w:color="auto"/>
        <w:left w:val="none" w:sz="0" w:space="0" w:color="auto"/>
        <w:bottom w:val="none" w:sz="0" w:space="0" w:color="auto"/>
        <w:right w:val="none" w:sz="0" w:space="0" w:color="auto"/>
      </w:divBdr>
    </w:div>
    <w:div w:id="1809742260">
      <w:bodyDiv w:val="1"/>
      <w:marLeft w:val="0"/>
      <w:marRight w:val="0"/>
      <w:marTop w:val="0"/>
      <w:marBottom w:val="0"/>
      <w:divBdr>
        <w:top w:val="none" w:sz="0" w:space="0" w:color="auto"/>
        <w:left w:val="none" w:sz="0" w:space="0" w:color="auto"/>
        <w:bottom w:val="none" w:sz="0" w:space="0" w:color="auto"/>
        <w:right w:val="none" w:sz="0" w:space="0" w:color="auto"/>
      </w:divBdr>
    </w:div>
    <w:div w:id="1813868887">
      <w:bodyDiv w:val="1"/>
      <w:marLeft w:val="0"/>
      <w:marRight w:val="0"/>
      <w:marTop w:val="0"/>
      <w:marBottom w:val="0"/>
      <w:divBdr>
        <w:top w:val="none" w:sz="0" w:space="0" w:color="auto"/>
        <w:left w:val="none" w:sz="0" w:space="0" w:color="auto"/>
        <w:bottom w:val="none" w:sz="0" w:space="0" w:color="auto"/>
        <w:right w:val="none" w:sz="0" w:space="0" w:color="auto"/>
      </w:divBdr>
    </w:div>
    <w:div w:id="1814634221">
      <w:bodyDiv w:val="1"/>
      <w:marLeft w:val="0"/>
      <w:marRight w:val="0"/>
      <w:marTop w:val="0"/>
      <w:marBottom w:val="0"/>
      <w:divBdr>
        <w:top w:val="none" w:sz="0" w:space="0" w:color="auto"/>
        <w:left w:val="none" w:sz="0" w:space="0" w:color="auto"/>
        <w:bottom w:val="none" w:sz="0" w:space="0" w:color="auto"/>
        <w:right w:val="none" w:sz="0" w:space="0" w:color="auto"/>
      </w:divBdr>
    </w:div>
    <w:div w:id="1817141867">
      <w:bodyDiv w:val="1"/>
      <w:marLeft w:val="0"/>
      <w:marRight w:val="0"/>
      <w:marTop w:val="0"/>
      <w:marBottom w:val="0"/>
      <w:divBdr>
        <w:top w:val="none" w:sz="0" w:space="0" w:color="auto"/>
        <w:left w:val="none" w:sz="0" w:space="0" w:color="auto"/>
        <w:bottom w:val="none" w:sz="0" w:space="0" w:color="auto"/>
        <w:right w:val="none" w:sz="0" w:space="0" w:color="auto"/>
      </w:divBdr>
    </w:div>
    <w:div w:id="1818298303">
      <w:bodyDiv w:val="1"/>
      <w:marLeft w:val="0"/>
      <w:marRight w:val="0"/>
      <w:marTop w:val="0"/>
      <w:marBottom w:val="0"/>
      <w:divBdr>
        <w:top w:val="none" w:sz="0" w:space="0" w:color="auto"/>
        <w:left w:val="none" w:sz="0" w:space="0" w:color="auto"/>
        <w:bottom w:val="none" w:sz="0" w:space="0" w:color="auto"/>
        <w:right w:val="none" w:sz="0" w:space="0" w:color="auto"/>
      </w:divBdr>
    </w:div>
    <w:div w:id="1819422031">
      <w:bodyDiv w:val="1"/>
      <w:marLeft w:val="0"/>
      <w:marRight w:val="0"/>
      <w:marTop w:val="0"/>
      <w:marBottom w:val="0"/>
      <w:divBdr>
        <w:top w:val="none" w:sz="0" w:space="0" w:color="auto"/>
        <w:left w:val="none" w:sz="0" w:space="0" w:color="auto"/>
        <w:bottom w:val="none" w:sz="0" w:space="0" w:color="auto"/>
        <w:right w:val="none" w:sz="0" w:space="0" w:color="auto"/>
      </w:divBdr>
    </w:div>
    <w:div w:id="1822427591">
      <w:bodyDiv w:val="1"/>
      <w:marLeft w:val="0"/>
      <w:marRight w:val="0"/>
      <w:marTop w:val="0"/>
      <w:marBottom w:val="0"/>
      <w:divBdr>
        <w:top w:val="none" w:sz="0" w:space="0" w:color="auto"/>
        <w:left w:val="none" w:sz="0" w:space="0" w:color="auto"/>
        <w:bottom w:val="none" w:sz="0" w:space="0" w:color="auto"/>
        <w:right w:val="none" w:sz="0" w:space="0" w:color="auto"/>
      </w:divBdr>
    </w:div>
    <w:div w:id="1823699202">
      <w:bodyDiv w:val="1"/>
      <w:marLeft w:val="0"/>
      <w:marRight w:val="0"/>
      <w:marTop w:val="0"/>
      <w:marBottom w:val="0"/>
      <w:divBdr>
        <w:top w:val="none" w:sz="0" w:space="0" w:color="auto"/>
        <w:left w:val="none" w:sz="0" w:space="0" w:color="auto"/>
        <w:bottom w:val="none" w:sz="0" w:space="0" w:color="auto"/>
        <w:right w:val="none" w:sz="0" w:space="0" w:color="auto"/>
      </w:divBdr>
    </w:div>
    <w:div w:id="1825464643">
      <w:bodyDiv w:val="1"/>
      <w:marLeft w:val="0"/>
      <w:marRight w:val="0"/>
      <w:marTop w:val="0"/>
      <w:marBottom w:val="0"/>
      <w:divBdr>
        <w:top w:val="none" w:sz="0" w:space="0" w:color="auto"/>
        <w:left w:val="none" w:sz="0" w:space="0" w:color="auto"/>
        <w:bottom w:val="none" w:sz="0" w:space="0" w:color="auto"/>
        <w:right w:val="none" w:sz="0" w:space="0" w:color="auto"/>
      </w:divBdr>
    </w:div>
    <w:div w:id="1826051397">
      <w:bodyDiv w:val="1"/>
      <w:marLeft w:val="0"/>
      <w:marRight w:val="0"/>
      <w:marTop w:val="0"/>
      <w:marBottom w:val="0"/>
      <w:divBdr>
        <w:top w:val="none" w:sz="0" w:space="0" w:color="auto"/>
        <w:left w:val="none" w:sz="0" w:space="0" w:color="auto"/>
        <w:bottom w:val="none" w:sz="0" w:space="0" w:color="auto"/>
        <w:right w:val="none" w:sz="0" w:space="0" w:color="auto"/>
      </w:divBdr>
    </w:div>
    <w:div w:id="1827934526">
      <w:bodyDiv w:val="1"/>
      <w:marLeft w:val="0"/>
      <w:marRight w:val="0"/>
      <w:marTop w:val="0"/>
      <w:marBottom w:val="0"/>
      <w:divBdr>
        <w:top w:val="none" w:sz="0" w:space="0" w:color="auto"/>
        <w:left w:val="none" w:sz="0" w:space="0" w:color="auto"/>
        <w:bottom w:val="none" w:sz="0" w:space="0" w:color="auto"/>
        <w:right w:val="none" w:sz="0" w:space="0" w:color="auto"/>
      </w:divBdr>
    </w:div>
    <w:div w:id="1828814251">
      <w:bodyDiv w:val="1"/>
      <w:marLeft w:val="0"/>
      <w:marRight w:val="0"/>
      <w:marTop w:val="0"/>
      <w:marBottom w:val="0"/>
      <w:divBdr>
        <w:top w:val="none" w:sz="0" w:space="0" w:color="auto"/>
        <w:left w:val="none" w:sz="0" w:space="0" w:color="auto"/>
        <w:bottom w:val="none" w:sz="0" w:space="0" w:color="auto"/>
        <w:right w:val="none" w:sz="0" w:space="0" w:color="auto"/>
      </w:divBdr>
    </w:div>
    <w:div w:id="1829394428">
      <w:bodyDiv w:val="1"/>
      <w:marLeft w:val="0"/>
      <w:marRight w:val="0"/>
      <w:marTop w:val="0"/>
      <w:marBottom w:val="0"/>
      <w:divBdr>
        <w:top w:val="none" w:sz="0" w:space="0" w:color="auto"/>
        <w:left w:val="none" w:sz="0" w:space="0" w:color="auto"/>
        <w:bottom w:val="none" w:sz="0" w:space="0" w:color="auto"/>
        <w:right w:val="none" w:sz="0" w:space="0" w:color="auto"/>
      </w:divBdr>
    </w:div>
    <w:div w:id="1829440432">
      <w:bodyDiv w:val="1"/>
      <w:marLeft w:val="0"/>
      <w:marRight w:val="0"/>
      <w:marTop w:val="0"/>
      <w:marBottom w:val="0"/>
      <w:divBdr>
        <w:top w:val="none" w:sz="0" w:space="0" w:color="auto"/>
        <w:left w:val="none" w:sz="0" w:space="0" w:color="auto"/>
        <w:bottom w:val="none" w:sz="0" w:space="0" w:color="auto"/>
        <w:right w:val="none" w:sz="0" w:space="0" w:color="auto"/>
      </w:divBdr>
    </w:div>
    <w:div w:id="1829516068">
      <w:bodyDiv w:val="1"/>
      <w:marLeft w:val="0"/>
      <w:marRight w:val="0"/>
      <w:marTop w:val="0"/>
      <w:marBottom w:val="0"/>
      <w:divBdr>
        <w:top w:val="none" w:sz="0" w:space="0" w:color="auto"/>
        <w:left w:val="none" w:sz="0" w:space="0" w:color="auto"/>
        <w:bottom w:val="none" w:sz="0" w:space="0" w:color="auto"/>
        <w:right w:val="none" w:sz="0" w:space="0" w:color="auto"/>
      </w:divBdr>
    </w:div>
    <w:div w:id="1830174397">
      <w:bodyDiv w:val="1"/>
      <w:marLeft w:val="0"/>
      <w:marRight w:val="0"/>
      <w:marTop w:val="0"/>
      <w:marBottom w:val="0"/>
      <w:divBdr>
        <w:top w:val="none" w:sz="0" w:space="0" w:color="auto"/>
        <w:left w:val="none" w:sz="0" w:space="0" w:color="auto"/>
        <w:bottom w:val="none" w:sz="0" w:space="0" w:color="auto"/>
        <w:right w:val="none" w:sz="0" w:space="0" w:color="auto"/>
      </w:divBdr>
    </w:div>
    <w:div w:id="1833981244">
      <w:bodyDiv w:val="1"/>
      <w:marLeft w:val="0"/>
      <w:marRight w:val="0"/>
      <w:marTop w:val="0"/>
      <w:marBottom w:val="0"/>
      <w:divBdr>
        <w:top w:val="none" w:sz="0" w:space="0" w:color="auto"/>
        <w:left w:val="none" w:sz="0" w:space="0" w:color="auto"/>
        <w:bottom w:val="none" w:sz="0" w:space="0" w:color="auto"/>
        <w:right w:val="none" w:sz="0" w:space="0" w:color="auto"/>
      </w:divBdr>
    </w:div>
    <w:div w:id="1834684183">
      <w:bodyDiv w:val="1"/>
      <w:marLeft w:val="0"/>
      <w:marRight w:val="0"/>
      <w:marTop w:val="0"/>
      <w:marBottom w:val="0"/>
      <w:divBdr>
        <w:top w:val="none" w:sz="0" w:space="0" w:color="auto"/>
        <w:left w:val="none" w:sz="0" w:space="0" w:color="auto"/>
        <w:bottom w:val="none" w:sz="0" w:space="0" w:color="auto"/>
        <w:right w:val="none" w:sz="0" w:space="0" w:color="auto"/>
      </w:divBdr>
    </w:div>
    <w:div w:id="1835954379">
      <w:bodyDiv w:val="1"/>
      <w:marLeft w:val="0"/>
      <w:marRight w:val="0"/>
      <w:marTop w:val="0"/>
      <w:marBottom w:val="0"/>
      <w:divBdr>
        <w:top w:val="none" w:sz="0" w:space="0" w:color="auto"/>
        <w:left w:val="none" w:sz="0" w:space="0" w:color="auto"/>
        <w:bottom w:val="none" w:sz="0" w:space="0" w:color="auto"/>
        <w:right w:val="none" w:sz="0" w:space="0" w:color="auto"/>
      </w:divBdr>
    </w:div>
    <w:div w:id="1837453072">
      <w:bodyDiv w:val="1"/>
      <w:marLeft w:val="0"/>
      <w:marRight w:val="0"/>
      <w:marTop w:val="0"/>
      <w:marBottom w:val="0"/>
      <w:divBdr>
        <w:top w:val="none" w:sz="0" w:space="0" w:color="auto"/>
        <w:left w:val="none" w:sz="0" w:space="0" w:color="auto"/>
        <w:bottom w:val="none" w:sz="0" w:space="0" w:color="auto"/>
        <w:right w:val="none" w:sz="0" w:space="0" w:color="auto"/>
      </w:divBdr>
    </w:div>
    <w:div w:id="1837767555">
      <w:bodyDiv w:val="1"/>
      <w:marLeft w:val="0"/>
      <w:marRight w:val="0"/>
      <w:marTop w:val="0"/>
      <w:marBottom w:val="0"/>
      <w:divBdr>
        <w:top w:val="none" w:sz="0" w:space="0" w:color="auto"/>
        <w:left w:val="none" w:sz="0" w:space="0" w:color="auto"/>
        <w:bottom w:val="none" w:sz="0" w:space="0" w:color="auto"/>
        <w:right w:val="none" w:sz="0" w:space="0" w:color="auto"/>
      </w:divBdr>
    </w:div>
    <w:div w:id="1837988740">
      <w:bodyDiv w:val="1"/>
      <w:marLeft w:val="0"/>
      <w:marRight w:val="0"/>
      <w:marTop w:val="0"/>
      <w:marBottom w:val="0"/>
      <w:divBdr>
        <w:top w:val="none" w:sz="0" w:space="0" w:color="auto"/>
        <w:left w:val="none" w:sz="0" w:space="0" w:color="auto"/>
        <w:bottom w:val="none" w:sz="0" w:space="0" w:color="auto"/>
        <w:right w:val="none" w:sz="0" w:space="0" w:color="auto"/>
      </w:divBdr>
    </w:div>
    <w:div w:id="1839618143">
      <w:bodyDiv w:val="1"/>
      <w:marLeft w:val="0"/>
      <w:marRight w:val="0"/>
      <w:marTop w:val="0"/>
      <w:marBottom w:val="0"/>
      <w:divBdr>
        <w:top w:val="none" w:sz="0" w:space="0" w:color="auto"/>
        <w:left w:val="none" w:sz="0" w:space="0" w:color="auto"/>
        <w:bottom w:val="none" w:sz="0" w:space="0" w:color="auto"/>
        <w:right w:val="none" w:sz="0" w:space="0" w:color="auto"/>
      </w:divBdr>
    </w:div>
    <w:div w:id="1839998115">
      <w:bodyDiv w:val="1"/>
      <w:marLeft w:val="0"/>
      <w:marRight w:val="0"/>
      <w:marTop w:val="0"/>
      <w:marBottom w:val="0"/>
      <w:divBdr>
        <w:top w:val="none" w:sz="0" w:space="0" w:color="auto"/>
        <w:left w:val="none" w:sz="0" w:space="0" w:color="auto"/>
        <w:bottom w:val="none" w:sz="0" w:space="0" w:color="auto"/>
        <w:right w:val="none" w:sz="0" w:space="0" w:color="auto"/>
      </w:divBdr>
    </w:div>
    <w:div w:id="1842156093">
      <w:bodyDiv w:val="1"/>
      <w:marLeft w:val="0"/>
      <w:marRight w:val="0"/>
      <w:marTop w:val="0"/>
      <w:marBottom w:val="0"/>
      <w:divBdr>
        <w:top w:val="none" w:sz="0" w:space="0" w:color="auto"/>
        <w:left w:val="none" w:sz="0" w:space="0" w:color="auto"/>
        <w:bottom w:val="none" w:sz="0" w:space="0" w:color="auto"/>
        <w:right w:val="none" w:sz="0" w:space="0" w:color="auto"/>
      </w:divBdr>
    </w:div>
    <w:div w:id="1843011969">
      <w:bodyDiv w:val="1"/>
      <w:marLeft w:val="0"/>
      <w:marRight w:val="0"/>
      <w:marTop w:val="0"/>
      <w:marBottom w:val="0"/>
      <w:divBdr>
        <w:top w:val="none" w:sz="0" w:space="0" w:color="auto"/>
        <w:left w:val="none" w:sz="0" w:space="0" w:color="auto"/>
        <w:bottom w:val="none" w:sz="0" w:space="0" w:color="auto"/>
        <w:right w:val="none" w:sz="0" w:space="0" w:color="auto"/>
      </w:divBdr>
    </w:div>
    <w:div w:id="1843080206">
      <w:bodyDiv w:val="1"/>
      <w:marLeft w:val="0"/>
      <w:marRight w:val="0"/>
      <w:marTop w:val="0"/>
      <w:marBottom w:val="0"/>
      <w:divBdr>
        <w:top w:val="none" w:sz="0" w:space="0" w:color="auto"/>
        <w:left w:val="none" w:sz="0" w:space="0" w:color="auto"/>
        <w:bottom w:val="none" w:sz="0" w:space="0" w:color="auto"/>
        <w:right w:val="none" w:sz="0" w:space="0" w:color="auto"/>
      </w:divBdr>
    </w:div>
    <w:div w:id="1843931148">
      <w:bodyDiv w:val="1"/>
      <w:marLeft w:val="0"/>
      <w:marRight w:val="0"/>
      <w:marTop w:val="0"/>
      <w:marBottom w:val="0"/>
      <w:divBdr>
        <w:top w:val="none" w:sz="0" w:space="0" w:color="auto"/>
        <w:left w:val="none" w:sz="0" w:space="0" w:color="auto"/>
        <w:bottom w:val="none" w:sz="0" w:space="0" w:color="auto"/>
        <w:right w:val="none" w:sz="0" w:space="0" w:color="auto"/>
      </w:divBdr>
    </w:div>
    <w:div w:id="1847088887">
      <w:bodyDiv w:val="1"/>
      <w:marLeft w:val="0"/>
      <w:marRight w:val="0"/>
      <w:marTop w:val="0"/>
      <w:marBottom w:val="0"/>
      <w:divBdr>
        <w:top w:val="none" w:sz="0" w:space="0" w:color="auto"/>
        <w:left w:val="none" w:sz="0" w:space="0" w:color="auto"/>
        <w:bottom w:val="none" w:sz="0" w:space="0" w:color="auto"/>
        <w:right w:val="none" w:sz="0" w:space="0" w:color="auto"/>
      </w:divBdr>
    </w:div>
    <w:div w:id="1849635930">
      <w:bodyDiv w:val="1"/>
      <w:marLeft w:val="0"/>
      <w:marRight w:val="0"/>
      <w:marTop w:val="0"/>
      <w:marBottom w:val="0"/>
      <w:divBdr>
        <w:top w:val="none" w:sz="0" w:space="0" w:color="auto"/>
        <w:left w:val="none" w:sz="0" w:space="0" w:color="auto"/>
        <w:bottom w:val="none" w:sz="0" w:space="0" w:color="auto"/>
        <w:right w:val="none" w:sz="0" w:space="0" w:color="auto"/>
      </w:divBdr>
    </w:div>
    <w:div w:id="1853301671">
      <w:bodyDiv w:val="1"/>
      <w:marLeft w:val="0"/>
      <w:marRight w:val="0"/>
      <w:marTop w:val="0"/>
      <w:marBottom w:val="0"/>
      <w:divBdr>
        <w:top w:val="none" w:sz="0" w:space="0" w:color="auto"/>
        <w:left w:val="none" w:sz="0" w:space="0" w:color="auto"/>
        <w:bottom w:val="none" w:sz="0" w:space="0" w:color="auto"/>
        <w:right w:val="none" w:sz="0" w:space="0" w:color="auto"/>
      </w:divBdr>
    </w:div>
    <w:div w:id="1857038550">
      <w:bodyDiv w:val="1"/>
      <w:marLeft w:val="0"/>
      <w:marRight w:val="0"/>
      <w:marTop w:val="0"/>
      <w:marBottom w:val="0"/>
      <w:divBdr>
        <w:top w:val="none" w:sz="0" w:space="0" w:color="auto"/>
        <w:left w:val="none" w:sz="0" w:space="0" w:color="auto"/>
        <w:bottom w:val="none" w:sz="0" w:space="0" w:color="auto"/>
        <w:right w:val="none" w:sz="0" w:space="0" w:color="auto"/>
      </w:divBdr>
    </w:div>
    <w:div w:id="1857886118">
      <w:bodyDiv w:val="1"/>
      <w:marLeft w:val="0"/>
      <w:marRight w:val="0"/>
      <w:marTop w:val="0"/>
      <w:marBottom w:val="0"/>
      <w:divBdr>
        <w:top w:val="none" w:sz="0" w:space="0" w:color="auto"/>
        <w:left w:val="none" w:sz="0" w:space="0" w:color="auto"/>
        <w:bottom w:val="none" w:sz="0" w:space="0" w:color="auto"/>
        <w:right w:val="none" w:sz="0" w:space="0" w:color="auto"/>
      </w:divBdr>
    </w:div>
    <w:div w:id="1858420354">
      <w:bodyDiv w:val="1"/>
      <w:marLeft w:val="0"/>
      <w:marRight w:val="0"/>
      <w:marTop w:val="0"/>
      <w:marBottom w:val="0"/>
      <w:divBdr>
        <w:top w:val="none" w:sz="0" w:space="0" w:color="auto"/>
        <w:left w:val="none" w:sz="0" w:space="0" w:color="auto"/>
        <w:bottom w:val="none" w:sz="0" w:space="0" w:color="auto"/>
        <w:right w:val="none" w:sz="0" w:space="0" w:color="auto"/>
      </w:divBdr>
    </w:div>
    <w:div w:id="1859733904">
      <w:bodyDiv w:val="1"/>
      <w:marLeft w:val="0"/>
      <w:marRight w:val="0"/>
      <w:marTop w:val="0"/>
      <w:marBottom w:val="0"/>
      <w:divBdr>
        <w:top w:val="none" w:sz="0" w:space="0" w:color="auto"/>
        <w:left w:val="none" w:sz="0" w:space="0" w:color="auto"/>
        <w:bottom w:val="none" w:sz="0" w:space="0" w:color="auto"/>
        <w:right w:val="none" w:sz="0" w:space="0" w:color="auto"/>
      </w:divBdr>
    </w:div>
    <w:div w:id="1860505930">
      <w:bodyDiv w:val="1"/>
      <w:marLeft w:val="0"/>
      <w:marRight w:val="0"/>
      <w:marTop w:val="0"/>
      <w:marBottom w:val="0"/>
      <w:divBdr>
        <w:top w:val="none" w:sz="0" w:space="0" w:color="auto"/>
        <w:left w:val="none" w:sz="0" w:space="0" w:color="auto"/>
        <w:bottom w:val="none" w:sz="0" w:space="0" w:color="auto"/>
        <w:right w:val="none" w:sz="0" w:space="0" w:color="auto"/>
      </w:divBdr>
    </w:div>
    <w:div w:id="1860773451">
      <w:bodyDiv w:val="1"/>
      <w:marLeft w:val="0"/>
      <w:marRight w:val="0"/>
      <w:marTop w:val="0"/>
      <w:marBottom w:val="0"/>
      <w:divBdr>
        <w:top w:val="none" w:sz="0" w:space="0" w:color="auto"/>
        <w:left w:val="none" w:sz="0" w:space="0" w:color="auto"/>
        <w:bottom w:val="none" w:sz="0" w:space="0" w:color="auto"/>
        <w:right w:val="none" w:sz="0" w:space="0" w:color="auto"/>
      </w:divBdr>
    </w:div>
    <w:div w:id="1862040658">
      <w:bodyDiv w:val="1"/>
      <w:marLeft w:val="0"/>
      <w:marRight w:val="0"/>
      <w:marTop w:val="0"/>
      <w:marBottom w:val="0"/>
      <w:divBdr>
        <w:top w:val="none" w:sz="0" w:space="0" w:color="auto"/>
        <w:left w:val="none" w:sz="0" w:space="0" w:color="auto"/>
        <w:bottom w:val="none" w:sz="0" w:space="0" w:color="auto"/>
        <w:right w:val="none" w:sz="0" w:space="0" w:color="auto"/>
      </w:divBdr>
    </w:div>
    <w:div w:id="1862740262">
      <w:bodyDiv w:val="1"/>
      <w:marLeft w:val="0"/>
      <w:marRight w:val="0"/>
      <w:marTop w:val="0"/>
      <w:marBottom w:val="0"/>
      <w:divBdr>
        <w:top w:val="none" w:sz="0" w:space="0" w:color="auto"/>
        <w:left w:val="none" w:sz="0" w:space="0" w:color="auto"/>
        <w:bottom w:val="none" w:sz="0" w:space="0" w:color="auto"/>
        <w:right w:val="none" w:sz="0" w:space="0" w:color="auto"/>
      </w:divBdr>
    </w:div>
    <w:div w:id="1863473940">
      <w:bodyDiv w:val="1"/>
      <w:marLeft w:val="0"/>
      <w:marRight w:val="0"/>
      <w:marTop w:val="0"/>
      <w:marBottom w:val="0"/>
      <w:divBdr>
        <w:top w:val="none" w:sz="0" w:space="0" w:color="auto"/>
        <w:left w:val="none" w:sz="0" w:space="0" w:color="auto"/>
        <w:bottom w:val="none" w:sz="0" w:space="0" w:color="auto"/>
        <w:right w:val="none" w:sz="0" w:space="0" w:color="auto"/>
      </w:divBdr>
    </w:div>
    <w:div w:id="1865051349">
      <w:bodyDiv w:val="1"/>
      <w:marLeft w:val="0"/>
      <w:marRight w:val="0"/>
      <w:marTop w:val="0"/>
      <w:marBottom w:val="0"/>
      <w:divBdr>
        <w:top w:val="none" w:sz="0" w:space="0" w:color="auto"/>
        <w:left w:val="none" w:sz="0" w:space="0" w:color="auto"/>
        <w:bottom w:val="none" w:sz="0" w:space="0" w:color="auto"/>
        <w:right w:val="none" w:sz="0" w:space="0" w:color="auto"/>
      </w:divBdr>
    </w:div>
    <w:div w:id="1868516472">
      <w:bodyDiv w:val="1"/>
      <w:marLeft w:val="0"/>
      <w:marRight w:val="0"/>
      <w:marTop w:val="0"/>
      <w:marBottom w:val="0"/>
      <w:divBdr>
        <w:top w:val="none" w:sz="0" w:space="0" w:color="auto"/>
        <w:left w:val="none" w:sz="0" w:space="0" w:color="auto"/>
        <w:bottom w:val="none" w:sz="0" w:space="0" w:color="auto"/>
        <w:right w:val="none" w:sz="0" w:space="0" w:color="auto"/>
      </w:divBdr>
    </w:div>
    <w:div w:id="1870141442">
      <w:bodyDiv w:val="1"/>
      <w:marLeft w:val="0"/>
      <w:marRight w:val="0"/>
      <w:marTop w:val="0"/>
      <w:marBottom w:val="0"/>
      <w:divBdr>
        <w:top w:val="none" w:sz="0" w:space="0" w:color="auto"/>
        <w:left w:val="none" w:sz="0" w:space="0" w:color="auto"/>
        <w:bottom w:val="none" w:sz="0" w:space="0" w:color="auto"/>
        <w:right w:val="none" w:sz="0" w:space="0" w:color="auto"/>
      </w:divBdr>
    </w:div>
    <w:div w:id="1870952970">
      <w:bodyDiv w:val="1"/>
      <w:marLeft w:val="0"/>
      <w:marRight w:val="0"/>
      <w:marTop w:val="0"/>
      <w:marBottom w:val="0"/>
      <w:divBdr>
        <w:top w:val="none" w:sz="0" w:space="0" w:color="auto"/>
        <w:left w:val="none" w:sz="0" w:space="0" w:color="auto"/>
        <w:bottom w:val="none" w:sz="0" w:space="0" w:color="auto"/>
        <w:right w:val="none" w:sz="0" w:space="0" w:color="auto"/>
      </w:divBdr>
    </w:div>
    <w:div w:id="1874733220">
      <w:bodyDiv w:val="1"/>
      <w:marLeft w:val="0"/>
      <w:marRight w:val="0"/>
      <w:marTop w:val="0"/>
      <w:marBottom w:val="0"/>
      <w:divBdr>
        <w:top w:val="none" w:sz="0" w:space="0" w:color="auto"/>
        <w:left w:val="none" w:sz="0" w:space="0" w:color="auto"/>
        <w:bottom w:val="none" w:sz="0" w:space="0" w:color="auto"/>
        <w:right w:val="none" w:sz="0" w:space="0" w:color="auto"/>
      </w:divBdr>
    </w:div>
    <w:div w:id="1874801747">
      <w:bodyDiv w:val="1"/>
      <w:marLeft w:val="0"/>
      <w:marRight w:val="0"/>
      <w:marTop w:val="0"/>
      <w:marBottom w:val="0"/>
      <w:divBdr>
        <w:top w:val="none" w:sz="0" w:space="0" w:color="auto"/>
        <w:left w:val="none" w:sz="0" w:space="0" w:color="auto"/>
        <w:bottom w:val="none" w:sz="0" w:space="0" w:color="auto"/>
        <w:right w:val="none" w:sz="0" w:space="0" w:color="auto"/>
      </w:divBdr>
    </w:div>
    <w:div w:id="1875072794">
      <w:bodyDiv w:val="1"/>
      <w:marLeft w:val="0"/>
      <w:marRight w:val="0"/>
      <w:marTop w:val="0"/>
      <w:marBottom w:val="0"/>
      <w:divBdr>
        <w:top w:val="none" w:sz="0" w:space="0" w:color="auto"/>
        <w:left w:val="none" w:sz="0" w:space="0" w:color="auto"/>
        <w:bottom w:val="none" w:sz="0" w:space="0" w:color="auto"/>
        <w:right w:val="none" w:sz="0" w:space="0" w:color="auto"/>
      </w:divBdr>
    </w:div>
    <w:div w:id="1875457204">
      <w:bodyDiv w:val="1"/>
      <w:marLeft w:val="0"/>
      <w:marRight w:val="0"/>
      <w:marTop w:val="0"/>
      <w:marBottom w:val="0"/>
      <w:divBdr>
        <w:top w:val="none" w:sz="0" w:space="0" w:color="auto"/>
        <w:left w:val="none" w:sz="0" w:space="0" w:color="auto"/>
        <w:bottom w:val="none" w:sz="0" w:space="0" w:color="auto"/>
        <w:right w:val="none" w:sz="0" w:space="0" w:color="auto"/>
      </w:divBdr>
    </w:div>
    <w:div w:id="1876850288">
      <w:bodyDiv w:val="1"/>
      <w:marLeft w:val="0"/>
      <w:marRight w:val="0"/>
      <w:marTop w:val="0"/>
      <w:marBottom w:val="0"/>
      <w:divBdr>
        <w:top w:val="none" w:sz="0" w:space="0" w:color="auto"/>
        <w:left w:val="none" w:sz="0" w:space="0" w:color="auto"/>
        <w:bottom w:val="none" w:sz="0" w:space="0" w:color="auto"/>
        <w:right w:val="none" w:sz="0" w:space="0" w:color="auto"/>
      </w:divBdr>
    </w:div>
    <w:div w:id="1876961261">
      <w:bodyDiv w:val="1"/>
      <w:marLeft w:val="0"/>
      <w:marRight w:val="0"/>
      <w:marTop w:val="0"/>
      <w:marBottom w:val="0"/>
      <w:divBdr>
        <w:top w:val="none" w:sz="0" w:space="0" w:color="auto"/>
        <w:left w:val="none" w:sz="0" w:space="0" w:color="auto"/>
        <w:bottom w:val="none" w:sz="0" w:space="0" w:color="auto"/>
        <w:right w:val="none" w:sz="0" w:space="0" w:color="auto"/>
      </w:divBdr>
    </w:div>
    <w:div w:id="1876962391">
      <w:bodyDiv w:val="1"/>
      <w:marLeft w:val="0"/>
      <w:marRight w:val="0"/>
      <w:marTop w:val="0"/>
      <w:marBottom w:val="0"/>
      <w:divBdr>
        <w:top w:val="none" w:sz="0" w:space="0" w:color="auto"/>
        <w:left w:val="none" w:sz="0" w:space="0" w:color="auto"/>
        <w:bottom w:val="none" w:sz="0" w:space="0" w:color="auto"/>
        <w:right w:val="none" w:sz="0" w:space="0" w:color="auto"/>
      </w:divBdr>
    </w:div>
    <w:div w:id="1877353347">
      <w:bodyDiv w:val="1"/>
      <w:marLeft w:val="0"/>
      <w:marRight w:val="0"/>
      <w:marTop w:val="0"/>
      <w:marBottom w:val="0"/>
      <w:divBdr>
        <w:top w:val="none" w:sz="0" w:space="0" w:color="auto"/>
        <w:left w:val="none" w:sz="0" w:space="0" w:color="auto"/>
        <w:bottom w:val="none" w:sz="0" w:space="0" w:color="auto"/>
        <w:right w:val="none" w:sz="0" w:space="0" w:color="auto"/>
      </w:divBdr>
    </w:div>
    <w:div w:id="1877618608">
      <w:bodyDiv w:val="1"/>
      <w:marLeft w:val="0"/>
      <w:marRight w:val="0"/>
      <w:marTop w:val="0"/>
      <w:marBottom w:val="0"/>
      <w:divBdr>
        <w:top w:val="none" w:sz="0" w:space="0" w:color="auto"/>
        <w:left w:val="none" w:sz="0" w:space="0" w:color="auto"/>
        <w:bottom w:val="none" w:sz="0" w:space="0" w:color="auto"/>
        <w:right w:val="none" w:sz="0" w:space="0" w:color="auto"/>
      </w:divBdr>
    </w:div>
    <w:div w:id="1879976657">
      <w:bodyDiv w:val="1"/>
      <w:marLeft w:val="0"/>
      <w:marRight w:val="0"/>
      <w:marTop w:val="0"/>
      <w:marBottom w:val="0"/>
      <w:divBdr>
        <w:top w:val="none" w:sz="0" w:space="0" w:color="auto"/>
        <w:left w:val="none" w:sz="0" w:space="0" w:color="auto"/>
        <w:bottom w:val="none" w:sz="0" w:space="0" w:color="auto"/>
        <w:right w:val="none" w:sz="0" w:space="0" w:color="auto"/>
      </w:divBdr>
    </w:div>
    <w:div w:id="1882009537">
      <w:bodyDiv w:val="1"/>
      <w:marLeft w:val="0"/>
      <w:marRight w:val="0"/>
      <w:marTop w:val="0"/>
      <w:marBottom w:val="0"/>
      <w:divBdr>
        <w:top w:val="none" w:sz="0" w:space="0" w:color="auto"/>
        <w:left w:val="none" w:sz="0" w:space="0" w:color="auto"/>
        <w:bottom w:val="none" w:sz="0" w:space="0" w:color="auto"/>
        <w:right w:val="none" w:sz="0" w:space="0" w:color="auto"/>
      </w:divBdr>
    </w:div>
    <w:div w:id="1883981904">
      <w:bodyDiv w:val="1"/>
      <w:marLeft w:val="0"/>
      <w:marRight w:val="0"/>
      <w:marTop w:val="0"/>
      <w:marBottom w:val="0"/>
      <w:divBdr>
        <w:top w:val="none" w:sz="0" w:space="0" w:color="auto"/>
        <w:left w:val="none" w:sz="0" w:space="0" w:color="auto"/>
        <w:bottom w:val="none" w:sz="0" w:space="0" w:color="auto"/>
        <w:right w:val="none" w:sz="0" w:space="0" w:color="auto"/>
      </w:divBdr>
    </w:div>
    <w:div w:id="1885213491">
      <w:bodyDiv w:val="1"/>
      <w:marLeft w:val="0"/>
      <w:marRight w:val="0"/>
      <w:marTop w:val="0"/>
      <w:marBottom w:val="0"/>
      <w:divBdr>
        <w:top w:val="none" w:sz="0" w:space="0" w:color="auto"/>
        <w:left w:val="none" w:sz="0" w:space="0" w:color="auto"/>
        <w:bottom w:val="none" w:sz="0" w:space="0" w:color="auto"/>
        <w:right w:val="none" w:sz="0" w:space="0" w:color="auto"/>
      </w:divBdr>
    </w:div>
    <w:div w:id="1887912746">
      <w:bodyDiv w:val="1"/>
      <w:marLeft w:val="0"/>
      <w:marRight w:val="0"/>
      <w:marTop w:val="0"/>
      <w:marBottom w:val="0"/>
      <w:divBdr>
        <w:top w:val="none" w:sz="0" w:space="0" w:color="auto"/>
        <w:left w:val="none" w:sz="0" w:space="0" w:color="auto"/>
        <w:bottom w:val="none" w:sz="0" w:space="0" w:color="auto"/>
        <w:right w:val="none" w:sz="0" w:space="0" w:color="auto"/>
      </w:divBdr>
    </w:div>
    <w:div w:id="1888486860">
      <w:bodyDiv w:val="1"/>
      <w:marLeft w:val="0"/>
      <w:marRight w:val="0"/>
      <w:marTop w:val="0"/>
      <w:marBottom w:val="0"/>
      <w:divBdr>
        <w:top w:val="none" w:sz="0" w:space="0" w:color="auto"/>
        <w:left w:val="none" w:sz="0" w:space="0" w:color="auto"/>
        <w:bottom w:val="none" w:sz="0" w:space="0" w:color="auto"/>
        <w:right w:val="none" w:sz="0" w:space="0" w:color="auto"/>
      </w:divBdr>
    </w:div>
    <w:div w:id="1888953368">
      <w:bodyDiv w:val="1"/>
      <w:marLeft w:val="0"/>
      <w:marRight w:val="0"/>
      <w:marTop w:val="0"/>
      <w:marBottom w:val="0"/>
      <w:divBdr>
        <w:top w:val="none" w:sz="0" w:space="0" w:color="auto"/>
        <w:left w:val="none" w:sz="0" w:space="0" w:color="auto"/>
        <w:bottom w:val="none" w:sz="0" w:space="0" w:color="auto"/>
        <w:right w:val="none" w:sz="0" w:space="0" w:color="auto"/>
      </w:divBdr>
    </w:div>
    <w:div w:id="1890146053">
      <w:bodyDiv w:val="1"/>
      <w:marLeft w:val="0"/>
      <w:marRight w:val="0"/>
      <w:marTop w:val="0"/>
      <w:marBottom w:val="0"/>
      <w:divBdr>
        <w:top w:val="none" w:sz="0" w:space="0" w:color="auto"/>
        <w:left w:val="none" w:sz="0" w:space="0" w:color="auto"/>
        <w:bottom w:val="none" w:sz="0" w:space="0" w:color="auto"/>
        <w:right w:val="none" w:sz="0" w:space="0" w:color="auto"/>
      </w:divBdr>
    </w:div>
    <w:div w:id="1892494916">
      <w:bodyDiv w:val="1"/>
      <w:marLeft w:val="0"/>
      <w:marRight w:val="0"/>
      <w:marTop w:val="0"/>
      <w:marBottom w:val="0"/>
      <w:divBdr>
        <w:top w:val="none" w:sz="0" w:space="0" w:color="auto"/>
        <w:left w:val="none" w:sz="0" w:space="0" w:color="auto"/>
        <w:bottom w:val="none" w:sz="0" w:space="0" w:color="auto"/>
        <w:right w:val="none" w:sz="0" w:space="0" w:color="auto"/>
      </w:divBdr>
    </w:div>
    <w:div w:id="1892618663">
      <w:bodyDiv w:val="1"/>
      <w:marLeft w:val="0"/>
      <w:marRight w:val="0"/>
      <w:marTop w:val="0"/>
      <w:marBottom w:val="0"/>
      <w:divBdr>
        <w:top w:val="none" w:sz="0" w:space="0" w:color="auto"/>
        <w:left w:val="none" w:sz="0" w:space="0" w:color="auto"/>
        <w:bottom w:val="none" w:sz="0" w:space="0" w:color="auto"/>
        <w:right w:val="none" w:sz="0" w:space="0" w:color="auto"/>
      </w:divBdr>
    </w:div>
    <w:div w:id="1893154376">
      <w:bodyDiv w:val="1"/>
      <w:marLeft w:val="0"/>
      <w:marRight w:val="0"/>
      <w:marTop w:val="0"/>
      <w:marBottom w:val="0"/>
      <w:divBdr>
        <w:top w:val="none" w:sz="0" w:space="0" w:color="auto"/>
        <w:left w:val="none" w:sz="0" w:space="0" w:color="auto"/>
        <w:bottom w:val="none" w:sz="0" w:space="0" w:color="auto"/>
        <w:right w:val="none" w:sz="0" w:space="0" w:color="auto"/>
      </w:divBdr>
    </w:div>
    <w:div w:id="1893272968">
      <w:bodyDiv w:val="1"/>
      <w:marLeft w:val="0"/>
      <w:marRight w:val="0"/>
      <w:marTop w:val="0"/>
      <w:marBottom w:val="0"/>
      <w:divBdr>
        <w:top w:val="none" w:sz="0" w:space="0" w:color="auto"/>
        <w:left w:val="none" w:sz="0" w:space="0" w:color="auto"/>
        <w:bottom w:val="none" w:sz="0" w:space="0" w:color="auto"/>
        <w:right w:val="none" w:sz="0" w:space="0" w:color="auto"/>
      </w:divBdr>
    </w:div>
    <w:div w:id="1893729315">
      <w:bodyDiv w:val="1"/>
      <w:marLeft w:val="0"/>
      <w:marRight w:val="0"/>
      <w:marTop w:val="0"/>
      <w:marBottom w:val="0"/>
      <w:divBdr>
        <w:top w:val="none" w:sz="0" w:space="0" w:color="auto"/>
        <w:left w:val="none" w:sz="0" w:space="0" w:color="auto"/>
        <w:bottom w:val="none" w:sz="0" w:space="0" w:color="auto"/>
        <w:right w:val="none" w:sz="0" w:space="0" w:color="auto"/>
      </w:divBdr>
    </w:div>
    <w:div w:id="1893809562">
      <w:bodyDiv w:val="1"/>
      <w:marLeft w:val="0"/>
      <w:marRight w:val="0"/>
      <w:marTop w:val="0"/>
      <w:marBottom w:val="0"/>
      <w:divBdr>
        <w:top w:val="none" w:sz="0" w:space="0" w:color="auto"/>
        <w:left w:val="none" w:sz="0" w:space="0" w:color="auto"/>
        <w:bottom w:val="none" w:sz="0" w:space="0" w:color="auto"/>
        <w:right w:val="none" w:sz="0" w:space="0" w:color="auto"/>
      </w:divBdr>
    </w:div>
    <w:div w:id="1893930820">
      <w:bodyDiv w:val="1"/>
      <w:marLeft w:val="0"/>
      <w:marRight w:val="0"/>
      <w:marTop w:val="0"/>
      <w:marBottom w:val="0"/>
      <w:divBdr>
        <w:top w:val="none" w:sz="0" w:space="0" w:color="auto"/>
        <w:left w:val="none" w:sz="0" w:space="0" w:color="auto"/>
        <w:bottom w:val="none" w:sz="0" w:space="0" w:color="auto"/>
        <w:right w:val="none" w:sz="0" w:space="0" w:color="auto"/>
      </w:divBdr>
    </w:div>
    <w:div w:id="1895120830">
      <w:bodyDiv w:val="1"/>
      <w:marLeft w:val="0"/>
      <w:marRight w:val="0"/>
      <w:marTop w:val="0"/>
      <w:marBottom w:val="0"/>
      <w:divBdr>
        <w:top w:val="none" w:sz="0" w:space="0" w:color="auto"/>
        <w:left w:val="none" w:sz="0" w:space="0" w:color="auto"/>
        <w:bottom w:val="none" w:sz="0" w:space="0" w:color="auto"/>
        <w:right w:val="none" w:sz="0" w:space="0" w:color="auto"/>
      </w:divBdr>
    </w:div>
    <w:div w:id="1895773921">
      <w:bodyDiv w:val="1"/>
      <w:marLeft w:val="0"/>
      <w:marRight w:val="0"/>
      <w:marTop w:val="0"/>
      <w:marBottom w:val="0"/>
      <w:divBdr>
        <w:top w:val="none" w:sz="0" w:space="0" w:color="auto"/>
        <w:left w:val="none" w:sz="0" w:space="0" w:color="auto"/>
        <w:bottom w:val="none" w:sz="0" w:space="0" w:color="auto"/>
        <w:right w:val="none" w:sz="0" w:space="0" w:color="auto"/>
      </w:divBdr>
    </w:div>
    <w:div w:id="1896702612">
      <w:bodyDiv w:val="1"/>
      <w:marLeft w:val="0"/>
      <w:marRight w:val="0"/>
      <w:marTop w:val="0"/>
      <w:marBottom w:val="0"/>
      <w:divBdr>
        <w:top w:val="none" w:sz="0" w:space="0" w:color="auto"/>
        <w:left w:val="none" w:sz="0" w:space="0" w:color="auto"/>
        <w:bottom w:val="none" w:sz="0" w:space="0" w:color="auto"/>
        <w:right w:val="none" w:sz="0" w:space="0" w:color="auto"/>
      </w:divBdr>
    </w:div>
    <w:div w:id="1897742003">
      <w:bodyDiv w:val="1"/>
      <w:marLeft w:val="0"/>
      <w:marRight w:val="0"/>
      <w:marTop w:val="0"/>
      <w:marBottom w:val="0"/>
      <w:divBdr>
        <w:top w:val="none" w:sz="0" w:space="0" w:color="auto"/>
        <w:left w:val="none" w:sz="0" w:space="0" w:color="auto"/>
        <w:bottom w:val="none" w:sz="0" w:space="0" w:color="auto"/>
        <w:right w:val="none" w:sz="0" w:space="0" w:color="auto"/>
      </w:divBdr>
    </w:div>
    <w:div w:id="1899239076">
      <w:bodyDiv w:val="1"/>
      <w:marLeft w:val="0"/>
      <w:marRight w:val="0"/>
      <w:marTop w:val="0"/>
      <w:marBottom w:val="0"/>
      <w:divBdr>
        <w:top w:val="none" w:sz="0" w:space="0" w:color="auto"/>
        <w:left w:val="none" w:sz="0" w:space="0" w:color="auto"/>
        <w:bottom w:val="none" w:sz="0" w:space="0" w:color="auto"/>
        <w:right w:val="none" w:sz="0" w:space="0" w:color="auto"/>
      </w:divBdr>
    </w:div>
    <w:div w:id="1901793975">
      <w:bodyDiv w:val="1"/>
      <w:marLeft w:val="0"/>
      <w:marRight w:val="0"/>
      <w:marTop w:val="0"/>
      <w:marBottom w:val="0"/>
      <w:divBdr>
        <w:top w:val="none" w:sz="0" w:space="0" w:color="auto"/>
        <w:left w:val="none" w:sz="0" w:space="0" w:color="auto"/>
        <w:bottom w:val="none" w:sz="0" w:space="0" w:color="auto"/>
        <w:right w:val="none" w:sz="0" w:space="0" w:color="auto"/>
      </w:divBdr>
    </w:div>
    <w:div w:id="1902670743">
      <w:bodyDiv w:val="1"/>
      <w:marLeft w:val="0"/>
      <w:marRight w:val="0"/>
      <w:marTop w:val="0"/>
      <w:marBottom w:val="0"/>
      <w:divBdr>
        <w:top w:val="none" w:sz="0" w:space="0" w:color="auto"/>
        <w:left w:val="none" w:sz="0" w:space="0" w:color="auto"/>
        <w:bottom w:val="none" w:sz="0" w:space="0" w:color="auto"/>
        <w:right w:val="none" w:sz="0" w:space="0" w:color="auto"/>
      </w:divBdr>
    </w:div>
    <w:div w:id="1902906736">
      <w:bodyDiv w:val="1"/>
      <w:marLeft w:val="0"/>
      <w:marRight w:val="0"/>
      <w:marTop w:val="0"/>
      <w:marBottom w:val="0"/>
      <w:divBdr>
        <w:top w:val="none" w:sz="0" w:space="0" w:color="auto"/>
        <w:left w:val="none" w:sz="0" w:space="0" w:color="auto"/>
        <w:bottom w:val="none" w:sz="0" w:space="0" w:color="auto"/>
        <w:right w:val="none" w:sz="0" w:space="0" w:color="auto"/>
      </w:divBdr>
    </w:div>
    <w:div w:id="1903179916">
      <w:bodyDiv w:val="1"/>
      <w:marLeft w:val="0"/>
      <w:marRight w:val="0"/>
      <w:marTop w:val="0"/>
      <w:marBottom w:val="0"/>
      <w:divBdr>
        <w:top w:val="none" w:sz="0" w:space="0" w:color="auto"/>
        <w:left w:val="none" w:sz="0" w:space="0" w:color="auto"/>
        <w:bottom w:val="none" w:sz="0" w:space="0" w:color="auto"/>
        <w:right w:val="none" w:sz="0" w:space="0" w:color="auto"/>
      </w:divBdr>
    </w:div>
    <w:div w:id="1903637314">
      <w:bodyDiv w:val="1"/>
      <w:marLeft w:val="0"/>
      <w:marRight w:val="0"/>
      <w:marTop w:val="0"/>
      <w:marBottom w:val="0"/>
      <w:divBdr>
        <w:top w:val="none" w:sz="0" w:space="0" w:color="auto"/>
        <w:left w:val="none" w:sz="0" w:space="0" w:color="auto"/>
        <w:bottom w:val="none" w:sz="0" w:space="0" w:color="auto"/>
        <w:right w:val="none" w:sz="0" w:space="0" w:color="auto"/>
      </w:divBdr>
    </w:div>
    <w:div w:id="1905869964">
      <w:bodyDiv w:val="1"/>
      <w:marLeft w:val="0"/>
      <w:marRight w:val="0"/>
      <w:marTop w:val="0"/>
      <w:marBottom w:val="0"/>
      <w:divBdr>
        <w:top w:val="none" w:sz="0" w:space="0" w:color="auto"/>
        <w:left w:val="none" w:sz="0" w:space="0" w:color="auto"/>
        <w:bottom w:val="none" w:sz="0" w:space="0" w:color="auto"/>
        <w:right w:val="none" w:sz="0" w:space="0" w:color="auto"/>
      </w:divBdr>
    </w:div>
    <w:div w:id="1906644671">
      <w:bodyDiv w:val="1"/>
      <w:marLeft w:val="0"/>
      <w:marRight w:val="0"/>
      <w:marTop w:val="0"/>
      <w:marBottom w:val="0"/>
      <w:divBdr>
        <w:top w:val="none" w:sz="0" w:space="0" w:color="auto"/>
        <w:left w:val="none" w:sz="0" w:space="0" w:color="auto"/>
        <w:bottom w:val="none" w:sz="0" w:space="0" w:color="auto"/>
        <w:right w:val="none" w:sz="0" w:space="0" w:color="auto"/>
      </w:divBdr>
    </w:div>
    <w:div w:id="1906837812">
      <w:bodyDiv w:val="1"/>
      <w:marLeft w:val="0"/>
      <w:marRight w:val="0"/>
      <w:marTop w:val="0"/>
      <w:marBottom w:val="0"/>
      <w:divBdr>
        <w:top w:val="none" w:sz="0" w:space="0" w:color="auto"/>
        <w:left w:val="none" w:sz="0" w:space="0" w:color="auto"/>
        <w:bottom w:val="none" w:sz="0" w:space="0" w:color="auto"/>
        <w:right w:val="none" w:sz="0" w:space="0" w:color="auto"/>
      </w:divBdr>
    </w:div>
    <w:div w:id="1910581128">
      <w:bodyDiv w:val="1"/>
      <w:marLeft w:val="0"/>
      <w:marRight w:val="0"/>
      <w:marTop w:val="0"/>
      <w:marBottom w:val="0"/>
      <w:divBdr>
        <w:top w:val="none" w:sz="0" w:space="0" w:color="auto"/>
        <w:left w:val="none" w:sz="0" w:space="0" w:color="auto"/>
        <w:bottom w:val="none" w:sz="0" w:space="0" w:color="auto"/>
        <w:right w:val="none" w:sz="0" w:space="0" w:color="auto"/>
      </w:divBdr>
    </w:div>
    <w:div w:id="1913613177">
      <w:bodyDiv w:val="1"/>
      <w:marLeft w:val="0"/>
      <w:marRight w:val="0"/>
      <w:marTop w:val="0"/>
      <w:marBottom w:val="0"/>
      <w:divBdr>
        <w:top w:val="none" w:sz="0" w:space="0" w:color="auto"/>
        <w:left w:val="none" w:sz="0" w:space="0" w:color="auto"/>
        <w:bottom w:val="none" w:sz="0" w:space="0" w:color="auto"/>
        <w:right w:val="none" w:sz="0" w:space="0" w:color="auto"/>
      </w:divBdr>
    </w:div>
    <w:div w:id="1914310865">
      <w:bodyDiv w:val="1"/>
      <w:marLeft w:val="0"/>
      <w:marRight w:val="0"/>
      <w:marTop w:val="0"/>
      <w:marBottom w:val="0"/>
      <w:divBdr>
        <w:top w:val="none" w:sz="0" w:space="0" w:color="auto"/>
        <w:left w:val="none" w:sz="0" w:space="0" w:color="auto"/>
        <w:bottom w:val="none" w:sz="0" w:space="0" w:color="auto"/>
        <w:right w:val="none" w:sz="0" w:space="0" w:color="auto"/>
      </w:divBdr>
    </w:div>
    <w:div w:id="1914849925">
      <w:bodyDiv w:val="1"/>
      <w:marLeft w:val="0"/>
      <w:marRight w:val="0"/>
      <w:marTop w:val="0"/>
      <w:marBottom w:val="0"/>
      <w:divBdr>
        <w:top w:val="none" w:sz="0" w:space="0" w:color="auto"/>
        <w:left w:val="none" w:sz="0" w:space="0" w:color="auto"/>
        <w:bottom w:val="none" w:sz="0" w:space="0" w:color="auto"/>
        <w:right w:val="none" w:sz="0" w:space="0" w:color="auto"/>
      </w:divBdr>
    </w:div>
    <w:div w:id="1915360488">
      <w:bodyDiv w:val="1"/>
      <w:marLeft w:val="0"/>
      <w:marRight w:val="0"/>
      <w:marTop w:val="0"/>
      <w:marBottom w:val="0"/>
      <w:divBdr>
        <w:top w:val="none" w:sz="0" w:space="0" w:color="auto"/>
        <w:left w:val="none" w:sz="0" w:space="0" w:color="auto"/>
        <w:bottom w:val="none" w:sz="0" w:space="0" w:color="auto"/>
        <w:right w:val="none" w:sz="0" w:space="0" w:color="auto"/>
      </w:divBdr>
    </w:div>
    <w:div w:id="1915972264">
      <w:bodyDiv w:val="1"/>
      <w:marLeft w:val="0"/>
      <w:marRight w:val="0"/>
      <w:marTop w:val="0"/>
      <w:marBottom w:val="0"/>
      <w:divBdr>
        <w:top w:val="none" w:sz="0" w:space="0" w:color="auto"/>
        <w:left w:val="none" w:sz="0" w:space="0" w:color="auto"/>
        <w:bottom w:val="none" w:sz="0" w:space="0" w:color="auto"/>
        <w:right w:val="none" w:sz="0" w:space="0" w:color="auto"/>
      </w:divBdr>
    </w:div>
    <w:div w:id="1916165976">
      <w:bodyDiv w:val="1"/>
      <w:marLeft w:val="0"/>
      <w:marRight w:val="0"/>
      <w:marTop w:val="0"/>
      <w:marBottom w:val="0"/>
      <w:divBdr>
        <w:top w:val="none" w:sz="0" w:space="0" w:color="auto"/>
        <w:left w:val="none" w:sz="0" w:space="0" w:color="auto"/>
        <w:bottom w:val="none" w:sz="0" w:space="0" w:color="auto"/>
        <w:right w:val="none" w:sz="0" w:space="0" w:color="auto"/>
      </w:divBdr>
    </w:div>
    <w:div w:id="1916357366">
      <w:bodyDiv w:val="1"/>
      <w:marLeft w:val="0"/>
      <w:marRight w:val="0"/>
      <w:marTop w:val="0"/>
      <w:marBottom w:val="0"/>
      <w:divBdr>
        <w:top w:val="none" w:sz="0" w:space="0" w:color="auto"/>
        <w:left w:val="none" w:sz="0" w:space="0" w:color="auto"/>
        <w:bottom w:val="none" w:sz="0" w:space="0" w:color="auto"/>
        <w:right w:val="none" w:sz="0" w:space="0" w:color="auto"/>
      </w:divBdr>
    </w:div>
    <w:div w:id="1917468890">
      <w:bodyDiv w:val="1"/>
      <w:marLeft w:val="0"/>
      <w:marRight w:val="0"/>
      <w:marTop w:val="0"/>
      <w:marBottom w:val="0"/>
      <w:divBdr>
        <w:top w:val="none" w:sz="0" w:space="0" w:color="auto"/>
        <w:left w:val="none" w:sz="0" w:space="0" w:color="auto"/>
        <w:bottom w:val="none" w:sz="0" w:space="0" w:color="auto"/>
        <w:right w:val="none" w:sz="0" w:space="0" w:color="auto"/>
      </w:divBdr>
    </w:div>
    <w:div w:id="1918056925">
      <w:bodyDiv w:val="1"/>
      <w:marLeft w:val="0"/>
      <w:marRight w:val="0"/>
      <w:marTop w:val="0"/>
      <w:marBottom w:val="0"/>
      <w:divBdr>
        <w:top w:val="none" w:sz="0" w:space="0" w:color="auto"/>
        <w:left w:val="none" w:sz="0" w:space="0" w:color="auto"/>
        <w:bottom w:val="none" w:sz="0" w:space="0" w:color="auto"/>
        <w:right w:val="none" w:sz="0" w:space="0" w:color="auto"/>
      </w:divBdr>
    </w:div>
    <w:div w:id="1918398669">
      <w:bodyDiv w:val="1"/>
      <w:marLeft w:val="0"/>
      <w:marRight w:val="0"/>
      <w:marTop w:val="0"/>
      <w:marBottom w:val="0"/>
      <w:divBdr>
        <w:top w:val="none" w:sz="0" w:space="0" w:color="auto"/>
        <w:left w:val="none" w:sz="0" w:space="0" w:color="auto"/>
        <w:bottom w:val="none" w:sz="0" w:space="0" w:color="auto"/>
        <w:right w:val="none" w:sz="0" w:space="0" w:color="auto"/>
      </w:divBdr>
    </w:div>
    <w:div w:id="1918709428">
      <w:bodyDiv w:val="1"/>
      <w:marLeft w:val="0"/>
      <w:marRight w:val="0"/>
      <w:marTop w:val="0"/>
      <w:marBottom w:val="0"/>
      <w:divBdr>
        <w:top w:val="none" w:sz="0" w:space="0" w:color="auto"/>
        <w:left w:val="none" w:sz="0" w:space="0" w:color="auto"/>
        <w:bottom w:val="none" w:sz="0" w:space="0" w:color="auto"/>
        <w:right w:val="none" w:sz="0" w:space="0" w:color="auto"/>
      </w:divBdr>
    </w:div>
    <w:div w:id="1920433871">
      <w:bodyDiv w:val="1"/>
      <w:marLeft w:val="0"/>
      <w:marRight w:val="0"/>
      <w:marTop w:val="0"/>
      <w:marBottom w:val="0"/>
      <w:divBdr>
        <w:top w:val="none" w:sz="0" w:space="0" w:color="auto"/>
        <w:left w:val="none" w:sz="0" w:space="0" w:color="auto"/>
        <w:bottom w:val="none" w:sz="0" w:space="0" w:color="auto"/>
        <w:right w:val="none" w:sz="0" w:space="0" w:color="auto"/>
      </w:divBdr>
    </w:div>
    <w:div w:id="1921132691">
      <w:bodyDiv w:val="1"/>
      <w:marLeft w:val="0"/>
      <w:marRight w:val="0"/>
      <w:marTop w:val="0"/>
      <w:marBottom w:val="0"/>
      <w:divBdr>
        <w:top w:val="none" w:sz="0" w:space="0" w:color="auto"/>
        <w:left w:val="none" w:sz="0" w:space="0" w:color="auto"/>
        <w:bottom w:val="none" w:sz="0" w:space="0" w:color="auto"/>
        <w:right w:val="none" w:sz="0" w:space="0" w:color="auto"/>
      </w:divBdr>
    </w:div>
    <w:div w:id="1921401581">
      <w:bodyDiv w:val="1"/>
      <w:marLeft w:val="0"/>
      <w:marRight w:val="0"/>
      <w:marTop w:val="0"/>
      <w:marBottom w:val="0"/>
      <w:divBdr>
        <w:top w:val="none" w:sz="0" w:space="0" w:color="auto"/>
        <w:left w:val="none" w:sz="0" w:space="0" w:color="auto"/>
        <w:bottom w:val="none" w:sz="0" w:space="0" w:color="auto"/>
        <w:right w:val="none" w:sz="0" w:space="0" w:color="auto"/>
      </w:divBdr>
    </w:div>
    <w:div w:id="1922716176">
      <w:bodyDiv w:val="1"/>
      <w:marLeft w:val="0"/>
      <w:marRight w:val="0"/>
      <w:marTop w:val="0"/>
      <w:marBottom w:val="0"/>
      <w:divBdr>
        <w:top w:val="none" w:sz="0" w:space="0" w:color="auto"/>
        <w:left w:val="none" w:sz="0" w:space="0" w:color="auto"/>
        <w:bottom w:val="none" w:sz="0" w:space="0" w:color="auto"/>
        <w:right w:val="none" w:sz="0" w:space="0" w:color="auto"/>
      </w:divBdr>
    </w:div>
    <w:div w:id="1923756829">
      <w:bodyDiv w:val="1"/>
      <w:marLeft w:val="0"/>
      <w:marRight w:val="0"/>
      <w:marTop w:val="0"/>
      <w:marBottom w:val="0"/>
      <w:divBdr>
        <w:top w:val="none" w:sz="0" w:space="0" w:color="auto"/>
        <w:left w:val="none" w:sz="0" w:space="0" w:color="auto"/>
        <w:bottom w:val="none" w:sz="0" w:space="0" w:color="auto"/>
        <w:right w:val="none" w:sz="0" w:space="0" w:color="auto"/>
      </w:divBdr>
    </w:div>
    <w:div w:id="1926962261">
      <w:bodyDiv w:val="1"/>
      <w:marLeft w:val="0"/>
      <w:marRight w:val="0"/>
      <w:marTop w:val="0"/>
      <w:marBottom w:val="0"/>
      <w:divBdr>
        <w:top w:val="none" w:sz="0" w:space="0" w:color="auto"/>
        <w:left w:val="none" w:sz="0" w:space="0" w:color="auto"/>
        <w:bottom w:val="none" w:sz="0" w:space="0" w:color="auto"/>
        <w:right w:val="none" w:sz="0" w:space="0" w:color="auto"/>
      </w:divBdr>
    </w:div>
    <w:div w:id="1927225363">
      <w:bodyDiv w:val="1"/>
      <w:marLeft w:val="0"/>
      <w:marRight w:val="0"/>
      <w:marTop w:val="0"/>
      <w:marBottom w:val="0"/>
      <w:divBdr>
        <w:top w:val="none" w:sz="0" w:space="0" w:color="auto"/>
        <w:left w:val="none" w:sz="0" w:space="0" w:color="auto"/>
        <w:bottom w:val="none" w:sz="0" w:space="0" w:color="auto"/>
        <w:right w:val="none" w:sz="0" w:space="0" w:color="auto"/>
      </w:divBdr>
    </w:div>
    <w:div w:id="1927566121">
      <w:bodyDiv w:val="1"/>
      <w:marLeft w:val="0"/>
      <w:marRight w:val="0"/>
      <w:marTop w:val="0"/>
      <w:marBottom w:val="0"/>
      <w:divBdr>
        <w:top w:val="none" w:sz="0" w:space="0" w:color="auto"/>
        <w:left w:val="none" w:sz="0" w:space="0" w:color="auto"/>
        <w:bottom w:val="none" w:sz="0" w:space="0" w:color="auto"/>
        <w:right w:val="none" w:sz="0" w:space="0" w:color="auto"/>
      </w:divBdr>
    </w:div>
    <w:div w:id="1928878372">
      <w:bodyDiv w:val="1"/>
      <w:marLeft w:val="0"/>
      <w:marRight w:val="0"/>
      <w:marTop w:val="0"/>
      <w:marBottom w:val="0"/>
      <w:divBdr>
        <w:top w:val="none" w:sz="0" w:space="0" w:color="auto"/>
        <w:left w:val="none" w:sz="0" w:space="0" w:color="auto"/>
        <w:bottom w:val="none" w:sz="0" w:space="0" w:color="auto"/>
        <w:right w:val="none" w:sz="0" w:space="0" w:color="auto"/>
      </w:divBdr>
    </w:div>
    <w:div w:id="1929147853">
      <w:bodyDiv w:val="1"/>
      <w:marLeft w:val="0"/>
      <w:marRight w:val="0"/>
      <w:marTop w:val="0"/>
      <w:marBottom w:val="0"/>
      <w:divBdr>
        <w:top w:val="none" w:sz="0" w:space="0" w:color="auto"/>
        <w:left w:val="none" w:sz="0" w:space="0" w:color="auto"/>
        <w:bottom w:val="none" w:sz="0" w:space="0" w:color="auto"/>
        <w:right w:val="none" w:sz="0" w:space="0" w:color="auto"/>
      </w:divBdr>
    </w:div>
    <w:div w:id="1930233847">
      <w:bodyDiv w:val="1"/>
      <w:marLeft w:val="0"/>
      <w:marRight w:val="0"/>
      <w:marTop w:val="0"/>
      <w:marBottom w:val="0"/>
      <w:divBdr>
        <w:top w:val="none" w:sz="0" w:space="0" w:color="auto"/>
        <w:left w:val="none" w:sz="0" w:space="0" w:color="auto"/>
        <w:bottom w:val="none" w:sz="0" w:space="0" w:color="auto"/>
        <w:right w:val="none" w:sz="0" w:space="0" w:color="auto"/>
      </w:divBdr>
    </w:div>
    <w:div w:id="1930263063">
      <w:bodyDiv w:val="1"/>
      <w:marLeft w:val="0"/>
      <w:marRight w:val="0"/>
      <w:marTop w:val="0"/>
      <w:marBottom w:val="0"/>
      <w:divBdr>
        <w:top w:val="none" w:sz="0" w:space="0" w:color="auto"/>
        <w:left w:val="none" w:sz="0" w:space="0" w:color="auto"/>
        <w:bottom w:val="none" w:sz="0" w:space="0" w:color="auto"/>
        <w:right w:val="none" w:sz="0" w:space="0" w:color="auto"/>
      </w:divBdr>
    </w:div>
    <w:div w:id="1930770625">
      <w:bodyDiv w:val="1"/>
      <w:marLeft w:val="0"/>
      <w:marRight w:val="0"/>
      <w:marTop w:val="0"/>
      <w:marBottom w:val="0"/>
      <w:divBdr>
        <w:top w:val="none" w:sz="0" w:space="0" w:color="auto"/>
        <w:left w:val="none" w:sz="0" w:space="0" w:color="auto"/>
        <w:bottom w:val="none" w:sz="0" w:space="0" w:color="auto"/>
        <w:right w:val="none" w:sz="0" w:space="0" w:color="auto"/>
      </w:divBdr>
    </w:div>
    <w:div w:id="1931040868">
      <w:bodyDiv w:val="1"/>
      <w:marLeft w:val="0"/>
      <w:marRight w:val="0"/>
      <w:marTop w:val="0"/>
      <w:marBottom w:val="0"/>
      <w:divBdr>
        <w:top w:val="none" w:sz="0" w:space="0" w:color="auto"/>
        <w:left w:val="none" w:sz="0" w:space="0" w:color="auto"/>
        <w:bottom w:val="none" w:sz="0" w:space="0" w:color="auto"/>
        <w:right w:val="none" w:sz="0" w:space="0" w:color="auto"/>
      </w:divBdr>
    </w:div>
    <w:div w:id="1932397492">
      <w:bodyDiv w:val="1"/>
      <w:marLeft w:val="0"/>
      <w:marRight w:val="0"/>
      <w:marTop w:val="0"/>
      <w:marBottom w:val="0"/>
      <w:divBdr>
        <w:top w:val="none" w:sz="0" w:space="0" w:color="auto"/>
        <w:left w:val="none" w:sz="0" w:space="0" w:color="auto"/>
        <w:bottom w:val="none" w:sz="0" w:space="0" w:color="auto"/>
        <w:right w:val="none" w:sz="0" w:space="0" w:color="auto"/>
      </w:divBdr>
    </w:div>
    <w:div w:id="1933051041">
      <w:bodyDiv w:val="1"/>
      <w:marLeft w:val="0"/>
      <w:marRight w:val="0"/>
      <w:marTop w:val="0"/>
      <w:marBottom w:val="0"/>
      <w:divBdr>
        <w:top w:val="none" w:sz="0" w:space="0" w:color="auto"/>
        <w:left w:val="none" w:sz="0" w:space="0" w:color="auto"/>
        <w:bottom w:val="none" w:sz="0" w:space="0" w:color="auto"/>
        <w:right w:val="none" w:sz="0" w:space="0" w:color="auto"/>
      </w:divBdr>
    </w:div>
    <w:div w:id="1933472081">
      <w:bodyDiv w:val="1"/>
      <w:marLeft w:val="0"/>
      <w:marRight w:val="0"/>
      <w:marTop w:val="0"/>
      <w:marBottom w:val="0"/>
      <w:divBdr>
        <w:top w:val="none" w:sz="0" w:space="0" w:color="auto"/>
        <w:left w:val="none" w:sz="0" w:space="0" w:color="auto"/>
        <w:bottom w:val="none" w:sz="0" w:space="0" w:color="auto"/>
        <w:right w:val="none" w:sz="0" w:space="0" w:color="auto"/>
      </w:divBdr>
    </w:div>
    <w:div w:id="1934121999">
      <w:bodyDiv w:val="1"/>
      <w:marLeft w:val="0"/>
      <w:marRight w:val="0"/>
      <w:marTop w:val="0"/>
      <w:marBottom w:val="0"/>
      <w:divBdr>
        <w:top w:val="none" w:sz="0" w:space="0" w:color="auto"/>
        <w:left w:val="none" w:sz="0" w:space="0" w:color="auto"/>
        <w:bottom w:val="none" w:sz="0" w:space="0" w:color="auto"/>
        <w:right w:val="none" w:sz="0" w:space="0" w:color="auto"/>
      </w:divBdr>
    </w:div>
    <w:div w:id="1935236325">
      <w:bodyDiv w:val="1"/>
      <w:marLeft w:val="0"/>
      <w:marRight w:val="0"/>
      <w:marTop w:val="0"/>
      <w:marBottom w:val="0"/>
      <w:divBdr>
        <w:top w:val="none" w:sz="0" w:space="0" w:color="auto"/>
        <w:left w:val="none" w:sz="0" w:space="0" w:color="auto"/>
        <w:bottom w:val="none" w:sz="0" w:space="0" w:color="auto"/>
        <w:right w:val="none" w:sz="0" w:space="0" w:color="auto"/>
      </w:divBdr>
    </w:div>
    <w:div w:id="1937518305">
      <w:bodyDiv w:val="1"/>
      <w:marLeft w:val="0"/>
      <w:marRight w:val="0"/>
      <w:marTop w:val="0"/>
      <w:marBottom w:val="0"/>
      <w:divBdr>
        <w:top w:val="none" w:sz="0" w:space="0" w:color="auto"/>
        <w:left w:val="none" w:sz="0" w:space="0" w:color="auto"/>
        <w:bottom w:val="none" w:sz="0" w:space="0" w:color="auto"/>
        <w:right w:val="none" w:sz="0" w:space="0" w:color="auto"/>
      </w:divBdr>
    </w:div>
    <w:div w:id="1943610733">
      <w:bodyDiv w:val="1"/>
      <w:marLeft w:val="0"/>
      <w:marRight w:val="0"/>
      <w:marTop w:val="0"/>
      <w:marBottom w:val="0"/>
      <w:divBdr>
        <w:top w:val="none" w:sz="0" w:space="0" w:color="auto"/>
        <w:left w:val="none" w:sz="0" w:space="0" w:color="auto"/>
        <w:bottom w:val="none" w:sz="0" w:space="0" w:color="auto"/>
        <w:right w:val="none" w:sz="0" w:space="0" w:color="auto"/>
      </w:divBdr>
    </w:div>
    <w:div w:id="1943755637">
      <w:bodyDiv w:val="1"/>
      <w:marLeft w:val="0"/>
      <w:marRight w:val="0"/>
      <w:marTop w:val="0"/>
      <w:marBottom w:val="0"/>
      <w:divBdr>
        <w:top w:val="none" w:sz="0" w:space="0" w:color="auto"/>
        <w:left w:val="none" w:sz="0" w:space="0" w:color="auto"/>
        <w:bottom w:val="none" w:sz="0" w:space="0" w:color="auto"/>
        <w:right w:val="none" w:sz="0" w:space="0" w:color="auto"/>
      </w:divBdr>
    </w:div>
    <w:div w:id="1943800983">
      <w:bodyDiv w:val="1"/>
      <w:marLeft w:val="0"/>
      <w:marRight w:val="0"/>
      <w:marTop w:val="0"/>
      <w:marBottom w:val="0"/>
      <w:divBdr>
        <w:top w:val="none" w:sz="0" w:space="0" w:color="auto"/>
        <w:left w:val="none" w:sz="0" w:space="0" w:color="auto"/>
        <w:bottom w:val="none" w:sz="0" w:space="0" w:color="auto"/>
        <w:right w:val="none" w:sz="0" w:space="0" w:color="auto"/>
      </w:divBdr>
    </w:div>
    <w:div w:id="1945578880">
      <w:bodyDiv w:val="1"/>
      <w:marLeft w:val="0"/>
      <w:marRight w:val="0"/>
      <w:marTop w:val="0"/>
      <w:marBottom w:val="0"/>
      <w:divBdr>
        <w:top w:val="none" w:sz="0" w:space="0" w:color="auto"/>
        <w:left w:val="none" w:sz="0" w:space="0" w:color="auto"/>
        <w:bottom w:val="none" w:sz="0" w:space="0" w:color="auto"/>
        <w:right w:val="none" w:sz="0" w:space="0" w:color="auto"/>
      </w:divBdr>
    </w:div>
    <w:div w:id="1946692522">
      <w:bodyDiv w:val="1"/>
      <w:marLeft w:val="0"/>
      <w:marRight w:val="0"/>
      <w:marTop w:val="0"/>
      <w:marBottom w:val="0"/>
      <w:divBdr>
        <w:top w:val="none" w:sz="0" w:space="0" w:color="auto"/>
        <w:left w:val="none" w:sz="0" w:space="0" w:color="auto"/>
        <w:bottom w:val="none" w:sz="0" w:space="0" w:color="auto"/>
        <w:right w:val="none" w:sz="0" w:space="0" w:color="auto"/>
      </w:divBdr>
    </w:div>
    <w:div w:id="1950239265">
      <w:bodyDiv w:val="1"/>
      <w:marLeft w:val="0"/>
      <w:marRight w:val="0"/>
      <w:marTop w:val="0"/>
      <w:marBottom w:val="0"/>
      <w:divBdr>
        <w:top w:val="none" w:sz="0" w:space="0" w:color="auto"/>
        <w:left w:val="none" w:sz="0" w:space="0" w:color="auto"/>
        <w:bottom w:val="none" w:sz="0" w:space="0" w:color="auto"/>
        <w:right w:val="none" w:sz="0" w:space="0" w:color="auto"/>
      </w:divBdr>
    </w:div>
    <w:div w:id="1950963547">
      <w:bodyDiv w:val="1"/>
      <w:marLeft w:val="0"/>
      <w:marRight w:val="0"/>
      <w:marTop w:val="0"/>
      <w:marBottom w:val="0"/>
      <w:divBdr>
        <w:top w:val="none" w:sz="0" w:space="0" w:color="auto"/>
        <w:left w:val="none" w:sz="0" w:space="0" w:color="auto"/>
        <w:bottom w:val="none" w:sz="0" w:space="0" w:color="auto"/>
        <w:right w:val="none" w:sz="0" w:space="0" w:color="auto"/>
      </w:divBdr>
    </w:div>
    <w:div w:id="1952317746">
      <w:bodyDiv w:val="1"/>
      <w:marLeft w:val="0"/>
      <w:marRight w:val="0"/>
      <w:marTop w:val="0"/>
      <w:marBottom w:val="0"/>
      <w:divBdr>
        <w:top w:val="none" w:sz="0" w:space="0" w:color="auto"/>
        <w:left w:val="none" w:sz="0" w:space="0" w:color="auto"/>
        <w:bottom w:val="none" w:sz="0" w:space="0" w:color="auto"/>
        <w:right w:val="none" w:sz="0" w:space="0" w:color="auto"/>
      </w:divBdr>
    </w:div>
    <w:div w:id="1953591609">
      <w:bodyDiv w:val="1"/>
      <w:marLeft w:val="0"/>
      <w:marRight w:val="0"/>
      <w:marTop w:val="0"/>
      <w:marBottom w:val="0"/>
      <w:divBdr>
        <w:top w:val="none" w:sz="0" w:space="0" w:color="auto"/>
        <w:left w:val="none" w:sz="0" w:space="0" w:color="auto"/>
        <w:bottom w:val="none" w:sz="0" w:space="0" w:color="auto"/>
        <w:right w:val="none" w:sz="0" w:space="0" w:color="auto"/>
      </w:divBdr>
    </w:div>
    <w:div w:id="1954945344">
      <w:bodyDiv w:val="1"/>
      <w:marLeft w:val="0"/>
      <w:marRight w:val="0"/>
      <w:marTop w:val="0"/>
      <w:marBottom w:val="0"/>
      <w:divBdr>
        <w:top w:val="none" w:sz="0" w:space="0" w:color="auto"/>
        <w:left w:val="none" w:sz="0" w:space="0" w:color="auto"/>
        <w:bottom w:val="none" w:sz="0" w:space="0" w:color="auto"/>
        <w:right w:val="none" w:sz="0" w:space="0" w:color="auto"/>
      </w:divBdr>
    </w:div>
    <w:div w:id="1956329395">
      <w:bodyDiv w:val="1"/>
      <w:marLeft w:val="0"/>
      <w:marRight w:val="0"/>
      <w:marTop w:val="0"/>
      <w:marBottom w:val="0"/>
      <w:divBdr>
        <w:top w:val="none" w:sz="0" w:space="0" w:color="auto"/>
        <w:left w:val="none" w:sz="0" w:space="0" w:color="auto"/>
        <w:bottom w:val="none" w:sz="0" w:space="0" w:color="auto"/>
        <w:right w:val="none" w:sz="0" w:space="0" w:color="auto"/>
      </w:divBdr>
    </w:div>
    <w:div w:id="1956524553">
      <w:bodyDiv w:val="1"/>
      <w:marLeft w:val="0"/>
      <w:marRight w:val="0"/>
      <w:marTop w:val="0"/>
      <w:marBottom w:val="0"/>
      <w:divBdr>
        <w:top w:val="none" w:sz="0" w:space="0" w:color="auto"/>
        <w:left w:val="none" w:sz="0" w:space="0" w:color="auto"/>
        <w:bottom w:val="none" w:sz="0" w:space="0" w:color="auto"/>
        <w:right w:val="none" w:sz="0" w:space="0" w:color="auto"/>
      </w:divBdr>
    </w:div>
    <w:div w:id="1956674882">
      <w:bodyDiv w:val="1"/>
      <w:marLeft w:val="0"/>
      <w:marRight w:val="0"/>
      <w:marTop w:val="0"/>
      <w:marBottom w:val="0"/>
      <w:divBdr>
        <w:top w:val="none" w:sz="0" w:space="0" w:color="auto"/>
        <w:left w:val="none" w:sz="0" w:space="0" w:color="auto"/>
        <w:bottom w:val="none" w:sz="0" w:space="0" w:color="auto"/>
        <w:right w:val="none" w:sz="0" w:space="0" w:color="auto"/>
      </w:divBdr>
    </w:div>
    <w:div w:id="1959486821">
      <w:bodyDiv w:val="1"/>
      <w:marLeft w:val="0"/>
      <w:marRight w:val="0"/>
      <w:marTop w:val="0"/>
      <w:marBottom w:val="0"/>
      <w:divBdr>
        <w:top w:val="none" w:sz="0" w:space="0" w:color="auto"/>
        <w:left w:val="none" w:sz="0" w:space="0" w:color="auto"/>
        <w:bottom w:val="none" w:sz="0" w:space="0" w:color="auto"/>
        <w:right w:val="none" w:sz="0" w:space="0" w:color="auto"/>
      </w:divBdr>
    </w:div>
    <w:div w:id="1959946640">
      <w:bodyDiv w:val="1"/>
      <w:marLeft w:val="0"/>
      <w:marRight w:val="0"/>
      <w:marTop w:val="0"/>
      <w:marBottom w:val="0"/>
      <w:divBdr>
        <w:top w:val="none" w:sz="0" w:space="0" w:color="auto"/>
        <w:left w:val="none" w:sz="0" w:space="0" w:color="auto"/>
        <w:bottom w:val="none" w:sz="0" w:space="0" w:color="auto"/>
        <w:right w:val="none" w:sz="0" w:space="0" w:color="auto"/>
      </w:divBdr>
    </w:div>
    <w:div w:id="1964340439">
      <w:bodyDiv w:val="1"/>
      <w:marLeft w:val="0"/>
      <w:marRight w:val="0"/>
      <w:marTop w:val="0"/>
      <w:marBottom w:val="0"/>
      <w:divBdr>
        <w:top w:val="none" w:sz="0" w:space="0" w:color="auto"/>
        <w:left w:val="none" w:sz="0" w:space="0" w:color="auto"/>
        <w:bottom w:val="none" w:sz="0" w:space="0" w:color="auto"/>
        <w:right w:val="none" w:sz="0" w:space="0" w:color="auto"/>
      </w:divBdr>
    </w:div>
    <w:div w:id="1965379483">
      <w:bodyDiv w:val="1"/>
      <w:marLeft w:val="0"/>
      <w:marRight w:val="0"/>
      <w:marTop w:val="0"/>
      <w:marBottom w:val="0"/>
      <w:divBdr>
        <w:top w:val="none" w:sz="0" w:space="0" w:color="auto"/>
        <w:left w:val="none" w:sz="0" w:space="0" w:color="auto"/>
        <w:bottom w:val="none" w:sz="0" w:space="0" w:color="auto"/>
        <w:right w:val="none" w:sz="0" w:space="0" w:color="auto"/>
      </w:divBdr>
    </w:div>
    <w:div w:id="1965500808">
      <w:bodyDiv w:val="1"/>
      <w:marLeft w:val="0"/>
      <w:marRight w:val="0"/>
      <w:marTop w:val="0"/>
      <w:marBottom w:val="0"/>
      <w:divBdr>
        <w:top w:val="none" w:sz="0" w:space="0" w:color="auto"/>
        <w:left w:val="none" w:sz="0" w:space="0" w:color="auto"/>
        <w:bottom w:val="none" w:sz="0" w:space="0" w:color="auto"/>
        <w:right w:val="none" w:sz="0" w:space="0" w:color="auto"/>
      </w:divBdr>
    </w:div>
    <w:div w:id="1965571762">
      <w:bodyDiv w:val="1"/>
      <w:marLeft w:val="0"/>
      <w:marRight w:val="0"/>
      <w:marTop w:val="0"/>
      <w:marBottom w:val="0"/>
      <w:divBdr>
        <w:top w:val="none" w:sz="0" w:space="0" w:color="auto"/>
        <w:left w:val="none" w:sz="0" w:space="0" w:color="auto"/>
        <w:bottom w:val="none" w:sz="0" w:space="0" w:color="auto"/>
        <w:right w:val="none" w:sz="0" w:space="0" w:color="auto"/>
      </w:divBdr>
    </w:div>
    <w:div w:id="1966277502">
      <w:bodyDiv w:val="1"/>
      <w:marLeft w:val="0"/>
      <w:marRight w:val="0"/>
      <w:marTop w:val="0"/>
      <w:marBottom w:val="0"/>
      <w:divBdr>
        <w:top w:val="none" w:sz="0" w:space="0" w:color="auto"/>
        <w:left w:val="none" w:sz="0" w:space="0" w:color="auto"/>
        <w:bottom w:val="none" w:sz="0" w:space="0" w:color="auto"/>
        <w:right w:val="none" w:sz="0" w:space="0" w:color="auto"/>
      </w:divBdr>
    </w:div>
    <w:div w:id="1966615382">
      <w:bodyDiv w:val="1"/>
      <w:marLeft w:val="0"/>
      <w:marRight w:val="0"/>
      <w:marTop w:val="0"/>
      <w:marBottom w:val="0"/>
      <w:divBdr>
        <w:top w:val="none" w:sz="0" w:space="0" w:color="auto"/>
        <w:left w:val="none" w:sz="0" w:space="0" w:color="auto"/>
        <w:bottom w:val="none" w:sz="0" w:space="0" w:color="auto"/>
        <w:right w:val="none" w:sz="0" w:space="0" w:color="auto"/>
      </w:divBdr>
    </w:div>
    <w:div w:id="1968730281">
      <w:bodyDiv w:val="1"/>
      <w:marLeft w:val="0"/>
      <w:marRight w:val="0"/>
      <w:marTop w:val="0"/>
      <w:marBottom w:val="0"/>
      <w:divBdr>
        <w:top w:val="none" w:sz="0" w:space="0" w:color="auto"/>
        <w:left w:val="none" w:sz="0" w:space="0" w:color="auto"/>
        <w:bottom w:val="none" w:sz="0" w:space="0" w:color="auto"/>
        <w:right w:val="none" w:sz="0" w:space="0" w:color="auto"/>
      </w:divBdr>
    </w:div>
    <w:div w:id="1969436735">
      <w:bodyDiv w:val="1"/>
      <w:marLeft w:val="0"/>
      <w:marRight w:val="0"/>
      <w:marTop w:val="0"/>
      <w:marBottom w:val="0"/>
      <w:divBdr>
        <w:top w:val="none" w:sz="0" w:space="0" w:color="auto"/>
        <w:left w:val="none" w:sz="0" w:space="0" w:color="auto"/>
        <w:bottom w:val="none" w:sz="0" w:space="0" w:color="auto"/>
        <w:right w:val="none" w:sz="0" w:space="0" w:color="auto"/>
      </w:divBdr>
    </w:div>
    <w:div w:id="1969815986">
      <w:bodyDiv w:val="1"/>
      <w:marLeft w:val="0"/>
      <w:marRight w:val="0"/>
      <w:marTop w:val="0"/>
      <w:marBottom w:val="0"/>
      <w:divBdr>
        <w:top w:val="none" w:sz="0" w:space="0" w:color="auto"/>
        <w:left w:val="none" w:sz="0" w:space="0" w:color="auto"/>
        <w:bottom w:val="none" w:sz="0" w:space="0" w:color="auto"/>
        <w:right w:val="none" w:sz="0" w:space="0" w:color="auto"/>
      </w:divBdr>
    </w:div>
    <w:div w:id="1970671434">
      <w:bodyDiv w:val="1"/>
      <w:marLeft w:val="0"/>
      <w:marRight w:val="0"/>
      <w:marTop w:val="0"/>
      <w:marBottom w:val="0"/>
      <w:divBdr>
        <w:top w:val="none" w:sz="0" w:space="0" w:color="auto"/>
        <w:left w:val="none" w:sz="0" w:space="0" w:color="auto"/>
        <w:bottom w:val="none" w:sz="0" w:space="0" w:color="auto"/>
        <w:right w:val="none" w:sz="0" w:space="0" w:color="auto"/>
      </w:divBdr>
    </w:div>
    <w:div w:id="1971208258">
      <w:bodyDiv w:val="1"/>
      <w:marLeft w:val="0"/>
      <w:marRight w:val="0"/>
      <w:marTop w:val="0"/>
      <w:marBottom w:val="0"/>
      <w:divBdr>
        <w:top w:val="none" w:sz="0" w:space="0" w:color="auto"/>
        <w:left w:val="none" w:sz="0" w:space="0" w:color="auto"/>
        <w:bottom w:val="none" w:sz="0" w:space="0" w:color="auto"/>
        <w:right w:val="none" w:sz="0" w:space="0" w:color="auto"/>
      </w:divBdr>
    </w:div>
    <w:div w:id="1972049005">
      <w:bodyDiv w:val="1"/>
      <w:marLeft w:val="0"/>
      <w:marRight w:val="0"/>
      <w:marTop w:val="0"/>
      <w:marBottom w:val="0"/>
      <w:divBdr>
        <w:top w:val="none" w:sz="0" w:space="0" w:color="auto"/>
        <w:left w:val="none" w:sz="0" w:space="0" w:color="auto"/>
        <w:bottom w:val="none" w:sz="0" w:space="0" w:color="auto"/>
        <w:right w:val="none" w:sz="0" w:space="0" w:color="auto"/>
      </w:divBdr>
    </w:div>
    <w:div w:id="1973318744">
      <w:bodyDiv w:val="1"/>
      <w:marLeft w:val="0"/>
      <w:marRight w:val="0"/>
      <w:marTop w:val="0"/>
      <w:marBottom w:val="0"/>
      <w:divBdr>
        <w:top w:val="none" w:sz="0" w:space="0" w:color="auto"/>
        <w:left w:val="none" w:sz="0" w:space="0" w:color="auto"/>
        <w:bottom w:val="none" w:sz="0" w:space="0" w:color="auto"/>
        <w:right w:val="none" w:sz="0" w:space="0" w:color="auto"/>
      </w:divBdr>
    </w:div>
    <w:div w:id="1973709599">
      <w:bodyDiv w:val="1"/>
      <w:marLeft w:val="0"/>
      <w:marRight w:val="0"/>
      <w:marTop w:val="0"/>
      <w:marBottom w:val="0"/>
      <w:divBdr>
        <w:top w:val="none" w:sz="0" w:space="0" w:color="auto"/>
        <w:left w:val="none" w:sz="0" w:space="0" w:color="auto"/>
        <w:bottom w:val="none" w:sz="0" w:space="0" w:color="auto"/>
        <w:right w:val="none" w:sz="0" w:space="0" w:color="auto"/>
      </w:divBdr>
    </w:div>
    <w:div w:id="1974434295">
      <w:bodyDiv w:val="1"/>
      <w:marLeft w:val="0"/>
      <w:marRight w:val="0"/>
      <w:marTop w:val="0"/>
      <w:marBottom w:val="0"/>
      <w:divBdr>
        <w:top w:val="none" w:sz="0" w:space="0" w:color="auto"/>
        <w:left w:val="none" w:sz="0" w:space="0" w:color="auto"/>
        <w:bottom w:val="none" w:sz="0" w:space="0" w:color="auto"/>
        <w:right w:val="none" w:sz="0" w:space="0" w:color="auto"/>
      </w:divBdr>
    </w:div>
    <w:div w:id="1975210214">
      <w:bodyDiv w:val="1"/>
      <w:marLeft w:val="0"/>
      <w:marRight w:val="0"/>
      <w:marTop w:val="0"/>
      <w:marBottom w:val="0"/>
      <w:divBdr>
        <w:top w:val="none" w:sz="0" w:space="0" w:color="auto"/>
        <w:left w:val="none" w:sz="0" w:space="0" w:color="auto"/>
        <w:bottom w:val="none" w:sz="0" w:space="0" w:color="auto"/>
        <w:right w:val="none" w:sz="0" w:space="0" w:color="auto"/>
      </w:divBdr>
    </w:div>
    <w:div w:id="1975787832">
      <w:bodyDiv w:val="1"/>
      <w:marLeft w:val="0"/>
      <w:marRight w:val="0"/>
      <w:marTop w:val="0"/>
      <w:marBottom w:val="0"/>
      <w:divBdr>
        <w:top w:val="none" w:sz="0" w:space="0" w:color="auto"/>
        <w:left w:val="none" w:sz="0" w:space="0" w:color="auto"/>
        <w:bottom w:val="none" w:sz="0" w:space="0" w:color="auto"/>
        <w:right w:val="none" w:sz="0" w:space="0" w:color="auto"/>
      </w:divBdr>
    </w:div>
    <w:div w:id="1976719640">
      <w:bodyDiv w:val="1"/>
      <w:marLeft w:val="0"/>
      <w:marRight w:val="0"/>
      <w:marTop w:val="0"/>
      <w:marBottom w:val="0"/>
      <w:divBdr>
        <w:top w:val="none" w:sz="0" w:space="0" w:color="auto"/>
        <w:left w:val="none" w:sz="0" w:space="0" w:color="auto"/>
        <w:bottom w:val="none" w:sz="0" w:space="0" w:color="auto"/>
        <w:right w:val="none" w:sz="0" w:space="0" w:color="auto"/>
      </w:divBdr>
    </w:div>
    <w:div w:id="1977367643">
      <w:bodyDiv w:val="1"/>
      <w:marLeft w:val="0"/>
      <w:marRight w:val="0"/>
      <w:marTop w:val="0"/>
      <w:marBottom w:val="0"/>
      <w:divBdr>
        <w:top w:val="none" w:sz="0" w:space="0" w:color="auto"/>
        <w:left w:val="none" w:sz="0" w:space="0" w:color="auto"/>
        <w:bottom w:val="none" w:sz="0" w:space="0" w:color="auto"/>
        <w:right w:val="none" w:sz="0" w:space="0" w:color="auto"/>
      </w:divBdr>
    </w:div>
    <w:div w:id="1978803559">
      <w:bodyDiv w:val="1"/>
      <w:marLeft w:val="0"/>
      <w:marRight w:val="0"/>
      <w:marTop w:val="0"/>
      <w:marBottom w:val="0"/>
      <w:divBdr>
        <w:top w:val="none" w:sz="0" w:space="0" w:color="auto"/>
        <w:left w:val="none" w:sz="0" w:space="0" w:color="auto"/>
        <w:bottom w:val="none" w:sz="0" w:space="0" w:color="auto"/>
        <w:right w:val="none" w:sz="0" w:space="0" w:color="auto"/>
      </w:divBdr>
    </w:div>
    <w:div w:id="1979797311">
      <w:bodyDiv w:val="1"/>
      <w:marLeft w:val="0"/>
      <w:marRight w:val="0"/>
      <w:marTop w:val="0"/>
      <w:marBottom w:val="0"/>
      <w:divBdr>
        <w:top w:val="none" w:sz="0" w:space="0" w:color="auto"/>
        <w:left w:val="none" w:sz="0" w:space="0" w:color="auto"/>
        <w:bottom w:val="none" w:sz="0" w:space="0" w:color="auto"/>
        <w:right w:val="none" w:sz="0" w:space="0" w:color="auto"/>
      </w:divBdr>
    </w:div>
    <w:div w:id="1981180308">
      <w:bodyDiv w:val="1"/>
      <w:marLeft w:val="0"/>
      <w:marRight w:val="0"/>
      <w:marTop w:val="0"/>
      <w:marBottom w:val="0"/>
      <w:divBdr>
        <w:top w:val="none" w:sz="0" w:space="0" w:color="auto"/>
        <w:left w:val="none" w:sz="0" w:space="0" w:color="auto"/>
        <w:bottom w:val="none" w:sz="0" w:space="0" w:color="auto"/>
        <w:right w:val="none" w:sz="0" w:space="0" w:color="auto"/>
      </w:divBdr>
    </w:div>
    <w:div w:id="1981686658">
      <w:bodyDiv w:val="1"/>
      <w:marLeft w:val="0"/>
      <w:marRight w:val="0"/>
      <w:marTop w:val="0"/>
      <w:marBottom w:val="0"/>
      <w:divBdr>
        <w:top w:val="none" w:sz="0" w:space="0" w:color="auto"/>
        <w:left w:val="none" w:sz="0" w:space="0" w:color="auto"/>
        <w:bottom w:val="none" w:sz="0" w:space="0" w:color="auto"/>
        <w:right w:val="none" w:sz="0" w:space="0" w:color="auto"/>
      </w:divBdr>
    </w:div>
    <w:div w:id="1982540773">
      <w:bodyDiv w:val="1"/>
      <w:marLeft w:val="0"/>
      <w:marRight w:val="0"/>
      <w:marTop w:val="0"/>
      <w:marBottom w:val="0"/>
      <w:divBdr>
        <w:top w:val="none" w:sz="0" w:space="0" w:color="auto"/>
        <w:left w:val="none" w:sz="0" w:space="0" w:color="auto"/>
        <w:bottom w:val="none" w:sz="0" w:space="0" w:color="auto"/>
        <w:right w:val="none" w:sz="0" w:space="0" w:color="auto"/>
      </w:divBdr>
    </w:div>
    <w:div w:id="1983540219">
      <w:bodyDiv w:val="1"/>
      <w:marLeft w:val="0"/>
      <w:marRight w:val="0"/>
      <w:marTop w:val="0"/>
      <w:marBottom w:val="0"/>
      <w:divBdr>
        <w:top w:val="none" w:sz="0" w:space="0" w:color="auto"/>
        <w:left w:val="none" w:sz="0" w:space="0" w:color="auto"/>
        <w:bottom w:val="none" w:sz="0" w:space="0" w:color="auto"/>
        <w:right w:val="none" w:sz="0" w:space="0" w:color="auto"/>
      </w:divBdr>
    </w:div>
    <w:div w:id="1984042641">
      <w:bodyDiv w:val="1"/>
      <w:marLeft w:val="0"/>
      <w:marRight w:val="0"/>
      <w:marTop w:val="0"/>
      <w:marBottom w:val="0"/>
      <w:divBdr>
        <w:top w:val="none" w:sz="0" w:space="0" w:color="auto"/>
        <w:left w:val="none" w:sz="0" w:space="0" w:color="auto"/>
        <w:bottom w:val="none" w:sz="0" w:space="0" w:color="auto"/>
        <w:right w:val="none" w:sz="0" w:space="0" w:color="auto"/>
      </w:divBdr>
    </w:div>
    <w:div w:id="1984112717">
      <w:bodyDiv w:val="1"/>
      <w:marLeft w:val="0"/>
      <w:marRight w:val="0"/>
      <w:marTop w:val="0"/>
      <w:marBottom w:val="0"/>
      <w:divBdr>
        <w:top w:val="none" w:sz="0" w:space="0" w:color="auto"/>
        <w:left w:val="none" w:sz="0" w:space="0" w:color="auto"/>
        <w:bottom w:val="none" w:sz="0" w:space="0" w:color="auto"/>
        <w:right w:val="none" w:sz="0" w:space="0" w:color="auto"/>
      </w:divBdr>
    </w:div>
    <w:div w:id="1984386927">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1994135634">
      <w:bodyDiv w:val="1"/>
      <w:marLeft w:val="0"/>
      <w:marRight w:val="0"/>
      <w:marTop w:val="0"/>
      <w:marBottom w:val="0"/>
      <w:divBdr>
        <w:top w:val="none" w:sz="0" w:space="0" w:color="auto"/>
        <w:left w:val="none" w:sz="0" w:space="0" w:color="auto"/>
        <w:bottom w:val="none" w:sz="0" w:space="0" w:color="auto"/>
        <w:right w:val="none" w:sz="0" w:space="0" w:color="auto"/>
      </w:divBdr>
    </w:div>
    <w:div w:id="1994139296">
      <w:bodyDiv w:val="1"/>
      <w:marLeft w:val="0"/>
      <w:marRight w:val="0"/>
      <w:marTop w:val="0"/>
      <w:marBottom w:val="0"/>
      <w:divBdr>
        <w:top w:val="none" w:sz="0" w:space="0" w:color="auto"/>
        <w:left w:val="none" w:sz="0" w:space="0" w:color="auto"/>
        <w:bottom w:val="none" w:sz="0" w:space="0" w:color="auto"/>
        <w:right w:val="none" w:sz="0" w:space="0" w:color="auto"/>
      </w:divBdr>
    </w:div>
    <w:div w:id="1995527883">
      <w:bodyDiv w:val="1"/>
      <w:marLeft w:val="0"/>
      <w:marRight w:val="0"/>
      <w:marTop w:val="0"/>
      <w:marBottom w:val="0"/>
      <w:divBdr>
        <w:top w:val="none" w:sz="0" w:space="0" w:color="auto"/>
        <w:left w:val="none" w:sz="0" w:space="0" w:color="auto"/>
        <w:bottom w:val="none" w:sz="0" w:space="0" w:color="auto"/>
        <w:right w:val="none" w:sz="0" w:space="0" w:color="auto"/>
      </w:divBdr>
    </w:div>
    <w:div w:id="1995988165">
      <w:bodyDiv w:val="1"/>
      <w:marLeft w:val="0"/>
      <w:marRight w:val="0"/>
      <w:marTop w:val="0"/>
      <w:marBottom w:val="0"/>
      <w:divBdr>
        <w:top w:val="none" w:sz="0" w:space="0" w:color="auto"/>
        <w:left w:val="none" w:sz="0" w:space="0" w:color="auto"/>
        <w:bottom w:val="none" w:sz="0" w:space="0" w:color="auto"/>
        <w:right w:val="none" w:sz="0" w:space="0" w:color="auto"/>
      </w:divBdr>
    </w:div>
    <w:div w:id="1996375551">
      <w:bodyDiv w:val="1"/>
      <w:marLeft w:val="0"/>
      <w:marRight w:val="0"/>
      <w:marTop w:val="0"/>
      <w:marBottom w:val="0"/>
      <w:divBdr>
        <w:top w:val="none" w:sz="0" w:space="0" w:color="auto"/>
        <w:left w:val="none" w:sz="0" w:space="0" w:color="auto"/>
        <w:bottom w:val="none" w:sz="0" w:space="0" w:color="auto"/>
        <w:right w:val="none" w:sz="0" w:space="0" w:color="auto"/>
      </w:divBdr>
    </w:div>
    <w:div w:id="1998146241">
      <w:bodyDiv w:val="1"/>
      <w:marLeft w:val="0"/>
      <w:marRight w:val="0"/>
      <w:marTop w:val="0"/>
      <w:marBottom w:val="0"/>
      <w:divBdr>
        <w:top w:val="none" w:sz="0" w:space="0" w:color="auto"/>
        <w:left w:val="none" w:sz="0" w:space="0" w:color="auto"/>
        <w:bottom w:val="none" w:sz="0" w:space="0" w:color="auto"/>
        <w:right w:val="none" w:sz="0" w:space="0" w:color="auto"/>
      </w:divBdr>
    </w:div>
    <w:div w:id="1998654154">
      <w:bodyDiv w:val="1"/>
      <w:marLeft w:val="0"/>
      <w:marRight w:val="0"/>
      <w:marTop w:val="0"/>
      <w:marBottom w:val="0"/>
      <w:divBdr>
        <w:top w:val="none" w:sz="0" w:space="0" w:color="auto"/>
        <w:left w:val="none" w:sz="0" w:space="0" w:color="auto"/>
        <w:bottom w:val="none" w:sz="0" w:space="0" w:color="auto"/>
        <w:right w:val="none" w:sz="0" w:space="0" w:color="auto"/>
      </w:divBdr>
    </w:div>
    <w:div w:id="1998722902">
      <w:bodyDiv w:val="1"/>
      <w:marLeft w:val="0"/>
      <w:marRight w:val="0"/>
      <w:marTop w:val="0"/>
      <w:marBottom w:val="0"/>
      <w:divBdr>
        <w:top w:val="none" w:sz="0" w:space="0" w:color="auto"/>
        <w:left w:val="none" w:sz="0" w:space="0" w:color="auto"/>
        <w:bottom w:val="none" w:sz="0" w:space="0" w:color="auto"/>
        <w:right w:val="none" w:sz="0" w:space="0" w:color="auto"/>
      </w:divBdr>
    </w:div>
    <w:div w:id="1999573477">
      <w:bodyDiv w:val="1"/>
      <w:marLeft w:val="0"/>
      <w:marRight w:val="0"/>
      <w:marTop w:val="0"/>
      <w:marBottom w:val="0"/>
      <w:divBdr>
        <w:top w:val="none" w:sz="0" w:space="0" w:color="auto"/>
        <w:left w:val="none" w:sz="0" w:space="0" w:color="auto"/>
        <w:bottom w:val="none" w:sz="0" w:space="0" w:color="auto"/>
        <w:right w:val="none" w:sz="0" w:space="0" w:color="auto"/>
      </w:divBdr>
    </w:div>
    <w:div w:id="1999797913">
      <w:bodyDiv w:val="1"/>
      <w:marLeft w:val="0"/>
      <w:marRight w:val="0"/>
      <w:marTop w:val="0"/>
      <w:marBottom w:val="0"/>
      <w:divBdr>
        <w:top w:val="none" w:sz="0" w:space="0" w:color="auto"/>
        <w:left w:val="none" w:sz="0" w:space="0" w:color="auto"/>
        <w:bottom w:val="none" w:sz="0" w:space="0" w:color="auto"/>
        <w:right w:val="none" w:sz="0" w:space="0" w:color="auto"/>
      </w:divBdr>
    </w:div>
    <w:div w:id="2000227478">
      <w:bodyDiv w:val="1"/>
      <w:marLeft w:val="0"/>
      <w:marRight w:val="0"/>
      <w:marTop w:val="0"/>
      <w:marBottom w:val="0"/>
      <w:divBdr>
        <w:top w:val="none" w:sz="0" w:space="0" w:color="auto"/>
        <w:left w:val="none" w:sz="0" w:space="0" w:color="auto"/>
        <w:bottom w:val="none" w:sz="0" w:space="0" w:color="auto"/>
        <w:right w:val="none" w:sz="0" w:space="0" w:color="auto"/>
      </w:divBdr>
    </w:div>
    <w:div w:id="2000233514">
      <w:bodyDiv w:val="1"/>
      <w:marLeft w:val="0"/>
      <w:marRight w:val="0"/>
      <w:marTop w:val="0"/>
      <w:marBottom w:val="0"/>
      <w:divBdr>
        <w:top w:val="none" w:sz="0" w:space="0" w:color="auto"/>
        <w:left w:val="none" w:sz="0" w:space="0" w:color="auto"/>
        <w:bottom w:val="none" w:sz="0" w:space="0" w:color="auto"/>
        <w:right w:val="none" w:sz="0" w:space="0" w:color="auto"/>
      </w:divBdr>
    </w:div>
    <w:div w:id="2001079473">
      <w:bodyDiv w:val="1"/>
      <w:marLeft w:val="0"/>
      <w:marRight w:val="0"/>
      <w:marTop w:val="0"/>
      <w:marBottom w:val="0"/>
      <w:divBdr>
        <w:top w:val="none" w:sz="0" w:space="0" w:color="auto"/>
        <w:left w:val="none" w:sz="0" w:space="0" w:color="auto"/>
        <w:bottom w:val="none" w:sz="0" w:space="0" w:color="auto"/>
        <w:right w:val="none" w:sz="0" w:space="0" w:color="auto"/>
      </w:divBdr>
    </w:div>
    <w:div w:id="2002082156">
      <w:bodyDiv w:val="1"/>
      <w:marLeft w:val="0"/>
      <w:marRight w:val="0"/>
      <w:marTop w:val="0"/>
      <w:marBottom w:val="0"/>
      <w:divBdr>
        <w:top w:val="none" w:sz="0" w:space="0" w:color="auto"/>
        <w:left w:val="none" w:sz="0" w:space="0" w:color="auto"/>
        <w:bottom w:val="none" w:sz="0" w:space="0" w:color="auto"/>
        <w:right w:val="none" w:sz="0" w:space="0" w:color="auto"/>
      </w:divBdr>
    </w:div>
    <w:div w:id="2002199864">
      <w:bodyDiv w:val="1"/>
      <w:marLeft w:val="0"/>
      <w:marRight w:val="0"/>
      <w:marTop w:val="0"/>
      <w:marBottom w:val="0"/>
      <w:divBdr>
        <w:top w:val="none" w:sz="0" w:space="0" w:color="auto"/>
        <w:left w:val="none" w:sz="0" w:space="0" w:color="auto"/>
        <w:bottom w:val="none" w:sz="0" w:space="0" w:color="auto"/>
        <w:right w:val="none" w:sz="0" w:space="0" w:color="auto"/>
      </w:divBdr>
    </w:div>
    <w:div w:id="2005815422">
      <w:bodyDiv w:val="1"/>
      <w:marLeft w:val="0"/>
      <w:marRight w:val="0"/>
      <w:marTop w:val="0"/>
      <w:marBottom w:val="0"/>
      <w:divBdr>
        <w:top w:val="none" w:sz="0" w:space="0" w:color="auto"/>
        <w:left w:val="none" w:sz="0" w:space="0" w:color="auto"/>
        <w:bottom w:val="none" w:sz="0" w:space="0" w:color="auto"/>
        <w:right w:val="none" w:sz="0" w:space="0" w:color="auto"/>
      </w:divBdr>
    </w:div>
    <w:div w:id="2006004918">
      <w:bodyDiv w:val="1"/>
      <w:marLeft w:val="0"/>
      <w:marRight w:val="0"/>
      <w:marTop w:val="0"/>
      <w:marBottom w:val="0"/>
      <w:divBdr>
        <w:top w:val="none" w:sz="0" w:space="0" w:color="auto"/>
        <w:left w:val="none" w:sz="0" w:space="0" w:color="auto"/>
        <w:bottom w:val="none" w:sz="0" w:space="0" w:color="auto"/>
        <w:right w:val="none" w:sz="0" w:space="0" w:color="auto"/>
      </w:divBdr>
    </w:div>
    <w:div w:id="2006278958">
      <w:bodyDiv w:val="1"/>
      <w:marLeft w:val="0"/>
      <w:marRight w:val="0"/>
      <w:marTop w:val="0"/>
      <w:marBottom w:val="0"/>
      <w:divBdr>
        <w:top w:val="none" w:sz="0" w:space="0" w:color="auto"/>
        <w:left w:val="none" w:sz="0" w:space="0" w:color="auto"/>
        <w:bottom w:val="none" w:sz="0" w:space="0" w:color="auto"/>
        <w:right w:val="none" w:sz="0" w:space="0" w:color="auto"/>
      </w:divBdr>
    </w:div>
    <w:div w:id="2007391108">
      <w:bodyDiv w:val="1"/>
      <w:marLeft w:val="0"/>
      <w:marRight w:val="0"/>
      <w:marTop w:val="0"/>
      <w:marBottom w:val="0"/>
      <w:divBdr>
        <w:top w:val="none" w:sz="0" w:space="0" w:color="auto"/>
        <w:left w:val="none" w:sz="0" w:space="0" w:color="auto"/>
        <w:bottom w:val="none" w:sz="0" w:space="0" w:color="auto"/>
        <w:right w:val="none" w:sz="0" w:space="0" w:color="auto"/>
      </w:divBdr>
    </w:div>
    <w:div w:id="2007662448">
      <w:bodyDiv w:val="1"/>
      <w:marLeft w:val="0"/>
      <w:marRight w:val="0"/>
      <w:marTop w:val="0"/>
      <w:marBottom w:val="0"/>
      <w:divBdr>
        <w:top w:val="none" w:sz="0" w:space="0" w:color="auto"/>
        <w:left w:val="none" w:sz="0" w:space="0" w:color="auto"/>
        <w:bottom w:val="none" w:sz="0" w:space="0" w:color="auto"/>
        <w:right w:val="none" w:sz="0" w:space="0" w:color="auto"/>
      </w:divBdr>
    </w:div>
    <w:div w:id="2011441322">
      <w:bodyDiv w:val="1"/>
      <w:marLeft w:val="0"/>
      <w:marRight w:val="0"/>
      <w:marTop w:val="0"/>
      <w:marBottom w:val="0"/>
      <w:divBdr>
        <w:top w:val="none" w:sz="0" w:space="0" w:color="auto"/>
        <w:left w:val="none" w:sz="0" w:space="0" w:color="auto"/>
        <w:bottom w:val="none" w:sz="0" w:space="0" w:color="auto"/>
        <w:right w:val="none" w:sz="0" w:space="0" w:color="auto"/>
      </w:divBdr>
    </w:div>
    <w:div w:id="2011641625">
      <w:bodyDiv w:val="1"/>
      <w:marLeft w:val="0"/>
      <w:marRight w:val="0"/>
      <w:marTop w:val="0"/>
      <w:marBottom w:val="0"/>
      <w:divBdr>
        <w:top w:val="none" w:sz="0" w:space="0" w:color="auto"/>
        <w:left w:val="none" w:sz="0" w:space="0" w:color="auto"/>
        <w:bottom w:val="none" w:sz="0" w:space="0" w:color="auto"/>
        <w:right w:val="none" w:sz="0" w:space="0" w:color="auto"/>
      </w:divBdr>
      <w:divsChild>
        <w:div w:id="612128063">
          <w:marLeft w:val="0"/>
          <w:marRight w:val="0"/>
          <w:marTop w:val="0"/>
          <w:marBottom w:val="0"/>
          <w:divBdr>
            <w:top w:val="none" w:sz="0" w:space="0" w:color="auto"/>
            <w:left w:val="none" w:sz="0" w:space="0" w:color="auto"/>
            <w:bottom w:val="none" w:sz="0" w:space="0" w:color="auto"/>
            <w:right w:val="none" w:sz="0" w:space="0" w:color="auto"/>
          </w:divBdr>
        </w:div>
        <w:div w:id="618681234">
          <w:marLeft w:val="0"/>
          <w:marRight w:val="0"/>
          <w:marTop w:val="0"/>
          <w:marBottom w:val="0"/>
          <w:divBdr>
            <w:top w:val="none" w:sz="0" w:space="0" w:color="auto"/>
            <w:left w:val="none" w:sz="0" w:space="0" w:color="auto"/>
            <w:bottom w:val="none" w:sz="0" w:space="0" w:color="auto"/>
            <w:right w:val="none" w:sz="0" w:space="0" w:color="auto"/>
          </w:divBdr>
        </w:div>
        <w:div w:id="1520049685">
          <w:marLeft w:val="0"/>
          <w:marRight w:val="0"/>
          <w:marTop w:val="0"/>
          <w:marBottom w:val="0"/>
          <w:divBdr>
            <w:top w:val="none" w:sz="0" w:space="0" w:color="auto"/>
            <w:left w:val="none" w:sz="0" w:space="0" w:color="auto"/>
            <w:bottom w:val="none" w:sz="0" w:space="0" w:color="auto"/>
            <w:right w:val="none" w:sz="0" w:space="0" w:color="auto"/>
          </w:divBdr>
        </w:div>
      </w:divsChild>
    </w:div>
    <w:div w:id="2011831009">
      <w:bodyDiv w:val="1"/>
      <w:marLeft w:val="0"/>
      <w:marRight w:val="0"/>
      <w:marTop w:val="0"/>
      <w:marBottom w:val="0"/>
      <w:divBdr>
        <w:top w:val="none" w:sz="0" w:space="0" w:color="auto"/>
        <w:left w:val="none" w:sz="0" w:space="0" w:color="auto"/>
        <w:bottom w:val="none" w:sz="0" w:space="0" w:color="auto"/>
        <w:right w:val="none" w:sz="0" w:space="0" w:color="auto"/>
      </w:divBdr>
    </w:div>
    <w:div w:id="2013019860">
      <w:bodyDiv w:val="1"/>
      <w:marLeft w:val="0"/>
      <w:marRight w:val="0"/>
      <w:marTop w:val="0"/>
      <w:marBottom w:val="0"/>
      <w:divBdr>
        <w:top w:val="none" w:sz="0" w:space="0" w:color="auto"/>
        <w:left w:val="none" w:sz="0" w:space="0" w:color="auto"/>
        <w:bottom w:val="none" w:sz="0" w:space="0" w:color="auto"/>
        <w:right w:val="none" w:sz="0" w:space="0" w:color="auto"/>
      </w:divBdr>
    </w:div>
    <w:div w:id="2013221350">
      <w:bodyDiv w:val="1"/>
      <w:marLeft w:val="0"/>
      <w:marRight w:val="0"/>
      <w:marTop w:val="0"/>
      <w:marBottom w:val="0"/>
      <w:divBdr>
        <w:top w:val="none" w:sz="0" w:space="0" w:color="auto"/>
        <w:left w:val="none" w:sz="0" w:space="0" w:color="auto"/>
        <w:bottom w:val="none" w:sz="0" w:space="0" w:color="auto"/>
        <w:right w:val="none" w:sz="0" w:space="0" w:color="auto"/>
      </w:divBdr>
    </w:div>
    <w:div w:id="2013337761">
      <w:bodyDiv w:val="1"/>
      <w:marLeft w:val="0"/>
      <w:marRight w:val="0"/>
      <w:marTop w:val="0"/>
      <w:marBottom w:val="0"/>
      <w:divBdr>
        <w:top w:val="none" w:sz="0" w:space="0" w:color="auto"/>
        <w:left w:val="none" w:sz="0" w:space="0" w:color="auto"/>
        <w:bottom w:val="none" w:sz="0" w:space="0" w:color="auto"/>
        <w:right w:val="none" w:sz="0" w:space="0" w:color="auto"/>
      </w:divBdr>
    </w:div>
    <w:div w:id="2014136839">
      <w:bodyDiv w:val="1"/>
      <w:marLeft w:val="0"/>
      <w:marRight w:val="0"/>
      <w:marTop w:val="0"/>
      <w:marBottom w:val="0"/>
      <w:divBdr>
        <w:top w:val="none" w:sz="0" w:space="0" w:color="auto"/>
        <w:left w:val="none" w:sz="0" w:space="0" w:color="auto"/>
        <w:bottom w:val="none" w:sz="0" w:space="0" w:color="auto"/>
        <w:right w:val="none" w:sz="0" w:space="0" w:color="auto"/>
      </w:divBdr>
    </w:div>
    <w:div w:id="2014335882">
      <w:bodyDiv w:val="1"/>
      <w:marLeft w:val="0"/>
      <w:marRight w:val="0"/>
      <w:marTop w:val="0"/>
      <w:marBottom w:val="0"/>
      <w:divBdr>
        <w:top w:val="none" w:sz="0" w:space="0" w:color="auto"/>
        <w:left w:val="none" w:sz="0" w:space="0" w:color="auto"/>
        <w:bottom w:val="none" w:sz="0" w:space="0" w:color="auto"/>
        <w:right w:val="none" w:sz="0" w:space="0" w:color="auto"/>
      </w:divBdr>
    </w:div>
    <w:div w:id="2014380573">
      <w:bodyDiv w:val="1"/>
      <w:marLeft w:val="0"/>
      <w:marRight w:val="0"/>
      <w:marTop w:val="0"/>
      <w:marBottom w:val="0"/>
      <w:divBdr>
        <w:top w:val="none" w:sz="0" w:space="0" w:color="auto"/>
        <w:left w:val="none" w:sz="0" w:space="0" w:color="auto"/>
        <w:bottom w:val="none" w:sz="0" w:space="0" w:color="auto"/>
        <w:right w:val="none" w:sz="0" w:space="0" w:color="auto"/>
      </w:divBdr>
    </w:div>
    <w:div w:id="2014449861">
      <w:bodyDiv w:val="1"/>
      <w:marLeft w:val="0"/>
      <w:marRight w:val="0"/>
      <w:marTop w:val="0"/>
      <w:marBottom w:val="0"/>
      <w:divBdr>
        <w:top w:val="none" w:sz="0" w:space="0" w:color="auto"/>
        <w:left w:val="none" w:sz="0" w:space="0" w:color="auto"/>
        <w:bottom w:val="none" w:sz="0" w:space="0" w:color="auto"/>
        <w:right w:val="none" w:sz="0" w:space="0" w:color="auto"/>
      </w:divBdr>
    </w:div>
    <w:div w:id="2015498862">
      <w:bodyDiv w:val="1"/>
      <w:marLeft w:val="0"/>
      <w:marRight w:val="0"/>
      <w:marTop w:val="0"/>
      <w:marBottom w:val="0"/>
      <w:divBdr>
        <w:top w:val="none" w:sz="0" w:space="0" w:color="auto"/>
        <w:left w:val="none" w:sz="0" w:space="0" w:color="auto"/>
        <w:bottom w:val="none" w:sz="0" w:space="0" w:color="auto"/>
        <w:right w:val="none" w:sz="0" w:space="0" w:color="auto"/>
      </w:divBdr>
    </w:div>
    <w:div w:id="2016805624">
      <w:bodyDiv w:val="1"/>
      <w:marLeft w:val="0"/>
      <w:marRight w:val="0"/>
      <w:marTop w:val="0"/>
      <w:marBottom w:val="0"/>
      <w:divBdr>
        <w:top w:val="none" w:sz="0" w:space="0" w:color="auto"/>
        <w:left w:val="none" w:sz="0" w:space="0" w:color="auto"/>
        <w:bottom w:val="none" w:sz="0" w:space="0" w:color="auto"/>
        <w:right w:val="none" w:sz="0" w:space="0" w:color="auto"/>
      </w:divBdr>
    </w:div>
    <w:div w:id="2017154145">
      <w:bodyDiv w:val="1"/>
      <w:marLeft w:val="0"/>
      <w:marRight w:val="0"/>
      <w:marTop w:val="0"/>
      <w:marBottom w:val="0"/>
      <w:divBdr>
        <w:top w:val="none" w:sz="0" w:space="0" w:color="auto"/>
        <w:left w:val="none" w:sz="0" w:space="0" w:color="auto"/>
        <w:bottom w:val="none" w:sz="0" w:space="0" w:color="auto"/>
        <w:right w:val="none" w:sz="0" w:space="0" w:color="auto"/>
      </w:divBdr>
    </w:div>
    <w:div w:id="2019770311">
      <w:bodyDiv w:val="1"/>
      <w:marLeft w:val="0"/>
      <w:marRight w:val="0"/>
      <w:marTop w:val="0"/>
      <w:marBottom w:val="0"/>
      <w:divBdr>
        <w:top w:val="none" w:sz="0" w:space="0" w:color="auto"/>
        <w:left w:val="none" w:sz="0" w:space="0" w:color="auto"/>
        <w:bottom w:val="none" w:sz="0" w:space="0" w:color="auto"/>
        <w:right w:val="none" w:sz="0" w:space="0" w:color="auto"/>
      </w:divBdr>
    </w:div>
    <w:div w:id="2020157934">
      <w:bodyDiv w:val="1"/>
      <w:marLeft w:val="0"/>
      <w:marRight w:val="0"/>
      <w:marTop w:val="0"/>
      <w:marBottom w:val="0"/>
      <w:divBdr>
        <w:top w:val="none" w:sz="0" w:space="0" w:color="auto"/>
        <w:left w:val="none" w:sz="0" w:space="0" w:color="auto"/>
        <w:bottom w:val="none" w:sz="0" w:space="0" w:color="auto"/>
        <w:right w:val="none" w:sz="0" w:space="0" w:color="auto"/>
      </w:divBdr>
    </w:div>
    <w:div w:id="2020892236">
      <w:bodyDiv w:val="1"/>
      <w:marLeft w:val="0"/>
      <w:marRight w:val="0"/>
      <w:marTop w:val="0"/>
      <w:marBottom w:val="0"/>
      <w:divBdr>
        <w:top w:val="none" w:sz="0" w:space="0" w:color="auto"/>
        <w:left w:val="none" w:sz="0" w:space="0" w:color="auto"/>
        <w:bottom w:val="none" w:sz="0" w:space="0" w:color="auto"/>
        <w:right w:val="none" w:sz="0" w:space="0" w:color="auto"/>
      </w:divBdr>
    </w:div>
    <w:div w:id="2021539822">
      <w:bodyDiv w:val="1"/>
      <w:marLeft w:val="0"/>
      <w:marRight w:val="0"/>
      <w:marTop w:val="0"/>
      <w:marBottom w:val="0"/>
      <w:divBdr>
        <w:top w:val="none" w:sz="0" w:space="0" w:color="auto"/>
        <w:left w:val="none" w:sz="0" w:space="0" w:color="auto"/>
        <w:bottom w:val="none" w:sz="0" w:space="0" w:color="auto"/>
        <w:right w:val="none" w:sz="0" w:space="0" w:color="auto"/>
      </w:divBdr>
    </w:div>
    <w:div w:id="2022197552">
      <w:bodyDiv w:val="1"/>
      <w:marLeft w:val="0"/>
      <w:marRight w:val="0"/>
      <w:marTop w:val="0"/>
      <w:marBottom w:val="0"/>
      <w:divBdr>
        <w:top w:val="none" w:sz="0" w:space="0" w:color="auto"/>
        <w:left w:val="none" w:sz="0" w:space="0" w:color="auto"/>
        <w:bottom w:val="none" w:sz="0" w:space="0" w:color="auto"/>
        <w:right w:val="none" w:sz="0" w:space="0" w:color="auto"/>
      </w:divBdr>
    </w:div>
    <w:div w:id="2022388386">
      <w:bodyDiv w:val="1"/>
      <w:marLeft w:val="0"/>
      <w:marRight w:val="0"/>
      <w:marTop w:val="0"/>
      <w:marBottom w:val="0"/>
      <w:divBdr>
        <w:top w:val="none" w:sz="0" w:space="0" w:color="auto"/>
        <w:left w:val="none" w:sz="0" w:space="0" w:color="auto"/>
        <w:bottom w:val="none" w:sz="0" w:space="0" w:color="auto"/>
        <w:right w:val="none" w:sz="0" w:space="0" w:color="auto"/>
      </w:divBdr>
    </w:div>
    <w:div w:id="2023701698">
      <w:bodyDiv w:val="1"/>
      <w:marLeft w:val="0"/>
      <w:marRight w:val="0"/>
      <w:marTop w:val="0"/>
      <w:marBottom w:val="0"/>
      <w:divBdr>
        <w:top w:val="none" w:sz="0" w:space="0" w:color="auto"/>
        <w:left w:val="none" w:sz="0" w:space="0" w:color="auto"/>
        <w:bottom w:val="none" w:sz="0" w:space="0" w:color="auto"/>
        <w:right w:val="none" w:sz="0" w:space="0" w:color="auto"/>
      </w:divBdr>
    </w:div>
    <w:div w:id="2023895433">
      <w:bodyDiv w:val="1"/>
      <w:marLeft w:val="0"/>
      <w:marRight w:val="0"/>
      <w:marTop w:val="0"/>
      <w:marBottom w:val="0"/>
      <w:divBdr>
        <w:top w:val="none" w:sz="0" w:space="0" w:color="auto"/>
        <w:left w:val="none" w:sz="0" w:space="0" w:color="auto"/>
        <w:bottom w:val="none" w:sz="0" w:space="0" w:color="auto"/>
        <w:right w:val="none" w:sz="0" w:space="0" w:color="auto"/>
      </w:divBdr>
    </w:div>
    <w:div w:id="2025742277">
      <w:bodyDiv w:val="1"/>
      <w:marLeft w:val="0"/>
      <w:marRight w:val="0"/>
      <w:marTop w:val="0"/>
      <w:marBottom w:val="0"/>
      <w:divBdr>
        <w:top w:val="none" w:sz="0" w:space="0" w:color="auto"/>
        <w:left w:val="none" w:sz="0" w:space="0" w:color="auto"/>
        <w:bottom w:val="none" w:sz="0" w:space="0" w:color="auto"/>
        <w:right w:val="none" w:sz="0" w:space="0" w:color="auto"/>
      </w:divBdr>
    </w:div>
    <w:div w:id="2026782415">
      <w:bodyDiv w:val="1"/>
      <w:marLeft w:val="0"/>
      <w:marRight w:val="0"/>
      <w:marTop w:val="0"/>
      <w:marBottom w:val="0"/>
      <w:divBdr>
        <w:top w:val="none" w:sz="0" w:space="0" w:color="auto"/>
        <w:left w:val="none" w:sz="0" w:space="0" w:color="auto"/>
        <w:bottom w:val="none" w:sz="0" w:space="0" w:color="auto"/>
        <w:right w:val="none" w:sz="0" w:space="0" w:color="auto"/>
      </w:divBdr>
    </w:div>
    <w:div w:id="2026859024">
      <w:bodyDiv w:val="1"/>
      <w:marLeft w:val="0"/>
      <w:marRight w:val="0"/>
      <w:marTop w:val="0"/>
      <w:marBottom w:val="0"/>
      <w:divBdr>
        <w:top w:val="none" w:sz="0" w:space="0" w:color="auto"/>
        <w:left w:val="none" w:sz="0" w:space="0" w:color="auto"/>
        <w:bottom w:val="none" w:sz="0" w:space="0" w:color="auto"/>
        <w:right w:val="none" w:sz="0" w:space="0" w:color="auto"/>
      </w:divBdr>
    </w:div>
    <w:div w:id="2026980307">
      <w:bodyDiv w:val="1"/>
      <w:marLeft w:val="0"/>
      <w:marRight w:val="0"/>
      <w:marTop w:val="0"/>
      <w:marBottom w:val="0"/>
      <w:divBdr>
        <w:top w:val="none" w:sz="0" w:space="0" w:color="auto"/>
        <w:left w:val="none" w:sz="0" w:space="0" w:color="auto"/>
        <w:bottom w:val="none" w:sz="0" w:space="0" w:color="auto"/>
        <w:right w:val="none" w:sz="0" w:space="0" w:color="auto"/>
      </w:divBdr>
    </w:div>
    <w:div w:id="2028873157">
      <w:bodyDiv w:val="1"/>
      <w:marLeft w:val="0"/>
      <w:marRight w:val="0"/>
      <w:marTop w:val="0"/>
      <w:marBottom w:val="0"/>
      <w:divBdr>
        <w:top w:val="none" w:sz="0" w:space="0" w:color="auto"/>
        <w:left w:val="none" w:sz="0" w:space="0" w:color="auto"/>
        <w:bottom w:val="none" w:sz="0" w:space="0" w:color="auto"/>
        <w:right w:val="none" w:sz="0" w:space="0" w:color="auto"/>
      </w:divBdr>
    </w:div>
    <w:div w:id="2029863912">
      <w:bodyDiv w:val="1"/>
      <w:marLeft w:val="0"/>
      <w:marRight w:val="0"/>
      <w:marTop w:val="0"/>
      <w:marBottom w:val="0"/>
      <w:divBdr>
        <w:top w:val="none" w:sz="0" w:space="0" w:color="auto"/>
        <w:left w:val="none" w:sz="0" w:space="0" w:color="auto"/>
        <w:bottom w:val="none" w:sz="0" w:space="0" w:color="auto"/>
        <w:right w:val="none" w:sz="0" w:space="0" w:color="auto"/>
      </w:divBdr>
    </w:div>
    <w:div w:id="2031293931">
      <w:bodyDiv w:val="1"/>
      <w:marLeft w:val="0"/>
      <w:marRight w:val="0"/>
      <w:marTop w:val="0"/>
      <w:marBottom w:val="0"/>
      <w:divBdr>
        <w:top w:val="none" w:sz="0" w:space="0" w:color="auto"/>
        <w:left w:val="none" w:sz="0" w:space="0" w:color="auto"/>
        <w:bottom w:val="none" w:sz="0" w:space="0" w:color="auto"/>
        <w:right w:val="none" w:sz="0" w:space="0" w:color="auto"/>
      </w:divBdr>
    </w:div>
    <w:div w:id="2031642906">
      <w:bodyDiv w:val="1"/>
      <w:marLeft w:val="0"/>
      <w:marRight w:val="0"/>
      <w:marTop w:val="0"/>
      <w:marBottom w:val="0"/>
      <w:divBdr>
        <w:top w:val="none" w:sz="0" w:space="0" w:color="auto"/>
        <w:left w:val="none" w:sz="0" w:space="0" w:color="auto"/>
        <w:bottom w:val="none" w:sz="0" w:space="0" w:color="auto"/>
        <w:right w:val="none" w:sz="0" w:space="0" w:color="auto"/>
      </w:divBdr>
    </w:div>
    <w:div w:id="2032756552">
      <w:bodyDiv w:val="1"/>
      <w:marLeft w:val="0"/>
      <w:marRight w:val="0"/>
      <w:marTop w:val="0"/>
      <w:marBottom w:val="0"/>
      <w:divBdr>
        <w:top w:val="none" w:sz="0" w:space="0" w:color="auto"/>
        <w:left w:val="none" w:sz="0" w:space="0" w:color="auto"/>
        <w:bottom w:val="none" w:sz="0" w:space="0" w:color="auto"/>
        <w:right w:val="none" w:sz="0" w:space="0" w:color="auto"/>
      </w:divBdr>
    </w:div>
    <w:div w:id="2033143281">
      <w:bodyDiv w:val="1"/>
      <w:marLeft w:val="0"/>
      <w:marRight w:val="0"/>
      <w:marTop w:val="0"/>
      <w:marBottom w:val="0"/>
      <w:divBdr>
        <w:top w:val="none" w:sz="0" w:space="0" w:color="auto"/>
        <w:left w:val="none" w:sz="0" w:space="0" w:color="auto"/>
        <w:bottom w:val="none" w:sz="0" w:space="0" w:color="auto"/>
        <w:right w:val="none" w:sz="0" w:space="0" w:color="auto"/>
      </w:divBdr>
    </w:div>
    <w:div w:id="2036273336">
      <w:bodyDiv w:val="1"/>
      <w:marLeft w:val="0"/>
      <w:marRight w:val="0"/>
      <w:marTop w:val="0"/>
      <w:marBottom w:val="0"/>
      <w:divBdr>
        <w:top w:val="none" w:sz="0" w:space="0" w:color="auto"/>
        <w:left w:val="none" w:sz="0" w:space="0" w:color="auto"/>
        <w:bottom w:val="none" w:sz="0" w:space="0" w:color="auto"/>
        <w:right w:val="none" w:sz="0" w:space="0" w:color="auto"/>
      </w:divBdr>
    </w:div>
    <w:div w:id="2036542999">
      <w:bodyDiv w:val="1"/>
      <w:marLeft w:val="0"/>
      <w:marRight w:val="0"/>
      <w:marTop w:val="0"/>
      <w:marBottom w:val="0"/>
      <w:divBdr>
        <w:top w:val="none" w:sz="0" w:space="0" w:color="auto"/>
        <w:left w:val="none" w:sz="0" w:space="0" w:color="auto"/>
        <w:bottom w:val="none" w:sz="0" w:space="0" w:color="auto"/>
        <w:right w:val="none" w:sz="0" w:space="0" w:color="auto"/>
      </w:divBdr>
    </w:div>
    <w:div w:id="2036928614">
      <w:bodyDiv w:val="1"/>
      <w:marLeft w:val="0"/>
      <w:marRight w:val="0"/>
      <w:marTop w:val="0"/>
      <w:marBottom w:val="0"/>
      <w:divBdr>
        <w:top w:val="none" w:sz="0" w:space="0" w:color="auto"/>
        <w:left w:val="none" w:sz="0" w:space="0" w:color="auto"/>
        <w:bottom w:val="none" w:sz="0" w:space="0" w:color="auto"/>
        <w:right w:val="none" w:sz="0" w:space="0" w:color="auto"/>
      </w:divBdr>
    </w:div>
    <w:div w:id="2038235485">
      <w:bodyDiv w:val="1"/>
      <w:marLeft w:val="0"/>
      <w:marRight w:val="0"/>
      <w:marTop w:val="0"/>
      <w:marBottom w:val="0"/>
      <w:divBdr>
        <w:top w:val="none" w:sz="0" w:space="0" w:color="auto"/>
        <w:left w:val="none" w:sz="0" w:space="0" w:color="auto"/>
        <w:bottom w:val="none" w:sz="0" w:space="0" w:color="auto"/>
        <w:right w:val="none" w:sz="0" w:space="0" w:color="auto"/>
      </w:divBdr>
    </w:div>
    <w:div w:id="2039969330">
      <w:bodyDiv w:val="1"/>
      <w:marLeft w:val="0"/>
      <w:marRight w:val="0"/>
      <w:marTop w:val="0"/>
      <w:marBottom w:val="0"/>
      <w:divBdr>
        <w:top w:val="none" w:sz="0" w:space="0" w:color="auto"/>
        <w:left w:val="none" w:sz="0" w:space="0" w:color="auto"/>
        <w:bottom w:val="none" w:sz="0" w:space="0" w:color="auto"/>
        <w:right w:val="none" w:sz="0" w:space="0" w:color="auto"/>
      </w:divBdr>
    </w:div>
    <w:div w:id="2043241201">
      <w:bodyDiv w:val="1"/>
      <w:marLeft w:val="0"/>
      <w:marRight w:val="0"/>
      <w:marTop w:val="0"/>
      <w:marBottom w:val="0"/>
      <w:divBdr>
        <w:top w:val="none" w:sz="0" w:space="0" w:color="auto"/>
        <w:left w:val="none" w:sz="0" w:space="0" w:color="auto"/>
        <w:bottom w:val="none" w:sz="0" w:space="0" w:color="auto"/>
        <w:right w:val="none" w:sz="0" w:space="0" w:color="auto"/>
      </w:divBdr>
    </w:div>
    <w:div w:id="2044094470">
      <w:bodyDiv w:val="1"/>
      <w:marLeft w:val="0"/>
      <w:marRight w:val="0"/>
      <w:marTop w:val="0"/>
      <w:marBottom w:val="0"/>
      <w:divBdr>
        <w:top w:val="none" w:sz="0" w:space="0" w:color="auto"/>
        <w:left w:val="none" w:sz="0" w:space="0" w:color="auto"/>
        <w:bottom w:val="none" w:sz="0" w:space="0" w:color="auto"/>
        <w:right w:val="none" w:sz="0" w:space="0" w:color="auto"/>
      </w:divBdr>
    </w:div>
    <w:div w:id="2045473674">
      <w:bodyDiv w:val="1"/>
      <w:marLeft w:val="0"/>
      <w:marRight w:val="0"/>
      <w:marTop w:val="0"/>
      <w:marBottom w:val="0"/>
      <w:divBdr>
        <w:top w:val="none" w:sz="0" w:space="0" w:color="auto"/>
        <w:left w:val="none" w:sz="0" w:space="0" w:color="auto"/>
        <w:bottom w:val="none" w:sz="0" w:space="0" w:color="auto"/>
        <w:right w:val="none" w:sz="0" w:space="0" w:color="auto"/>
      </w:divBdr>
    </w:div>
    <w:div w:id="2045713304">
      <w:bodyDiv w:val="1"/>
      <w:marLeft w:val="0"/>
      <w:marRight w:val="0"/>
      <w:marTop w:val="0"/>
      <w:marBottom w:val="0"/>
      <w:divBdr>
        <w:top w:val="none" w:sz="0" w:space="0" w:color="auto"/>
        <w:left w:val="none" w:sz="0" w:space="0" w:color="auto"/>
        <w:bottom w:val="none" w:sz="0" w:space="0" w:color="auto"/>
        <w:right w:val="none" w:sz="0" w:space="0" w:color="auto"/>
      </w:divBdr>
    </w:div>
    <w:div w:id="2045982609">
      <w:bodyDiv w:val="1"/>
      <w:marLeft w:val="0"/>
      <w:marRight w:val="0"/>
      <w:marTop w:val="0"/>
      <w:marBottom w:val="0"/>
      <w:divBdr>
        <w:top w:val="none" w:sz="0" w:space="0" w:color="auto"/>
        <w:left w:val="none" w:sz="0" w:space="0" w:color="auto"/>
        <w:bottom w:val="none" w:sz="0" w:space="0" w:color="auto"/>
        <w:right w:val="none" w:sz="0" w:space="0" w:color="auto"/>
      </w:divBdr>
    </w:div>
    <w:div w:id="2048018223">
      <w:bodyDiv w:val="1"/>
      <w:marLeft w:val="0"/>
      <w:marRight w:val="0"/>
      <w:marTop w:val="0"/>
      <w:marBottom w:val="0"/>
      <w:divBdr>
        <w:top w:val="none" w:sz="0" w:space="0" w:color="auto"/>
        <w:left w:val="none" w:sz="0" w:space="0" w:color="auto"/>
        <w:bottom w:val="none" w:sz="0" w:space="0" w:color="auto"/>
        <w:right w:val="none" w:sz="0" w:space="0" w:color="auto"/>
      </w:divBdr>
    </w:div>
    <w:div w:id="2048749372">
      <w:bodyDiv w:val="1"/>
      <w:marLeft w:val="0"/>
      <w:marRight w:val="0"/>
      <w:marTop w:val="0"/>
      <w:marBottom w:val="0"/>
      <w:divBdr>
        <w:top w:val="none" w:sz="0" w:space="0" w:color="auto"/>
        <w:left w:val="none" w:sz="0" w:space="0" w:color="auto"/>
        <w:bottom w:val="none" w:sz="0" w:space="0" w:color="auto"/>
        <w:right w:val="none" w:sz="0" w:space="0" w:color="auto"/>
      </w:divBdr>
    </w:div>
    <w:div w:id="2049722112">
      <w:bodyDiv w:val="1"/>
      <w:marLeft w:val="0"/>
      <w:marRight w:val="0"/>
      <w:marTop w:val="0"/>
      <w:marBottom w:val="0"/>
      <w:divBdr>
        <w:top w:val="none" w:sz="0" w:space="0" w:color="auto"/>
        <w:left w:val="none" w:sz="0" w:space="0" w:color="auto"/>
        <w:bottom w:val="none" w:sz="0" w:space="0" w:color="auto"/>
        <w:right w:val="none" w:sz="0" w:space="0" w:color="auto"/>
      </w:divBdr>
    </w:div>
    <w:div w:id="2051807813">
      <w:bodyDiv w:val="1"/>
      <w:marLeft w:val="0"/>
      <w:marRight w:val="0"/>
      <w:marTop w:val="0"/>
      <w:marBottom w:val="0"/>
      <w:divBdr>
        <w:top w:val="none" w:sz="0" w:space="0" w:color="auto"/>
        <w:left w:val="none" w:sz="0" w:space="0" w:color="auto"/>
        <w:bottom w:val="none" w:sz="0" w:space="0" w:color="auto"/>
        <w:right w:val="none" w:sz="0" w:space="0" w:color="auto"/>
      </w:divBdr>
    </w:div>
    <w:div w:id="2051958358">
      <w:bodyDiv w:val="1"/>
      <w:marLeft w:val="0"/>
      <w:marRight w:val="0"/>
      <w:marTop w:val="0"/>
      <w:marBottom w:val="0"/>
      <w:divBdr>
        <w:top w:val="none" w:sz="0" w:space="0" w:color="auto"/>
        <w:left w:val="none" w:sz="0" w:space="0" w:color="auto"/>
        <w:bottom w:val="none" w:sz="0" w:space="0" w:color="auto"/>
        <w:right w:val="none" w:sz="0" w:space="0" w:color="auto"/>
      </w:divBdr>
    </w:div>
    <w:div w:id="2051999252">
      <w:bodyDiv w:val="1"/>
      <w:marLeft w:val="0"/>
      <w:marRight w:val="0"/>
      <w:marTop w:val="0"/>
      <w:marBottom w:val="0"/>
      <w:divBdr>
        <w:top w:val="none" w:sz="0" w:space="0" w:color="auto"/>
        <w:left w:val="none" w:sz="0" w:space="0" w:color="auto"/>
        <w:bottom w:val="none" w:sz="0" w:space="0" w:color="auto"/>
        <w:right w:val="none" w:sz="0" w:space="0" w:color="auto"/>
      </w:divBdr>
    </w:div>
    <w:div w:id="2052067235">
      <w:bodyDiv w:val="1"/>
      <w:marLeft w:val="0"/>
      <w:marRight w:val="0"/>
      <w:marTop w:val="0"/>
      <w:marBottom w:val="0"/>
      <w:divBdr>
        <w:top w:val="none" w:sz="0" w:space="0" w:color="auto"/>
        <w:left w:val="none" w:sz="0" w:space="0" w:color="auto"/>
        <w:bottom w:val="none" w:sz="0" w:space="0" w:color="auto"/>
        <w:right w:val="none" w:sz="0" w:space="0" w:color="auto"/>
      </w:divBdr>
    </w:div>
    <w:div w:id="2052530083">
      <w:bodyDiv w:val="1"/>
      <w:marLeft w:val="0"/>
      <w:marRight w:val="0"/>
      <w:marTop w:val="0"/>
      <w:marBottom w:val="0"/>
      <w:divBdr>
        <w:top w:val="none" w:sz="0" w:space="0" w:color="auto"/>
        <w:left w:val="none" w:sz="0" w:space="0" w:color="auto"/>
        <w:bottom w:val="none" w:sz="0" w:space="0" w:color="auto"/>
        <w:right w:val="none" w:sz="0" w:space="0" w:color="auto"/>
      </w:divBdr>
    </w:div>
    <w:div w:id="2052608178">
      <w:bodyDiv w:val="1"/>
      <w:marLeft w:val="0"/>
      <w:marRight w:val="0"/>
      <w:marTop w:val="0"/>
      <w:marBottom w:val="0"/>
      <w:divBdr>
        <w:top w:val="none" w:sz="0" w:space="0" w:color="auto"/>
        <w:left w:val="none" w:sz="0" w:space="0" w:color="auto"/>
        <w:bottom w:val="none" w:sz="0" w:space="0" w:color="auto"/>
        <w:right w:val="none" w:sz="0" w:space="0" w:color="auto"/>
      </w:divBdr>
    </w:div>
    <w:div w:id="2055733457">
      <w:bodyDiv w:val="1"/>
      <w:marLeft w:val="0"/>
      <w:marRight w:val="0"/>
      <w:marTop w:val="0"/>
      <w:marBottom w:val="0"/>
      <w:divBdr>
        <w:top w:val="none" w:sz="0" w:space="0" w:color="auto"/>
        <w:left w:val="none" w:sz="0" w:space="0" w:color="auto"/>
        <w:bottom w:val="none" w:sz="0" w:space="0" w:color="auto"/>
        <w:right w:val="none" w:sz="0" w:space="0" w:color="auto"/>
      </w:divBdr>
    </w:div>
    <w:div w:id="2056079477">
      <w:bodyDiv w:val="1"/>
      <w:marLeft w:val="0"/>
      <w:marRight w:val="0"/>
      <w:marTop w:val="0"/>
      <w:marBottom w:val="0"/>
      <w:divBdr>
        <w:top w:val="none" w:sz="0" w:space="0" w:color="auto"/>
        <w:left w:val="none" w:sz="0" w:space="0" w:color="auto"/>
        <w:bottom w:val="none" w:sz="0" w:space="0" w:color="auto"/>
        <w:right w:val="none" w:sz="0" w:space="0" w:color="auto"/>
      </w:divBdr>
    </w:div>
    <w:div w:id="2057661157">
      <w:bodyDiv w:val="1"/>
      <w:marLeft w:val="0"/>
      <w:marRight w:val="0"/>
      <w:marTop w:val="0"/>
      <w:marBottom w:val="0"/>
      <w:divBdr>
        <w:top w:val="none" w:sz="0" w:space="0" w:color="auto"/>
        <w:left w:val="none" w:sz="0" w:space="0" w:color="auto"/>
        <w:bottom w:val="none" w:sz="0" w:space="0" w:color="auto"/>
        <w:right w:val="none" w:sz="0" w:space="0" w:color="auto"/>
      </w:divBdr>
    </w:div>
    <w:div w:id="2058048788">
      <w:bodyDiv w:val="1"/>
      <w:marLeft w:val="0"/>
      <w:marRight w:val="0"/>
      <w:marTop w:val="0"/>
      <w:marBottom w:val="0"/>
      <w:divBdr>
        <w:top w:val="none" w:sz="0" w:space="0" w:color="auto"/>
        <w:left w:val="none" w:sz="0" w:space="0" w:color="auto"/>
        <w:bottom w:val="none" w:sz="0" w:space="0" w:color="auto"/>
        <w:right w:val="none" w:sz="0" w:space="0" w:color="auto"/>
      </w:divBdr>
    </w:div>
    <w:div w:id="2058122075">
      <w:bodyDiv w:val="1"/>
      <w:marLeft w:val="0"/>
      <w:marRight w:val="0"/>
      <w:marTop w:val="0"/>
      <w:marBottom w:val="0"/>
      <w:divBdr>
        <w:top w:val="none" w:sz="0" w:space="0" w:color="auto"/>
        <w:left w:val="none" w:sz="0" w:space="0" w:color="auto"/>
        <w:bottom w:val="none" w:sz="0" w:space="0" w:color="auto"/>
        <w:right w:val="none" w:sz="0" w:space="0" w:color="auto"/>
      </w:divBdr>
    </w:div>
    <w:div w:id="2060783162">
      <w:bodyDiv w:val="1"/>
      <w:marLeft w:val="0"/>
      <w:marRight w:val="0"/>
      <w:marTop w:val="0"/>
      <w:marBottom w:val="0"/>
      <w:divBdr>
        <w:top w:val="none" w:sz="0" w:space="0" w:color="auto"/>
        <w:left w:val="none" w:sz="0" w:space="0" w:color="auto"/>
        <w:bottom w:val="none" w:sz="0" w:space="0" w:color="auto"/>
        <w:right w:val="none" w:sz="0" w:space="0" w:color="auto"/>
      </w:divBdr>
    </w:div>
    <w:div w:id="2063365250">
      <w:bodyDiv w:val="1"/>
      <w:marLeft w:val="0"/>
      <w:marRight w:val="0"/>
      <w:marTop w:val="0"/>
      <w:marBottom w:val="0"/>
      <w:divBdr>
        <w:top w:val="none" w:sz="0" w:space="0" w:color="auto"/>
        <w:left w:val="none" w:sz="0" w:space="0" w:color="auto"/>
        <w:bottom w:val="none" w:sz="0" w:space="0" w:color="auto"/>
        <w:right w:val="none" w:sz="0" w:space="0" w:color="auto"/>
      </w:divBdr>
    </w:div>
    <w:div w:id="2063677895">
      <w:bodyDiv w:val="1"/>
      <w:marLeft w:val="0"/>
      <w:marRight w:val="0"/>
      <w:marTop w:val="0"/>
      <w:marBottom w:val="0"/>
      <w:divBdr>
        <w:top w:val="none" w:sz="0" w:space="0" w:color="auto"/>
        <w:left w:val="none" w:sz="0" w:space="0" w:color="auto"/>
        <w:bottom w:val="none" w:sz="0" w:space="0" w:color="auto"/>
        <w:right w:val="none" w:sz="0" w:space="0" w:color="auto"/>
      </w:divBdr>
    </w:div>
    <w:div w:id="2064787960">
      <w:bodyDiv w:val="1"/>
      <w:marLeft w:val="0"/>
      <w:marRight w:val="0"/>
      <w:marTop w:val="0"/>
      <w:marBottom w:val="0"/>
      <w:divBdr>
        <w:top w:val="none" w:sz="0" w:space="0" w:color="auto"/>
        <w:left w:val="none" w:sz="0" w:space="0" w:color="auto"/>
        <w:bottom w:val="none" w:sz="0" w:space="0" w:color="auto"/>
        <w:right w:val="none" w:sz="0" w:space="0" w:color="auto"/>
      </w:divBdr>
    </w:div>
    <w:div w:id="2065136015">
      <w:bodyDiv w:val="1"/>
      <w:marLeft w:val="0"/>
      <w:marRight w:val="0"/>
      <w:marTop w:val="0"/>
      <w:marBottom w:val="0"/>
      <w:divBdr>
        <w:top w:val="none" w:sz="0" w:space="0" w:color="auto"/>
        <w:left w:val="none" w:sz="0" w:space="0" w:color="auto"/>
        <w:bottom w:val="none" w:sz="0" w:space="0" w:color="auto"/>
        <w:right w:val="none" w:sz="0" w:space="0" w:color="auto"/>
      </w:divBdr>
    </w:div>
    <w:div w:id="2067609911">
      <w:bodyDiv w:val="1"/>
      <w:marLeft w:val="0"/>
      <w:marRight w:val="0"/>
      <w:marTop w:val="0"/>
      <w:marBottom w:val="0"/>
      <w:divBdr>
        <w:top w:val="none" w:sz="0" w:space="0" w:color="auto"/>
        <w:left w:val="none" w:sz="0" w:space="0" w:color="auto"/>
        <w:bottom w:val="none" w:sz="0" w:space="0" w:color="auto"/>
        <w:right w:val="none" w:sz="0" w:space="0" w:color="auto"/>
      </w:divBdr>
    </w:div>
    <w:div w:id="2069835780">
      <w:bodyDiv w:val="1"/>
      <w:marLeft w:val="0"/>
      <w:marRight w:val="0"/>
      <w:marTop w:val="0"/>
      <w:marBottom w:val="0"/>
      <w:divBdr>
        <w:top w:val="none" w:sz="0" w:space="0" w:color="auto"/>
        <w:left w:val="none" w:sz="0" w:space="0" w:color="auto"/>
        <w:bottom w:val="none" w:sz="0" w:space="0" w:color="auto"/>
        <w:right w:val="none" w:sz="0" w:space="0" w:color="auto"/>
      </w:divBdr>
    </w:div>
    <w:div w:id="2070690637">
      <w:bodyDiv w:val="1"/>
      <w:marLeft w:val="0"/>
      <w:marRight w:val="0"/>
      <w:marTop w:val="0"/>
      <w:marBottom w:val="0"/>
      <w:divBdr>
        <w:top w:val="none" w:sz="0" w:space="0" w:color="auto"/>
        <w:left w:val="none" w:sz="0" w:space="0" w:color="auto"/>
        <w:bottom w:val="none" w:sz="0" w:space="0" w:color="auto"/>
        <w:right w:val="none" w:sz="0" w:space="0" w:color="auto"/>
      </w:divBdr>
    </w:div>
    <w:div w:id="2072926711">
      <w:bodyDiv w:val="1"/>
      <w:marLeft w:val="0"/>
      <w:marRight w:val="0"/>
      <w:marTop w:val="0"/>
      <w:marBottom w:val="0"/>
      <w:divBdr>
        <w:top w:val="none" w:sz="0" w:space="0" w:color="auto"/>
        <w:left w:val="none" w:sz="0" w:space="0" w:color="auto"/>
        <w:bottom w:val="none" w:sz="0" w:space="0" w:color="auto"/>
        <w:right w:val="none" w:sz="0" w:space="0" w:color="auto"/>
      </w:divBdr>
    </w:div>
    <w:div w:id="2073573598">
      <w:bodyDiv w:val="1"/>
      <w:marLeft w:val="0"/>
      <w:marRight w:val="0"/>
      <w:marTop w:val="0"/>
      <w:marBottom w:val="0"/>
      <w:divBdr>
        <w:top w:val="none" w:sz="0" w:space="0" w:color="auto"/>
        <w:left w:val="none" w:sz="0" w:space="0" w:color="auto"/>
        <w:bottom w:val="none" w:sz="0" w:space="0" w:color="auto"/>
        <w:right w:val="none" w:sz="0" w:space="0" w:color="auto"/>
      </w:divBdr>
    </w:div>
    <w:div w:id="2073841760">
      <w:bodyDiv w:val="1"/>
      <w:marLeft w:val="0"/>
      <w:marRight w:val="0"/>
      <w:marTop w:val="0"/>
      <w:marBottom w:val="0"/>
      <w:divBdr>
        <w:top w:val="none" w:sz="0" w:space="0" w:color="auto"/>
        <w:left w:val="none" w:sz="0" w:space="0" w:color="auto"/>
        <w:bottom w:val="none" w:sz="0" w:space="0" w:color="auto"/>
        <w:right w:val="none" w:sz="0" w:space="0" w:color="auto"/>
      </w:divBdr>
    </w:div>
    <w:div w:id="2074498034">
      <w:bodyDiv w:val="1"/>
      <w:marLeft w:val="0"/>
      <w:marRight w:val="0"/>
      <w:marTop w:val="0"/>
      <w:marBottom w:val="0"/>
      <w:divBdr>
        <w:top w:val="none" w:sz="0" w:space="0" w:color="auto"/>
        <w:left w:val="none" w:sz="0" w:space="0" w:color="auto"/>
        <w:bottom w:val="none" w:sz="0" w:space="0" w:color="auto"/>
        <w:right w:val="none" w:sz="0" w:space="0" w:color="auto"/>
      </w:divBdr>
    </w:div>
    <w:div w:id="2074501341">
      <w:bodyDiv w:val="1"/>
      <w:marLeft w:val="0"/>
      <w:marRight w:val="0"/>
      <w:marTop w:val="0"/>
      <w:marBottom w:val="0"/>
      <w:divBdr>
        <w:top w:val="none" w:sz="0" w:space="0" w:color="auto"/>
        <w:left w:val="none" w:sz="0" w:space="0" w:color="auto"/>
        <w:bottom w:val="none" w:sz="0" w:space="0" w:color="auto"/>
        <w:right w:val="none" w:sz="0" w:space="0" w:color="auto"/>
      </w:divBdr>
    </w:div>
    <w:div w:id="2075424385">
      <w:bodyDiv w:val="1"/>
      <w:marLeft w:val="0"/>
      <w:marRight w:val="0"/>
      <w:marTop w:val="0"/>
      <w:marBottom w:val="0"/>
      <w:divBdr>
        <w:top w:val="none" w:sz="0" w:space="0" w:color="auto"/>
        <w:left w:val="none" w:sz="0" w:space="0" w:color="auto"/>
        <w:bottom w:val="none" w:sz="0" w:space="0" w:color="auto"/>
        <w:right w:val="none" w:sz="0" w:space="0" w:color="auto"/>
      </w:divBdr>
    </w:div>
    <w:div w:id="2076388132">
      <w:bodyDiv w:val="1"/>
      <w:marLeft w:val="0"/>
      <w:marRight w:val="0"/>
      <w:marTop w:val="0"/>
      <w:marBottom w:val="0"/>
      <w:divBdr>
        <w:top w:val="none" w:sz="0" w:space="0" w:color="auto"/>
        <w:left w:val="none" w:sz="0" w:space="0" w:color="auto"/>
        <w:bottom w:val="none" w:sz="0" w:space="0" w:color="auto"/>
        <w:right w:val="none" w:sz="0" w:space="0" w:color="auto"/>
      </w:divBdr>
    </w:div>
    <w:div w:id="2077507368">
      <w:bodyDiv w:val="1"/>
      <w:marLeft w:val="0"/>
      <w:marRight w:val="0"/>
      <w:marTop w:val="0"/>
      <w:marBottom w:val="0"/>
      <w:divBdr>
        <w:top w:val="none" w:sz="0" w:space="0" w:color="auto"/>
        <w:left w:val="none" w:sz="0" w:space="0" w:color="auto"/>
        <w:bottom w:val="none" w:sz="0" w:space="0" w:color="auto"/>
        <w:right w:val="none" w:sz="0" w:space="0" w:color="auto"/>
      </w:divBdr>
    </w:div>
    <w:div w:id="2079013849">
      <w:bodyDiv w:val="1"/>
      <w:marLeft w:val="0"/>
      <w:marRight w:val="0"/>
      <w:marTop w:val="0"/>
      <w:marBottom w:val="0"/>
      <w:divBdr>
        <w:top w:val="none" w:sz="0" w:space="0" w:color="auto"/>
        <w:left w:val="none" w:sz="0" w:space="0" w:color="auto"/>
        <w:bottom w:val="none" w:sz="0" w:space="0" w:color="auto"/>
        <w:right w:val="none" w:sz="0" w:space="0" w:color="auto"/>
      </w:divBdr>
    </w:div>
    <w:div w:id="2080057883">
      <w:bodyDiv w:val="1"/>
      <w:marLeft w:val="0"/>
      <w:marRight w:val="0"/>
      <w:marTop w:val="0"/>
      <w:marBottom w:val="0"/>
      <w:divBdr>
        <w:top w:val="none" w:sz="0" w:space="0" w:color="auto"/>
        <w:left w:val="none" w:sz="0" w:space="0" w:color="auto"/>
        <w:bottom w:val="none" w:sz="0" w:space="0" w:color="auto"/>
        <w:right w:val="none" w:sz="0" w:space="0" w:color="auto"/>
      </w:divBdr>
    </w:div>
    <w:div w:id="2080786971">
      <w:bodyDiv w:val="1"/>
      <w:marLeft w:val="0"/>
      <w:marRight w:val="0"/>
      <w:marTop w:val="0"/>
      <w:marBottom w:val="0"/>
      <w:divBdr>
        <w:top w:val="none" w:sz="0" w:space="0" w:color="auto"/>
        <w:left w:val="none" w:sz="0" w:space="0" w:color="auto"/>
        <w:bottom w:val="none" w:sz="0" w:space="0" w:color="auto"/>
        <w:right w:val="none" w:sz="0" w:space="0" w:color="auto"/>
      </w:divBdr>
    </w:div>
    <w:div w:id="2081513589">
      <w:bodyDiv w:val="1"/>
      <w:marLeft w:val="0"/>
      <w:marRight w:val="0"/>
      <w:marTop w:val="0"/>
      <w:marBottom w:val="0"/>
      <w:divBdr>
        <w:top w:val="none" w:sz="0" w:space="0" w:color="auto"/>
        <w:left w:val="none" w:sz="0" w:space="0" w:color="auto"/>
        <w:bottom w:val="none" w:sz="0" w:space="0" w:color="auto"/>
        <w:right w:val="none" w:sz="0" w:space="0" w:color="auto"/>
      </w:divBdr>
    </w:div>
    <w:div w:id="2081783141">
      <w:bodyDiv w:val="1"/>
      <w:marLeft w:val="0"/>
      <w:marRight w:val="0"/>
      <w:marTop w:val="0"/>
      <w:marBottom w:val="0"/>
      <w:divBdr>
        <w:top w:val="none" w:sz="0" w:space="0" w:color="auto"/>
        <w:left w:val="none" w:sz="0" w:space="0" w:color="auto"/>
        <w:bottom w:val="none" w:sz="0" w:space="0" w:color="auto"/>
        <w:right w:val="none" w:sz="0" w:space="0" w:color="auto"/>
      </w:divBdr>
    </w:div>
    <w:div w:id="2082678909">
      <w:bodyDiv w:val="1"/>
      <w:marLeft w:val="0"/>
      <w:marRight w:val="0"/>
      <w:marTop w:val="0"/>
      <w:marBottom w:val="0"/>
      <w:divBdr>
        <w:top w:val="none" w:sz="0" w:space="0" w:color="auto"/>
        <w:left w:val="none" w:sz="0" w:space="0" w:color="auto"/>
        <w:bottom w:val="none" w:sz="0" w:space="0" w:color="auto"/>
        <w:right w:val="none" w:sz="0" w:space="0" w:color="auto"/>
      </w:divBdr>
    </w:div>
    <w:div w:id="2083287366">
      <w:bodyDiv w:val="1"/>
      <w:marLeft w:val="0"/>
      <w:marRight w:val="0"/>
      <w:marTop w:val="0"/>
      <w:marBottom w:val="0"/>
      <w:divBdr>
        <w:top w:val="none" w:sz="0" w:space="0" w:color="auto"/>
        <w:left w:val="none" w:sz="0" w:space="0" w:color="auto"/>
        <w:bottom w:val="none" w:sz="0" w:space="0" w:color="auto"/>
        <w:right w:val="none" w:sz="0" w:space="0" w:color="auto"/>
      </w:divBdr>
    </w:div>
    <w:div w:id="2084595944">
      <w:bodyDiv w:val="1"/>
      <w:marLeft w:val="0"/>
      <w:marRight w:val="0"/>
      <w:marTop w:val="0"/>
      <w:marBottom w:val="0"/>
      <w:divBdr>
        <w:top w:val="none" w:sz="0" w:space="0" w:color="auto"/>
        <w:left w:val="none" w:sz="0" w:space="0" w:color="auto"/>
        <w:bottom w:val="none" w:sz="0" w:space="0" w:color="auto"/>
        <w:right w:val="none" w:sz="0" w:space="0" w:color="auto"/>
      </w:divBdr>
    </w:div>
    <w:div w:id="2085296314">
      <w:bodyDiv w:val="1"/>
      <w:marLeft w:val="0"/>
      <w:marRight w:val="0"/>
      <w:marTop w:val="0"/>
      <w:marBottom w:val="0"/>
      <w:divBdr>
        <w:top w:val="none" w:sz="0" w:space="0" w:color="auto"/>
        <w:left w:val="none" w:sz="0" w:space="0" w:color="auto"/>
        <w:bottom w:val="none" w:sz="0" w:space="0" w:color="auto"/>
        <w:right w:val="none" w:sz="0" w:space="0" w:color="auto"/>
      </w:divBdr>
    </w:div>
    <w:div w:id="2087724029">
      <w:bodyDiv w:val="1"/>
      <w:marLeft w:val="0"/>
      <w:marRight w:val="0"/>
      <w:marTop w:val="0"/>
      <w:marBottom w:val="0"/>
      <w:divBdr>
        <w:top w:val="none" w:sz="0" w:space="0" w:color="auto"/>
        <w:left w:val="none" w:sz="0" w:space="0" w:color="auto"/>
        <w:bottom w:val="none" w:sz="0" w:space="0" w:color="auto"/>
        <w:right w:val="none" w:sz="0" w:space="0" w:color="auto"/>
      </w:divBdr>
    </w:div>
    <w:div w:id="2088720256">
      <w:bodyDiv w:val="1"/>
      <w:marLeft w:val="0"/>
      <w:marRight w:val="0"/>
      <w:marTop w:val="0"/>
      <w:marBottom w:val="0"/>
      <w:divBdr>
        <w:top w:val="none" w:sz="0" w:space="0" w:color="auto"/>
        <w:left w:val="none" w:sz="0" w:space="0" w:color="auto"/>
        <w:bottom w:val="none" w:sz="0" w:space="0" w:color="auto"/>
        <w:right w:val="none" w:sz="0" w:space="0" w:color="auto"/>
      </w:divBdr>
    </w:div>
    <w:div w:id="2089767602">
      <w:bodyDiv w:val="1"/>
      <w:marLeft w:val="0"/>
      <w:marRight w:val="0"/>
      <w:marTop w:val="0"/>
      <w:marBottom w:val="0"/>
      <w:divBdr>
        <w:top w:val="none" w:sz="0" w:space="0" w:color="auto"/>
        <w:left w:val="none" w:sz="0" w:space="0" w:color="auto"/>
        <w:bottom w:val="none" w:sz="0" w:space="0" w:color="auto"/>
        <w:right w:val="none" w:sz="0" w:space="0" w:color="auto"/>
      </w:divBdr>
    </w:div>
    <w:div w:id="2089957379">
      <w:bodyDiv w:val="1"/>
      <w:marLeft w:val="0"/>
      <w:marRight w:val="0"/>
      <w:marTop w:val="0"/>
      <w:marBottom w:val="0"/>
      <w:divBdr>
        <w:top w:val="none" w:sz="0" w:space="0" w:color="auto"/>
        <w:left w:val="none" w:sz="0" w:space="0" w:color="auto"/>
        <w:bottom w:val="none" w:sz="0" w:space="0" w:color="auto"/>
        <w:right w:val="none" w:sz="0" w:space="0" w:color="auto"/>
      </w:divBdr>
    </w:div>
    <w:div w:id="2092195891">
      <w:bodyDiv w:val="1"/>
      <w:marLeft w:val="0"/>
      <w:marRight w:val="0"/>
      <w:marTop w:val="0"/>
      <w:marBottom w:val="0"/>
      <w:divBdr>
        <w:top w:val="none" w:sz="0" w:space="0" w:color="auto"/>
        <w:left w:val="none" w:sz="0" w:space="0" w:color="auto"/>
        <w:bottom w:val="none" w:sz="0" w:space="0" w:color="auto"/>
        <w:right w:val="none" w:sz="0" w:space="0" w:color="auto"/>
      </w:divBdr>
    </w:div>
    <w:div w:id="2092314156">
      <w:bodyDiv w:val="1"/>
      <w:marLeft w:val="0"/>
      <w:marRight w:val="0"/>
      <w:marTop w:val="0"/>
      <w:marBottom w:val="0"/>
      <w:divBdr>
        <w:top w:val="none" w:sz="0" w:space="0" w:color="auto"/>
        <w:left w:val="none" w:sz="0" w:space="0" w:color="auto"/>
        <w:bottom w:val="none" w:sz="0" w:space="0" w:color="auto"/>
        <w:right w:val="none" w:sz="0" w:space="0" w:color="auto"/>
      </w:divBdr>
    </w:div>
    <w:div w:id="2094620391">
      <w:bodyDiv w:val="1"/>
      <w:marLeft w:val="0"/>
      <w:marRight w:val="0"/>
      <w:marTop w:val="0"/>
      <w:marBottom w:val="0"/>
      <w:divBdr>
        <w:top w:val="none" w:sz="0" w:space="0" w:color="auto"/>
        <w:left w:val="none" w:sz="0" w:space="0" w:color="auto"/>
        <w:bottom w:val="none" w:sz="0" w:space="0" w:color="auto"/>
        <w:right w:val="none" w:sz="0" w:space="0" w:color="auto"/>
      </w:divBdr>
    </w:div>
    <w:div w:id="2095393211">
      <w:bodyDiv w:val="1"/>
      <w:marLeft w:val="0"/>
      <w:marRight w:val="0"/>
      <w:marTop w:val="0"/>
      <w:marBottom w:val="0"/>
      <w:divBdr>
        <w:top w:val="none" w:sz="0" w:space="0" w:color="auto"/>
        <w:left w:val="none" w:sz="0" w:space="0" w:color="auto"/>
        <w:bottom w:val="none" w:sz="0" w:space="0" w:color="auto"/>
        <w:right w:val="none" w:sz="0" w:space="0" w:color="auto"/>
      </w:divBdr>
    </w:div>
    <w:div w:id="2096169013">
      <w:bodyDiv w:val="1"/>
      <w:marLeft w:val="0"/>
      <w:marRight w:val="0"/>
      <w:marTop w:val="0"/>
      <w:marBottom w:val="0"/>
      <w:divBdr>
        <w:top w:val="none" w:sz="0" w:space="0" w:color="auto"/>
        <w:left w:val="none" w:sz="0" w:space="0" w:color="auto"/>
        <w:bottom w:val="none" w:sz="0" w:space="0" w:color="auto"/>
        <w:right w:val="none" w:sz="0" w:space="0" w:color="auto"/>
      </w:divBdr>
    </w:div>
    <w:div w:id="2096781220">
      <w:bodyDiv w:val="1"/>
      <w:marLeft w:val="0"/>
      <w:marRight w:val="0"/>
      <w:marTop w:val="0"/>
      <w:marBottom w:val="0"/>
      <w:divBdr>
        <w:top w:val="none" w:sz="0" w:space="0" w:color="auto"/>
        <w:left w:val="none" w:sz="0" w:space="0" w:color="auto"/>
        <w:bottom w:val="none" w:sz="0" w:space="0" w:color="auto"/>
        <w:right w:val="none" w:sz="0" w:space="0" w:color="auto"/>
      </w:divBdr>
    </w:div>
    <w:div w:id="2097749506">
      <w:bodyDiv w:val="1"/>
      <w:marLeft w:val="0"/>
      <w:marRight w:val="0"/>
      <w:marTop w:val="0"/>
      <w:marBottom w:val="0"/>
      <w:divBdr>
        <w:top w:val="none" w:sz="0" w:space="0" w:color="auto"/>
        <w:left w:val="none" w:sz="0" w:space="0" w:color="auto"/>
        <w:bottom w:val="none" w:sz="0" w:space="0" w:color="auto"/>
        <w:right w:val="none" w:sz="0" w:space="0" w:color="auto"/>
      </w:divBdr>
    </w:div>
    <w:div w:id="2100825758">
      <w:bodyDiv w:val="1"/>
      <w:marLeft w:val="0"/>
      <w:marRight w:val="0"/>
      <w:marTop w:val="0"/>
      <w:marBottom w:val="0"/>
      <w:divBdr>
        <w:top w:val="none" w:sz="0" w:space="0" w:color="auto"/>
        <w:left w:val="none" w:sz="0" w:space="0" w:color="auto"/>
        <w:bottom w:val="none" w:sz="0" w:space="0" w:color="auto"/>
        <w:right w:val="none" w:sz="0" w:space="0" w:color="auto"/>
      </w:divBdr>
    </w:div>
    <w:div w:id="2101674468">
      <w:bodyDiv w:val="1"/>
      <w:marLeft w:val="0"/>
      <w:marRight w:val="0"/>
      <w:marTop w:val="0"/>
      <w:marBottom w:val="0"/>
      <w:divBdr>
        <w:top w:val="none" w:sz="0" w:space="0" w:color="auto"/>
        <w:left w:val="none" w:sz="0" w:space="0" w:color="auto"/>
        <w:bottom w:val="none" w:sz="0" w:space="0" w:color="auto"/>
        <w:right w:val="none" w:sz="0" w:space="0" w:color="auto"/>
      </w:divBdr>
    </w:div>
    <w:div w:id="2102024958">
      <w:bodyDiv w:val="1"/>
      <w:marLeft w:val="0"/>
      <w:marRight w:val="0"/>
      <w:marTop w:val="0"/>
      <w:marBottom w:val="0"/>
      <w:divBdr>
        <w:top w:val="none" w:sz="0" w:space="0" w:color="auto"/>
        <w:left w:val="none" w:sz="0" w:space="0" w:color="auto"/>
        <w:bottom w:val="none" w:sz="0" w:space="0" w:color="auto"/>
        <w:right w:val="none" w:sz="0" w:space="0" w:color="auto"/>
      </w:divBdr>
    </w:div>
    <w:div w:id="2102338587">
      <w:bodyDiv w:val="1"/>
      <w:marLeft w:val="0"/>
      <w:marRight w:val="0"/>
      <w:marTop w:val="0"/>
      <w:marBottom w:val="0"/>
      <w:divBdr>
        <w:top w:val="none" w:sz="0" w:space="0" w:color="auto"/>
        <w:left w:val="none" w:sz="0" w:space="0" w:color="auto"/>
        <w:bottom w:val="none" w:sz="0" w:space="0" w:color="auto"/>
        <w:right w:val="none" w:sz="0" w:space="0" w:color="auto"/>
      </w:divBdr>
    </w:div>
    <w:div w:id="2102798224">
      <w:bodyDiv w:val="1"/>
      <w:marLeft w:val="0"/>
      <w:marRight w:val="0"/>
      <w:marTop w:val="0"/>
      <w:marBottom w:val="0"/>
      <w:divBdr>
        <w:top w:val="none" w:sz="0" w:space="0" w:color="auto"/>
        <w:left w:val="none" w:sz="0" w:space="0" w:color="auto"/>
        <w:bottom w:val="none" w:sz="0" w:space="0" w:color="auto"/>
        <w:right w:val="none" w:sz="0" w:space="0" w:color="auto"/>
      </w:divBdr>
    </w:div>
    <w:div w:id="2104253780">
      <w:bodyDiv w:val="1"/>
      <w:marLeft w:val="0"/>
      <w:marRight w:val="0"/>
      <w:marTop w:val="0"/>
      <w:marBottom w:val="0"/>
      <w:divBdr>
        <w:top w:val="none" w:sz="0" w:space="0" w:color="auto"/>
        <w:left w:val="none" w:sz="0" w:space="0" w:color="auto"/>
        <w:bottom w:val="none" w:sz="0" w:space="0" w:color="auto"/>
        <w:right w:val="none" w:sz="0" w:space="0" w:color="auto"/>
      </w:divBdr>
    </w:div>
    <w:div w:id="2104300898">
      <w:bodyDiv w:val="1"/>
      <w:marLeft w:val="0"/>
      <w:marRight w:val="0"/>
      <w:marTop w:val="0"/>
      <w:marBottom w:val="0"/>
      <w:divBdr>
        <w:top w:val="none" w:sz="0" w:space="0" w:color="auto"/>
        <w:left w:val="none" w:sz="0" w:space="0" w:color="auto"/>
        <w:bottom w:val="none" w:sz="0" w:space="0" w:color="auto"/>
        <w:right w:val="none" w:sz="0" w:space="0" w:color="auto"/>
      </w:divBdr>
    </w:div>
    <w:div w:id="2104371610">
      <w:bodyDiv w:val="1"/>
      <w:marLeft w:val="0"/>
      <w:marRight w:val="0"/>
      <w:marTop w:val="0"/>
      <w:marBottom w:val="0"/>
      <w:divBdr>
        <w:top w:val="none" w:sz="0" w:space="0" w:color="auto"/>
        <w:left w:val="none" w:sz="0" w:space="0" w:color="auto"/>
        <w:bottom w:val="none" w:sz="0" w:space="0" w:color="auto"/>
        <w:right w:val="none" w:sz="0" w:space="0" w:color="auto"/>
      </w:divBdr>
    </w:div>
    <w:div w:id="2104641703">
      <w:bodyDiv w:val="1"/>
      <w:marLeft w:val="0"/>
      <w:marRight w:val="0"/>
      <w:marTop w:val="0"/>
      <w:marBottom w:val="0"/>
      <w:divBdr>
        <w:top w:val="none" w:sz="0" w:space="0" w:color="auto"/>
        <w:left w:val="none" w:sz="0" w:space="0" w:color="auto"/>
        <w:bottom w:val="none" w:sz="0" w:space="0" w:color="auto"/>
        <w:right w:val="none" w:sz="0" w:space="0" w:color="auto"/>
      </w:divBdr>
    </w:div>
    <w:div w:id="2105420589">
      <w:bodyDiv w:val="1"/>
      <w:marLeft w:val="0"/>
      <w:marRight w:val="0"/>
      <w:marTop w:val="0"/>
      <w:marBottom w:val="0"/>
      <w:divBdr>
        <w:top w:val="none" w:sz="0" w:space="0" w:color="auto"/>
        <w:left w:val="none" w:sz="0" w:space="0" w:color="auto"/>
        <w:bottom w:val="none" w:sz="0" w:space="0" w:color="auto"/>
        <w:right w:val="none" w:sz="0" w:space="0" w:color="auto"/>
      </w:divBdr>
    </w:div>
    <w:div w:id="2107342232">
      <w:bodyDiv w:val="1"/>
      <w:marLeft w:val="0"/>
      <w:marRight w:val="0"/>
      <w:marTop w:val="0"/>
      <w:marBottom w:val="0"/>
      <w:divBdr>
        <w:top w:val="none" w:sz="0" w:space="0" w:color="auto"/>
        <w:left w:val="none" w:sz="0" w:space="0" w:color="auto"/>
        <w:bottom w:val="none" w:sz="0" w:space="0" w:color="auto"/>
        <w:right w:val="none" w:sz="0" w:space="0" w:color="auto"/>
      </w:divBdr>
    </w:div>
    <w:div w:id="2108117106">
      <w:bodyDiv w:val="1"/>
      <w:marLeft w:val="0"/>
      <w:marRight w:val="0"/>
      <w:marTop w:val="0"/>
      <w:marBottom w:val="0"/>
      <w:divBdr>
        <w:top w:val="none" w:sz="0" w:space="0" w:color="auto"/>
        <w:left w:val="none" w:sz="0" w:space="0" w:color="auto"/>
        <w:bottom w:val="none" w:sz="0" w:space="0" w:color="auto"/>
        <w:right w:val="none" w:sz="0" w:space="0" w:color="auto"/>
      </w:divBdr>
    </w:div>
    <w:div w:id="2109735329">
      <w:bodyDiv w:val="1"/>
      <w:marLeft w:val="0"/>
      <w:marRight w:val="0"/>
      <w:marTop w:val="0"/>
      <w:marBottom w:val="0"/>
      <w:divBdr>
        <w:top w:val="none" w:sz="0" w:space="0" w:color="auto"/>
        <w:left w:val="none" w:sz="0" w:space="0" w:color="auto"/>
        <w:bottom w:val="none" w:sz="0" w:space="0" w:color="auto"/>
        <w:right w:val="none" w:sz="0" w:space="0" w:color="auto"/>
      </w:divBdr>
    </w:div>
    <w:div w:id="2110615885">
      <w:bodyDiv w:val="1"/>
      <w:marLeft w:val="0"/>
      <w:marRight w:val="0"/>
      <w:marTop w:val="0"/>
      <w:marBottom w:val="0"/>
      <w:divBdr>
        <w:top w:val="none" w:sz="0" w:space="0" w:color="auto"/>
        <w:left w:val="none" w:sz="0" w:space="0" w:color="auto"/>
        <w:bottom w:val="none" w:sz="0" w:space="0" w:color="auto"/>
        <w:right w:val="none" w:sz="0" w:space="0" w:color="auto"/>
      </w:divBdr>
    </w:div>
    <w:div w:id="2111005926">
      <w:bodyDiv w:val="1"/>
      <w:marLeft w:val="0"/>
      <w:marRight w:val="0"/>
      <w:marTop w:val="0"/>
      <w:marBottom w:val="0"/>
      <w:divBdr>
        <w:top w:val="none" w:sz="0" w:space="0" w:color="auto"/>
        <w:left w:val="none" w:sz="0" w:space="0" w:color="auto"/>
        <w:bottom w:val="none" w:sz="0" w:space="0" w:color="auto"/>
        <w:right w:val="none" w:sz="0" w:space="0" w:color="auto"/>
      </w:divBdr>
    </w:div>
    <w:div w:id="2111584794">
      <w:bodyDiv w:val="1"/>
      <w:marLeft w:val="0"/>
      <w:marRight w:val="0"/>
      <w:marTop w:val="0"/>
      <w:marBottom w:val="0"/>
      <w:divBdr>
        <w:top w:val="none" w:sz="0" w:space="0" w:color="auto"/>
        <w:left w:val="none" w:sz="0" w:space="0" w:color="auto"/>
        <w:bottom w:val="none" w:sz="0" w:space="0" w:color="auto"/>
        <w:right w:val="none" w:sz="0" w:space="0" w:color="auto"/>
      </w:divBdr>
    </w:div>
    <w:div w:id="2114352667">
      <w:bodyDiv w:val="1"/>
      <w:marLeft w:val="0"/>
      <w:marRight w:val="0"/>
      <w:marTop w:val="0"/>
      <w:marBottom w:val="0"/>
      <w:divBdr>
        <w:top w:val="none" w:sz="0" w:space="0" w:color="auto"/>
        <w:left w:val="none" w:sz="0" w:space="0" w:color="auto"/>
        <w:bottom w:val="none" w:sz="0" w:space="0" w:color="auto"/>
        <w:right w:val="none" w:sz="0" w:space="0" w:color="auto"/>
      </w:divBdr>
    </w:div>
    <w:div w:id="2115246077">
      <w:bodyDiv w:val="1"/>
      <w:marLeft w:val="0"/>
      <w:marRight w:val="0"/>
      <w:marTop w:val="0"/>
      <w:marBottom w:val="0"/>
      <w:divBdr>
        <w:top w:val="none" w:sz="0" w:space="0" w:color="auto"/>
        <w:left w:val="none" w:sz="0" w:space="0" w:color="auto"/>
        <w:bottom w:val="none" w:sz="0" w:space="0" w:color="auto"/>
        <w:right w:val="none" w:sz="0" w:space="0" w:color="auto"/>
      </w:divBdr>
    </w:div>
    <w:div w:id="2117018035">
      <w:bodyDiv w:val="1"/>
      <w:marLeft w:val="0"/>
      <w:marRight w:val="0"/>
      <w:marTop w:val="0"/>
      <w:marBottom w:val="0"/>
      <w:divBdr>
        <w:top w:val="none" w:sz="0" w:space="0" w:color="auto"/>
        <w:left w:val="none" w:sz="0" w:space="0" w:color="auto"/>
        <w:bottom w:val="none" w:sz="0" w:space="0" w:color="auto"/>
        <w:right w:val="none" w:sz="0" w:space="0" w:color="auto"/>
      </w:divBdr>
    </w:div>
    <w:div w:id="2117170294">
      <w:bodyDiv w:val="1"/>
      <w:marLeft w:val="0"/>
      <w:marRight w:val="0"/>
      <w:marTop w:val="0"/>
      <w:marBottom w:val="0"/>
      <w:divBdr>
        <w:top w:val="none" w:sz="0" w:space="0" w:color="auto"/>
        <w:left w:val="none" w:sz="0" w:space="0" w:color="auto"/>
        <w:bottom w:val="none" w:sz="0" w:space="0" w:color="auto"/>
        <w:right w:val="none" w:sz="0" w:space="0" w:color="auto"/>
      </w:divBdr>
    </w:div>
    <w:div w:id="2117362113">
      <w:bodyDiv w:val="1"/>
      <w:marLeft w:val="0"/>
      <w:marRight w:val="0"/>
      <w:marTop w:val="0"/>
      <w:marBottom w:val="0"/>
      <w:divBdr>
        <w:top w:val="none" w:sz="0" w:space="0" w:color="auto"/>
        <w:left w:val="none" w:sz="0" w:space="0" w:color="auto"/>
        <w:bottom w:val="none" w:sz="0" w:space="0" w:color="auto"/>
        <w:right w:val="none" w:sz="0" w:space="0" w:color="auto"/>
      </w:divBdr>
    </w:div>
    <w:div w:id="2120953555">
      <w:bodyDiv w:val="1"/>
      <w:marLeft w:val="0"/>
      <w:marRight w:val="0"/>
      <w:marTop w:val="0"/>
      <w:marBottom w:val="0"/>
      <w:divBdr>
        <w:top w:val="none" w:sz="0" w:space="0" w:color="auto"/>
        <w:left w:val="none" w:sz="0" w:space="0" w:color="auto"/>
        <w:bottom w:val="none" w:sz="0" w:space="0" w:color="auto"/>
        <w:right w:val="none" w:sz="0" w:space="0" w:color="auto"/>
      </w:divBdr>
    </w:div>
    <w:div w:id="2121367149">
      <w:bodyDiv w:val="1"/>
      <w:marLeft w:val="0"/>
      <w:marRight w:val="0"/>
      <w:marTop w:val="0"/>
      <w:marBottom w:val="0"/>
      <w:divBdr>
        <w:top w:val="none" w:sz="0" w:space="0" w:color="auto"/>
        <w:left w:val="none" w:sz="0" w:space="0" w:color="auto"/>
        <w:bottom w:val="none" w:sz="0" w:space="0" w:color="auto"/>
        <w:right w:val="none" w:sz="0" w:space="0" w:color="auto"/>
      </w:divBdr>
    </w:div>
    <w:div w:id="2122186826">
      <w:bodyDiv w:val="1"/>
      <w:marLeft w:val="0"/>
      <w:marRight w:val="0"/>
      <w:marTop w:val="0"/>
      <w:marBottom w:val="0"/>
      <w:divBdr>
        <w:top w:val="none" w:sz="0" w:space="0" w:color="auto"/>
        <w:left w:val="none" w:sz="0" w:space="0" w:color="auto"/>
        <w:bottom w:val="none" w:sz="0" w:space="0" w:color="auto"/>
        <w:right w:val="none" w:sz="0" w:space="0" w:color="auto"/>
      </w:divBdr>
    </w:div>
    <w:div w:id="2123331069">
      <w:bodyDiv w:val="1"/>
      <w:marLeft w:val="0"/>
      <w:marRight w:val="0"/>
      <w:marTop w:val="0"/>
      <w:marBottom w:val="0"/>
      <w:divBdr>
        <w:top w:val="none" w:sz="0" w:space="0" w:color="auto"/>
        <w:left w:val="none" w:sz="0" w:space="0" w:color="auto"/>
        <w:bottom w:val="none" w:sz="0" w:space="0" w:color="auto"/>
        <w:right w:val="none" w:sz="0" w:space="0" w:color="auto"/>
      </w:divBdr>
    </w:div>
    <w:div w:id="2125924565">
      <w:bodyDiv w:val="1"/>
      <w:marLeft w:val="0"/>
      <w:marRight w:val="0"/>
      <w:marTop w:val="0"/>
      <w:marBottom w:val="0"/>
      <w:divBdr>
        <w:top w:val="none" w:sz="0" w:space="0" w:color="auto"/>
        <w:left w:val="none" w:sz="0" w:space="0" w:color="auto"/>
        <w:bottom w:val="none" w:sz="0" w:space="0" w:color="auto"/>
        <w:right w:val="none" w:sz="0" w:space="0" w:color="auto"/>
      </w:divBdr>
    </w:div>
    <w:div w:id="2126383213">
      <w:bodyDiv w:val="1"/>
      <w:marLeft w:val="0"/>
      <w:marRight w:val="0"/>
      <w:marTop w:val="0"/>
      <w:marBottom w:val="0"/>
      <w:divBdr>
        <w:top w:val="none" w:sz="0" w:space="0" w:color="auto"/>
        <w:left w:val="none" w:sz="0" w:space="0" w:color="auto"/>
        <w:bottom w:val="none" w:sz="0" w:space="0" w:color="auto"/>
        <w:right w:val="none" w:sz="0" w:space="0" w:color="auto"/>
      </w:divBdr>
    </w:div>
    <w:div w:id="2128353486">
      <w:bodyDiv w:val="1"/>
      <w:marLeft w:val="0"/>
      <w:marRight w:val="0"/>
      <w:marTop w:val="0"/>
      <w:marBottom w:val="0"/>
      <w:divBdr>
        <w:top w:val="none" w:sz="0" w:space="0" w:color="auto"/>
        <w:left w:val="none" w:sz="0" w:space="0" w:color="auto"/>
        <w:bottom w:val="none" w:sz="0" w:space="0" w:color="auto"/>
        <w:right w:val="none" w:sz="0" w:space="0" w:color="auto"/>
      </w:divBdr>
    </w:div>
    <w:div w:id="2130276397">
      <w:bodyDiv w:val="1"/>
      <w:marLeft w:val="0"/>
      <w:marRight w:val="0"/>
      <w:marTop w:val="0"/>
      <w:marBottom w:val="0"/>
      <w:divBdr>
        <w:top w:val="none" w:sz="0" w:space="0" w:color="auto"/>
        <w:left w:val="none" w:sz="0" w:space="0" w:color="auto"/>
        <w:bottom w:val="none" w:sz="0" w:space="0" w:color="auto"/>
        <w:right w:val="none" w:sz="0" w:space="0" w:color="auto"/>
      </w:divBdr>
    </w:div>
    <w:div w:id="2130856527">
      <w:bodyDiv w:val="1"/>
      <w:marLeft w:val="0"/>
      <w:marRight w:val="0"/>
      <w:marTop w:val="0"/>
      <w:marBottom w:val="0"/>
      <w:divBdr>
        <w:top w:val="none" w:sz="0" w:space="0" w:color="auto"/>
        <w:left w:val="none" w:sz="0" w:space="0" w:color="auto"/>
        <w:bottom w:val="none" w:sz="0" w:space="0" w:color="auto"/>
        <w:right w:val="none" w:sz="0" w:space="0" w:color="auto"/>
      </w:divBdr>
    </w:div>
    <w:div w:id="2131047877">
      <w:bodyDiv w:val="1"/>
      <w:marLeft w:val="0"/>
      <w:marRight w:val="0"/>
      <w:marTop w:val="0"/>
      <w:marBottom w:val="0"/>
      <w:divBdr>
        <w:top w:val="none" w:sz="0" w:space="0" w:color="auto"/>
        <w:left w:val="none" w:sz="0" w:space="0" w:color="auto"/>
        <w:bottom w:val="none" w:sz="0" w:space="0" w:color="auto"/>
        <w:right w:val="none" w:sz="0" w:space="0" w:color="auto"/>
      </w:divBdr>
    </w:div>
    <w:div w:id="2133208304">
      <w:bodyDiv w:val="1"/>
      <w:marLeft w:val="0"/>
      <w:marRight w:val="0"/>
      <w:marTop w:val="0"/>
      <w:marBottom w:val="0"/>
      <w:divBdr>
        <w:top w:val="none" w:sz="0" w:space="0" w:color="auto"/>
        <w:left w:val="none" w:sz="0" w:space="0" w:color="auto"/>
        <w:bottom w:val="none" w:sz="0" w:space="0" w:color="auto"/>
        <w:right w:val="none" w:sz="0" w:space="0" w:color="auto"/>
      </w:divBdr>
    </w:div>
    <w:div w:id="2133863256">
      <w:bodyDiv w:val="1"/>
      <w:marLeft w:val="0"/>
      <w:marRight w:val="0"/>
      <w:marTop w:val="0"/>
      <w:marBottom w:val="0"/>
      <w:divBdr>
        <w:top w:val="none" w:sz="0" w:space="0" w:color="auto"/>
        <w:left w:val="none" w:sz="0" w:space="0" w:color="auto"/>
        <w:bottom w:val="none" w:sz="0" w:space="0" w:color="auto"/>
        <w:right w:val="none" w:sz="0" w:space="0" w:color="auto"/>
      </w:divBdr>
    </w:div>
    <w:div w:id="2133938995">
      <w:bodyDiv w:val="1"/>
      <w:marLeft w:val="0"/>
      <w:marRight w:val="0"/>
      <w:marTop w:val="0"/>
      <w:marBottom w:val="0"/>
      <w:divBdr>
        <w:top w:val="none" w:sz="0" w:space="0" w:color="auto"/>
        <w:left w:val="none" w:sz="0" w:space="0" w:color="auto"/>
        <w:bottom w:val="none" w:sz="0" w:space="0" w:color="auto"/>
        <w:right w:val="none" w:sz="0" w:space="0" w:color="auto"/>
      </w:divBdr>
    </w:div>
    <w:div w:id="2135438670">
      <w:bodyDiv w:val="1"/>
      <w:marLeft w:val="0"/>
      <w:marRight w:val="0"/>
      <w:marTop w:val="0"/>
      <w:marBottom w:val="0"/>
      <w:divBdr>
        <w:top w:val="none" w:sz="0" w:space="0" w:color="auto"/>
        <w:left w:val="none" w:sz="0" w:space="0" w:color="auto"/>
        <w:bottom w:val="none" w:sz="0" w:space="0" w:color="auto"/>
        <w:right w:val="none" w:sz="0" w:space="0" w:color="auto"/>
      </w:divBdr>
    </w:div>
    <w:div w:id="2135781387">
      <w:bodyDiv w:val="1"/>
      <w:marLeft w:val="0"/>
      <w:marRight w:val="0"/>
      <w:marTop w:val="0"/>
      <w:marBottom w:val="0"/>
      <w:divBdr>
        <w:top w:val="none" w:sz="0" w:space="0" w:color="auto"/>
        <w:left w:val="none" w:sz="0" w:space="0" w:color="auto"/>
        <w:bottom w:val="none" w:sz="0" w:space="0" w:color="auto"/>
        <w:right w:val="none" w:sz="0" w:space="0" w:color="auto"/>
      </w:divBdr>
    </w:div>
    <w:div w:id="2137530098">
      <w:bodyDiv w:val="1"/>
      <w:marLeft w:val="0"/>
      <w:marRight w:val="0"/>
      <w:marTop w:val="0"/>
      <w:marBottom w:val="0"/>
      <w:divBdr>
        <w:top w:val="none" w:sz="0" w:space="0" w:color="auto"/>
        <w:left w:val="none" w:sz="0" w:space="0" w:color="auto"/>
        <w:bottom w:val="none" w:sz="0" w:space="0" w:color="auto"/>
        <w:right w:val="none" w:sz="0" w:space="0" w:color="auto"/>
      </w:divBdr>
    </w:div>
    <w:div w:id="2138058319">
      <w:bodyDiv w:val="1"/>
      <w:marLeft w:val="0"/>
      <w:marRight w:val="0"/>
      <w:marTop w:val="0"/>
      <w:marBottom w:val="0"/>
      <w:divBdr>
        <w:top w:val="none" w:sz="0" w:space="0" w:color="auto"/>
        <w:left w:val="none" w:sz="0" w:space="0" w:color="auto"/>
        <w:bottom w:val="none" w:sz="0" w:space="0" w:color="auto"/>
        <w:right w:val="none" w:sz="0" w:space="0" w:color="auto"/>
      </w:divBdr>
    </w:div>
    <w:div w:id="2138061140">
      <w:bodyDiv w:val="1"/>
      <w:marLeft w:val="0"/>
      <w:marRight w:val="0"/>
      <w:marTop w:val="0"/>
      <w:marBottom w:val="0"/>
      <w:divBdr>
        <w:top w:val="none" w:sz="0" w:space="0" w:color="auto"/>
        <w:left w:val="none" w:sz="0" w:space="0" w:color="auto"/>
        <w:bottom w:val="none" w:sz="0" w:space="0" w:color="auto"/>
        <w:right w:val="none" w:sz="0" w:space="0" w:color="auto"/>
      </w:divBdr>
    </w:div>
    <w:div w:id="2139450263">
      <w:bodyDiv w:val="1"/>
      <w:marLeft w:val="0"/>
      <w:marRight w:val="0"/>
      <w:marTop w:val="0"/>
      <w:marBottom w:val="0"/>
      <w:divBdr>
        <w:top w:val="none" w:sz="0" w:space="0" w:color="auto"/>
        <w:left w:val="none" w:sz="0" w:space="0" w:color="auto"/>
        <w:bottom w:val="none" w:sz="0" w:space="0" w:color="auto"/>
        <w:right w:val="none" w:sz="0" w:space="0" w:color="auto"/>
      </w:divBdr>
    </w:div>
    <w:div w:id="2140486514">
      <w:bodyDiv w:val="1"/>
      <w:marLeft w:val="0"/>
      <w:marRight w:val="0"/>
      <w:marTop w:val="0"/>
      <w:marBottom w:val="0"/>
      <w:divBdr>
        <w:top w:val="none" w:sz="0" w:space="0" w:color="auto"/>
        <w:left w:val="none" w:sz="0" w:space="0" w:color="auto"/>
        <w:bottom w:val="none" w:sz="0" w:space="0" w:color="auto"/>
        <w:right w:val="none" w:sz="0" w:space="0" w:color="auto"/>
      </w:divBdr>
    </w:div>
    <w:div w:id="2140487710">
      <w:bodyDiv w:val="1"/>
      <w:marLeft w:val="0"/>
      <w:marRight w:val="0"/>
      <w:marTop w:val="0"/>
      <w:marBottom w:val="0"/>
      <w:divBdr>
        <w:top w:val="none" w:sz="0" w:space="0" w:color="auto"/>
        <w:left w:val="none" w:sz="0" w:space="0" w:color="auto"/>
        <w:bottom w:val="none" w:sz="0" w:space="0" w:color="auto"/>
        <w:right w:val="none" w:sz="0" w:space="0" w:color="auto"/>
      </w:divBdr>
    </w:div>
    <w:div w:id="2141651648">
      <w:bodyDiv w:val="1"/>
      <w:marLeft w:val="0"/>
      <w:marRight w:val="0"/>
      <w:marTop w:val="0"/>
      <w:marBottom w:val="0"/>
      <w:divBdr>
        <w:top w:val="none" w:sz="0" w:space="0" w:color="auto"/>
        <w:left w:val="none" w:sz="0" w:space="0" w:color="auto"/>
        <w:bottom w:val="none" w:sz="0" w:space="0" w:color="auto"/>
        <w:right w:val="none" w:sz="0" w:space="0" w:color="auto"/>
      </w:divBdr>
    </w:div>
    <w:div w:id="2142115746">
      <w:bodyDiv w:val="1"/>
      <w:marLeft w:val="0"/>
      <w:marRight w:val="0"/>
      <w:marTop w:val="0"/>
      <w:marBottom w:val="0"/>
      <w:divBdr>
        <w:top w:val="none" w:sz="0" w:space="0" w:color="auto"/>
        <w:left w:val="none" w:sz="0" w:space="0" w:color="auto"/>
        <w:bottom w:val="none" w:sz="0" w:space="0" w:color="auto"/>
        <w:right w:val="none" w:sz="0" w:space="0" w:color="auto"/>
      </w:divBdr>
    </w:div>
    <w:div w:id="2142729661">
      <w:bodyDiv w:val="1"/>
      <w:marLeft w:val="0"/>
      <w:marRight w:val="0"/>
      <w:marTop w:val="0"/>
      <w:marBottom w:val="0"/>
      <w:divBdr>
        <w:top w:val="none" w:sz="0" w:space="0" w:color="auto"/>
        <w:left w:val="none" w:sz="0" w:space="0" w:color="auto"/>
        <w:bottom w:val="none" w:sz="0" w:space="0" w:color="auto"/>
        <w:right w:val="none" w:sz="0" w:space="0" w:color="auto"/>
      </w:divBdr>
    </w:div>
    <w:div w:id="2142993851">
      <w:bodyDiv w:val="1"/>
      <w:marLeft w:val="0"/>
      <w:marRight w:val="0"/>
      <w:marTop w:val="0"/>
      <w:marBottom w:val="0"/>
      <w:divBdr>
        <w:top w:val="none" w:sz="0" w:space="0" w:color="auto"/>
        <w:left w:val="none" w:sz="0" w:space="0" w:color="auto"/>
        <w:bottom w:val="none" w:sz="0" w:space="0" w:color="auto"/>
        <w:right w:val="none" w:sz="0" w:space="0" w:color="auto"/>
      </w:divBdr>
    </w:div>
    <w:div w:id="2145152846">
      <w:bodyDiv w:val="1"/>
      <w:marLeft w:val="0"/>
      <w:marRight w:val="0"/>
      <w:marTop w:val="0"/>
      <w:marBottom w:val="0"/>
      <w:divBdr>
        <w:top w:val="none" w:sz="0" w:space="0" w:color="auto"/>
        <w:left w:val="none" w:sz="0" w:space="0" w:color="auto"/>
        <w:bottom w:val="none" w:sz="0" w:space="0" w:color="auto"/>
        <w:right w:val="none" w:sz="0" w:space="0" w:color="auto"/>
      </w:divBdr>
    </w:div>
    <w:div w:id="2145736794">
      <w:bodyDiv w:val="1"/>
      <w:marLeft w:val="0"/>
      <w:marRight w:val="0"/>
      <w:marTop w:val="0"/>
      <w:marBottom w:val="0"/>
      <w:divBdr>
        <w:top w:val="none" w:sz="0" w:space="0" w:color="auto"/>
        <w:left w:val="none" w:sz="0" w:space="0" w:color="auto"/>
        <w:bottom w:val="none" w:sz="0" w:space="0" w:color="auto"/>
        <w:right w:val="none" w:sz="0" w:space="0" w:color="auto"/>
      </w:divBdr>
    </w:div>
    <w:div w:id="214696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chart" Target="charts/chart5.xml"/><Relationship Id="rId89" Type="http://schemas.openxmlformats.org/officeDocument/2006/relationships/image" Target="media/image71.png"/><Relationship Id="rId112" Type="http://schemas.microsoft.com/office/2011/relationships/people" Target="people.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chart" Target="charts/chart1.xml"/><Relationship Id="rId85" Type="http://schemas.openxmlformats.org/officeDocument/2006/relationships/chart" Target="charts/chart6.xml"/><Relationship Id="rId12" Type="http://schemas.openxmlformats.org/officeDocument/2006/relationships/image" Target="media/image5.jpeg"/><Relationship Id="rId17" Type="http://schemas.openxmlformats.org/officeDocument/2006/relationships/comments" Target="comments.xml"/><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8.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chart" Target="charts/chart2.xml"/><Relationship Id="rId86" Type="http://schemas.openxmlformats.org/officeDocument/2006/relationships/chart" Target="charts/chart7.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11/relationships/commentsExtended" Target="commentsExtended.xml"/><Relationship Id="rId39" Type="http://schemas.openxmlformats.org/officeDocument/2006/relationships/image" Target="media/image30.jpeg"/><Relationship Id="rId109" Type="http://schemas.openxmlformats.org/officeDocument/2006/relationships/image" Target="media/image91.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110" Type="http://schemas.openxmlformats.org/officeDocument/2006/relationships/image" Target="media/image92.png"/><Relationship Id="rId61" Type="http://schemas.openxmlformats.org/officeDocument/2006/relationships/image" Target="media/image52.png"/><Relationship Id="rId82" Type="http://schemas.openxmlformats.org/officeDocument/2006/relationships/chart" Target="charts/chart3.xml"/><Relationship Id="rId19" Type="http://schemas.openxmlformats.org/officeDocument/2006/relationships/image" Target="media/image10.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chart" Target="charts/chart4.xml"/><Relationship Id="rId88" Type="http://schemas.openxmlformats.org/officeDocument/2006/relationships/image" Target="media/image70.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Hoja1!$A$1:$A$2</c:f>
              <c:strCache>
                <c:ptCount val="2"/>
                <c:pt idx="0">
                  <c:v>bueno</c:v>
                </c:pt>
                <c:pt idx="1">
                  <c:v>malo</c:v>
                </c:pt>
              </c:strCache>
            </c:strRef>
          </c:cat>
          <c:val>
            <c:numRef>
              <c:f>Hoja1!$B$1:$B$2</c:f>
              <c:numCache>
                <c:formatCode>0%</c:formatCode>
                <c:ptCount val="2"/>
                <c:pt idx="0">
                  <c:v>0.4</c:v>
                </c:pt>
                <c:pt idx="1">
                  <c:v>0.6</c:v>
                </c:pt>
              </c:numCache>
            </c:numRef>
          </c:val>
          <c:extLst>
            <c:ext xmlns:c16="http://schemas.microsoft.com/office/drawing/2014/chart" uri="{C3380CC4-5D6E-409C-BE32-E72D297353CC}">
              <c16:uniqueId val="{00000000-A3D1-4C2F-83CE-CAF4094BD186}"/>
            </c:ext>
          </c:extLst>
        </c:ser>
        <c:dLbls>
          <c:showLegendKey val="0"/>
          <c:showVal val="1"/>
          <c:showCatName val="0"/>
          <c:showSerName val="0"/>
          <c:showPercent val="0"/>
          <c:showBubbleSize val="0"/>
        </c:dLbls>
        <c:gapWidth val="65"/>
        <c:shape val="box"/>
        <c:axId val="786550008"/>
        <c:axId val="786555888"/>
        <c:axId val="669262776"/>
      </c:bar3DChart>
      <c:catAx>
        <c:axId val="7865500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5888"/>
        <c:crosses val="autoZero"/>
        <c:auto val="1"/>
        <c:lblAlgn val="ctr"/>
        <c:lblOffset val="100"/>
        <c:noMultiLvlLbl val="0"/>
      </c:catAx>
      <c:valAx>
        <c:axId val="786555888"/>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50008"/>
        <c:crosses val="autoZero"/>
        <c:crossBetween val="between"/>
      </c:valAx>
      <c:serAx>
        <c:axId val="669262776"/>
        <c:scaling>
          <c:orientation val="minMax"/>
        </c:scaling>
        <c:delete val="1"/>
        <c:axPos val="b"/>
        <c:majorTickMark val="none"/>
        <c:minorTickMark val="none"/>
        <c:tickLblPos val="nextTo"/>
        <c:crossAx val="786555888"/>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strRef>
              <c:f>Hoja1!$A$4:$A$5</c:f>
              <c:strCache>
                <c:ptCount val="2"/>
                <c:pt idx="0">
                  <c:v>si</c:v>
                </c:pt>
                <c:pt idx="1">
                  <c:v>no</c:v>
                </c:pt>
              </c:strCache>
            </c:strRef>
          </c:cat>
          <c:val>
            <c:numRef>
              <c:f>Hoja1!$B$4:$B$5</c:f>
              <c:numCache>
                <c:formatCode>0%</c:formatCode>
                <c:ptCount val="2"/>
                <c:pt idx="0">
                  <c:v>0.37</c:v>
                </c:pt>
                <c:pt idx="1">
                  <c:v>0.63</c:v>
                </c:pt>
              </c:numCache>
            </c:numRef>
          </c:val>
          <c:extLst>
            <c:ext xmlns:c16="http://schemas.microsoft.com/office/drawing/2014/chart" uri="{C3380CC4-5D6E-409C-BE32-E72D297353CC}">
              <c16:uniqueId val="{00000000-4CA1-438C-8FA1-81DF00731D1B}"/>
            </c:ext>
          </c:extLst>
        </c:ser>
        <c:dLbls>
          <c:showLegendKey val="0"/>
          <c:showVal val="0"/>
          <c:showCatName val="0"/>
          <c:showSerName val="0"/>
          <c:showPercent val="0"/>
          <c:showBubbleSize val="0"/>
        </c:dLbls>
        <c:gapWidth val="65"/>
        <c:shape val="box"/>
        <c:axId val="786546480"/>
        <c:axId val="786553536"/>
        <c:axId val="669253024"/>
      </c:bar3DChart>
      <c:catAx>
        <c:axId val="786546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3536"/>
        <c:crosses val="autoZero"/>
        <c:auto val="1"/>
        <c:lblAlgn val="ctr"/>
        <c:lblOffset val="100"/>
        <c:noMultiLvlLbl val="0"/>
      </c:catAx>
      <c:valAx>
        <c:axId val="786553536"/>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46480"/>
        <c:crosses val="autoZero"/>
        <c:crossBetween val="between"/>
      </c:valAx>
      <c:serAx>
        <c:axId val="669253024"/>
        <c:scaling>
          <c:orientation val="minMax"/>
        </c:scaling>
        <c:delete val="1"/>
        <c:axPos val="b"/>
        <c:majorTickMark val="none"/>
        <c:minorTickMark val="none"/>
        <c:tickLblPos val="nextTo"/>
        <c:crossAx val="786553536"/>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Hoja1!$A$7:$A$8</c:f>
              <c:strCache>
                <c:ptCount val="2"/>
                <c:pt idx="0">
                  <c:v>bueno</c:v>
                </c:pt>
                <c:pt idx="1">
                  <c:v>malo</c:v>
                </c:pt>
              </c:strCache>
            </c:strRef>
          </c:cat>
          <c:val>
            <c:numRef>
              <c:f>Hoja1!$B$7:$B$8</c:f>
              <c:numCache>
                <c:formatCode>0%</c:formatCode>
                <c:ptCount val="2"/>
                <c:pt idx="0">
                  <c:v>0.18</c:v>
                </c:pt>
                <c:pt idx="1">
                  <c:v>0.72</c:v>
                </c:pt>
              </c:numCache>
            </c:numRef>
          </c:val>
          <c:extLst>
            <c:ext xmlns:c16="http://schemas.microsoft.com/office/drawing/2014/chart" uri="{C3380CC4-5D6E-409C-BE32-E72D297353CC}">
              <c16:uniqueId val="{00000000-193D-4A7A-B338-14CB86AF3A2D}"/>
            </c:ext>
          </c:extLst>
        </c:ser>
        <c:dLbls>
          <c:showLegendKey val="0"/>
          <c:showVal val="1"/>
          <c:showCatName val="0"/>
          <c:showSerName val="0"/>
          <c:showPercent val="0"/>
          <c:showBubbleSize val="0"/>
        </c:dLbls>
        <c:gapWidth val="65"/>
        <c:shape val="box"/>
        <c:axId val="786546872"/>
        <c:axId val="786548832"/>
        <c:axId val="669264048"/>
      </c:bar3DChart>
      <c:catAx>
        <c:axId val="7865468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48832"/>
        <c:crosses val="autoZero"/>
        <c:auto val="1"/>
        <c:lblAlgn val="ctr"/>
        <c:lblOffset val="100"/>
        <c:noMultiLvlLbl val="0"/>
      </c:catAx>
      <c:valAx>
        <c:axId val="786548832"/>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46872"/>
        <c:crosses val="autoZero"/>
        <c:crossBetween val="between"/>
      </c:valAx>
      <c:serAx>
        <c:axId val="669264048"/>
        <c:scaling>
          <c:orientation val="minMax"/>
        </c:scaling>
        <c:delete val="1"/>
        <c:axPos val="b"/>
        <c:majorTickMark val="none"/>
        <c:minorTickMark val="none"/>
        <c:tickLblPos val="nextTo"/>
        <c:crossAx val="786548832"/>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Hoja1!$A$10:$A$12</c:f>
              <c:strCache>
                <c:ptCount val="3"/>
                <c:pt idx="0">
                  <c:v>menor a 15 min.</c:v>
                </c:pt>
                <c:pt idx="1">
                  <c:v>menor a 30 min.</c:v>
                </c:pt>
                <c:pt idx="2">
                  <c:v>mas de 30 min.</c:v>
                </c:pt>
              </c:strCache>
            </c:strRef>
          </c:cat>
          <c:val>
            <c:numRef>
              <c:f>Hoja1!$B$10:$B$12</c:f>
              <c:numCache>
                <c:formatCode>0%</c:formatCode>
                <c:ptCount val="3"/>
                <c:pt idx="0">
                  <c:v>0.28999999999999998</c:v>
                </c:pt>
                <c:pt idx="1">
                  <c:v>0.32</c:v>
                </c:pt>
                <c:pt idx="2">
                  <c:v>0.39</c:v>
                </c:pt>
              </c:numCache>
            </c:numRef>
          </c:val>
          <c:extLst>
            <c:ext xmlns:c16="http://schemas.microsoft.com/office/drawing/2014/chart" uri="{C3380CC4-5D6E-409C-BE32-E72D297353CC}">
              <c16:uniqueId val="{00000000-3667-4650-BA56-FF4CEA164DC9}"/>
            </c:ext>
          </c:extLst>
        </c:ser>
        <c:dLbls>
          <c:showLegendKey val="0"/>
          <c:showVal val="1"/>
          <c:showCatName val="0"/>
          <c:showSerName val="0"/>
          <c:showPercent val="0"/>
          <c:showBubbleSize val="0"/>
        </c:dLbls>
        <c:gapWidth val="150"/>
        <c:shape val="box"/>
        <c:axId val="786553928"/>
        <c:axId val="786551576"/>
        <c:axId val="669257264"/>
      </c:bar3DChart>
      <c:catAx>
        <c:axId val="7865539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1576"/>
        <c:crosses val="autoZero"/>
        <c:auto val="1"/>
        <c:lblAlgn val="ctr"/>
        <c:lblOffset val="100"/>
        <c:noMultiLvlLbl val="0"/>
      </c:catAx>
      <c:valAx>
        <c:axId val="786551576"/>
        <c:scaling>
          <c:orientation val="minMax"/>
        </c:scaling>
        <c:delete val="1"/>
        <c:axPos val="l"/>
        <c:numFmt formatCode="0%" sourceLinked="1"/>
        <c:majorTickMark val="none"/>
        <c:minorTickMark val="none"/>
        <c:tickLblPos val="nextTo"/>
        <c:crossAx val="786553928"/>
        <c:crosses val="autoZero"/>
        <c:crossBetween val="between"/>
      </c:valAx>
      <c:serAx>
        <c:axId val="669257264"/>
        <c:scaling>
          <c:orientation val="minMax"/>
        </c:scaling>
        <c:delete val="1"/>
        <c:axPos val="b"/>
        <c:majorTickMark val="none"/>
        <c:minorTickMark val="none"/>
        <c:tickLblPos val="nextTo"/>
        <c:crossAx val="786551576"/>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Hoja1!$A$14:$A$16</c:f>
              <c:strCache>
                <c:ptCount val="3"/>
                <c:pt idx="0">
                  <c:v>5 a 10 min.</c:v>
                </c:pt>
                <c:pt idx="1">
                  <c:v>10 a 2 min.</c:v>
                </c:pt>
                <c:pt idx="2">
                  <c:v>mas de 20 min.</c:v>
                </c:pt>
              </c:strCache>
            </c:strRef>
          </c:cat>
          <c:val>
            <c:numRef>
              <c:f>Hoja1!$B$14:$B$16</c:f>
              <c:numCache>
                <c:formatCode>0%</c:formatCode>
                <c:ptCount val="3"/>
                <c:pt idx="0">
                  <c:v>0.85</c:v>
                </c:pt>
                <c:pt idx="1">
                  <c:v>0.14000000000000001</c:v>
                </c:pt>
                <c:pt idx="2">
                  <c:v>0.01</c:v>
                </c:pt>
              </c:numCache>
            </c:numRef>
          </c:val>
          <c:extLst>
            <c:ext xmlns:c16="http://schemas.microsoft.com/office/drawing/2014/chart" uri="{C3380CC4-5D6E-409C-BE32-E72D297353CC}">
              <c16:uniqueId val="{00000000-2989-4A73-9CF0-3DCB2F76F720}"/>
            </c:ext>
          </c:extLst>
        </c:ser>
        <c:dLbls>
          <c:showLegendKey val="0"/>
          <c:showVal val="1"/>
          <c:showCatName val="0"/>
          <c:showSerName val="0"/>
          <c:showPercent val="0"/>
          <c:showBubbleSize val="0"/>
        </c:dLbls>
        <c:gapWidth val="65"/>
        <c:shape val="box"/>
        <c:axId val="786557064"/>
        <c:axId val="786556280"/>
        <c:axId val="669265320"/>
      </c:bar3DChart>
      <c:catAx>
        <c:axId val="7865570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6280"/>
        <c:crosses val="autoZero"/>
        <c:auto val="1"/>
        <c:lblAlgn val="ctr"/>
        <c:lblOffset val="100"/>
        <c:noMultiLvlLbl val="0"/>
      </c:catAx>
      <c:valAx>
        <c:axId val="786556280"/>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57064"/>
        <c:crosses val="autoZero"/>
        <c:crossBetween val="between"/>
      </c:valAx>
      <c:serAx>
        <c:axId val="669265320"/>
        <c:scaling>
          <c:orientation val="minMax"/>
        </c:scaling>
        <c:delete val="1"/>
        <c:axPos val="b"/>
        <c:majorTickMark val="none"/>
        <c:minorTickMark val="none"/>
        <c:tickLblPos val="nextTo"/>
        <c:crossAx val="786556280"/>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Hoja1!$A$18:$A$19</c:f>
              <c:strCache>
                <c:ptCount val="2"/>
                <c:pt idx="0">
                  <c:v>bueno</c:v>
                </c:pt>
                <c:pt idx="1">
                  <c:v>malo</c:v>
                </c:pt>
              </c:strCache>
            </c:strRef>
          </c:cat>
          <c:val>
            <c:numRef>
              <c:f>Hoja1!$B$18:$B$19</c:f>
              <c:numCache>
                <c:formatCode>0%</c:formatCode>
                <c:ptCount val="2"/>
                <c:pt idx="0">
                  <c:v>0.98</c:v>
                </c:pt>
                <c:pt idx="1">
                  <c:v>0.02</c:v>
                </c:pt>
              </c:numCache>
            </c:numRef>
          </c:val>
          <c:extLst>
            <c:ext xmlns:c16="http://schemas.microsoft.com/office/drawing/2014/chart" uri="{C3380CC4-5D6E-409C-BE32-E72D297353CC}">
              <c16:uniqueId val="{00000000-87A8-40A9-85C1-DDABC876C56D}"/>
            </c:ext>
          </c:extLst>
        </c:ser>
        <c:dLbls>
          <c:showLegendKey val="0"/>
          <c:showVal val="1"/>
          <c:showCatName val="0"/>
          <c:showSerName val="0"/>
          <c:showPercent val="0"/>
          <c:showBubbleSize val="0"/>
        </c:dLbls>
        <c:gapWidth val="65"/>
        <c:shape val="box"/>
        <c:axId val="786550792"/>
        <c:axId val="786551968"/>
        <c:axId val="669264472"/>
      </c:bar3DChart>
      <c:catAx>
        <c:axId val="786550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1968"/>
        <c:crosses val="autoZero"/>
        <c:auto val="1"/>
        <c:lblAlgn val="ctr"/>
        <c:lblOffset val="100"/>
        <c:noMultiLvlLbl val="0"/>
      </c:catAx>
      <c:valAx>
        <c:axId val="786551968"/>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50792"/>
        <c:crosses val="autoZero"/>
        <c:crossBetween val="between"/>
      </c:valAx>
      <c:serAx>
        <c:axId val="669264472"/>
        <c:scaling>
          <c:orientation val="minMax"/>
        </c:scaling>
        <c:delete val="1"/>
        <c:axPos val="b"/>
        <c:majorTickMark val="none"/>
        <c:minorTickMark val="none"/>
        <c:tickLblPos val="nextTo"/>
        <c:crossAx val="786551968"/>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Hoja1!$A$21:$A$22</c:f>
              <c:strCache>
                <c:ptCount val="2"/>
                <c:pt idx="0">
                  <c:v>si</c:v>
                </c:pt>
                <c:pt idx="1">
                  <c:v>no</c:v>
                </c:pt>
              </c:strCache>
            </c:strRef>
          </c:cat>
          <c:val>
            <c:numRef>
              <c:f>Hoja1!$B$21:$B$22</c:f>
              <c:numCache>
                <c:formatCode>0%</c:formatCode>
                <c:ptCount val="2"/>
                <c:pt idx="0">
                  <c:v>0.96</c:v>
                </c:pt>
                <c:pt idx="1">
                  <c:v>0.04</c:v>
                </c:pt>
              </c:numCache>
            </c:numRef>
          </c:val>
          <c:extLst>
            <c:ext xmlns:c16="http://schemas.microsoft.com/office/drawing/2014/chart" uri="{C3380CC4-5D6E-409C-BE32-E72D297353CC}">
              <c16:uniqueId val="{00000000-722A-43ED-849C-1C90807434BA}"/>
            </c:ext>
          </c:extLst>
        </c:ser>
        <c:dLbls>
          <c:showLegendKey val="0"/>
          <c:showVal val="1"/>
          <c:showCatName val="0"/>
          <c:showSerName val="0"/>
          <c:showPercent val="0"/>
          <c:showBubbleSize val="0"/>
        </c:dLbls>
        <c:gapWidth val="65"/>
        <c:shape val="box"/>
        <c:axId val="786552360"/>
        <c:axId val="786552752"/>
        <c:axId val="669255144"/>
      </c:bar3DChart>
      <c:catAx>
        <c:axId val="786552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BO"/>
          </a:p>
        </c:txPr>
        <c:crossAx val="786552752"/>
        <c:crosses val="autoZero"/>
        <c:auto val="1"/>
        <c:lblAlgn val="ctr"/>
        <c:lblOffset val="100"/>
        <c:noMultiLvlLbl val="0"/>
      </c:catAx>
      <c:valAx>
        <c:axId val="786552752"/>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crossAx val="786552360"/>
        <c:crosses val="autoZero"/>
        <c:crossBetween val="between"/>
      </c:valAx>
      <c:serAx>
        <c:axId val="669255144"/>
        <c:scaling>
          <c:orientation val="minMax"/>
        </c:scaling>
        <c:delete val="1"/>
        <c:axPos val="b"/>
        <c:majorTickMark val="none"/>
        <c:minorTickMark val="none"/>
        <c:tickLblPos val="nextTo"/>
        <c:crossAx val="786552752"/>
        <c:crosses val="autoZero"/>
      </c:ser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Jav13</b:Tag>
    <b:SourceType>Book</b:SourceType>
    <b:Guid>{DA2F9337-A800-49B6-B4FC-788B00220F3C}</b:Guid>
    <b:Title>SISTEMA DE INFORMACIÓN PARA LA ASIGNACIÓN DE CITAS Y CONTROL DE HISTORIAS CLÍNICAS EN LOS SERVICIOS PRESTADOS POR EL AREA DE SALUD DE BIENESTAR UNIVERSITARIO DE LA UNIVERSIDAD DEL MAGDALENA</b:Title>
    <b:Year>2013</b:Year>
    <b:City>Santa Marta - Bogota</b:City>
    <b:Author>
      <b:Author>
        <b:NameList>
          <b:Person>
            <b:Last>Javier Castillo</b:Last>
            <b:First>Andrés</b:First>
          </b:Person>
          <b:Person>
            <b:Last>Cadenas</b:Last>
            <b:First>Nelvis</b:First>
          </b:Person>
        </b:NameList>
      </b:Author>
    </b:Author>
    <b:RefOrder>3</b:RefOrder>
  </b:Source>
  <b:Source>
    <b:Tag>Mor08</b:Tag>
    <b:SourceType>DocumentFromInternetSite</b:SourceType>
    <b:Guid>{41AF2EE4-EF64-429E-8185-C91861CD31DF}</b:Guid>
    <b:Title>SISTEMA DE INFORMACION PARA EL CONTROL Y ADMINISTRACION DE CITAS MEDICAS EN LA DIRECCION DE SANIDAD DEL DECIMO DISTRITO DE LA POLICIA NACIONAL SEDE GIRARDOD</b:Title>
    <b:Year>2008</b:Year>
    <b:YearAccessed>2016</b:YearAccessed>
    <b:MonthAccessed>octubre</b:MonthAccessed>
    <b:DayAccessed>25</b:DayAccessed>
    <b:URL>http://repository.uniminuto.edu:8080/jspui/bitstream/10656/395/1/TTI_MoraSolanoYenny_08.pdf</b:URL>
    <b:Author>
      <b:Author>
        <b:NameList>
          <b:Person>
            <b:Last>Mora Solano</b:Last>
            <b:Middle>Alejandra</b:Middle>
            <b:First>Jenny</b:First>
          </b:Person>
          <b:Person>
            <b:Last>Guerrero Serrano</b:Last>
            <b:Middle>Enrique</b:Middle>
            <b:First>Jorge</b:First>
          </b:Person>
        </b:NameList>
      </b:Author>
    </b:Author>
    <b:RefOrder>4</b:RefOrder>
  </b:Source>
  <b:Source>
    <b:Tag>Ivo06</b:Tag>
    <b:SourceType>InternetSite</b:SourceType>
    <b:Guid>{0CA3D465-3B75-4D4E-8854-9BE31F6B1866}</b:Guid>
    <b:Title>SISTEMA DE INFORMACIÓN AUTOMATIZADO PARA EL CONTROL DE RECEPCIÓN DE CONSULTAS E HISTORIALES MÉDICOS EN EL HOSPITAL “WÁLTER KHON”</b:Title>
    <b:Year>2006</b:Year>
    <b:Month>octubre</b:Month>
    <b:Day>27</b:Day>
    <b:YearAccessed>2016</b:YearAccessed>
    <b:MonthAccessed>octubre</b:MonthAccessed>
    <b:DayAccessed>25</b:DayAccessed>
    <b:URL>http://dpicuto.edu.bo/tesis/facultad-nacional-de-ingenieria/carrera-de-ingenieria-de-sistemas-e-informatica/97-sistema-de-informacion-automatizado-para-el-control-de-recepcion-de-consultas-e-historiales-medicos-en-el-hospital-walter-khon.html</b:URL>
    <b:Author>
      <b:Author>
        <b:NameList>
          <b:Person>
            <b:Last>Menacho Mollo</b:Last>
            <b:Middle>Karina</b:Middle>
            <b:First>Ivonne</b:First>
          </b:Person>
        </b:NameList>
      </b:Author>
    </b:Author>
    <b:RefOrder>1</b:RefOrder>
  </b:Source>
  <b:Source>
    <b:Tag>Var05</b:Tag>
    <b:SourceType>InternetSite</b:SourceType>
    <b:Guid>{4B658E6D-0CCE-4C40-8447-8A325CA5F855}</b:Guid>
    <b:Title>SISTEMA PARA LA ADMINISTRACION DE ANALISIS CLINICO DE LOS PACIENTES DEL LABORATORIO DE LA CAJA PETROLERA DE SALUD</b:Title>
    <b:Year>2005</b:Year>
    <b:Month>marzo</b:Month>
    <b:Day>1</b:Day>
    <b:YearAccessed>2016</b:YearAccessed>
    <b:MonthAccessed>octubre</b:MonthAccessed>
    <b:DayAccessed>25</b:DayAccessed>
    <b:URL>https://siaa.ucbcba.edu.bo/siaa/RepTesisAluPublico.asp?nsper=122511</b:URL>
    <b:Author>
      <b:Author>
        <b:NameList>
          <b:Person>
            <b:Last>Vargas Flores</b:Last>
            <b:Middle>Fernando</b:Middle>
            <b:First>Luis</b:First>
          </b:Person>
        </b:NameList>
      </b:Author>
    </b:Author>
    <b:RefOrder>5</b:RefOrder>
  </b:Source>
  <b:Source>
    <b:Tag>Cal11</b:Tag>
    <b:SourceType>BookSection</b:SourceType>
    <b:Guid>{62D170DB-6C71-45EE-8B42-F6D86759E8CB}</b:Guid>
    <b:Title>Sistema experto basado en reglas para el apoyo al proceso de diagnostico y tratamiento adecuado de enfermedades cardiacas para la Caja Nacional de Salud</b:Title>
    <b:Year>2011</b:Year>
    <b:Pages>105</b:Pages>
    <b:City>Potosi</b:City>
    <b:Author>
      <b:Author>
        <b:NameList>
          <b:Person>
            <b:Last>Callapa Coro</b:Last>
            <b:First>Guido</b:First>
          </b:Person>
        </b:NameList>
      </b:Author>
    </b:Author>
    <b:RefOrder>6</b:RefOrder>
  </b:Source>
  <b:Source>
    <b:Tag>Mer13</b:Tag>
    <b:SourceType>BookSection</b:SourceType>
    <b:Guid>{EB6FA3FA-1C9A-4BD0-9426-DADC71D19FD0}</b:Guid>
    <b:Title>METODOLOGIA DE INVESTIGACION</b:Title>
    <b:Year>2013</b:Year>
    <b:Pages>69</b:Pages>
    <b:City>Potosi</b:City>
    <b:Author>
      <b:Author>
        <b:NameList>
          <b:Person>
            <b:Last>Mercado Algarañaz</b:Last>
            <b:First>Anny</b:First>
          </b:Person>
        </b:NameList>
      </b:Author>
    </b:Author>
    <b:RefOrder>57</b:RefOrder>
  </b:Source>
  <b:Source>
    <b:Tag>Bro04</b:Tag>
    <b:SourceType>InternetSite</b:SourceType>
    <b:Guid>{F2F538A9-6994-46DA-A44E-870CFAE9BA6F}</b:Guid>
    <b:Title>administracionenteoria.blogspot.com</b:Title>
    <b:Year>2004</b:Year>
    <b:Author>
      <b:Author>
        <b:NameList>
          <b:Person>
            <b:Last>Adams</b:Last>
            <b:First>Brook</b:First>
          </b:Person>
        </b:NameList>
      </b:Author>
    </b:Author>
    <b:InternetSiteTitle>administracionenteoria.blogspot.com</b:InternetSiteTitle>
    <b:Month>enero</b:Month>
    <b:YearAccessed>2016</b:YearAccessed>
    <b:MonthAccessed>diciembre</b:MonthAccessed>
    <b:DayAccessed>04</b:DayAccessed>
    <b:URL>http://administracionenteoria.blogspot.com/2009/07/definicion-de-administracion.html</b:URL>
    <b:RefOrder>7</b:RefOrder>
  </b:Source>
  <b:Source>
    <b:Tag>Jos11</b:Tag>
    <b:SourceType>InternetSite</b:SourceType>
    <b:Guid>{17E7AF8A-03B2-4312-AA42-45319A033D6F}</b:Guid>
    <b:Author>
      <b:Author>
        <b:NameList>
          <b:Person>
            <b:Last>Arena</b:Last>
            <b:First>José</b:First>
            <b:Middle>A. Fernández</b:Middle>
          </b:Person>
        </b:NameList>
      </b:Author>
    </b:Author>
    <b:Title>overblog</b:Title>
    <b:InternetSiteTitle>overblog</b:InternetSiteTitle>
    <b:ProductionCompany>Informacione13</b:ProductionCompany>
    <b:Year>2011</b:Year>
    <b:Month>septiembre</b:Month>
    <b:Day>23</b:Day>
    <b:YearAccessed>2016</b:YearAccessed>
    <b:MonthAccessed>diciembre</b:MonthAccessed>
    <b:DayAccessed>04</b:DayAccessed>
    <b:URL>http://informacione13.over-blog.com/article-conceptos-de-administracion-varios-autores-84960800.html</b:URL>
    <b:RefOrder>8</b:RefOrder>
  </b:Source>
  <b:Source>
    <b:Tag>Jos111</b:Tag>
    <b:SourceType>InternetSite</b:SourceType>
    <b:Guid>{0E028AC8-5BAC-467A-918A-98F30205DE52}</b:Guid>
    <b:Author>
      <b:Author>
        <b:NameList>
          <b:Person>
            <b:Last>Massie</b:Last>
            <b:First>Joseph</b:First>
            <b:Middle>L.</b:Middle>
          </b:Person>
        </b:NameList>
      </b:Author>
    </b:Author>
    <b:Title>overblog</b:Title>
    <b:InternetSiteTitle>overblog</b:InternetSiteTitle>
    <b:ProductionCompany>informacione13</b:ProductionCompany>
    <b:Year>2011</b:Year>
    <b:Month>septiembre</b:Month>
    <b:Day>23</b:Day>
    <b:YearAccessed>2016</b:YearAccessed>
    <b:MonthAccessed>diciembre</b:MonthAccessed>
    <b:DayAccessed>04</b:DayAccessed>
    <b:URL>http://informacione13.over-blog.com/article-conceptos-de-administracion-varios-autores-84960800.html</b:URL>
    <b:RefOrder>9</b:RefOrder>
  </b:Source>
  <b:Source>
    <b:Tag>Cod16</b:Tag>
    <b:SourceType>InternetSite</b:SourceType>
    <b:Guid>{1C7B0BBB-482B-4A14-A67C-C860EE61BF6F}</b:Guid>
    <b:Title>Codittel</b:Title>
    <b:InternetSiteTitle>Codittel</b:InternetSiteTitle>
    <b:YearAccessed>2016</b:YearAccessed>
    <b:MonthAccessed>diciembre</b:MonthAccessed>
    <b:DayAccessed>04</b:DayAccessed>
    <b:URL>http://www.codittel.com/index.php/nuestros-productos/8-productos/1-agenda</b:URL>
    <b:RefOrder>10</b:RefOrder>
  </b:Source>
  <b:Source>
    <b:Tag>Def05</b:Tag>
    <b:SourceType>InternetSite</b:SourceType>
    <b:Guid>{5201B5DD-F65F-43C2-8D86-551ADB01B41C}</b:Guid>
    <b:Title>DefinicionABC</b:Title>
    <b:InternetSiteTitle>DefinicionABC</b:InternetSiteTitle>
    <b:Year>2005</b:Year>
    <b:Month>febrero</b:Month>
    <b:Day>23</b:Day>
    <b:YearAccessed>2016</b:YearAccessed>
    <b:MonthAccessed>diciembre</b:MonthAccessed>
    <b:DayAccessed>04</b:DayAccessed>
    <b:URL>http://www.definicionabc.com/general/cita.php</b:URL>
    <b:RefOrder>11</b:RefOrder>
  </b:Source>
  <b:Source>
    <b:Tag>Pér14</b:Tag>
    <b:SourceType>InternetSite</b:SourceType>
    <b:Guid>{E06B7AB1-C6D0-41D6-A34B-7B4886524AF8}</b:Guid>
    <b:Title>Definicion.de</b:Title>
    <b:InternetSiteTitle>Definicion.de</b:InternetSiteTitle>
    <b:Year>2014</b:Year>
    <b:YearAccessed>2016</b:YearAccessed>
    <b:MonthAccessed>diciembre</b:MonthAccessed>
    <b:DayAccessed>04</b:DayAccessed>
    <b:URL>http://definicion.de/consulta/</b:URL>
    <b:Author>
      <b:Author>
        <b:NameList>
          <b:Person>
            <b:Last>Pérez Porto</b:Last>
            <b:First>Julián</b:First>
          </b:Person>
          <b:Person>
            <b:Last>Merino</b:Last>
            <b:First>María</b:First>
          </b:Person>
        </b:NameList>
      </b:Author>
    </b:Author>
    <b:RefOrder>12</b:RefOrder>
  </b:Source>
  <b:Source>
    <b:Tag>Def07</b:Tag>
    <b:SourceType>InternetSite</b:SourceType>
    <b:Guid>{E1DA9D14-487F-43C0-9ABA-E8F9CE01BB7F}</b:Guid>
    <b:Title>DefinicionABC</b:Title>
    <b:InternetSiteTitle>DefinicionABC</b:InternetSiteTitle>
    <b:Year>2007</b:Year>
    <b:YearAccessed>2016</b:YearAccessed>
    <b:MonthAccessed>diciembre</b:MonthAccessed>
    <b:DayAccessed>04</b:DayAccessed>
    <b:URL>http://www.definicionabc.com/general/consulta.php</b:URL>
    <b:RefOrder>13</b:RefOrder>
  </b:Source>
  <b:Source>
    <b:Tag>PIL02</b:Tag>
    <b:SourceType>DocumentFromInternetSite</b:SourceType>
    <b:Guid>{651A8058-4776-4DAE-A75D-CC77F6DD095A}</b:Guid>
    <b:Title>La consulta medica</b:Title>
    <b:ProductionCompany>BIBLID</b:ProductionCompany>
    <b:Year>2002</b:Year>
    <b:Month>enero</b:Month>
    <b:YearAccessed>2016</b:YearAccessed>
    <b:MonthAccessed>diciembre</b:MonthAccessed>
    <b:DayAccessed>04</b:DayAccessed>
    <b:URL>https://www.ugr.es/~dynamis/completo22/PDF/dyna-11.pdf</b:URL>
    <b:Author>
      <b:Author>
        <b:NameList>
          <b:Person>
            <b:Last>LEÓN</b:Last>
            <b:First>PILAR</b:First>
          </b:Person>
        </b:NameList>
      </b:Author>
    </b:Author>
    <b:RefOrder>14</b:RefOrder>
  </b:Source>
  <b:Source>
    <b:Tag>enc16</b:Tag>
    <b:SourceType>InternetSite</b:SourceType>
    <b:Guid>{4F755F13-AB41-425F-87F6-38E2263F49CE}</b:Guid>
    <b:Title>enciclope dia salud</b:Title>
    <b:Year>2016</b:Year>
    <b:Month>febrero</b:Month>
    <b:Day>16</b:Day>
    <b:YearAccessed>2016</b:YearAccessed>
    <b:MonthAccessed>diciembre</b:MonthAccessed>
    <b:DayAccessed>04</b:DayAccessed>
    <b:URL>http://www.enciclopediasalud.com/definiciones/historial-medico</b:URL>
    <b:RefOrder>15</b:RefOrder>
  </b:Source>
  <b:Source>
    <b:Tag>Eva09</b:Tag>
    <b:SourceType>InternetSite</b:SourceType>
    <b:Guid>{F3020DF8-058F-4F9F-8F3A-5AB480518BE4}</b:Guid>
    <b:Author>
      <b:Author>
        <b:NameList>
          <b:Person>
            <b:Last>Maria</b:Last>
            <b:First>Eva</b:First>
          </b:Person>
        </b:NameList>
      </b:Author>
    </b:Author>
    <b:Title>Consumoteca</b:Title>
    <b:Year>2009</b:Year>
    <b:Month>diciembre</b:Month>
    <b:Day>25</b:Day>
    <b:YearAccessed>2016</b:YearAccessed>
    <b:MonthAccessed>diciembre</b:MonthAccessed>
    <b:DayAccessed>04</b:DayAccessed>
    <b:URL>http://www.consumoteca.com/bienestar-y-salud/medicina-y-salud/historial-medico/</b:URL>
    <b:RefOrder>16</b:RefOrder>
  </b:Source>
  <b:Source>
    <b:Tag>Guz12</b:Tag>
    <b:SourceType>DocumentFromInternetSite</b:SourceType>
    <b:Guid>{43D379CE-C34C-427E-AC0F-78398DA82DCF}</b:Guid>
    <b:Author>
      <b:Author>
        <b:NameList>
          <b:Person>
            <b:Last>Guzmán</b:Last>
            <b:First>Fernando</b:First>
          </b:Person>
        </b:NameList>
      </b:Author>
    </b:Author>
    <b:Title>La historia clínica</b:Title>
    <b:Year>2012</b:Year>
    <b:Month>febrero</b:Month>
    <b:YearAccessed>2016</b:YearAccessed>
    <b:MonthAccessed>diciembre</b:MonthAccessed>
    <b:DayAccessed>04</b:DayAccessed>
    <b:URL>http://www.scielo.org.co/pdf/rcci/v27n1/v27n1a2.pdf</b:URL>
    <b:RefOrder>17</b:RefOrder>
  </b:Source>
  <b:Source>
    <b:Tag>Val09</b:Tag>
    <b:SourceType>InternetSite</b:SourceType>
    <b:Guid>{A1CFF1AF-B462-4206-83DD-493550B79812}</b:Guid>
    <b:Author>
      <b:Author>
        <b:NameList>
          <b:Person>
            <b:Last>Gibaja</b:Last>
            <b:First>Valentín</b:First>
            <b:Middle>Moreira</b:Middle>
          </b:Person>
        </b:NameList>
      </b:Author>
    </b:Author>
    <b:Title>Las aplicaciones web</b:Title>
    <b:Year>2009</b:Year>
    <b:Month>febrero</b:Month>
    <b:YearAccessed>2016</b:YearAccessed>
    <b:MonthAccessed>diciembre</b:MonthAccessed>
    <b:DayAccessed>04</b:DayAccessed>
    <b:URL>https://es.scribd.com/doc/75239310/Aplicaciones-Web</b:URL>
    <b:RefOrder>18</b:RefOrder>
  </b:Source>
  <b:Source>
    <b:Tag>Niñ03</b:Tag>
    <b:SourceType>DocumentFromInternetSite</b:SourceType>
    <b:Guid>{0D15E850-BAD0-4647-987A-BA33047B6F71}</b:Guid>
    <b:Title>Aplicaciones web</b:Title>
    <b:Year>2003</b:Year>
    <b:YearAccessed>2016</b:YearAccessed>
    <b:MonthAccessed>diciembre</b:MonthAccessed>
    <b:DayAccessed>04</b:DayAccessed>
    <b:URL>https://books.google.com.bo/books?id=jeLhAwAAQBAJ&amp;pg=PA192&amp;dq=aplicacion+web+definicion&amp;hl=es-419&amp;sa=X&amp;ved=0ahUKEwjPxtnrgtzQAhWEDJAKHb3eBX4Q6AEIGDAA#v=onepage&amp;q&amp;f=false</b:URL>
    <b:Author>
      <b:Author>
        <b:NameList>
          <b:Person>
            <b:Last>Niño Camazon</b:Last>
            <b:First>Jesus</b:First>
          </b:Person>
        </b:NameList>
      </b:Author>
    </b:Author>
    <b:RefOrder>19</b:RefOrder>
  </b:Source>
  <b:Source>
    <b:Tag>Ben02</b:Tag>
    <b:SourceType>Book</b:SourceType>
    <b:Guid>{2949303E-E606-41A6-AB86-7D138375A19B}</b:Guid>
    <b:Title>Desarrolo de apliaciones web</b:Title>
    <b:Year>2002</b:Year>
    <b:Author>
      <b:Author>
        <b:NameList>
          <b:Person>
            <b:Last>Aumaille</b:Last>
            <b:First>Benjamin</b:First>
          </b:Person>
        </b:NameList>
      </b:Author>
    </b:Author>
    <b:City>Barcelona</b:City>
    <b:Publisher>Ediciones ENI</b:Publisher>
    <b:RefOrder>20</b:RefOrder>
  </b:Source>
  <b:Source>
    <b:Tag>Ana15</b:Tag>
    <b:SourceType>InternetSite</b:SourceType>
    <b:Guid>{561C3283-ECF4-49DC-9219-6F3E783926A2}</b:Guid>
    <b:Title>Tipos de Aplicaciones web</b:Title>
    <b:Year>2015</b:Year>
    <b:Author>
      <b:Author>
        <b:NameList>
          <b:Person>
            <b:Last>Mocholí</b:Last>
            <b:First>Ana</b:First>
          </b:Person>
        </b:NameList>
      </b:Author>
    </b:Author>
    <b:ProductionCompany>Yeeply</b:ProductionCompany>
    <b:Month>septiembre</b:Month>
    <b:Day>15</b:Day>
    <b:YearAccessed>2016</b:YearAccessed>
    <b:MonthAccessed>diciembre</b:MonthAccessed>
    <b:DayAccessed>04</b:DayAccessed>
    <b:URL>https://www.yeeply.com/blog/6-tipos-desarrollo-de-aplicaciones-web/</b:URL>
    <b:RefOrder>21</b:RefOrder>
  </b:Source>
  <b:Source>
    <b:Tag>May02</b:Tag>
    <b:SourceType>DocumentFromInternetSite</b:SourceType>
    <b:Guid>{B3D7BE1E-A640-4FAC-BBC3-B2BA08F68F9B}</b:Guid>
    <b:Title>Aplicacion web</b:Title>
    <b:Year>2002</b:Year>
    <b:YearAccessed>2016</b:YearAccessed>
    <b:MonthAccessed>diciembre</b:MonthAccessed>
    <b:DayAccessed>05</b:DayAccessed>
    <b:URL>https://support.scribd.com/hc/en-us/articles/210129326</b:URL>
    <b:Author>
      <b:Author>
        <b:NameList>
          <b:Person>
            <b:Last>Peñafiel</b:Last>
            <b:First>Mayra</b:First>
          </b:Person>
        </b:NameList>
      </b:Author>
    </b:Author>
    <b:RefOrder>22</b:RefOrder>
  </b:Source>
  <b:Source>
    <b:Tag>Ale11</b:Tag>
    <b:SourceType>InternetSite</b:SourceType>
    <b:Guid>{AF65DB26-B4D0-4ADC-BC2C-2660D97DC152}</b:Guid>
    <b:Author>
      <b:Author>
        <b:NameList>
          <b:Person>
            <b:Last>Oliveros</b:Last>
            <b:First>Alejandro</b:First>
          </b:Person>
        </b:NameList>
      </b:Author>
    </b:Author>
    <b:Title>Requerimientos para aplicaciones web</b:Title>
    <b:Year>2011</b:Year>
    <b:Month>mayo</b:Month>
    <b:YearAccessed>2016</b:YearAccessed>
    <b:MonthAccessed>diciembre</b:MonthAccessed>
    <b:DayAccessed>05</b:DayAccessed>
    <b:URL>http://hdl.handle.net/10915/20125</b:URL>
    <b:RefOrder>23</b:RefOrder>
  </b:Source>
  <b:Source>
    <b:Tag>Ale15</b:Tag>
    <b:SourceType>InternetSite</b:SourceType>
    <b:Guid>{AEB184FA-2DDB-46A1-AA36-C7A5256D57BA}</b:Guid>
    <b:Author>
      <b:Author>
        <b:NameList>
          <b:Person>
            <b:Last>Quiroga</b:Last>
            <b:First>Alexandra</b:First>
          </b:Person>
        </b:NameList>
      </b:Author>
    </b:Author>
    <b:Title>Proyecto de Grado Ingeniería de Sistemas</b:Title>
    <b:Year>2015</b:Year>
    <b:Month>marzo</b:Month>
    <b:Day>23</b:Day>
    <b:YearAccessed>2016</b:YearAccessed>
    <b:MonthAccessed>diciembre</b:MonthAccessed>
    <b:DayAccessed>05</b:DayAccessed>
    <b:URL>http://proyectogradoingenieriasistemas.blogspot.com/2015/03/metodologia-uwe-uml-uml-based-web.html</b:URL>
    <b:RefOrder>24</b:RefOrder>
  </b:Source>
  <b:Source>
    <b:Tag>Edu12</b:Tag>
    <b:SourceType>InternetSite</b:SourceType>
    <b:Guid>{58D50F3E-181E-4812-9D17-7F114A6F5312}</b:Guid>
    <b:Author>
      <b:Author>
        <b:NameList>
          <b:Person>
            <b:Last>Eduard</b:Last>
            <b:First>Hernandez</b:First>
          </b:Person>
        </b:NameList>
      </b:Author>
    </b:Author>
    <b:Year>2012</b:Year>
    <b:Month>octubre</b:Month>
    <b:Day>23</b:Day>
    <b:YearAccessed>2016</b:YearAccessed>
    <b:MonthAccessed>diciembre</b:MonthAccessed>
    <b:DayAccessed>05</b:DayAccessed>
    <b:URL>http://elproyectodehernandezeduard.blogspot.com/2012/10/metodologia-uwe.html</b:URL>
    <b:RefOrder>25</b:RefOrder>
  </b:Source>
  <b:Source>
    <b:Tag>Jim05</b:Tag>
    <b:SourceType>DocumentFromInternetSite</b:SourceType>
    <b:Guid>{C1078BB7-F05C-46B3-923C-EA55FABF2064}</b:Guid>
    <b:Author>
      <b:Author>
        <b:NameList>
          <b:Person>
            <b:Last>Jiménez</b:Last>
            <b:First>David</b:First>
            <b:Middle>Megías</b:Middle>
          </b:Person>
        </b:NameList>
      </b:Author>
    </b:Author>
    <b:Title>Bases de datos</b:Title>
    <b:Year>2005</b:Year>
    <b:YearAccessed>2016</b:YearAccessed>
    <b:MonthAccessed>diciembre</b:MonthAccessed>
    <b:DayAccessed>05</b:DayAccessed>
    <b:URL>http://www.uoc.edu/masters/oficiales/img/913.pdf</b:URL>
    <b:RefOrder>26</b:RefOrder>
  </b:Source>
  <b:Source>
    <b:Tag>Man16</b:Tag>
    <b:SourceType>DocumentFromInternetSite</b:SourceType>
    <b:Guid>{F53BF272-638E-4A82-B405-F8D5A9F5C573}</b:Guid>
    <b:Author>
      <b:Author>
        <b:NameList>
          <b:Person>
            <b:Last>Sierra</b:Last>
            <b:First>Manuel</b:First>
          </b:Person>
        </b:NameList>
      </b:Author>
    </b:Author>
    <b:Title>BD</b:Title>
    <b:Year>2016</b:Year>
    <b:YearAccessed>2016</b:YearAccessed>
    <b:MonthAccessed>diciembre</b:MonthAccessed>
    <b:DayAccessed>05</b:DayAccessed>
    <b:URL>http://www.aprenderaprogramar.com/index.php?option=com_attachments&amp;task=download&amp;id=500</b:URL>
    <b:RefOrder>27</b:RefOrder>
  </b:Source>
  <b:Source>
    <b:Tag>Dam07</b:Tag>
    <b:SourceType>InternetSite</b:SourceType>
    <b:Guid>{0111B6DD-52C1-4773-AED8-D5E44642C3DA}</b:Guid>
    <b:Title>MAESTROS DEL WEB</b:Title>
    <b:Year>2007</b:Year>
    <b:Month>octubre</b:Month>
    <b:Day>27</b:Day>
    <b:YearAccessed>2016</b:YearAccessed>
    <b:MonthAccessed>diciembre</b:MonthAccessed>
    <b:DayAccessed>05</b:DayAccessed>
    <b:URL>http://www.maestrosdelweb.com/que-son-las-bases-de-datos/</b:URL>
    <b:Author>
      <b:Author>
        <b:NameList>
          <b:Person>
            <b:Last>Valdés</b:Last>
            <b:First>Damián</b:First>
            <b:Middle>Pérez</b:Middle>
          </b:Person>
        </b:NameList>
      </b:Author>
    </b:Author>
    <b:RefOrder>28</b:RefOrder>
  </b:Source>
  <b:Source>
    <b:Tag>Fer10</b:Tag>
    <b:SourceType>DocumentFromInternetSite</b:SourceType>
    <b:Guid>{C1C6F523-BB77-4517-BC24-1A2617E4104E}</b:Guid>
    <b:Title>Base de datos</b:Title>
    <b:Year>2010</b:Year>
    <b:YearAccessed>2016</b:YearAccessed>
    <b:MonthAccessed>diciembre</b:MonthAccessed>
    <b:DayAccessed>05</b:DayAccessed>
    <b:URL>http://www.aiu.edu/cursos/base%20de%20datos/pdf%20leccion%202/lecci%C3%B3n%202.pdf</b:URL>
    <b:Author>
      <b:Author>
        <b:NameList>
          <b:Person>
            <b:Last>Maquera</b:Last>
            <b:First>Fernando</b:First>
          </b:Person>
        </b:NameList>
      </b:Author>
    </b:Author>
    <b:RefOrder>29</b:RefOrder>
  </b:Source>
  <b:Source>
    <b:Tag>Ale10</b:Tag>
    <b:SourceType>InternetSite</b:SourceType>
    <b:Guid>{BF382F50-AC97-4F1D-8EFF-CCC13EF2CED3}</b:Guid>
    <b:InternetSiteTitle>Definicion SGBD</b:InternetSiteTitle>
    <b:Year>2010</b:Year>
    <b:Month>diciembre</b:Month>
    <b:Day>05</b:Day>
    <b:YearAccessed>2016</b:YearAccessed>
    <b:MonthAccessed>diciembre</b:MonthAccessed>
    <b:DayAccessed>05</b:DayAccessed>
    <b:URL>http://www.alegsa.com.ar/Dic/sgbd.php</b:URL>
    <b:Author>
      <b:Author>
        <b:NameList>
          <b:Person>
            <b:Last>Alegsa</b:Last>
            <b:First>Leandro</b:First>
          </b:Person>
        </b:NameList>
      </b:Author>
    </b:Author>
    <b:RefOrder>30</b:RefOrder>
  </b:Source>
  <b:Source>
    <b:Tag>Kat04</b:Tag>
    <b:SourceType>InternetSite</b:SourceType>
    <b:Guid>{34925078-569A-486E-8700-961804C42F4C}</b:Guid>
    <b:Author>
      <b:Author>
        <b:NameList>
          <b:Person>
            <b:Last>Avila</b:Last>
            <b:First>Katty</b:First>
          </b:Person>
        </b:NameList>
      </b:Author>
    </b:Author>
    <b:Title>Base de Datos</b:Title>
    <b:Year>2004</b:Year>
    <b:YearAccessed>2016</b:YearAccessed>
    <b:MonthAccessed>diciembre</b:MonthAccessed>
    <b:DayAccessed>05</b:DayAccessed>
    <b:URL>http://www.cavsi.com/preguntasrespuestas/que-es-un-sistema-gestor-de-bases-de-datos-o-sgbd/</b:URL>
    <b:RefOrder>31</b:RefOrder>
  </b:Source>
  <b:Source>
    <b:Tag>Ind14</b:Tag>
    <b:SourceType>InternetSite</b:SourceType>
    <b:Guid>{A9A73C86-18E2-4059-A507-280F8B93AB82}</b:Guid>
    <b:Author>
      <b:Author>
        <b:NameList>
          <b:Person>
            <b:Last>Bravo</b:Last>
            <b:First>Indira</b:First>
            <b:Middle>Martinez</b:Middle>
          </b:Person>
        </b:NameList>
      </b:Author>
    </b:Author>
    <b:Title>Informatica</b:Title>
    <b:Year>2014</b:Year>
    <b:YearAccessed>2016</b:YearAccessed>
    <b:MonthAccessed>diciembre</b:MonthAccessed>
    <b:DayAccessed>05</b:DayAccessed>
    <b:URL>http://indira-informatica.blogspot.com/2007/09/qu-es-un-sistema-de-gestin-de-base-de.html</b:URL>
    <b:RefOrder>32</b:RefOrder>
  </b:Source>
  <b:Source>
    <b:Tag>Mar15</b:Tag>
    <b:SourceType>InternetSite</b:SourceType>
    <b:Guid>{FCF2811D-E17A-445D-B640-30C76BC53A37}</b:Guid>
    <b:Author>
      <b:Author>
        <b:NameList>
          <b:Person>
            <b:Last>Rouse</b:Last>
            <b:First>Margaret</b:First>
          </b:Person>
        </b:NameList>
      </b:Author>
    </b:Author>
    <b:Title>MySQL</b:Title>
    <b:ProductionCompany> P. Eng y Rob McCormack</b:ProductionCompany>
    <b:Year>2015</b:Year>
    <b:Month>enero</b:Month>
    <b:YearAccessed>2016</b:YearAccessed>
    <b:MonthAccessed>diciembre</b:MonthAccessed>
    <b:DayAccessed>05</b:DayAccessed>
    <b:URL>http://searchdatacenter.techtarget.com/es/definicion/MySQL</b:URL>
    <b:RefOrder>33</b:RefOrder>
  </b:Source>
  <b:Source>
    <b:Tag>Lea16</b:Tag>
    <b:SourceType>InternetSite</b:SourceType>
    <b:Guid>{097AB3C3-89D6-4948-A036-1521A3CBA252}</b:Guid>
    <b:Author>
      <b:Author>
        <b:NameList>
          <b:Person>
            <b:Last>Alegsa</b:Last>
            <b:First>Leandro</b:First>
          </b:Person>
        </b:NameList>
      </b:Author>
    </b:Author>
    <b:Title>Definición de MySQL (SGBD)</b:Title>
    <b:Year>2016</b:Year>
    <b:Month>julio</b:Month>
    <b:Day>19</b:Day>
    <b:YearAccessed>2016</b:YearAccessed>
    <b:MonthAccessed>diciembre</b:MonthAccessed>
    <b:DayAccessed>05</b:DayAccessed>
    <b:URL>http://www.alegsa.com.ar/Dic/mysql.php</b:URL>
    <b:RefOrder>34</b:RefOrder>
  </b:Source>
  <b:Source>
    <b:Tag>Jul09</b:Tag>
    <b:SourceType>InternetSite</b:SourceType>
    <b:Guid>{C0759385-E4FC-4DFC-8306-A7868A1C237C}</b:Guid>
    <b:Author>
      <b:Author>
        <b:NameList>
          <b:Person>
            <b:Last>Porto</b:Last>
            <b:First>Julián</b:First>
            <b:Middle>Pérez</b:Middle>
          </b:Person>
        </b:NameList>
      </b:Author>
    </b:Author>
    <b:Title>Lenguaje de Programacion</b:Title>
    <b:Year>2009</b:Year>
    <b:YearAccessed>2016</b:YearAccessed>
    <b:MonthAccessed>diciembre</b:MonthAccessed>
    <b:DayAccessed>05</b:DayAccessed>
    <b:URL>http://definicion.de/lenguaje-de-programacion/</b:URL>
    <b:RefOrder>35</b:RefOrder>
  </b:Source>
  <b:Source>
    <b:Tag>Lea10</b:Tag>
    <b:SourceType>InternetSite</b:SourceType>
    <b:Guid>{2AAE54CF-7649-49D5-97B5-FE0AEA739CE1}</b:Guid>
    <b:Author>
      <b:Author>
        <b:NameList>
          <b:Person>
            <b:Last>Alegsa</b:Last>
            <b:First>Leandro</b:First>
          </b:Person>
        </b:NameList>
      </b:Author>
    </b:Author>
    <b:Title>Definición de Lenguaje de programación</b:Title>
    <b:Year>2010</b:Year>
    <b:Month>diciembre</b:Month>
    <b:Day>05</b:Day>
    <b:YearAccessed>2016</b:YearAccessed>
    <b:MonthAccessed>diciembre</b:MonthAccessed>
    <b:DayAccessed>05</b:DayAccessed>
    <b:URL>http://www.alegsa.com.ar/Dic/lenguaje_de_programacion.php</b:URL>
    <b:RefOrder>36</b:RefOrder>
  </b:Source>
  <b:Source>
    <b:Tag>Mar08</b:Tag>
    <b:SourceType>InternetSite</b:SourceType>
    <b:Guid>{32D58332-3438-441A-92F1-C9957403052E}</b:Guid>
    <b:Author>
      <b:Author>
        <b:NameList>
          <b:Person>
            <b:Last>Marin</b:Last>
            <b:First>Marvin</b:First>
            <b:Middle>David Arias</b:Middle>
          </b:Person>
        </b:NameList>
      </b:Author>
    </b:Author>
    <b:Title>Lenguaje de Programacion</b:Title>
    <b:Year>2008</b:Year>
    <b:Month>Octubre</b:Month>
    <b:Day>16</b:Day>
    <b:YearAccessed>2016</b:YearAccessed>
    <b:MonthAccessed>diciembe</b:MonthAccessed>
    <b:DayAccessed>05</b:DayAccessed>
    <b:URL>http://catedraprogramacion.forosactivos.net/t83-definicion-de-lenguaje-de-programacion-tipos-ejemplos</b:URL>
    <b:RefOrder>37</b:RefOrder>
  </b:Source>
  <b:Source>
    <b:Tag>Enr06</b:Tag>
    <b:SourceType>InternetSite</b:SourceType>
    <b:Guid>{5065B017-B224-4509-8809-05F20A2CAC7A}</b:Guid>
    <b:Author>
      <b:Author>
        <b:NameList>
          <b:Person>
            <b:Last>González</b:Last>
            <b:First>Enrique</b:First>
          </b:Person>
        </b:NameList>
      </b:Author>
    </b:Author>
    <b:Title>¿QUÉ ES PHP?</b:Title>
    <b:Year>2006</b:Year>
    <b:YearAccessed>2016</b:YearAccessed>
    <b:MonthAccessed>diciembre</b:MonthAccessed>
    <b:DayAccessed>05</b:DayAccessed>
    <b:URL>http://aprenderaprogramar.com/index.php?option=com_content&amp;view=article&amp;id=492:ique-es-php-y-ipara-que-sirve-un-potente-lenguaje-de-programacion-para-crear-paginas-web-cu00803b&amp;catid=70:tutorial-basico-programador-web-php-desde-cero&amp;Itemid=193</b:URL>
    <b:RefOrder>38</b:RefOrder>
  </b:Source>
  <b:Source>
    <b:Tag>Mig11</b:Tag>
    <b:SourceType>InternetSite</b:SourceType>
    <b:Guid>{95821FC3-7A22-416B-A6EF-03DA505F254B}</b:Guid>
    <b:Author>
      <b:Author>
        <b:NameList>
          <b:Person>
            <b:Last>Alvarez</b:Last>
            <b:First>Miguel</b:First>
            <b:Middle>Angel</b:Middle>
          </b:Person>
        </b:NameList>
      </b:Author>
    </b:Author>
    <b:Title>Que es php</b:Title>
    <b:Year>2011</b:Year>
    <b:Month>mayo</b:Month>
    <b:Day>09</b:Day>
    <b:YearAccessed>2016</b:YearAccessed>
    <b:MonthAccessed>diciembre</b:MonthAccessed>
    <b:DayAccessed>05</b:DayAccessed>
    <b:URL>http://www.desarrolloweb.com/articulos/392.php</b:URL>
    <b:RefOrder>39</b:RefOrder>
  </b:Source>
  <b:Source>
    <b:Tag>Por10</b:Tag>
    <b:SourceType>InternetSite</b:SourceType>
    <b:Guid>{C8E0BB83-9E7C-454F-A967-4C995342990C}</b:Guid>
    <b:Author>
      <b:Author>
        <b:NameList>
          <b:Person>
            <b:Last>Porto</b:Last>
            <b:First>Julián</b:First>
            <b:Middle>Pérez</b:Middle>
          </b:Person>
          <b:Person>
            <b:Last>Gardey</b:Last>
            <b:First>Ana</b:First>
          </b:Person>
        </b:NameList>
      </b:Author>
    </b:Author>
    <b:Title>Definicion PHP</b:Title>
    <b:Year>2010</b:Year>
    <b:YearAccessed>2016</b:YearAccessed>
    <b:MonthAccessed>diciembre</b:MonthAccessed>
    <b:DayAccessed>05</b:DayAccessed>
    <b:URL>http://definicion.de/php/</b:URL>
    <b:RefOrder>40</b:RefOrder>
  </b:Source>
  <b:Source>
    <b:Tag>Jua10</b:Tag>
    <b:SourceType>InternetSite</b:SourceType>
    <b:Guid>{66F924E5-D5CE-4E77-AB68-0B0B253E9729}</b:Guid>
    <b:Author>
      <b:Author>
        <b:NameList>
          <b:Person>
            <b:Last>Zolezzi</b:Last>
            <b:First>Juan</b:First>
            <b:Middle>Manuel</b:Middle>
          </b:Person>
        </b:NameList>
      </b:Author>
    </b:Author>
    <b:Title>Servidor Web</b:Title>
    <b:Year>2010</b:Year>
    <b:Month>septiembre</b:Month>
    <b:Day>20</b:Day>
    <b:YearAccessed>2016</b:YearAccessed>
    <b:MonthAccessed>diciembre</b:MonthAccessed>
    <b:DayAccessed>05</b:DayAccessed>
    <b:URL>https://www.duplika.com/blog/que-son-los-servidores-web-y-por-que-son-necesarios</b:URL>
    <b:RefOrder>41</b:RefOrder>
  </b:Source>
  <b:Source>
    <b:Tag>Man161</b:Tag>
    <b:SourceType>DocumentFromInternetSite</b:SourceType>
    <b:Guid>{B3414596-D2AE-4122-B609-F286D7048C02}</b:Guid>
    <b:Title>Servidor web</b:Title>
    <b:Year>2016</b:Year>
    <b:YearAccessed>2016</b:YearAccessed>
    <b:MonthAccessed>diciembre</b:MonthAccessed>
    <b:DayAccessed>05</b:DayAccessed>
    <b:URL>http://aprenderaprogramar.com/index.php?option=com_attachments&amp;task=download&amp;id=487</b:URL>
    <b:Author>
      <b:Author>
        <b:NameList>
          <b:Person>
            <b:Last>García</b:Last>
            <b:First>Manuel</b:First>
            <b:Middle>Sierra</b:Middle>
          </b:Person>
        </b:NameList>
      </b:Author>
    </b:Author>
    <b:RefOrder>42</b:RefOrder>
  </b:Source>
  <b:Source>
    <b:Tag>Per04</b:Tag>
    <b:SourceType>DocumentFromInternetSite</b:SourceType>
    <b:Guid>{75F60B86-2967-4C38-9226-C179B3CAA9B2}</b:Guid>
    <b:Author>
      <b:Author>
        <b:NameList>
          <b:Person>
            <b:Last>Morales</b:Last>
            <b:First>Perla</b:First>
            <b:Middle>Azucena Arredondo</b:Middle>
          </b:Person>
        </b:NameList>
      </b:Author>
    </b:Author>
    <b:Title>Servidor web</b:Title>
    <b:Year>2004</b:Year>
    <b:YearAccessed>2016</b:YearAccessed>
    <b:MonthAccessed>diciembre</b:MonthAccessed>
    <b:DayAccessed>05</b:DayAccessed>
    <b:URL>http://www.monografias.com/trabajos75/servidores-web/servidores-web.shtml#servidorea</b:URL>
    <b:RefOrder>43</b:RefOrder>
  </b:Source>
  <b:Source>
    <b:Tag>Jha13</b:Tag>
    <b:SourceType>InternetSite</b:SourceType>
    <b:Guid>{D262F02A-DA3B-4196-A2D0-B0EE00BCC865}</b:Guid>
    <b:Title>Caja negra</b:Title>
    <b:Year>2013</b:Year>
    <b:Month>agosto</b:Month>
    <b:Day>25</b:Day>
    <b:YearAccessed>2016</b:YearAccessed>
    <b:MonthAccessed>diciembre</b:MonthAccessed>
    <b:DayAccessed>05</b:DayAccessed>
    <b:URL>https://prezi.com/sflh5i-6h7gp/pruebas-de-caja-negra/</b:URL>
    <b:Author>
      <b:Author>
        <b:NameList>
          <b:Person>
            <b:Last>Diaz</b:Last>
            <b:First>Jhambert</b:First>
            <b:Middle>Nuñez</b:Middle>
          </b:Person>
        </b:NameList>
      </b:Author>
    </b:Author>
    <b:RefOrder>58</b:RefOrder>
  </b:Source>
  <b:Source>
    <b:Tag>Jor01</b:Tag>
    <b:SourceType>InternetSite</b:SourceType>
    <b:Guid>{853A79E2-9655-4F67-9411-F8FD96523E50}</b:Guid>
    <b:Author>
      <b:Author>
        <b:NameList>
          <b:Person>
            <b:Last>Menendez</b:Last>
            <b:First>Jorge</b:First>
          </b:Person>
        </b:NameList>
      </b:Author>
    </b:Author>
    <b:Year>2001</b:Year>
    <b:YearAccessed>2016</b:YearAccessed>
    <b:MonthAccessed>diciembre</b:MonthAccessed>
    <b:DayAccessed>05</b:DayAccessed>
    <b:URL>http://www.globetesting.com/2012/08/pruebas-de-caja-negra/</b:URL>
    <b:RefOrder>59</b:RefOrder>
  </b:Source>
  <b:Source>
    <b:Tag>Jos09</b:Tag>
    <b:SourceType>InternetSite</b:SourceType>
    <b:Guid>{2C041FFD-272D-4407-8831-3E880775DB4C}</b:Guid>
    <b:Author>
      <b:Author>
        <b:NameList>
          <b:Person>
            <b:Last>Luna</b:Last>
            <b:First>José</b:First>
            <b:Middle>María</b:Middle>
          </b:Person>
        </b:NameList>
      </b:Author>
    </b:Author>
    <b:Title>Caja negra y blanca</b:Title>
    <b:Year>2009</b:Year>
    <b:Month>junio</b:Month>
    <b:Day>03</b:Day>
    <b:YearAccessed>2016</b:YearAccessed>
    <b:MonthAccessed>diciembre</b:MonthAccessed>
    <b:DayAccessed>05</b:DayAccessed>
    <b:URL>http://ingenierogestion.blogspot.com/2009/06/pruebas-de-caja-negra-y-caja-blanca.html</b:URL>
    <b:RefOrder>60</b:RefOrder>
  </b:Source>
  <b:Source>
    <b:Tag>Mau13</b:Tag>
    <b:SourceType>InternetSite</b:SourceType>
    <b:Guid>{CC537511-7790-4CE1-9E92-C042E2376BC2}</b:Guid>
    <b:Author>
      <b:Author>
        <b:NameList>
          <b:Person>
            <b:Last>Carabali</b:Last>
            <b:First>Mauricio</b:First>
          </b:Person>
        </b:NameList>
      </b:Author>
    </b:Author>
    <b:Title>Caja Blanca</b:Title>
    <b:Year>2013</b:Year>
    <b:Month>septiembre</b:Month>
    <b:Day>26</b:Day>
    <b:YearAccessed>2016</b:YearAccessed>
    <b:MonthAccessed>diciembre</b:MonthAccessed>
    <b:DayAccessed>05</b:DayAccessed>
    <b:URL>https://prezi.com/sjwfwmix7slk/pruebas-de-caja-negra-y-caja-blanca/</b:URL>
    <b:RefOrder>61</b:RefOrder>
  </b:Source>
  <b:Source>
    <b:Tag>Jul091</b:Tag>
    <b:SourceType>InternetSite</b:SourceType>
    <b:Guid>{BE7B6D15-D9E9-4000-915E-EEA0204718FE}</b:Guid>
    <b:Author>
      <b:Author>
        <b:NameList>
          <b:Person>
            <b:Last>Mendoza</b:Last>
            <b:First>Julian</b:First>
          </b:Person>
        </b:NameList>
      </b:Author>
    </b:Author>
    <b:Title>Caja negra</b:Title>
    <b:Year>2009</b:Year>
    <b:YearAccessed>2016</b:YearAccessed>
    <b:MonthAccessed>diciembre</b:MonthAccessed>
    <b:DayAccessed>05</b:DayAccessed>
    <b:URL>http://www.globetesting.com/tecnica-de-diseno-de-prueba-de-caja-negra/</b:URL>
    <b:RefOrder>62</b:RefOrder>
  </b:Source>
  <b:Source>
    <b:Tag>HER12</b:Tag>
    <b:SourceType>InternetSite</b:SourceType>
    <b:Guid>{3B255EAF-C730-496B-B1C1-78DAFC48E768}</b:Guid>
    <b:Author>
      <b:Author>
        <b:NameList>
          <b:Person>
            <b:Last>ARTURO</b:Last>
            <b:First>HERRERA</b:First>
            <b:Middle>GONZALEZ CARLOS</b:Middle>
          </b:Person>
        </b:NameList>
      </b:Author>
    </b:Author>
    <b:Title>Pruebas de unidad</b:Title>
    <b:Year>2012</b:Year>
    <b:Month>mayo</b:Month>
    <b:Day>15</b:Day>
    <b:YearAccessed>2016</b:YearAccessed>
    <b:MonthAccessed>diciembre</b:MonthAccessed>
    <b:DayAccessed>05</b:DayAccessed>
    <b:URL>http://es.slideshare.net/carlblakc/estrategias-de-aplicacin-de-prueba-de-unidad-integracin-sistema-y-de-aceptacin</b:URL>
    <b:RefOrder>48</b:RefOrder>
  </b:Source>
  <b:Source>
    <b:Tag>Ing09</b:Tag>
    <b:SourceType>InternetSite</b:SourceType>
    <b:Guid>{86B201BF-5EB0-429D-9531-598FDD6EC205}</b:Guid>
    <b:Author>
      <b:Author>
        <b:NameList>
          <b:Person>
            <b:Last>Oré</b:Last>
            <b:First>Ing.</b:First>
            <b:Middle>Alexander</b:Middle>
          </b:Person>
        </b:NameList>
      </b:Author>
    </b:Author>
    <b:Title>PRUEBAS UNITARIAS</b:Title>
    <b:Year>2009</b:Year>
    <b:YearAccessed>2016</b:YearAccessed>
    <b:MonthAccessed>diciembre</b:MonthAccessed>
    <b:DayAccessed>05</b:DayAccessed>
    <b:URL>http://www.calidadysoftware.com/testing/pruebas_unitarias1.php</b:URL>
    <b:RefOrder>49</b:RefOrder>
  </b:Source>
  <b:Source>
    <b:Tag>Die12</b:Tag>
    <b:SourceType>InternetSite</b:SourceType>
    <b:Guid>{831B513C-F5E5-4C22-B721-79DF96C353B4}</b:Guid>
    <b:Author>
      <b:Author>
        <b:NameList>
          <b:Person>
            <b:Last>Rojas</b:Last>
            <b:First>Diego</b:First>
          </b:Person>
        </b:NameList>
      </b:Author>
    </b:Author>
    <b:Title>Qué es uni test</b:Title>
    <b:Year>2012</b:Year>
    <b:Month>mayo</b:Month>
    <b:YearAccessed>2016</b:YearAccessed>
    <b:MonthAccessed>diciembre</b:MonthAccessed>
    <b:DayAccessed>05</b:DayAccessed>
    <b:URL>https://msdn.microsoft.com/es-es/communitydocs/alm/unit-test</b:URL>
    <b:RefOrder>50</b:RefOrder>
  </b:Source>
  <b:Source>
    <b:Tag>Car14</b:Tag>
    <b:SourceType>InternetSite</b:SourceType>
    <b:Guid>{97B3397E-076C-4864-A924-A0FE6D127213}</b:Guid>
    <b:Author>
      <b:Author>
        <b:NameList>
          <b:Person>
            <b:Last>Oterino</b:Last>
            <b:First>Carmen</b:First>
            <b:Middle>García</b:Middle>
          </b:Person>
        </b:NameList>
      </b:Author>
    </b:Author>
    <b:Title>Pruebas de integracion</b:Title>
    <b:Year>2014</b:Year>
    <b:Month>juio</b:Month>
    <b:Day>04</b:Day>
    <b:YearAccessed>2016</b:YearAccessed>
    <b:MonthAccessed>diciembre</b:MonthAccessed>
    <b:DayAccessed>05</b:DayAccessed>
    <b:URL>http://www.javiergarzas.com/2014/07/tipos-de-pruebas-10-min.html</b:URL>
    <b:RefOrder>51</b:RefOrder>
  </b:Source>
  <b:Source>
    <b:Tag>Pab12</b:Tag>
    <b:SourceType>InternetSite</b:SourceType>
    <b:Guid>{BC28E069-1786-4225-B9A1-B2013686A5FC}</b:Guid>
    <b:Author>
      <b:Author>
        <b:NameList>
          <b:Person>
            <b:Last>Navarrete</b:Last>
            <b:First>Pablo</b:First>
          </b:Person>
        </b:NameList>
      </b:Author>
    </b:Author>
    <b:Title>Pruebas de integracion</b:Title>
    <b:Year>2012</b:Year>
    <b:Month>octubre</b:Month>
    <b:Day>28</b:Day>
    <b:YearAccessed>2016</b:YearAccessed>
    <b:MonthAccessed>diciembre</b:MonthAccessed>
    <b:DayAccessed>05</b:DayAccessed>
    <b:URL>http://es.slideshare.net/pablis001/estrategias-de-aplicaciones-para-las-pruebas-de-integracin</b:URL>
    <b:RefOrder>52</b:RefOrder>
  </b:Source>
  <b:Source>
    <b:Tag>Rau14</b:Tag>
    <b:SourceType>InternetSite</b:SourceType>
    <b:Guid>{41853C5F-C842-4E4E-8E16-C9B79B105CC0}</b:Guid>
    <b:Author>
      <b:Author>
        <b:NameList>
          <b:Person>
            <b:Last>Echavarria</b:Last>
            <b:First>Raul</b:First>
            <b:Middle>Antonio Ramirez</b:Middle>
          </b:Person>
        </b:NameList>
      </b:Author>
    </b:Author>
    <b:Title>Pruebas de integracion</b:Title>
    <b:Year>2014</b:Year>
    <b:Month>marzo</b:Month>
    <b:Day>18</b:Day>
    <b:YearAccessed>2016</b:YearAccessed>
    <b:MonthAccessed>diciembre</b:MonthAccessed>
    <b:DayAccessed>05</b:DayAccessed>
    <b:URL>https://prezi.com/0mpgx-lmytat/pruebas-de-integracion/</b:URL>
    <b:RefOrder>53</b:RefOrder>
  </b:Source>
  <b:Source>
    <b:Tag>Jul10</b:Tag>
    <b:SourceType>InternetSite</b:SourceType>
    <b:Guid>{0BBF0707-33FF-4882-8B15-F806B66E47BA}</b:Guid>
    <b:Author>
      <b:Author>
        <b:NameList>
          <b:Person>
            <b:Last>Porto</b:Last>
            <b:First>Julián</b:First>
            <b:Middle>Pérez</b:Middle>
          </b:Person>
        </b:NameList>
      </b:Author>
    </b:Author>
    <b:Year>2010</b:Year>
    <b:YearAccessed>2016</b:YearAccessed>
    <b:MonthAccessed>diciembre</b:MonthAccessed>
    <b:DayAccessed>05</b:DayAccessed>
    <b:URL>http://definicion.de/validacion/</b:URL>
    <b:RefOrder>54</b:RefOrder>
  </b:Source>
  <b:Source>
    <b:Tag>Gon12</b:Tag>
    <b:SourceType>InternetSite</b:SourceType>
    <b:Guid>{6C32BBEE-0712-4B9B-96C2-F6858567079E}</b:Guid>
    <b:Title>Tipos de Pruebas</b:Title>
    <b:Year>2012</b:Year>
    <b:Month>enero</b:Month>
    <b:Day>19</b:Day>
    <b:YearAccessed>2016</b:YearAccessed>
    <b:MonthAccessed>diciembre</b:MonthAccessed>
    <b:DayAccessed>04</b:DayAccessed>
    <b:URL>http://yarelisgonzalez.blogcindario.com/2012/01/00003-tipos-de-pruebas-y-validacion-del-software.html</b:URL>
    <b:Author>
      <b:Author>
        <b:NameList>
          <b:Person>
            <b:Last>Yarelis</b:Last>
            <b:First>González</b:First>
          </b:Person>
        </b:NameList>
      </b:Author>
    </b:Author>
    <b:RefOrder>55</b:RefOrder>
  </b:Source>
  <b:Source>
    <b:Tag>Mig14</b:Tag>
    <b:SourceType>InternetSite</b:SourceType>
    <b:Guid>{59BDC07E-E568-41E4-BD2A-ABA04A948620}</b:Guid>
    <b:Author>
      <b:Author>
        <b:NameList>
          <b:Person>
            <b:Last>Cerpa</b:Last>
            <b:First>Miguel</b:First>
            <b:Middle>Jose Palomino</b:Middle>
          </b:Person>
        </b:NameList>
      </b:Author>
    </b:Author>
    <b:Title>Pruebas de Validacion Software</b:Title>
    <b:Year>2014</b:Year>
    <b:Month>septiembre</b:Month>
    <b:Day>02</b:Day>
    <b:YearAccessed>2016</b:YearAccessed>
    <b:MonthAccessed>diciembre</b:MonthAccessed>
    <b:DayAccessed>05</b:DayAccessed>
    <b:URL>https://prezi.com/1fhu9gxthdkt/prueba-de-validacion-de-software/</b:URL>
    <b:RefOrder>56</b:RefOrder>
  </b:Source>
  <b:Source>
    <b:Tag>Lea101</b:Tag>
    <b:SourceType>InternetSite</b:SourceType>
    <b:Guid>{062814BA-851E-4316-AFE7-883353402E74}</b:Guid>
    <b:Title>Definición de Apache</b:Title>
    <b:Year>2010</b:Year>
    <b:Author>
      <b:Author>
        <b:NameList>
          <b:Person>
            <b:Last>Alegsa</b:Last>
            <b:First>Leandro</b:First>
          </b:Person>
        </b:NameList>
      </b:Author>
    </b:Author>
    <b:ProductionCompany>ALEGSA</b:ProductionCompany>
    <b:Month>diciembre</b:Month>
    <b:Day>05</b:Day>
    <b:YearAccessed>2016</b:YearAccessed>
    <b:MonthAccessed>diciembre</b:MonthAccessed>
    <b:DayAccessed>15</b:DayAccessed>
    <b:URL>http://www.alegsa.com.ar/Dic/apache.php</b:URL>
    <b:RefOrder>44</b:RefOrder>
  </b:Source>
  <b:Source>
    <b:Tag>Alo08</b:Tag>
    <b:SourceType>InternetSite</b:SourceType>
    <b:Guid>{35CA6AB0-9AD7-46B5-B1AA-82A4B0FC96A9}</b:Guid>
    <b:Author>
      <b:Author>
        <b:NameList>
          <b:Person>
            <b:Last>Díaz</b:Last>
            <b:First>Alonso</b:First>
            <b:Middle>Javier Pérez</b:Middle>
          </b:Person>
        </b:NameList>
      </b:Author>
    </b:Author>
    <b:Title>Apache Servidor HTTP</b:Title>
    <b:ProductionCompany>AJPDsoft</b:ProductionCompany>
    <b:Year>2008</b:Year>
    <b:YearAccessed>2016</b:YearAccessed>
    <b:MonthAccessed>diciembre</b:MonthAccessed>
    <b:DayAccessed>15</b:DayAccessed>
    <b:URL>http://www.ajpdsoft.com/modules.php?name=Encyclopedia&amp;op=content&amp;tid=820</b:URL>
    <b:RefOrder>45</b:RefOrder>
  </b:Source>
  <b:Source>
    <b:Tag>Raf12</b:Tag>
    <b:SourceType>InternetSite</b:SourceType>
    <b:Guid>{1CE02495-BDFC-476A-81F1-40B6C3AFF9D9}</b:Guid>
    <b:Author>
      <b:Author>
        <b:NameList>
          <b:Person>
            <b:Last>Salomón</b:Last>
            <b:First>Rafael</b:First>
            <b:Middle>R.</b:Middle>
          </b:Person>
        </b:NameList>
      </b:Author>
    </b:Author>
    <b:Title>CiberAula</b:Title>
    <b:Year>1012</b:Year>
    <b:Month>marzo</b:Month>
    <b:Day>01</b:Day>
    <b:YearAccessed>2016</b:YearAccessed>
    <b:MonthAccessed>diciembre</b:MonthAccessed>
    <b:DayAccessed>15</b:DayAccessed>
    <b:URL>http://linux.ciberaula.com/articulo/linux_apache_intro</b:URL>
    <b:RefOrder>46</b:RefOrder>
  </b:Source>
  <b:Source>
    <b:Tag>Fed14</b:Tag>
    <b:SourceType>DocumentFromInternetSite</b:SourceType>
    <b:Guid>{478AF85E-AF1B-484E-BECD-87B8F5687D58}</b:Guid>
    <b:Title>INTRODUCCIÓN A LAS PRUEBAS DE INFORMACION</b:Title>
    <b:Year>2014</b:Year>
    <b:YearAccessed>2016</b:YearAccessed>
    <b:MonthAccessed>diciembre</b:MonthAccessed>
    <b:DayAccessed>15</b:DayAccessed>
    <b:URL>https://s3-us-west-2.amazonaws.com/abstracta/Publications/Introducci%C3%B3n+a+las+Pruebas+de+Sistemas+de+Informaci%C3%B3n.pdf</b:URL>
    <b:Author>
      <b:Author>
        <b:NameList>
          <b:Person>
            <b:Last>Toledo</b:Last>
            <b:First>Federico</b:First>
          </b:Person>
        </b:NameList>
      </b:Author>
    </b:Author>
    <b:RefOrder>47</b:RefOrder>
  </b:Source>
  <b:Source>
    <b:Tag>Mor15</b:Tag>
    <b:SourceType>InternetSite</b:SourceType>
    <b:Guid>{CC5139D0-F1BD-4EFC-AD27-D09A0C22AC8D}</b:Guid>
    <b:Title>HTML &amp; CSS</b:Title>
    <b:InternetSiteTitle>Páginaas WEB</b:InternetSiteTitle>
    <b:Year>2015</b:Year>
    <b:Month>enero</b:Month>
    <b:Day>12</b:Day>
    <b:YearAccessed>2017</b:YearAccessed>
    <b:MonthAccessed>07</b:MonthAccessed>
    <b:DayAccessed>10</b:DayAccessed>
    <b:URL>http://desarrolloweb.dlsi.ua.es/libros/html-css/ejercicio-como-se-usa-1</b:URL>
    <b:Author>
      <b:Author>
        <b:NameList>
          <b:Person>
            <b:Last>Mora</b:Last>
            <b:First>Sergio</b:First>
            <b:Middle>Luján</b:Middle>
          </b:Person>
        </b:NameList>
      </b:Author>
    </b:Author>
    <b:RefOrder>2</b:RefOrder>
  </b:Source>
</b:Sources>
</file>

<file path=customXml/itemProps1.xml><?xml version="1.0" encoding="utf-8"?>
<ds:datastoreItem xmlns:ds="http://schemas.openxmlformats.org/officeDocument/2006/customXml" ds:itemID="{2B203E64-1CBC-484B-B015-4E665E886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172</Pages>
  <Words>31201</Words>
  <Characters>171609</Characters>
  <Application>Microsoft Office Word</Application>
  <DocSecurity>0</DocSecurity>
  <Lines>1430</Lines>
  <Paragraphs>404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202406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Fer</cp:lastModifiedBy>
  <cp:revision>4</cp:revision>
  <cp:lastPrinted>2017-07-10T17:26:00Z</cp:lastPrinted>
  <dcterms:created xsi:type="dcterms:W3CDTF">2017-07-11T02:44:00Z</dcterms:created>
  <dcterms:modified xsi:type="dcterms:W3CDTF">2017-09-22T14:31:00Z</dcterms:modified>
</cp:coreProperties>
</file>